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F5591DB" w14:textId="77777777" w:rsidR="0008189E" w:rsidRPr="002D7DEE" w:rsidRDefault="0008189E" w:rsidP="002D7DEE">
      <w:pPr>
        <w:spacing w:line="240" w:lineRule="auto"/>
        <w:jc w:val="both"/>
        <w:rPr>
          <w:rFonts w:cs="Arial"/>
          <w:b/>
        </w:rPr>
      </w:pPr>
      <w:bookmarkStart w:id="0" w:name="_Toc484523814"/>
      <w:bookmarkStart w:id="1" w:name="_Toc225065129"/>
      <w:bookmarkStart w:id="2" w:name="_Toc225648272"/>
    </w:p>
    <w:p w14:paraId="6D616B06" w14:textId="77777777" w:rsidR="0004376C" w:rsidRPr="00B812CA" w:rsidRDefault="0004376C" w:rsidP="00BF1146">
      <w:pPr>
        <w:spacing w:line="240" w:lineRule="auto"/>
        <w:jc w:val="both"/>
        <w:rPr>
          <w:rFonts w:cs="Arial"/>
          <w:b/>
          <w:sz w:val="24"/>
          <w:szCs w:val="24"/>
          <w:lang w:val="en-US"/>
        </w:rPr>
      </w:pPr>
    </w:p>
    <w:p w14:paraId="64A402CE" w14:textId="1946EEA0" w:rsidR="00C26A5A" w:rsidRPr="00B63849" w:rsidRDefault="00C26A5A" w:rsidP="00C26A5A">
      <w:r w:rsidRPr="00B63849">
        <w:rPr>
          <w:noProof/>
        </w:rPr>
        <mc:AlternateContent>
          <mc:Choice Requires="wpg">
            <w:drawing>
              <wp:anchor distT="0" distB="0" distL="114300" distR="114300" simplePos="0" relativeHeight="251658246" behindDoc="0" locked="0" layoutInCell="1" allowOverlap="1" wp14:anchorId="61A4A5B9" wp14:editId="13C03716">
                <wp:simplePos x="0" y="0"/>
                <wp:positionH relativeFrom="margin">
                  <wp:posOffset>-369455</wp:posOffset>
                </wp:positionH>
                <wp:positionV relativeFrom="paragraph">
                  <wp:posOffset>-477982</wp:posOffset>
                </wp:positionV>
                <wp:extent cx="6530340" cy="9392285"/>
                <wp:effectExtent l="0" t="0" r="3810" b="0"/>
                <wp:wrapNone/>
                <wp:docPr id="1410606689" name="Group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30340" cy="9392285"/>
                          <a:chOff x="9874" y="0"/>
                          <a:chExt cx="6530457" cy="9392193"/>
                        </a:xfrm>
                      </wpg:grpSpPr>
                      <wps:wsp>
                        <wps:cNvPr id="270305364" name="Tekstvak 2"/>
                        <wps:cNvSpPr txBox="1">
                          <a:spLocks noChangeArrowheads="1"/>
                        </wps:cNvSpPr>
                        <wps:spPr bwMode="auto">
                          <a:xfrm>
                            <a:off x="935086" y="0"/>
                            <a:ext cx="716883" cy="861742"/>
                          </a:xfrm>
                          <a:prstGeom prst="rect">
                            <a:avLst/>
                          </a:prstGeom>
                          <a:solidFill>
                            <a:srgbClr val="F1EACA"/>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047696EF" w14:textId="70C12CD8" w:rsidR="00C26A5A" w:rsidRPr="000F60CD" w:rsidRDefault="00C26A5A" w:rsidP="00C26A5A">
                              <w:pPr>
                                <w:rPr>
                                  <w:rFonts w:ascii="Calibri" w:hAnsi="Calibri" w:cs="Calibri"/>
                                  <w:b/>
                                  <w:sz w:val="22"/>
                                  <w:szCs w:val="22"/>
                                </w:rPr>
                              </w:pPr>
                              <w:r w:rsidRPr="000F60CD">
                                <w:rPr>
                                  <w:rFonts w:ascii="Calibri" w:hAnsi="Calibri" w:cs="Calibri"/>
                                  <w:b/>
                                  <w:sz w:val="22"/>
                                  <w:szCs w:val="22"/>
                                </w:rPr>
                                <w:t>S-</w:t>
                              </w:r>
                              <w:r w:rsidR="006074BB">
                                <w:rPr>
                                  <w:rFonts w:ascii="Calibri" w:hAnsi="Calibri" w:cs="Calibri"/>
                                  <w:b/>
                                  <w:sz w:val="22"/>
                                  <w:szCs w:val="22"/>
                                </w:rPr>
                                <w:t xml:space="preserve">98 </w:t>
                              </w:r>
                            </w:p>
                          </w:txbxContent>
                        </wps:txbx>
                        <wps:bodyPr rot="0" vert="horz" wrap="square" lIns="180000" tIns="288000" rIns="180000" bIns="288000" anchor="ctr" anchorCtr="0" upright="1">
                          <a:spAutoFit/>
                        </wps:bodyPr>
                      </wps:wsp>
                      <pic:pic xmlns:pic="http://schemas.openxmlformats.org/drawingml/2006/picture">
                        <pic:nvPicPr>
                          <pic:cNvPr id="1008936048" name="Afbeelding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9874" y="5873085"/>
                            <a:ext cx="934720" cy="927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36555078" name="Afbeelding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10510" y="6800193"/>
                            <a:ext cx="934085" cy="927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58621580" name="Afbeelding 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945931" y="6800193"/>
                            <a:ext cx="927100" cy="927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46361769" name="Tekstvak 10"/>
                        <wps:cNvSpPr txBox="1">
                          <a:spLocks noChangeArrowheads="1"/>
                        </wps:cNvSpPr>
                        <wps:spPr bwMode="auto">
                          <a:xfrm>
                            <a:off x="3689131" y="6800193"/>
                            <a:ext cx="2851200" cy="2592000"/>
                          </a:xfrm>
                          <a:prstGeom prst="rect">
                            <a:avLst/>
                          </a:prstGeom>
                          <a:solidFill>
                            <a:srgbClr val="00AC9E"/>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24A352BF" w14:textId="77777777" w:rsidR="00C26A5A" w:rsidRDefault="00C26A5A" w:rsidP="00C26A5A">
                              <w:pPr>
                                <w:jc w:val="right"/>
                                <w:rPr>
                                  <w:rFonts w:ascii="Calibri" w:hAnsi="Calibri" w:cs="Calibri"/>
                                  <w:color w:val="FFFFFF"/>
                                  <w:sz w:val="16"/>
                                  <w:szCs w:val="16"/>
                                </w:rPr>
                              </w:pPr>
                            </w:p>
                            <w:p w14:paraId="28AA22EF" w14:textId="77777777" w:rsidR="00C26A5A" w:rsidRDefault="00C26A5A" w:rsidP="00C26A5A">
                              <w:pPr>
                                <w:jc w:val="right"/>
                                <w:rPr>
                                  <w:rFonts w:ascii="Calibri" w:hAnsi="Calibri" w:cs="Calibri"/>
                                  <w:color w:val="FFFFFF"/>
                                  <w:sz w:val="16"/>
                                  <w:szCs w:val="16"/>
                                </w:rPr>
                              </w:pPr>
                            </w:p>
                            <w:p w14:paraId="220AF17C" w14:textId="77777777" w:rsidR="00C26A5A" w:rsidRDefault="00C26A5A" w:rsidP="00C26A5A">
                              <w:pPr>
                                <w:jc w:val="right"/>
                                <w:rPr>
                                  <w:rFonts w:ascii="Calibri" w:hAnsi="Calibri" w:cs="Calibri"/>
                                  <w:color w:val="FFFFFF"/>
                                  <w:sz w:val="16"/>
                                  <w:szCs w:val="16"/>
                                </w:rPr>
                              </w:pPr>
                            </w:p>
                            <w:p w14:paraId="18DEE08A" w14:textId="77777777" w:rsidR="00C26A5A" w:rsidRDefault="00C26A5A" w:rsidP="00C26A5A">
                              <w:pPr>
                                <w:jc w:val="right"/>
                                <w:rPr>
                                  <w:rFonts w:ascii="Calibri" w:hAnsi="Calibri" w:cs="Calibri"/>
                                  <w:color w:val="FFFFFF"/>
                                  <w:sz w:val="16"/>
                                  <w:szCs w:val="16"/>
                                </w:rPr>
                              </w:pPr>
                            </w:p>
                            <w:p w14:paraId="3958D457" w14:textId="77777777" w:rsidR="00C26A5A" w:rsidRDefault="00C26A5A" w:rsidP="00C26A5A">
                              <w:pPr>
                                <w:jc w:val="right"/>
                                <w:rPr>
                                  <w:rFonts w:ascii="Calibri" w:hAnsi="Calibri" w:cs="Calibri"/>
                                  <w:color w:val="FFFFFF"/>
                                  <w:sz w:val="16"/>
                                  <w:szCs w:val="16"/>
                                </w:rPr>
                              </w:pPr>
                            </w:p>
                            <w:p w14:paraId="1FD6EF04" w14:textId="77777777" w:rsidR="00C26A5A" w:rsidRDefault="00C26A5A" w:rsidP="00C26A5A">
                              <w:pPr>
                                <w:jc w:val="right"/>
                                <w:rPr>
                                  <w:rFonts w:ascii="Calibri" w:hAnsi="Calibri" w:cs="Calibri"/>
                                  <w:color w:val="FFFFFF"/>
                                  <w:sz w:val="16"/>
                                  <w:szCs w:val="16"/>
                                </w:rPr>
                              </w:pPr>
                            </w:p>
                            <w:p w14:paraId="139C2507" w14:textId="77777777" w:rsidR="00C26A5A" w:rsidRDefault="00C26A5A" w:rsidP="00C26A5A">
                              <w:pPr>
                                <w:jc w:val="right"/>
                                <w:rPr>
                                  <w:rFonts w:ascii="Calibri" w:hAnsi="Calibri" w:cs="Calibri"/>
                                  <w:color w:val="FFFFFF"/>
                                  <w:sz w:val="16"/>
                                  <w:szCs w:val="16"/>
                                </w:rPr>
                              </w:pPr>
                            </w:p>
                            <w:p w14:paraId="68453656" w14:textId="77777777" w:rsidR="00C26A5A" w:rsidRDefault="00C26A5A" w:rsidP="00C26A5A">
                              <w:pPr>
                                <w:jc w:val="right"/>
                                <w:rPr>
                                  <w:rFonts w:ascii="Calibri" w:hAnsi="Calibri" w:cs="Calibri"/>
                                  <w:color w:val="FFFFFF"/>
                                  <w:sz w:val="16"/>
                                  <w:szCs w:val="16"/>
                                </w:rPr>
                              </w:pPr>
                            </w:p>
                            <w:p w14:paraId="4242754E" w14:textId="77777777" w:rsidR="00C26A5A" w:rsidRDefault="00C26A5A" w:rsidP="00C26A5A">
                              <w:pPr>
                                <w:jc w:val="right"/>
                                <w:rPr>
                                  <w:rFonts w:ascii="Calibri" w:hAnsi="Calibri" w:cs="Calibri"/>
                                  <w:color w:val="FFFFFF"/>
                                  <w:sz w:val="16"/>
                                  <w:szCs w:val="16"/>
                                </w:rPr>
                              </w:pPr>
                            </w:p>
                            <w:p w14:paraId="0A9B190A" w14:textId="77777777" w:rsidR="00C26A5A" w:rsidRDefault="00C26A5A" w:rsidP="00C26A5A">
                              <w:pPr>
                                <w:jc w:val="right"/>
                                <w:rPr>
                                  <w:rFonts w:ascii="Calibri" w:hAnsi="Calibri" w:cs="Calibri"/>
                                  <w:color w:val="FFFFFF"/>
                                  <w:sz w:val="16"/>
                                  <w:szCs w:val="16"/>
                                </w:rPr>
                              </w:pPr>
                            </w:p>
                            <w:p w14:paraId="7B1C5717" w14:textId="77777777" w:rsidR="00C26A5A" w:rsidRPr="000F60CD" w:rsidRDefault="00C26A5A" w:rsidP="00C26A5A">
                              <w:pPr>
                                <w:jc w:val="right"/>
                                <w:rPr>
                                  <w:rFonts w:ascii="Calibri" w:hAnsi="Calibri" w:cs="Calibri"/>
                                  <w:color w:val="FFFFFF"/>
                                  <w:sz w:val="16"/>
                                  <w:szCs w:val="16"/>
                                </w:rPr>
                              </w:pPr>
                              <w:r w:rsidRPr="000F60CD">
                                <w:rPr>
                                  <w:rFonts w:ascii="Calibri" w:hAnsi="Calibri" w:cs="Calibri"/>
                                  <w:color w:val="FFFFFF"/>
                                  <w:sz w:val="16"/>
                                  <w:szCs w:val="16"/>
                                </w:rPr>
                                <w:t>Published by the</w:t>
                              </w:r>
                            </w:p>
                            <w:p w14:paraId="094611FB" w14:textId="77777777" w:rsidR="00C26A5A" w:rsidRPr="000F60CD" w:rsidRDefault="00C26A5A" w:rsidP="00C26A5A">
                              <w:pPr>
                                <w:jc w:val="right"/>
                                <w:rPr>
                                  <w:rFonts w:ascii="Calibri" w:hAnsi="Calibri" w:cs="Calibri"/>
                                  <w:color w:val="FFFFFF"/>
                                  <w:sz w:val="16"/>
                                  <w:szCs w:val="16"/>
                                </w:rPr>
                              </w:pPr>
                              <w:r w:rsidRPr="000F60CD">
                                <w:rPr>
                                  <w:rFonts w:ascii="Calibri" w:hAnsi="Calibri" w:cs="Calibri"/>
                                  <w:color w:val="FFFFFF"/>
                                  <w:sz w:val="16"/>
                                  <w:szCs w:val="16"/>
                                </w:rPr>
                                <w:t>International Hydrographic Organization</w:t>
                              </w:r>
                            </w:p>
                            <w:p w14:paraId="602C9124" w14:textId="77777777" w:rsidR="00C26A5A" w:rsidRPr="000F60CD" w:rsidRDefault="00C26A5A" w:rsidP="00C26A5A">
                              <w:pPr>
                                <w:jc w:val="right"/>
                                <w:rPr>
                                  <w:rFonts w:ascii="Calibri" w:hAnsi="Calibri" w:cs="Calibri"/>
                                  <w:color w:val="FFFFFF"/>
                                  <w:sz w:val="16"/>
                                  <w:szCs w:val="16"/>
                                  <w:lang w:val="fr-FR"/>
                                </w:rPr>
                              </w:pPr>
                              <w:r w:rsidRPr="000F60CD">
                                <w:rPr>
                                  <w:rFonts w:ascii="Calibri" w:hAnsi="Calibri" w:cs="Calibri"/>
                                  <w:color w:val="FFFFFF"/>
                                  <w:sz w:val="16"/>
                                  <w:szCs w:val="16"/>
                                  <w:lang w:val="fr-FR"/>
                                </w:rPr>
                                <w:t>4b quai Antoine 1</w:t>
                              </w:r>
                              <w:r w:rsidRPr="000F60CD">
                                <w:rPr>
                                  <w:rFonts w:ascii="Calibri" w:hAnsi="Calibri" w:cs="Calibri"/>
                                  <w:color w:val="FFFFFF"/>
                                  <w:sz w:val="16"/>
                                  <w:szCs w:val="16"/>
                                  <w:vertAlign w:val="superscript"/>
                                  <w:lang w:val="fr-FR"/>
                                </w:rPr>
                                <w:t>er</w:t>
                              </w:r>
                            </w:p>
                            <w:p w14:paraId="28C8EC72" w14:textId="77777777" w:rsidR="00C26A5A" w:rsidRPr="000F60CD" w:rsidRDefault="00C26A5A" w:rsidP="00C26A5A">
                              <w:pPr>
                                <w:jc w:val="right"/>
                                <w:rPr>
                                  <w:rFonts w:ascii="Calibri" w:hAnsi="Calibri" w:cs="Calibri"/>
                                  <w:color w:val="FFFFFF"/>
                                  <w:sz w:val="16"/>
                                  <w:szCs w:val="16"/>
                                  <w:lang w:val="fr-FR"/>
                                </w:rPr>
                              </w:pPr>
                              <w:r w:rsidRPr="000F60CD">
                                <w:rPr>
                                  <w:rFonts w:ascii="Calibri" w:hAnsi="Calibri" w:cs="Calibri"/>
                                  <w:color w:val="FFFFFF"/>
                                  <w:sz w:val="16"/>
                                  <w:szCs w:val="16"/>
                                  <w:lang w:val="fr-FR"/>
                                </w:rPr>
                                <w:t>Principauté de Monaco</w:t>
                              </w:r>
                            </w:p>
                            <w:p w14:paraId="3F238723" w14:textId="77777777" w:rsidR="00C26A5A" w:rsidRPr="000F60CD" w:rsidRDefault="00C26A5A" w:rsidP="00C26A5A">
                              <w:pPr>
                                <w:jc w:val="right"/>
                                <w:rPr>
                                  <w:rFonts w:ascii="Calibri" w:hAnsi="Calibri" w:cs="Calibri"/>
                                  <w:color w:val="FFFFFF"/>
                                  <w:sz w:val="16"/>
                                  <w:szCs w:val="16"/>
                                </w:rPr>
                              </w:pPr>
                              <w:r w:rsidRPr="000F60CD">
                                <w:rPr>
                                  <w:rFonts w:ascii="Calibri" w:hAnsi="Calibri" w:cs="Calibri"/>
                                  <w:color w:val="FFFFFF"/>
                                  <w:sz w:val="16"/>
                                  <w:szCs w:val="16"/>
                                </w:rPr>
                                <w:t>Tel: (377) 93.10.81.00</w:t>
                              </w:r>
                            </w:p>
                            <w:p w14:paraId="51042C9F" w14:textId="77777777" w:rsidR="00C26A5A" w:rsidRPr="000F60CD" w:rsidRDefault="00C26A5A" w:rsidP="00C26A5A">
                              <w:pPr>
                                <w:jc w:val="right"/>
                                <w:rPr>
                                  <w:rFonts w:ascii="Calibri" w:hAnsi="Calibri" w:cs="Calibri"/>
                                  <w:color w:val="FFFFFF"/>
                                  <w:sz w:val="16"/>
                                  <w:szCs w:val="16"/>
                                </w:rPr>
                              </w:pPr>
                              <w:r w:rsidRPr="000F60CD">
                                <w:rPr>
                                  <w:rFonts w:ascii="Calibri" w:hAnsi="Calibri" w:cs="Calibri"/>
                                  <w:color w:val="FFFFFF"/>
                                  <w:sz w:val="16"/>
                                  <w:szCs w:val="16"/>
                                </w:rPr>
                                <w:t>Fax: (377) 93.10.81.40</w:t>
                              </w:r>
                            </w:p>
                            <w:p w14:paraId="2830A09C" w14:textId="77777777" w:rsidR="00C26A5A" w:rsidRPr="000F60CD" w:rsidRDefault="00C26A5A" w:rsidP="00C26A5A">
                              <w:pPr>
                                <w:jc w:val="right"/>
                                <w:rPr>
                                  <w:rFonts w:ascii="Calibri" w:hAnsi="Calibri" w:cs="Calibri"/>
                                  <w:color w:val="FFFFFF"/>
                                  <w:sz w:val="16"/>
                                  <w:szCs w:val="16"/>
                                </w:rPr>
                              </w:pPr>
                              <w:r w:rsidRPr="000F60CD">
                                <w:rPr>
                                  <w:rFonts w:ascii="Calibri" w:hAnsi="Calibri" w:cs="Calibri"/>
                                  <w:color w:val="FFFFFF"/>
                                  <w:sz w:val="16"/>
                                  <w:szCs w:val="16"/>
                                </w:rPr>
                                <w:t>info@iho.int</w:t>
                              </w:r>
                            </w:p>
                            <w:p w14:paraId="6C8E5A22" w14:textId="77777777" w:rsidR="00C26A5A" w:rsidRPr="000F60CD" w:rsidRDefault="00C26A5A" w:rsidP="00C26A5A">
                              <w:pPr>
                                <w:jc w:val="right"/>
                                <w:rPr>
                                  <w:rFonts w:ascii="Calibri" w:hAnsi="Calibri" w:cs="Calibri"/>
                                  <w:color w:val="FFFFFF"/>
                                  <w:sz w:val="16"/>
                                  <w:szCs w:val="16"/>
                                </w:rPr>
                              </w:pPr>
                              <w:r w:rsidRPr="000F60CD">
                                <w:rPr>
                                  <w:rFonts w:ascii="Calibri" w:hAnsi="Calibri" w:cs="Calibri"/>
                                  <w:color w:val="FFFFFF"/>
                                  <w:sz w:val="16"/>
                                  <w:szCs w:val="16"/>
                                </w:rPr>
                                <w:t>www.iho.int</w:t>
                              </w:r>
                            </w:p>
                          </w:txbxContent>
                        </wps:txbx>
                        <wps:bodyPr rot="0" vert="horz" wrap="square" lIns="180000" tIns="180000" rIns="180000" bIns="180000" anchor="b" anchorCtr="0" upright="1">
                          <a:noAutofit/>
                        </wps:bodyPr>
                      </wps:wsp>
                      <wps:wsp>
                        <wps:cNvPr id="1212842378" name="Tekstvak 1"/>
                        <wps:cNvSpPr txBox="1">
                          <a:spLocks noChangeArrowheads="1"/>
                        </wps:cNvSpPr>
                        <wps:spPr bwMode="auto">
                          <a:xfrm>
                            <a:off x="945931" y="756745"/>
                            <a:ext cx="5583600" cy="6040800"/>
                          </a:xfrm>
                          <a:prstGeom prst="rect">
                            <a:avLst/>
                          </a:prstGeom>
                          <a:solidFill>
                            <a:srgbClr val="FFFFFF"/>
                          </a:solidFill>
                          <a:ln w="6350">
                            <a:solidFill>
                              <a:srgbClr val="001532"/>
                            </a:solidFill>
                            <a:miter lim="800000"/>
                            <a:headEnd/>
                            <a:tailEnd/>
                          </a:ln>
                        </wps:spPr>
                        <wps:txbx>
                          <w:txbxContent>
                            <w:p w14:paraId="2DF91DB2" w14:textId="77777777" w:rsidR="00C26A5A" w:rsidRPr="0024770E" w:rsidRDefault="00C26A5A" w:rsidP="00C26A5A">
                              <w:pPr>
                                <w:pStyle w:val="Basisalinea"/>
                                <w:suppressAutoHyphens/>
                                <w:spacing w:line="240" w:lineRule="auto"/>
                                <w:rPr>
                                  <w:rFonts w:ascii="Arial" w:hAnsi="Arial" w:cs="HelveticaNeueLT Std Med"/>
                                  <w:b/>
                                  <w:color w:val="00004C"/>
                                  <w:sz w:val="56"/>
                                  <w:szCs w:val="56"/>
                                  <w:lang w:val="en-GB"/>
                                </w:rPr>
                              </w:pPr>
                            </w:p>
                            <w:p w14:paraId="48F4F5F4" w14:textId="304D03C4" w:rsidR="00C26A5A" w:rsidRDefault="00C26A5A" w:rsidP="00C26A5A">
                              <w:pPr>
                                <w:pStyle w:val="Basisalinea"/>
                                <w:suppressAutoHyphens/>
                                <w:spacing w:line="240" w:lineRule="auto"/>
                                <w:rPr>
                                  <w:rFonts w:ascii="Arial" w:hAnsi="Arial" w:cs="HelveticaNeueLT Std Med"/>
                                  <w:b/>
                                  <w:color w:val="00004C"/>
                                  <w:sz w:val="56"/>
                                  <w:szCs w:val="56"/>
                                  <w:lang w:val="en-GB"/>
                                </w:rPr>
                              </w:pPr>
                              <w:r>
                                <w:rPr>
                                  <w:rFonts w:ascii="Arial" w:hAnsi="Arial" w:cs="HelveticaNeueLT Std Med"/>
                                  <w:b/>
                                  <w:color w:val="00004C"/>
                                  <w:sz w:val="56"/>
                                  <w:szCs w:val="56"/>
                                  <w:lang w:val="en-GB"/>
                                </w:rPr>
                                <w:t>S-100 ECDIS and Interoperability</w:t>
                              </w:r>
                            </w:p>
                            <w:p w14:paraId="66BF4F81" w14:textId="598A4CD6" w:rsidR="00C26A5A" w:rsidRPr="0024770E" w:rsidRDefault="00C26A5A" w:rsidP="00C26A5A">
                              <w:pPr>
                                <w:pStyle w:val="Basisalinea"/>
                                <w:suppressAutoHyphens/>
                                <w:spacing w:line="240" w:lineRule="auto"/>
                                <w:rPr>
                                  <w:rFonts w:ascii="Arial" w:hAnsi="Arial" w:cs="HelveticaNeueLT Std Med"/>
                                  <w:b/>
                                  <w:color w:val="00004C"/>
                                  <w:sz w:val="56"/>
                                  <w:szCs w:val="56"/>
                                  <w:lang w:val="en-GB"/>
                                </w:rPr>
                              </w:pPr>
                              <w:r>
                                <w:rPr>
                                  <w:rFonts w:ascii="Arial" w:hAnsi="Arial" w:cs="HelveticaNeueLT Std Med"/>
                                  <w:b/>
                                  <w:color w:val="00004C"/>
                                  <w:sz w:val="56"/>
                                  <w:szCs w:val="56"/>
                                  <w:lang w:val="en-GB"/>
                                </w:rPr>
                                <w:t>Specification</w:t>
                              </w:r>
                            </w:p>
                            <w:p w14:paraId="788C65A2" w14:textId="77777777" w:rsidR="00C26A5A" w:rsidRPr="0024770E" w:rsidRDefault="00C26A5A" w:rsidP="00C26A5A">
                              <w:pPr>
                                <w:pStyle w:val="Basisalinea"/>
                                <w:suppressAutoHyphens/>
                                <w:spacing w:line="240" w:lineRule="auto"/>
                                <w:rPr>
                                  <w:rFonts w:ascii="Arial" w:hAnsi="Arial" w:cs="HelveticaNeueLT Std Med"/>
                                  <w:b/>
                                  <w:color w:val="00004C"/>
                                  <w:sz w:val="56"/>
                                  <w:szCs w:val="56"/>
                                  <w:lang w:val="en-GB"/>
                                </w:rPr>
                              </w:pPr>
                            </w:p>
                            <w:p w14:paraId="3D23E971" w14:textId="77777777" w:rsidR="00C26A5A" w:rsidRPr="0024770E" w:rsidRDefault="00C26A5A" w:rsidP="00C26A5A">
                              <w:pPr>
                                <w:pStyle w:val="Basisalinea"/>
                                <w:suppressAutoHyphens/>
                                <w:spacing w:line="240" w:lineRule="auto"/>
                                <w:rPr>
                                  <w:rFonts w:ascii="Arial" w:hAnsi="Arial" w:cs="HelveticaNeueLT Std Med"/>
                                  <w:b/>
                                  <w:color w:val="00004C"/>
                                  <w:sz w:val="56"/>
                                  <w:szCs w:val="56"/>
                                  <w:lang w:val="en-GB"/>
                                </w:rPr>
                              </w:pPr>
                            </w:p>
                            <w:p w14:paraId="25BF7BFA" w14:textId="77777777" w:rsidR="00C26A5A" w:rsidRPr="0024770E" w:rsidRDefault="00C26A5A" w:rsidP="00C26A5A">
                              <w:pPr>
                                <w:pStyle w:val="Basisalinea"/>
                                <w:suppressAutoHyphens/>
                                <w:spacing w:line="240" w:lineRule="auto"/>
                                <w:rPr>
                                  <w:rFonts w:ascii="Arial" w:hAnsi="Arial" w:cs="HelveticaNeueLT Std Med"/>
                                  <w:b/>
                                  <w:color w:val="00004C"/>
                                  <w:sz w:val="56"/>
                                  <w:szCs w:val="56"/>
                                  <w:lang w:val="en-GB"/>
                                </w:rPr>
                              </w:pPr>
                            </w:p>
                            <w:p w14:paraId="3E03FD30" w14:textId="210586EC" w:rsidR="00C26A5A" w:rsidRDefault="00C26A5A" w:rsidP="00C26A5A">
                              <w:pPr>
                                <w:pStyle w:val="Basisalinea"/>
                                <w:suppressAutoHyphens/>
                                <w:spacing w:line="240" w:lineRule="auto"/>
                                <w:rPr>
                                  <w:rFonts w:ascii="Arial" w:hAnsi="Arial" w:cs="HelveticaNeueLT Std Med"/>
                                  <w:b/>
                                  <w:color w:val="00004C"/>
                                  <w:sz w:val="28"/>
                                  <w:szCs w:val="28"/>
                                  <w:lang w:val="en-GB"/>
                                </w:rPr>
                              </w:pPr>
                              <w:r w:rsidRPr="0024770E">
                                <w:rPr>
                                  <w:rFonts w:ascii="Arial" w:hAnsi="Arial" w:cs="HelveticaNeueLT Std Med"/>
                                  <w:b/>
                                  <w:color w:val="00004C"/>
                                  <w:sz w:val="28"/>
                                  <w:szCs w:val="28"/>
                                  <w:lang w:val="en-GB"/>
                                </w:rPr>
                                <w:t xml:space="preserve">Edition </w:t>
                              </w:r>
                              <w:r w:rsidR="008D0C93">
                                <w:rPr>
                                  <w:rFonts w:ascii="Arial" w:hAnsi="Arial" w:cs="HelveticaNeueLT Std Med"/>
                                  <w:b/>
                                  <w:color w:val="00004C"/>
                                  <w:sz w:val="28"/>
                                  <w:szCs w:val="28"/>
                                  <w:lang w:val="en-GB"/>
                                </w:rPr>
                                <w:t>2.0.0</w:t>
                              </w:r>
                              <w:r>
                                <w:rPr>
                                  <w:rFonts w:ascii="Arial" w:hAnsi="Arial" w:cs="HelveticaNeueLT Std Med"/>
                                  <w:b/>
                                  <w:color w:val="00004C"/>
                                  <w:sz w:val="28"/>
                                  <w:szCs w:val="28"/>
                                  <w:lang w:val="en-GB"/>
                                </w:rPr>
                                <w:t xml:space="preserve"> </w:t>
                              </w:r>
                              <w:r w:rsidR="004A6E2D">
                                <w:rPr>
                                  <w:rFonts w:ascii="Arial" w:hAnsi="Arial" w:cs="HelveticaNeueLT Std Med"/>
                                  <w:b/>
                                  <w:color w:val="00004C"/>
                                  <w:sz w:val="28"/>
                                  <w:szCs w:val="28"/>
                                  <w:lang w:val="en-GB"/>
                                </w:rPr>
                                <w:t xml:space="preserve">March </w:t>
                              </w:r>
                              <w:r>
                                <w:rPr>
                                  <w:rFonts w:ascii="Arial" w:hAnsi="Arial" w:cs="HelveticaNeueLT Std Med"/>
                                  <w:b/>
                                  <w:color w:val="00004C"/>
                                  <w:sz w:val="28"/>
                                  <w:szCs w:val="28"/>
                                  <w:lang w:val="en-GB"/>
                                </w:rPr>
                                <w:t>2025</w:t>
                              </w:r>
                            </w:p>
                            <w:p w14:paraId="3A14EC56" w14:textId="77777777" w:rsidR="00C26A5A" w:rsidRDefault="00C26A5A" w:rsidP="00C26A5A">
                              <w:pPr>
                                <w:pStyle w:val="Basisalinea"/>
                                <w:suppressAutoHyphens/>
                                <w:spacing w:line="240" w:lineRule="auto"/>
                                <w:rPr>
                                  <w:rFonts w:ascii="Arial" w:hAnsi="Arial" w:cs="HelveticaNeueLT Std Med"/>
                                  <w:b/>
                                  <w:color w:val="00004C"/>
                                  <w:sz w:val="28"/>
                                  <w:szCs w:val="28"/>
                                  <w:lang w:val="en-GB"/>
                                </w:rPr>
                              </w:pPr>
                            </w:p>
                            <w:p w14:paraId="6371EB35" w14:textId="77777777" w:rsidR="00C26A5A" w:rsidRPr="0024770E" w:rsidRDefault="00C26A5A" w:rsidP="00C26A5A">
                              <w:pPr>
                                <w:pStyle w:val="Basisalinea"/>
                                <w:suppressAutoHyphens/>
                                <w:spacing w:line="240" w:lineRule="auto"/>
                                <w:rPr>
                                  <w:rFonts w:ascii="Arial" w:hAnsi="Arial" w:cs="HelveticaNeueLT Std Med"/>
                                  <w:b/>
                                  <w:color w:val="00004C"/>
                                  <w:sz w:val="28"/>
                                  <w:szCs w:val="28"/>
                                  <w:lang w:val="en-GB"/>
                                </w:rPr>
                              </w:pPr>
                            </w:p>
                            <w:p w14:paraId="2459437F" w14:textId="77777777" w:rsidR="00C26A5A" w:rsidRPr="0024770E" w:rsidRDefault="00C26A5A" w:rsidP="00C26A5A">
                              <w:pPr>
                                <w:pStyle w:val="Basisalinea"/>
                                <w:suppressAutoHyphens/>
                                <w:spacing w:line="240" w:lineRule="auto"/>
                                <w:rPr>
                                  <w:rFonts w:ascii="Arial" w:hAnsi="Arial" w:cs="HelveticaNeueLT Std Med"/>
                                  <w:b/>
                                  <w:color w:val="00004C"/>
                                  <w:sz w:val="28"/>
                                  <w:szCs w:val="28"/>
                                  <w:lang w:val="en-GB"/>
                                </w:rPr>
                              </w:pPr>
                            </w:p>
                            <w:p w14:paraId="0F7F208D" w14:textId="77777777" w:rsidR="00C26A5A" w:rsidRPr="0024770E" w:rsidRDefault="00C26A5A" w:rsidP="00C26A5A">
                              <w:pPr>
                                <w:pStyle w:val="Basisalinea"/>
                                <w:suppressAutoHyphens/>
                                <w:spacing w:line="240" w:lineRule="auto"/>
                                <w:rPr>
                                  <w:rFonts w:ascii="Arial" w:hAnsi="Arial" w:cs="HelveticaNeueLT Std Med"/>
                                  <w:b/>
                                  <w:color w:val="00004C"/>
                                  <w:sz w:val="56"/>
                                  <w:szCs w:val="56"/>
                                  <w:lang w:val="en-GB"/>
                                </w:rPr>
                              </w:pPr>
                            </w:p>
                          </w:txbxContent>
                        </wps:txbx>
                        <wps:bodyPr rot="0" vert="horz" wrap="square" lIns="360000" tIns="360000" rIns="360000" bIns="360000" anchor="ctr" anchorCtr="0" upright="1">
                          <a:noAutofit/>
                        </wps:bodyPr>
                      </wps:wsp>
                    </wpg:wgp>
                  </a:graphicData>
                </a:graphic>
                <wp14:sizeRelH relativeFrom="margin">
                  <wp14:pctWidth>0</wp14:pctWidth>
                </wp14:sizeRelH>
                <wp14:sizeRelV relativeFrom="page">
                  <wp14:pctHeight>0</wp14:pctHeight>
                </wp14:sizeRelV>
              </wp:anchor>
            </w:drawing>
          </mc:Choice>
          <mc:Fallback>
            <w:pict>
              <v:group w14:anchorId="61A4A5B9" id="Group 7" o:spid="_x0000_s1026" style="position:absolute;margin-left:-29.1pt;margin-top:-37.65pt;width:514.2pt;height:739.55pt;z-index:251658246;mso-position-horizontal-relative:margin;mso-width-relative:margin" coordorigin="98" coordsize="65304,939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">
                <v:shapetype id="_x0000_t202" coordsize="21600,21600" o:spt="202" path="m,l,21600r21600,l21600,xe">
                  <v:stroke joinstyle="miter"/>
                  <v:path gradientshapeok="t" o:connecttype="rect"/>
                </v:shapetype>
                <v:shape id="Tekstvak 2" o:spid="_x0000_s1027" type="#_x0000_t202" style="position:absolute;left:9350;width:7169;height:86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" fillcolor="#f1eaca" stroked="f" strokeweight=".5pt">
                  <v:textbox style="mso-fit-shape-to-text:t" inset="5mm,8mm,5mm,8mm">
                    <w:txbxContent>
                      <w:p w14:paraId="047696EF" w14:textId="70C12CD8" w:rsidR="00C26A5A" w:rsidRPr="000F60CD" w:rsidRDefault="00C26A5A" w:rsidP="00C26A5A">
                        <w:pPr>
                          <w:rPr>
                            <w:rFonts w:ascii="Calibri" w:hAnsi="Calibri" w:cs="Calibri"/>
                            <w:b/>
                            <w:sz w:val="22"/>
                            <w:szCs w:val="22"/>
                          </w:rPr>
                        </w:pPr>
                        <w:r w:rsidRPr="000F60CD">
                          <w:rPr>
                            <w:rFonts w:ascii="Calibri" w:hAnsi="Calibri" w:cs="Calibri"/>
                            <w:b/>
                            <w:sz w:val="22"/>
                            <w:szCs w:val="22"/>
                          </w:rPr>
                          <w:t>S-</w:t>
                        </w:r>
                        <w:r w:rsidR="006074BB">
                          <w:rPr>
                            <w:rFonts w:ascii="Calibri" w:hAnsi="Calibri" w:cs="Calibri"/>
                            <w:b/>
                            <w:sz w:val="22"/>
                            <w:szCs w:val="22"/>
                          </w:rPr>
                          <w:t xml:space="preserve">98 </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Afbeelding 3" o:spid="_x0000_s1028" type="#_x0000_t75" style="position:absolute;left:98;top:58730;width:9347;height:92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">
                  <v:imagedata r:id="rId11" o:title=""/>
                </v:shape>
                <v:shape id="Afbeelding 6" o:spid="_x0000_s1029" type="#_x0000_t75" style="position:absolute;left:105;top:68001;width:9340;height:92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">
                  <v:imagedata r:id="rId12" o:title=""/>
                </v:shape>
                <v:shape id="Afbeelding 7" o:spid="_x0000_s1030" type="#_x0000_t75" style="position:absolute;left:9459;top:68001;width:9271;height:92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">
                  <v:imagedata r:id="rId13" o:title=""/>
                </v:shape>
                <v:shape id="Tekstvak 10" o:spid="_x0000_s1031" type="#_x0000_t202" style="position:absolute;left:36891;top:68001;width:28512;height:25920;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" fillcolor="#00ac9e" stroked="f" strokeweight=".5pt">
                  <v:textbox inset="5mm,5mm,5mm,5mm">
                    <w:txbxContent>
                      <w:p w14:paraId="24A352BF" w14:textId="77777777" w:rsidR="00C26A5A" w:rsidRDefault="00C26A5A" w:rsidP="00C26A5A">
                        <w:pPr>
                          <w:jc w:val="right"/>
                          <w:rPr>
                            <w:rFonts w:ascii="Calibri" w:hAnsi="Calibri" w:cs="Calibri"/>
                            <w:color w:val="FFFFFF"/>
                            <w:sz w:val="16"/>
                            <w:szCs w:val="16"/>
                          </w:rPr>
                        </w:pPr>
                      </w:p>
                      <w:p w14:paraId="28AA22EF" w14:textId="77777777" w:rsidR="00C26A5A" w:rsidRDefault="00C26A5A" w:rsidP="00C26A5A">
                        <w:pPr>
                          <w:jc w:val="right"/>
                          <w:rPr>
                            <w:rFonts w:ascii="Calibri" w:hAnsi="Calibri" w:cs="Calibri"/>
                            <w:color w:val="FFFFFF"/>
                            <w:sz w:val="16"/>
                            <w:szCs w:val="16"/>
                          </w:rPr>
                        </w:pPr>
                      </w:p>
                      <w:p w14:paraId="220AF17C" w14:textId="77777777" w:rsidR="00C26A5A" w:rsidRDefault="00C26A5A" w:rsidP="00C26A5A">
                        <w:pPr>
                          <w:jc w:val="right"/>
                          <w:rPr>
                            <w:rFonts w:ascii="Calibri" w:hAnsi="Calibri" w:cs="Calibri"/>
                            <w:color w:val="FFFFFF"/>
                            <w:sz w:val="16"/>
                            <w:szCs w:val="16"/>
                          </w:rPr>
                        </w:pPr>
                      </w:p>
                      <w:p w14:paraId="18DEE08A" w14:textId="77777777" w:rsidR="00C26A5A" w:rsidRDefault="00C26A5A" w:rsidP="00C26A5A">
                        <w:pPr>
                          <w:jc w:val="right"/>
                          <w:rPr>
                            <w:rFonts w:ascii="Calibri" w:hAnsi="Calibri" w:cs="Calibri"/>
                            <w:color w:val="FFFFFF"/>
                            <w:sz w:val="16"/>
                            <w:szCs w:val="16"/>
                          </w:rPr>
                        </w:pPr>
                      </w:p>
                      <w:p w14:paraId="3958D457" w14:textId="77777777" w:rsidR="00C26A5A" w:rsidRDefault="00C26A5A" w:rsidP="00C26A5A">
                        <w:pPr>
                          <w:jc w:val="right"/>
                          <w:rPr>
                            <w:rFonts w:ascii="Calibri" w:hAnsi="Calibri" w:cs="Calibri"/>
                            <w:color w:val="FFFFFF"/>
                            <w:sz w:val="16"/>
                            <w:szCs w:val="16"/>
                          </w:rPr>
                        </w:pPr>
                      </w:p>
                      <w:p w14:paraId="1FD6EF04" w14:textId="77777777" w:rsidR="00C26A5A" w:rsidRDefault="00C26A5A" w:rsidP="00C26A5A">
                        <w:pPr>
                          <w:jc w:val="right"/>
                          <w:rPr>
                            <w:rFonts w:ascii="Calibri" w:hAnsi="Calibri" w:cs="Calibri"/>
                            <w:color w:val="FFFFFF"/>
                            <w:sz w:val="16"/>
                            <w:szCs w:val="16"/>
                          </w:rPr>
                        </w:pPr>
                      </w:p>
                      <w:p w14:paraId="139C2507" w14:textId="77777777" w:rsidR="00C26A5A" w:rsidRDefault="00C26A5A" w:rsidP="00C26A5A">
                        <w:pPr>
                          <w:jc w:val="right"/>
                          <w:rPr>
                            <w:rFonts w:ascii="Calibri" w:hAnsi="Calibri" w:cs="Calibri"/>
                            <w:color w:val="FFFFFF"/>
                            <w:sz w:val="16"/>
                            <w:szCs w:val="16"/>
                          </w:rPr>
                        </w:pPr>
                      </w:p>
                      <w:p w14:paraId="68453656" w14:textId="77777777" w:rsidR="00C26A5A" w:rsidRDefault="00C26A5A" w:rsidP="00C26A5A">
                        <w:pPr>
                          <w:jc w:val="right"/>
                          <w:rPr>
                            <w:rFonts w:ascii="Calibri" w:hAnsi="Calibri" w:cs="Calibri"/>
                            <w:color w:val="FFFFFF"/>
                            <w:sz w:val="16"/>
                            <w:szCs w:val="16"/>
                          </w:rPr>
                        </w:pPr>
                      </w:p>
                      <w:p w14:paraId="4242754E" w14:textId="77777777" w:rsidR="00C26A5A" w:rsidRDefault="00C26A5A" w:rsidP="00C26A5A">
                        <w:pPr>
                          <w:jc w:val="right"/>
                          <w:rPr>
                            <w:rFonts w:ascii="Calibri" w:hAnsi="Calibri" w:cs="Calibri"/>
                            <w:color w:val="FFFFFF"/>
                            <w:sz w:val="16"/>
                            <w:szCs w:val="16"/>
                          </w:rPr>
                        </w:pPr>
                      </w:p>
                      <w:p w14:paraId="0A9B190A" w14:textId="77777777" w:rsidR="00C26A5A" w:rsidRDefault="00C26A5A" w:rsidP="00C26A5A">
                        <w:pPr>
                          <w:jc w:val="right"/>
                          <w:rPr>
                            <w:rFonts w:ascii="Calibri" w:hAnsi="Calibri" w:cs="Calibri"/>
                            <w:color w:val="FFFFFF"/>
                            <w:sz w:val="16"/>
                            <w:szCs w:val="16"/>
                          </w:rPr>
                        </w:pPr>
                      </w:p>
                      <w:p w14:paraId="7B1C5717" w14:textId="77777777" w:rsidR="00C26A5A" w:rsidRPr="000F60CD" w:rsidRDefault="00C26A5A" w:rsidP="00C26A5A">
                        <w:pPr>
                          <w:jc w:val="right"/>
                          <w:rPr>
                            <w:rFonts w:ascii="Calibri" w:hAnsi="Calibri" w:cs="Calibri"/>
                            <w:color w:val="FFFFFF"/>
                            <w:sz w:val="16"/>
                            <w:szCs w:val="16"/>
                          </w:rPr>
                        </w:pPr>
                        <w:r w:rsidRPr="000F60CD">
                          <w:rPr>
                            <w:rFonts w:ascii="Calibri" w:hAnsi="Calibri" w:cs="Calibri"/>
                            <w:color w:val="FFFFFF"/>
                            <w:sz w:val="16"/>
                            <w:szCs w:val="16"/>
                          </w:rPr>
                          <w:t>Published by the</w:t>
                        </w:r>
                      </w:p>
                      <w:p w14:paraId="094611FB" w14:textId="77777777" w:rsidR="00C26A5A" w:rsidRPr="000F60CD" w:rsidRDefault="00C26A5A" w:rsidP="00C26A5A">
                        <w:pPr>
                          <w:jc w:val="right"/>
                          <w:rPr>
                            <w:rFonts w:ascii="Calibri" w:hAnsi="Calibri" w:cs="Calibri"/>
                            <w:color w:val="FFFFFF"/>
                            <w:sz w:val="16"/>
                            <w:szCs w:val="16"/>
                          </w:rPr>
                        </w:pPr>
                        <w:r w:rsidRPr="000F60CD">
                          <w:rPr>
                            <w:rFonts w:ascii="Calibri" w:hAnsi="Calibri" w:cs="Calibri"/>
                            <w:color w:val="FFFFFF"/>
                            <w:sz w:val="16"/>
                            <w:szCs w:val="16"/>
                          </w:rPr>
                          <w:t>International Hydrographic Organization</w:t>
                        </w:r>
                      </w:p>
                      <w:p w14:paraId="602C9124" w14:textId="77777777" w:rsidR="00C26A5A" w:rsidRPr="000F60CD" w:rsidRDefault="00C26A5A" w:rsidP="00C26A5A">
                        <w:pPr>
                          <w:jc w:val="right"/>
                          <w:rPr>
                            <w:rFonts w:ascii="Calibri" w:hAnsi="Calibri" w:cs="Calibri"/>
                            <w:color w:val="FFFFFF"/>
                            <w:sz w:val="16"/>
                            <w:szCs w:val="16"/>
                            <w:lang w:val="fr-FR"/>
                          </w:rPr>
                        </w:pPr>
                        <w:r w:rsidRPr="000F60CD">
                          <w:rPr>
                            <w:rFonts w:ascii="Calibri" w:hAnsi="Calibri" w:cs="Calibri"/>
                            <w:color w:val="FFFFFF"/>
                            <w:sz w:val="16"/>
                            <w:szCs w:val="16"/>
                            <w:lang w:val="fr-FR"/>
                          </w:rPr>
                          <w:t>4b quai Antoine 1</w:t>
                        </w:r>
                        <w:r w:rsidRPr="000F60CD">
                          <w:rPr>
                            <w:rFonts w:ascii="Calibri" w:hAnsi="Calibri" w:cs="Calibri"/>
                            <w:color w:val="FFFFFF"/>
                            <w:sz w:val="16"/>
                            <w:szCs w:val="16"/>
                            <w:vertAlign w:val="superscript"/>
                            <w:lang w:val="fr-FR"/>
                          </w:rPr>
                          <w:t>er</w:t>
                        </w:r>
                      </w:p>
                      <w:p w14:paraId="28C8EC72" w14:textId="77777777" w:rsidR="00C26A5A" w:rsidRPr="000F60CD" w:rsidRDefault="00C26A5A" w:rsidP="00C26A5A">
                        <w:pPr>
                          <w:jc w:val="right"/>
                          <w:rPr>
                            <w:rFonts w:ascii="Calibri" w:hAnsi="Calibri" w:cs="Calibri"/>
                            <w:color w:val="FFFFFF"/>
                            <w:sz w:val="16"/>
                            <w:szCs w:val="16"/>
                            <w:lang w:val="fr-FR"/>
                          </w:rPr>
                        </w:pPr>
                        <w:r w:rsidRPr="000F60CD">
                          <w:rPr>
                            <w:rFonts w:ascii="Calibri" w:hAnsi="Calibri" w:cs="Calibri"/>
                            <w:color w:val="FFFFFF"/>
                            <w:sz w:val="16"/>
                            <w:szCs w:val="16"/>
                            <w:lang w:val="fr-FR"/>
                          </w:rPr>
                          <w:t>Principauté de Monaco</w:t>
                        </w:r>
                      </w:p>
                      <w:p w14:paraId="3F238723" w14:textId="77777777" w:rsidR="00C26A5A" w:rsidRPr="000F60CD" w:rsidRDefault="00C26A5A" w:rsidP="00C26A5A">
                        <w:pPr>
                          <w:jc w:val="right"/>
                          <w:rPr>
                            <w:rFonts w:ascii="Calibri" w:hAnsi="Calibri" w:cs="Calibri"/>
                            <w:color w:val="FFFFFF"/>
                            <w:sz w:val="16"/>
                            <w:szCs w:val="16"/>
                          </w:rPr>
                        </w:pPr>
                        <w:r w:rsidRPr="000F60CD">
                          <w:rPr>
                            <w:rFonts w:ascii="Calibri" w:hAnsi="Calibri" w:cs="Calibri"/>
                            <w:color w:val="FFFFFF"/>
                            <w:sz w:val="16"/>
                            <w:szCs w:val="16"/>
                          </w:rPr>
                          <w:t>Tel: (377) 93.10.81.00</w:t>
                        </w:r>
                      </w:p>
                      <w:p w14:paraId="51042C9F" w14:textId="77777777" w:rsidR="00C26A5A" w:rsidRPr="000F60CD" w:rsidRDefault="00C26A5A" w:rsidP="00C26A5A">
                        <w:pPr>
                          <w:jc w:val="right"/>
                          <w:rPr>
                            <w:rFonts w:ascii="Calibri" w:hAnsi="Calibri" w:cs="Calibri"/>
                            <w:color w:val="FFFFFF"/>
                            <w:sz w:val="16"/>
                            <w:szCs w:val="16"/>
                          </w:rPr>
                        </w:pPr>
                        <w:r w:rsidRPr="000F60CD">
                          <w:rPr>
                            <w:rFonts w:ascii="Calibri" w:hAnsi="Calibri" w:cs="Calibri"/>
                            <w:color w:val="FFFFFF"/>
                            <w:sz w:val="16"/>
                            <w:szCs w:val="16"/>
                          </w:rPr>
                          <w:t>Fax: (377) 93.10.81.40</w:t>
                        </w:r>
                      </w:p>
                      <w:p w14:paraId="2830A09C" w14:textId="77777777" w:rsidR="00C26A5A" w:rsidRPr="000F60CD" w:rsidRDefault="00C26A5A" w:rsidP="00C26A5A">
                        <w:pPr>
                          <w:jc w:val="right"/>
                          <w:rPr>
                            <w:rFonts w:ascii="Calibri" w:hAnsi="Calibri" w:cs="Calibri"/>
                            <w:color w:val="FFFFFF"/>
                            <w:sz w:val="16"/>
                            <w:szCs w:val="16"/>
                          </w:rPr>
                        </w:pPr>
                        <w:r w:rsidRPr="000F60CD">
                          <w:rPr>
                            <w:rFonts w:ascii="Calibri" w:hAnsi="Calibri" w:cs="Calibri"/>
                            <w:color w:val="FFFFFF"/>
                            <w:sz w:val="16"/>
                            <w:szCs w:val="16"/>
                          </w:rPr>
                          <w:t>info@iho.int</w:t>
                        </w:r>
                      </w:p>
                      <w:p w14:paraId="6C8E5A22" w14:textId="77777777" w:rsidR="00C26A5A" w:rsidRPr="000F60CD" w:rsidRDefault="00C26A5A" w:rsidP="00C26A5A">
                        <w:pPr>
                          <w:jc w:val="right"/>
                          <w:rPr>
                            <w:rFonts w:ascii="Calibri" w:hAnsi="Calibri" w:cs="Calibri"/>
                            <w:color w:val="FFFFFF"/>
                            <w:sz w:val="16"/>
                            <w:szCs w:val="16"/>
                          </w:rPr>
                        </w:pPr>
                        <w:r w:rsidRPr="000F60CD">
                          <w:rPr>
                            <w:rFonts w:ascii="Calibri" w:hAnsi="Calibri" w:cs="Calibri"/>
                            <w:color w:val="FFFFFF"/>
                            <w:sz w:val="16"/>
                            <w:szCs w:val="16"/>
                          </w:rPr>
                          <w:t>www.iho.int</w:t>
                        </w:r>
                      </w:p>
                    </w:txbxContent>
                  </v:textbox>
                </v:shape>
                <v:shape id="Tekstvak 1" o:spid="_x0000_s1032" type="#_x0000_t202" style="position:absolute;left:9459;top:7567;width:55836;height:604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" strokecolor="#001532" strokeweight=".5pt">
                  <v:textbox inset="10mm,10mm,10mm,10mm">
                    <w:txbxContent>
                      <w:p w14:paraId="2DF91DB2" w14:textId="77777777" w:rsidR="00C26A5A" w:rsidRPr="0024770E" w:rsidRDefault="00C26A5A" w:rsidP="00C26A5A">
                        <w:pPr>
                          <w:pStyle w:val="Basisalinea"/>
                          <w:suppressAutoHyphens/>
                          <w:spacing w:line="240" w:lineRule="auto"/>
                          <w:rPr>
                            <w:rFonts w:ascii="Arial" w:hAnsi="Arial" w:cs="HelveticaNeueLT Std Med"/>
                            <w:b/>
                            <w:color w:val="00004C"/>
                            <w:sz w:val="56"/>
                            <w:szCs w:val="56"/>
                            <w:lang w:val="en-GB"/>
                          </w:rPr>
                        </w:pPr>
                      </w:p>
                      <w:p w14:paraId="48F4F5F4" w14:textId="304D03C4" w:rsidR="00C26A5A" w:rsidRDefault="00C26A5A" w:rsidP="00C26A5A">
                        <w:pPr>
                          <w:pStyle w:val="Basisalinea"/>
                          <w:suppressAutoHyphens/>
                          <w:spacing w:line="240" w:lineRule="auto"/>
                          <w:rPr>
                            <w:rFonts w:ascii="Arial" w:hAnsi="Arial" w:cs="HelveticaNeueLT Std Med"/>
                            <w:b/>
                            <w:color w:val="00004C"/>
                            <w:sz w:val="56"/>
                            <w:szCs w:val="56"/>
                            <w:lang w:val="en-GB"/>
                          </w:rPr>
                        </w:pPr>
                        <w:r>
                          <w:rPr>
                            <w:rFonts w:ascii="Arial" w:hAnsi="Arial" w:cs="HelveticaNeueLT Std Med"/>
                            <w:b/>
                            <w:color w:val="00004C"/>
                            <w:sz w:val="56"/>
                            <w:szCs w:val="56"/>
                            <w:lang w:val="en-GB"/>
                          </w:rPr>
                          <w:t>S-100 ECDIS and Interoperability</w:t>
                        </w:r>
                      </w:p>
                      <w:p w14:paraId="66BF4F81" w14:textId="598A4CD6" w:rsidR="00C26A5A" w:rsidRPr="0024770E" w:rsidRDefault="00C26A5A" w:rsidP="00C26A5A">
                        <w:pPr>
                          <w:pStyle w:val="Basisalinea"/>
                          <w:suppressAutoHyphens/>
                          <w:spacing w:line="240" w:lineRule="auto"/>
                          <w:rPr>
                            <w:rFonts w:ascii="Arial" w:hAnsi="Arial" w:cs="HelveticaNeueLT Std Med"/>
                            <w:b/>
                            <w:color w:val="00004C"/>
                            <w:sz w:val="56"/>
                            <w:szCs w:val="56"/>
                            <w:lang w:val="en-GB"/>
                          </w:rPr>
                        </w:pPr>
                        <w:r>
                          <w:rPr>
                            <w:rFonts w:ascii="Arial" w:hAnsi="Arial" w:cs="HelveticaNeueLT Std Med"/>
                            <w:b/>
                            <w:color w:val="00004C"/>
                            <w:sz w:val="56"/>
                            <w:szCs w:val="56"/>
                            <w:lang w:val="en-GB"/>
                          </w:rPr>
                          <w:t>Specification</w:t>
                        </w:r>
                      </w:p>
                      <w:p w14:paraId="788C65A2" w14:textId="77777777" w:rsidR="00C26A5A" w:rsidRPr="0024770E" w:rsidRDefault="00C26A5A" w:rsidP="00C26A5A">
                        <w:pPr>
                          <w:pStyle w:val="Basisalinea"/>
                          <w:suppressAutoHyphens/>
                          <w:spacing w:line="240" w:lineRule="auto"/>
                          <w:rPr>
                            <w:rFonts w:ascii="Arial" w:hAnsi="Arial" w:cs="HelveticaNeueLT Std Med"/>
                            <w:b/>
                            <w:color w:val="00004C"/>
                            <w:sz w:val="56"/>
                            <w:szCs w:val="56"/>
                            <w:lang w:val="en-GB"/>
                          </w:rPr>
                        </w:pPr>
                      </w:p>
                      <w:p w14:paraId="3D23E971" w14:textId="77777777" w:rsidR="00C26A5A" w:rsidRPr="0024770E" w:rsidRDefault="00C26A5A" w:rsidP="00C26A5A">
                        <w:pPr>
                          <w:pStyle w:val="Basisalinea"/>
                          <w:suppressAutoHyphens/>
                          <w:spacing w:line="240" w:lineRule="auto"/>
                          <w:rPr>
                            <w:rFonts w:ascii="Arial" w:hAnsi="Arial" w:cs="HelveticaNeueLT Std Med"/>
                            <w:b/>
                            <w:color w:val="00004C"/>
                            <w:sz w:val="56"/>
                            <w:szCs w:val="56"/>
                            <w:lang w:val="en-GB"/>
                          </w:rPr>
                        </w:pPr>
                      </w:p>
                      <w:p w14:paraId="25BF7BFA" w14:textId="77777777" w:rsidR="00C26A5A" w:rsidRPr="0024770E" w:rsidRDefault="00C26A5A" w:rsidP="00C26A5A">
                        <w:pPr>
                          <w:pStyle w:val="Basisalinea"/>
                          <w:suppressAutoHyphens/>
                          <w:spacing w:line="240" w:lineRule="auto"/>
                          <w:rPr>
                            <w:rFonts w:ascii="Arial" w:hAnsi="Arial" w:cs="HelveticaNeueLT Std Med"/>
                            <w:b/>
                            <w:color w:val="00004C"/>
                            <w:sz w:val="56"/>
                            <w:szCs w:val="56"/>
                            <w:lang w:val="en-GB"/>
                          </w:rPr>
                        </w:pPr>
                      </w:p>
                      <w:p w14:paraId="3E03FD30" w14:textId="210586EC" w:rsidR="00C26A5A" w:rsidRDefault="00C26A5A" w:rsidP="00C26A5A">
                        <w:pPr>
                          <w:pStyle w:val="Basisalinea"/>
                          <w:suppressAutoHyphens/>
                          <w:spacing w:line="240" w:lineRule="auto"/>
                          <w:rPr>
                            <w:rFonts w:ascii="Arial" w:hAnsi="Arial" w:cs="HelveticaNeueLT Std Med"/>
                            <w:b/>
                            <w:color w:val="00004C"/>
                            <w:sz w:val="28"/>
                            <w:szCs w:val="28"/>
                            <w:lang w:val="en-GB"/>
                          </w:rPr>
                        </w:pPr>
                        <w:r w:rsidRPr="0024770E">
                          <w:rPr>
                            <w:rFonts w:ascii="Arial" w:hAnsi="Arial" w:cs="HelveticaNeueLT Std Med"/>
                            <w:b/>
                            <w:color w:val="00004C"/>
                            <w:sz w:val="28"/>
                            <w:szCs w:val="28"/>
                            <w:lang w:val="en-GB"/>
                          </w:rPr>
                          <w:t xml:space="preserve">Edition </w:t>
                        </w:r>
                        <w:r w:rsidR="008D0C93">
                          <w:rPr>
                            <w:rFonts w:ascii="Arial" w:hAnsi="Arial" w:cs="HelveticaNeueLT Std Med"/>
                            <w:b/>
                            <w:color w:val="00004C"/>
                            <w:sz w:val="28"/>
                            <w:szCs w:val="28"/>
                            <w:lang w:val="en-GB"/>
                          </w:rPr>
                          <w:t>2.0.0</w:t>
                        </w:r>
                        <w:r>
                          <w:rPr>
                            <w:rFonts w:ascii="Arial" w:hAnsi="Arial" w:cs="HelveticaNeueLT Std Med"/>
                            <w:b/>
                            <w:color w:val="00004C"/>
                            <w:sz w:val="28"/>
                            <w:szCs w:val="28"/>
                            <w:lang w:val="en-GB"/>
                          </w:rPr>
                          <w:t xml:space="preserve"> </w:t>
                        </w:r>
                        <w:r w:rsidR="004A6E2D">
                          <w:rPr>
                            <w:rFonts w:ascii="Arial" w:hAnsi="Arial" w:cs="HelveticaNeueLT Std Med"/>
                            <w:b/>
                            <w:color w:val="00004C"/>
                            <w:sz w:val="28"/>
                            <w:szCs w:val="28"/>
                            <w:lang w:val="en-GB"/>
                          </w:rPr>
                          <w:t xml:space="preserve">March </w:t>
                        </w:r>
                        <w:r>
                          <w:rPr>
                            <w:rFonts w:ascii="Arial" w:hAnsi="Arial" w:cs="HelveticaNeueLT Std Med"/>
                            <w:b/>
                            <w:color w:val="00004C"/>
                            <w:sz w:val="28"/>
                            <w:szCs w:val="28"/>
                            <w:lang w:val="en-GB"/>
                          </w:rPr>
                          <w:t>2025</w:t>
                        </w:r>
                      </w:p>
                      <w:p w14:paraId="3A14EC56" w14:textId="77777777" w:rsidR="00C26A5A" w:rsidRDefault="00C26A5A" w:rsidP="00C26A5A">
                        <w:pPr>
                          <w:pStyle w:val="Basisalinea"/>
                          <w:suppressAutoHyphens/>
                          <w:spacing w:line="240" w:lineRule="auto"/>
                          <w:rPr>
                            <w:rFonts w:ascii="Arial" w:hAnsi="Arial" w:cs="HelveticaNeueLT Std Med"/>
                            <w:b/>
                            <w:color w:val="00004C"/>
                            <w:sz w:val="28"/>
                            <w:szCs w:val="28"/>
                            <w:lang w:val="en-GB"/>
                          </w:rPr>
                        </w:pPr>
                      </w:p>
                      <w:p w14:paraId="6371EB35" w14:textId="77777777" w:rsidR="00C26A5A" w:rsidRPr="0024770E" w:rsidRDefault="00C26A5A" w:rsidP="00C26A5A">
                        <w:pPr>
                          <w:pStyle w:val="Basisalinea"/>
                          <w:suppressAutoHyphens/>
                          <w:spacing w:line="240" w:lineRule="auto"/>
                          <w:rPr>
                            <w:rFonts w:ascii="Arial" w:hAnsi="Arial" w:cs="HelveticaNeueLT Std Med"/>
                            <w:b/>
                            <w:color w:val="00004C"/>
                            <w:sz w:val="28"/>
                            <w:szCs w:val="28"/>
                            <w:lang w:val="en-GB"/>
                          </w:rPr>
                        </w:pPr>
                      </w:p>
                      <w:p w14:paraId="2459437F" w14:textId="77777777" w:rsidR="00C26A5A" w:rsidRPr="0024770E" w:rsidRDefault="00C26A5A" w:rsidP="00C26A5A">
                        <w:pPr>
                          <w:pStyle w:val="Basisalinea"/>
                          <w:suppressAutoHyphens/>
                          <w:spacing w:line="240" w:lineRule="auto"/>
                          <w:rPr>
                            <w:rFonts w:ascii="Arial" w:hAnsi="Arial" w:cs="HelveticaNeueLT Std Med"/>
                            <w:b/>
                            <w:color w:val="00004C"/>
                            <w:sz w:val="28"/>
                            <w:szCs w:val="28"/>
                            <w:lang w:val="en-GB"/>
                          </w:rPr>
                        </w:pPr>
                      </w:p>
                      <w:p w14:paraId="0F7F208D" w14:textId="77777777" w:rsidR="00C26A5A" w:rsidRPr="0024770E" w:rsidRDefault="00C26A5A" w:rsidP="00C26A5A">
                        <w:pPr>
                          <w:pStyle w:val="Basisalinea"/>
                          <w:suppressAutoHyphens/>
                          <w:spacing w:line="240" w:lineRule="auto"/>
                          <w:rPr>
                            <w:rFonts w:ascii="Arial" w:hAnsi="Arial" w:cs="HelveticaNeueLT Std Med"/>
                            <w:b/>
                            <w:color w:val="00004C"/>
                            <w:sz w:val="56"/>
                            <w:szCs w:val="56"/>
                            <w:lang w:val="en-GB"/>
                          </w:rPr>
                        </w:pPr>
                      </w:p>
                    </w:txbxContent>
                  </v:textbox>
                </v:shape>
                <w10:wrap anchorx="margin"/>
              </v:group>
            </w:pict>
          </mc:Fallback>
        </mc:AlternateContent>
      </w:r>
      <w:r w:rsidRPr="00B63849">
        <w:tab/>
        <w:t xml:space="preserve"> </w:t>
      </w:r>
    </w:p>
    <w:p w14:paraId="030C8663" w14:textId="124DC054" w:rsidR="00C26A5A" w:rsidRPr="00B63849" w:rsidRDefault="00C26A5A" w:rsidP="00C26A5A">
      <w:pPr>
        <w:rPr>
          <w:rStyle w:val="module"/>
          <w:b/>
          <w:sz w:val="22"/>
        </w:rPr>
      </w:pPr>
      <w:r w:rsidRPr="00B63849">
        <w:br w:type="page"/>
      </w:r>
    </w:p>
    <w:tbl>
      <w:tblPr>
        <w:tblW w:w="0" w:type="auto"/>
        <w:tblInd w:w="534" w:type="dxa"/>
        <w:tblBorders>
          <w:top w:val="single" w:sz="4" w:space="0" w:color="000000"/>
          <w:left w:val="single" w:sz="4" w:space="0" w:color="000000"/>
          <w:bottom w:val="single" w:sz="4" w:space="0" w:color="000000"/>
          <w:right w:val="single" w:sz="4" w:space="0" w:color="000000"/>
          <w:insideH w:val="single" w:sz="4" w:space="0" w:color="FFFFFF"/>
          <w:insideV w:val="single" w:sz="4" w:space="0" w:color="FFFFFF"/>
        </w:tblBorders>
        <w:tblLook w:val="00A0" w:firstRow="1" w:lastRow="0" w:firstColumn="1" w:lastColumn="0" w:noHBand="0" w:noVBand="0"/>
      </w:tblPr>
      <w:tblGrid>
        <w:gridCol w:w="8562"/>
      </w:tblGrid>
      <w:tr w:rsidR="00C26A5A" w:rsidRPr="00B63849" w14:paraId="25AE18F4" w14:textId="77777777" w:rsidTr="00D343CC">
        <w:tc>
          <w:tcPr>
            <w:tcW w:w="9253" w:type="dxa"/>
            <w:tcBorders>
              <w:top w:val="single" w:sz="4" w:space="0" w:color="000000"/>
            </w:tcBorders>
          </w:tcPr>
          <w:p w14:paraId="128C2683" w14:textId="41CA5AD6" w:rsidR="00C26A5A" w:rsidRPr="00B63849" w:rsidRDefault="00C26A5A" w:rsidP="00D343CC">
            <w:pPr>
              <w:tabs>
                <w:tab w:val="left" w:pos="-1440"/>
                <w:tab w:val="left" w:pos="-720"/>
                <w:tab w:val="left" w:pos="851"/>
                <w:tab w:val="left" w:pos="1440"/>
                <w:tab w:val="left" w:pos="2160"/>
                <w:tab w:val="left" w:pos="2880"/>
                <w:tab w:val="left" w:pos="3600"/>
                <w:tab w:val="left" w:pos="4320"/>
                <w:tab w:val="left" w:pos="5040"/>
                <w:tab w:val="left" w:pos="5760"/>
                <w:tab w:val="left" w:pos="6480"/>
                <w:tab w:val="left" w:pos="7200"/>
                <w:tab w:val="left" w:pos="7920"/>
                <w:tab w:val="left" w:pos="8640"/>
              </w:tabs>
              <w:spacing w:before="360" w:after="120"/>
              <w:jc w:val="center"/>
              <w:rPr>
                <w:rFonts w:ascii="Helvetica" w:hAnsi="Helvetica"/>
                <w:sz w:val="22"/>
                <w:szCs w:val="22"/>
              </w:rPr>
            </w:pPr>
            <w:r w:rsidRPr="00B63849">
              <w:rPr>
                <w:rFonts w:ascii="Helvetica" w:hAnsi="Helvetica" w:cs="Helvetica"/>
                <w:sz w:val="22"/>
                <w:szCs w:val="22"/>
              </w:rPr>
              <w:lastRenderedPageBreak/>
              <w:t xml:space="preserve">© </w:t>
            </w:r>
            <w:r w:rsidRPr="00B63849">
              <w:rPr>
                <w:rFonts w:ascii="Helvetica" w:hAnsi="Helvetica"/>
                <w:sz w:val="22"/>
                <w:szCs w:val="22"/>
              </w:rPr>
              <w:t>Copyright International Hydrographic Organization 202</w:t>
            </w:r>
            <w:r w:rsidR="006074BB">
              <w:rPr>
                <w:rFonts w:ascii="Helvetica" w:hAnsi="Helvetica"/>
                <w:sz w:val="22"/>
                <w:szCs w:val="22"/>
              </w:rPr>
              <w:t>5</w:t>
            </w:r>
          </w:p>
        </w:tc>
      </w:tr>
      <w:tr w:rsidR="00C26A5A" w:rsidRPr="00B63849" w14:paraId="56714347" w14:textId="77777777" w:rsidTr="00D343CC">
        <w:tc>
          <w:tcPr>
            <w:tcW w:w="9253" w:type="dxa"/>
          </w:tcPr>
          <w:p w14:paraId="23001D50" w14:textId="77777777" w:rsidR="00C26A5A" w:rsidRPr="00B63849" w:rsidRDefault="00C26A5A" w:rsidP="00D343CC">
            <w:pPr>
              <w:pStyle w:val="Default"/>
              <w:spacing w:before="120" w:after="120"/>
              <w:ind w:left="317" w:right="390"/>
              <w:jc w:val="both"/>
              <w:rPr>
                <w:color w:val="auto"/>
                <w:sz w:val="20"/>
                <w:szCs w:val="20"/>
                <w:lang w:val="en-GB"/>
              </w:rPr>
            </w:pPr>
            <w:r w:rsidRPr="00B63849">
              <w:rPr>
                <w:color w:val="auto"/>
                <w:sz w:val="20"/>
                <w:szCs w:val="20"/>
                <w:lang w:val="en-GB"/>
              </w:rPr>
              <w:t xml:space="preserve">This work is copyright. Apart from any use permitted in accordance with the </w:t>
            </w:r>
            <w:hyperlink r:id="rId14" w:history="1">
              <w:r w:rsidRPr="00B63849">
                <w:rPr>
                  <w:color w:val="auto"/>
                  <w:sz w:val="20"/>
                  <w:szCs w:val="20"/>
                  <w:lang w:val="en-GB"/>
                </w:rPr>
                <w:t>Berne Convention for the Protection of Literary and Artistic Works</w:t>
              </w:r>
            </w:hyperlink>
            <w:r w:rsidRPr="00B63849">
              <w:rPr>
                <w:color w:val="auto"/>
                <w:sz w:val="20"/>
                <w:szCs w:val="20"/>
                <w:lang w:val="en-GB"/>
              </w:rPr>
              <w:t xml:space="preserve"> (1886), and except in the circumstances described below, no part may be translated, reproduced by any process, adapted, communicated or commercially exploited without prior written permission from the International Hydrographic Organization (IHO). Copyright in some of the material in this publication may be owned by another party and permission for the translation and/or reproduction of that material must be obtained from the owner.</w:t>
            </w:r>
          </w:p>
        </w:tc>
      </w:tr>
      <w:tr w:rsidR="00C26A5A" w:rsidRPr="00B63849" w14:paraId="6BED6202" w14:textId="77777777" w:rsidTr="00D343CC">
        <w:tc>
          <w:tcPr>
            <w:tcW w:w="9253" w:type="dxa"/>
          </w:tcPr>
          <w:p w14:paraId="522EE3FE" w14:textId="77777777" w:rsidR="00C26A5A" w:rsidRPr="00B63849" w:rsidRDefault="00C26A5A" w:rsidP="00D343CC">
            <w:pPr>
              <w:pStyle w:val="Default"/>
              <w:spacing w:before="120" w:after="120"/>
              <w:ind w:left="317" w:right="390"/>
              <w:jc w:val="both"/>
              <w:rPr>
                <w:color w:val="auto"/>
                <w:sz w:val="20"/>
                <w:szCs w:val="20"/>
                <w:lang w:val="en-GB"/>
              </w:rPr>
            </w:pPr>
            <w:r w:rsidRPr="00B63849">
              <w:rPr>
                <w:color w:val="auto"/>
                <w:sz w:val="20"/>
                <w:szCs w:val="20"/>
                <w:lang w:val="en-GB"/>
              </w:rPr>
              <w:t>This document or partial material from this document may be translated, reproduced or distributed for general information, on no more than a cost recovery basis. Copies may not be sold or distributed for profit or gain without prior written agreement of the IHO Secretariat and any other copyright holders.</w:t>
            </w:r>
          </w:p>
        </w:tc>
      </w:tr>
      <w:tr w:rsidR="00C26A5A" w:rsidRPr="00B63849" w14:paraId="04D82C7C" w14:textId="77777777" w:rsidTr="00D343CC">
        <w:tc>
          <w:tcPr>
            <w:tcW w:w="9253" w:type="dxa"/>
          </w:tcPr>
          <w:p w14:paraId="0CD5E5A9" w14:textId="77777777" w:rsidR="00C26A5A" w:rsidRPr="00B63849" w:rsidRDefault="00C26A5A" w:rsidP="00D343CC">
            <w:pPr>
              <w:autoSpaceDE w:val="0"/>
              <w:autoSpaceDN w:val="0"/>
              <w:adjustRightInd w:val="0"/>
              <w:spacing w:before="120" w:after="120"/>
              <w:ind w:left="317" w:right="390"/>
              <w:jc w:val="both"/>
              <w:rPr>
                <w:rFonts w:cs="Arial"/>
              </w:rPr>
            </w:pPr>
            <w:r w:rsidRPr="00B63849">
              <w:rPr>
                <w:rFonts w:cs="Arial"/>
              </w:rPr>
              <w:t>In the event that this document or partial material from this document is reproduced, translated or distributed under the terms described above, the following statements are to be included:</w:t>
            </w:r>
          </w:p>
        </w:tc>
      </w:tr>
      <w:tr w:rsidR="00C26A5A" w:rsidRPr="00B63849" w14:paraId="556A2E95" w14:textId="77777777" w:rsidTr="00D343CC">
        <w:tc>
          <w:tcPr>
            <w:tcW w:w="9253" w:type="dxa"/>
          </w:tcPr>
          <w:p w14:paraId="742F4B57" w14:textId="77777777" w:rsidR="00C26A5A" w:rsidRPr="00B63849" w:rsidRDefault="00C26A5A" w:rsidP="00D343CC">
            <w:pPr>
              <w:autoSpaceDE w:val="0"/>
              <w:autoSpaceDN w:val="0"/>
              <w:adjustRightInd w:val="0"/>
              <w:spacing w:before="120" w:after="120"/>
              <w:ind w:left="600" w:right="924"/>
              <w:jc w:val="both"/>
              <w:rPr>
                <w:rFonts w:ascii="Calibri" w:hAnsi="Calibri" w:cs="Arial"/>
                <w:i/>
              </w:rPr>
            </w:pPr>
            <w:r w:rsidRPr="00B63849">
              <w:rPr>
                <w:rFonts w:ascii="Calibri" w:hAnsi="Calibri" w:cs="Arial"/>
                <w:i/>
              </w:rPr>
              <w:t xml:space="preserve">“Material from IHO publication [reference to extract: Title, Edition] is reproduced with the permission of the IHO Secretariat (Permission No ……./…) acting for the International Hydrographic Organization (IHO), which does not accept responsibility for the correctness of the material as reproduced: in case of doubt, the IHO’s authentic text shall prevail.  The incorporation of material sourced from IHO shall not be construed as constituting an endorsement by IHO of this product.” </w:t>
            </w:r>
          </w:p>
        </w:tc>
      </w:tr>
      <w:tr w:rsidR="00C26A5A" w:rsidRPr="00B63849" w14:paraId="7C2AE5D2" w14:textId="77777777" w:rsidTr="00D343CC">
        <w:trPr>
          <w:trHeight w:val="2312"/>
        </w:trPr>
        <w:tc>
          <w:tcPr>
            <w:tcW w:w="9253" w:type="dxa"/>
            <w:tcBorders>
              <w:bottom w:val="single" w:sz="4" w:space="0" w:color="000000"/>
            </w:tcBorders>
          </w:tcPr>
          <w:p w14:paraId="6589EC35" w14:textId="77777777" w:rsidR="00C26A5A" w:rsidRPr="00B63849" w:rsidRDefault="00C26A5A" w:rsidP="00D343CC">
            <w:pPr>
              <w:autoSpaceDE w:val="0"/>
              <w:autoSpaceDN w:val="0"/>
              <w:adjustRightInd w:val="0"/>
              <w:spacing w:before="120" w:after="120"/>
              <w:ind w:left="600" w:right="924"/>
              <w:jc w:val="both"/>
              <w:rPr>
                <w:rFonts w:ascii="Calibri" w:hAnsi="Calibri" w:cs="Arial"/>
                <w:i/>
              </w:rPr>
            </w:pPr>
            <w:r w:rsidRPr="00B63849">
              <w:rPr>
                <w:rFonts w:ascii="Calibri" w:hAnsi="Calibri" w:cs="Arial"/>
                <w:i/>
              </w:rPr>
              <w:t>“This [document/publication] is a translation of IHO [document/publication] [name]. The IHO has not checked this translation and therefore takes no responsibility for its accuracy. In case of doubt the source version of [name] in [language] should be consulted.”</w:t>
            </w:r>
          </w:p>
          <w:p w14:paraId="7737A489" w14:textId="77777777" w:rsidR="00C26A5A" w:rsidRPr="00B63849" w:rsidRDefault="00C26A5A" w:rsidP="00D343CC">
            <w:pPr>
              <w:autoSpaceDE w:val="0"/>
              <w:autoSpaceDN w:val="0"/>
              <w:adjustRightInd w:val="0"/>
              <w:spacing w:before="120" w:after="120"/>
              <w:ind w:left="366" w:right="924"/>
              <w:jc w:val="both"/>
              <w:rPr>
                <w:rFonts w:cs="Arial"/>
              </w:rPr>
            </w:pPr>
            <w:r w:rsidRPr="00B63849">
              <w:rPr>
                <w:rFonts w:cs="Arial"/>
              </w:rPr>
              <w:t>The IHO Logo or other identifiers shall not be used in any derived product without prior written permission from the IHO Secretariat.</w:t>
            </w:r>
          </w:p>
          <w:p w14:paraId="2CB02291" w14:textId="77777777" w:rsidR="00C26A5A" w:rsidRPr="00B63849" w:rsidRDefault="00C26A5A" w:rsidP="00D343CC">
            <w:pPr>
              <w:autoSpaceDE w:val="0"/>
              <w:autoSpaceDN w:val="0"/>
              <w:adjustRightInd w:val="0"/>
              <w:spacing w:before="120" w:after="120"/>
              <w:ind w:left="600" w:right="924"/>
              <w:jc w:val="both"/>
              <w:rPr>
                <w:rFonts w:cs="Arial"/>
              </w:rPr>
            </w:pPr>
          </w:p>
        </w:tc>
      </w:tr>
    </w:tbl>
    <w:p w14:paraId="14BF9EA1" w14:textId="77777777" w:rsidR="00C26A5A" w:rsidRPr="00B63849" w:rsidRDefault="00C26A5A" w:rsidP="00C26A5A">
      <w:pPr>
        <w:keepLines/>
        <w:tabs>
          <w:tab w:val="left" w:pos="-510"/>
          <w:tab w:val="left" w:pos="0"/>
          <w:tab w:val="left" w:pos="992"/>
          <w:tab w:val="left" w:pos="4677"/>
          <w:tab w:val="left" w:pos="5244"/>
          <w:tab w:val="left" w:pos="5586"/>
          <w:tab w:val="left" w:pos="6112"/>
          <w:tab w:val="left" w:pos="6792"/>
          <w:tab w:val="left" w:pos="7471"/>
          <w:tab w:val="left" w:pos="8150"/>
          <w:tab w:val="left" w:pos="8505"/>
        </w:tabs>
        <w:jc w:val="center"/>
        <w:rPr>
          <w:rStyle w:val="module"/>
          <w:b/>
          <w:sz w:val="22"/>
        </w:rPr>
      </w:pPr>
    </w:p>
    <w:p w14:paraId="16354B5A" w14:textId="77777777" w:rsidR="00C26A5A" w:rsidRPr="00B63849" w:rsidRDefault="00C26A5A" w:rsidP="00C26A5A">
      <w:pPr>
        <w:keepLines/>
        <w:tabs>
          <w:tab w:val="left" w:pos="-510"/>
          <w:tab w:val="left" w:pos="0"/>
          <w:tab w:val="left" w:pos="992"/>
          <w:tab w:val="left" w:pos="4677"/>
          <w:tab w:val="left" w:pos="5244"/>
          <w:tab w:val="left" w:pos="5586"/>
          <w:tab w:val="left" w:pos="6112"/>
          <w:tab w:val="left" w:pos="6792"/>
          <w:tab w:val="left" w:pos="7471"/>
          <w:tab w:val="left" w:pos="8150"/>
          <w:tab w:val="left" w:pos="8505"/>
        </w:tabs>
        <w:jc w:val="center"/>
        <w:rPr>
          <w:rStyle w:val="module"/>
          <w:b/>
          <w:sz w:val="22"/>
        </w:rPr>
      </w:pPr>
    </w:p>
    <w:p w14:paraId="648EA30C" w14:textId="77777777" w:rsidR="00C26A5A" w:rsidRDefault="00C26A5A" w:rsidP="00B812CA">
      <w:pPr>
        <w:spacing w:line="240" w:lineRule="auto"/>
        <w:jc w:val="both"/>
        <w:rPr>
          <w:rFonts w:cs="Arial"/>
          <w:b/>
          <w:sz w:val="28"/>
          <w:szCs w:val="28"/>
        </w:rPr>
      </w:pPr>
    </w:p>
    <w:p w14:paraId="6ED5B2D0" w14:textId="0A7C7B30" w:rsidR="00885FE2" w:rsidRPr="00237F07" w:rsidRDefault="00885FE2" w:rsidP="00B812CA">
      <w:pPr>
        <w:spacing w:line="240" w:lineRule="auto"/>
        <w:jc w:val="both"/>
      </w:pPr>
      <w:r w:rsidRPr="00237F07">
        <w:rPr>
          <w:rFonts w:cs="Arial"/>
          <w:b/>
          <w:sz w:val="28"/>
          <w:szCs w:val="28"/>
        </w:rPr>
        <w:br w:type="page"/>
      </w:r>
    </w:p>
    <w:bookmarkStart w:id="3" w:name="_Toc194067040" w:displacedByCustomXml="next"/>
    <w:bookmarkStart w:id="4" w:name="_Toc144415652" w:displacedByCustomXml="next"/>
    <w:bookmarkStart w:id="5" w:name="_Toc144421198" w:displacedByCustomXml="next"/>
    <w:sdt>
      <w:sdtPr>
        <w:rPr>
          <w:b/>
          <w:bCs/>
        </w:rPr>
        <w:id w:val="1307976831"/>
        <w:docPartObj>
          <w:docPartGallery w:val="Table of Contents"/>
          <w:docPartUnique/>
        </w:docPartObj>
      </w:sdtPr>
      <w:sdtEndPr>
        <w:rPr>
          <w:b w:val="0"/>
          <w:bCs w:val="0"/>
        </w:rPr>
      </w:sdtEndPr>
      <w:sdtContent>
        <w:p w14:paraId="79D17966" w14:textId="77777777" w:rsidR="00703BA8" w:rsidRPr="00237F07" w:rsidRDefault="00703BA8" w:rsidP="004E61EE">
          <w:pPr>
            <w:tabs>
              <w:tab w:val="center"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s>
            <w:spacing w:line="240" w:lineRule="auto"/>
            <w:jc w:val="center"/>
            <w:outlineLvl w:val="0"/>
          </w:pPr>
          <w:r w:rsidRPr="00237F07">
            <w:rPr>
              <w:b/>
              <w:sz w:val="28"/>
            </w:rPr>
            <w:t>CONTENTS</w:t>
          </w:r>
          <w:bookmarkEnd w:id="5"/>
          <w:bookmarkEnd w:id="4"/>
          <w:bookmarkEnd w:id="3"/>
        </w:p>
        <w:p w14:paraId="742B4705" w14:textId="77777777" w:rsidR="00703BA8" w:rsidRPr="00237F07" w:rsidRDefault="00703BA8" w:rsidP="00FD4BD6">
          <w:pPr>
            <w:pStyle w:val="TOC9"/>
          </w:pPr>
        </w:p>
        <w:p w14:paraId="71502E8E" w14:textId="7006CE6E" w:rsidR="00265357" w:rsidRDefault="000806E0">
          <w:pPr>
            <w:pStyle w:val="TOC1"/>
            <w:rPr>
              <w:rFonts w:asciiTheme="minorHAnsi" w:eastAsiaTheme="minorEastAsia" w:hAnsiTheme="minorHAnsi" w:cstheme="minorBidi"/>
              <w:bCs w:val="0"/>
              <w:noProof/>
              <w:kern w:val="2"/>
              <w:sz w:val="24"/>
              <w:szCs w:val="24"/>
              <w:lang w:eastAsia="en-GB"/>
              <w14:ligatures w14:val="standardContextual"/>
            </w:rPr>
          </w:pPr>
          <w:r w:rsidRPr="00237F07">
            <w:fldChar w:fldCharType="begin"/>
          </w:r>
          <w:r w:rsidRPr="00237F07">
            <w:instrText xml:space="preserve"> TOC \o "1-3" \h \z \u </w:instrText>
          </w:r>
          <w:r w:rsidRPr="00237F07">
            <w:fldChar w:fldCharType="separate"/>
          </w:r>
          <w:hyperlink w:anchor="_Toc194067040" w:history="1">
            <w:r w:rsidR="00265357" w:rsidRPr="00EA1784">
              <w:rPr>
                <w:rStyle w:val="Hyperlink"/>
                <w:b/>
                <w:noProof/>
              </w:rPr>
              <w:t>CONTENTS</w:t>
            </w:r>
            <w:r w:rsidR="00265357">
              <w:rPr>
                <w:noProof/>
                <w:webHidden/>
              </w:rPr>
              <w:tab/>
            </w:r>
            <w:r w:rsidR="00265357">
              <w:rPr>
                <w:noProof/>
                <w:webHidden/>
              </w:rPr>
              <w:fldChar w:fldCharType="begin"/>
            </w:r>
            <w:r w:rsidR="00265357">
              <w:rPr>
                <w:noProof/>
                <w:webHidden/>
              </w:rPr>
              <w:instrText xml:space="preserve"> PAGEREF _Toc194067040 \h </w:instrText>
            </w:r>
            <w:r w:rsidR="00265357">
              <w:rPr>
                <w:noProof/>
                <w:webHidden/>
              </w:rPr>
            </w:r>
            <w:r w:rsidR="00265357">
              <w:rPr>
                <w:noProof/>
                <w:webHidden/>
              </w:rPr>
              <w:fldChar w:fldCharType="separate"/>
            </w:r>
            <w:r w:rsidR="00265357">
              <w:rPr>
                <w:noProof/>
                <w:webHidden/>
              </w:rPr>
              <w:t>iii</w:t>
            </w:r>
            <w:r w:rsidR="00265357">
              <w:rPr>
                <w:noProof/>
                <w:webHidden/>
              </w:rPr>
              <w:fldChar w:fldCharType="end"/>
            </w:r>
          </w:hyperlink>
        </w:p>
        <w:p w14:paraId="2C16F446" w14:textId="6FE14F85" w:rsidR="00265357" w:rsidRDefault="00265357">
          <w:pPr>
            <w:pStyle w:val="TOC1"/>
            <w:rPr>
              <w:rFonts w:asciiTheme="minorHAnsi" w:eastAsiaTheme="minorEastAsia" w:hAnsiTheme="minorHAnsi" w:cstheme="minorBidi"/>
              <w:bCs w:val="0"/>
              <w:noProof/>
              <w:kern w:val="2"/>
              <w:sz w:val="24"/>
              <w:szCs w:val="24"/>
              <w:lang w:eastAsia="en-GB"/>
              <w14:ligatures w14:val="standardContextual"/>
            </w:rPr>
          </w:pPr>
          <w:hyperlink w:anchor="_Toc194067041" w:history="1">
            <w:r w:rsidRPr="00EA1784">
              <w:rPr>
                <w:rStyle w:val="Hyperlink"/>
                <w:noProof/>
              </w:rPr>
              <w:t>1</w:t>
            </w:r>
            <w:r>
              <w:rPr>
                <w:rFonts w:asciiTheme="minorHAnsi" w:eastAsiaTheme="minorEastAsia" w:hAnsiTheme="minorHAnsi" w:cstheme="minorBidi"/>
                <w:bCs w:val="0"/>
                <w:noProof/>
                <w:kern w:val="2"/>
                <w:sz w:val="24"/>
                <w:szCs w:val="24"/>
                <w:lang w:eastAsia="en-GB"/>
                <w14:ligatures w14:val="standardContextual"/>
              </w:rPr>
              <w:tab/>
            </w:r>
            <w:r w:rsidRPr="00EA1784">
              <w:rPr>
                <w:rStyle w:val="Hyperlink"/>
                <w:noProof/>
              </w:rPr>
              <w:t>Introduction</w:t>
            </w:r>
            <w:r>
              <w:rPr>
                <w:noProof/>
                <w:webHidden/>
              </w:rPr>
              <w:tab/>
            </w:r>
            <w:r>
              <w:rPr>
                <w:noProof/>
                <w:webHidden/>
              </w:rPr>
              <w:fldChar w:fldCharType="begin"/>
            </w:r>
            <w:r>
              <w:rPr>
                <w:noProof/>
                <w:webHidden/>
              </w:rPr>
              <w:instrText xml:space="preserve"> PAGEREF _Toc194067041 \h </w:instrText>
            </w:r>
            <w:r>
              <w:rPr>
                <w:noProof/>
                <w:webHidden/>
              </w:rPr>
            </w:r>
            <w:r>
              <w:rPr>
                <w:noProof/>
                <w:webHidden/>
              </w:rPr>
              <w:fldChar w:fldCharType="separate"/>
            </w:r>
            <w:r>
              <w:rPr>
                <w:noProof/>
                <w:webHidden/>
              </w:rPr>
              <w:t>8</w:t>
            </w:r>
            <w:r>
              <w:rPr>
                <w:noProof/>
                <w:webHidden/>
              </w:rPr>
              <w:fldChar w:fldCharType="end"/>
            </w:r>
          </w:hyperlink>
        </w:p>
        <w:p w14:paraId="07A5F07C" w14:textId="08121EE8" w:rsidR="00265357" w:rsidRDefault="00265357">
          <w:pPr>
            <w:pStyle w:val="TOC1"/>
            <w:rPr>
              <w:rFonts w:asciiTheme="minorHAnsi" w:eastAsiaTheme="minorEastAsia" w:hAnsiTheme="minorHAnsi" w:cstheme="minorBidi"/>
              <w:bCs w:val="0"/>
              <w:noProof/>
              <w:kern w:val="2"/>
              <w:sz w:val="24"/>
              <w:szCs w:val="24"/>
              <w:lang w:eastAsia="en-GB"/>
              <w14:ligatures w14:val="standardContextual"/>
            </w:rPr>
          </w:pPr>
          <w:hyperlink w:anchor="_Toc194067042" w:history="1">
            <w:r w:rsidRPr="00EA1784">
              <w:rPr>
                <w:rStyle w:val="Hyperlink"/>
                <w:noProof/>
              </w:rPr>
              <w:t>2</w:t>
            </w:r>
            <w:r>
              <w:rPr>
                <w:rFonts w:asciiTheme="minorHAnsi" w:eastAsiaTheme="minorEastAsia" w:hAnsiTheme="minorHAnsi" w:cstheme="minorBidi"/>
                <w:bCs w:val="0"/>
                <w:noProof/>
                <w:kern w:val="2"/>
                <w:sz w:val="24"/>
                <w:szCs w:val="24"/>
                <w:lang w:eastAsia="en-GB"/>
                <w14:ligatures w14:val="standardContextual"/>
              </w:rPr>
              <w:tab/>
            </w:r>
            <w:r w:rsidRPr="00EA1784">
              <w:rPr>
                <w:rStyle w:val="Hyperlink"/>
                <w:noProof/>
              </w:rPr>
              <w:t>References</w:t>
            </w:r>
            <w:r>
              <w:rPr>
                <w:noProof/>
                <w:webHidden/>
              </w:rPr>
              <w:tab/>
            </w:r>
            <w:r>
              <w:rPr>
                <w:noProof/>
                <w:webHidden/>
              </w:rPr>
              <w:fldChar w:fldCharType="begin"/>
            </w:r>
            <w:r>
              <w:rPr>
                <w:noProof/>
                <w:webHidden/>
              </w:rPr>
              <w:instrText xml:space="preserve"> PAGEREF _Toc194067042 \h </w:instrText>
            </w:r>
            <w:r>
              <w:rPr>
                <w:noProof/>
                <w:webHidden/>
              </w:rPr>
            </w:r>
            <w:r>
              <w:rPr>
                <w:noProof/>
                <w:webHidden/>
              </w:rPr>
              <w:fldChar w:fldCharType="separate"/>
            </w:r>
            <w:r>
              <w:rPr>
                <w:noProof/>
                <w:webHidden/>
              </w:rPr>
              <w:t>9</w:t>
            </w:r>
            <w:r>
              <w:rPr>
                <w:noProof/>
                <w:webHidden/>
              </w:rPr>
              <w:fldChar w:fldCharType="end"/>
            </w:r>
          </w:hyperlink>
        </w:p>
        <w:p w14:paraId="04076A5D" w14:textId="708ED883"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043" w:history="1">
            <w:r w:rsidRPr="00EA1784">
              <w:rPr>
                <w:rStyle w:val="Hyperlink"/>
                <w:noProof/>
              </w:rPr>
              <w:t>2.1</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Normative references</w:t>
            </w:r>
            <w:r>
              <w:rPr>
                <w:noProof/>
                <w:webHidden/>
              </w:rPr>
              <w:tab/>
            </w:r>
            <w:r>
              <w:rPr>
                <w:noProof/>
                <w:webHidden/>
              </w:rPr>
              <w:fldChar w:fldCharType="begin"/>
            </w:r>
            <w:r>
              <w:rPr>
                <w:noProof/>
                <w:webHidden/>
              </w:rPr>
              <w:instrText xml:space="preserve"> PAGEREF _Toc194067043 \h </w:instrText>
            </w:r>
            <w:r>
              <w:rPr>
                <w:noProof/>
                <w:webHidden/>
              </w:rPr>
            </w:r>
            <w:r>
              <w:rPr>
                <w:noProof/>
                <w:webHidden/>
              </w:rPr>
              <w:fldChar w:fldCharType="separate"/>
            </w:r>
            <w:r>
              <w:rPr>
                <w:noProof/>
                <w:webHidden/>
              </w:rPr>
              <w:t>9</w:t>
            </w:r>
            <w:r>
              <w:rPr>
                <w:noProof/>
                <w:webHidden/>
              </w:rPr>
              <w:fldChar w:fldCharType="end"/>
            </w:r>
          </w:hyperlink>
        </w:p>
        <w:p w14:paraId="2B8836CC" w14:textId="0C2844C5"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044" w:history="1">
            <w:r w:rsidRPr="00EA1784">
              <w:rPr>
                <w:rStyle w:val="Hyperlink"/>
                <w:noProof/>
                <w:lang w:eastAsia="en-GB"/>
              </w:rPr>
              <w:t>2.2</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lang w:eastAsia="en-GB"/>
              </w:rPr>
              <w:t>Informative references</w:t>
            </w:r>
            <w:r>
              <w:rPr>
                <w:noProof/>
                <w:webHidden/>
              </w:rPr>
              <w:tab/>
            </w:r>
            <w:r>
              <w:rPr>
                <w:noProof/>
                <w:webHidden/>
              </w:rPr>
              <w:fldChar w:fldCharType="begin"/>
            </w:r>
            <w:r>
              <w:rPr>
                <w:noProof/>
                <w:webHidden/>
              </w:rPr>
              <w:instrText xml:space="preserve"> PAGEREF _Toc194067044 \h </w:instrText>
            </w:r>
            <w:r>
              <w:rPr>
                <w:noProof/>
                <w:webHidden/>
              </w:rPr>
            </w:r>
            <w:r>
              <w:rPr>
                <w:noProof/>
                <w:webHidden/>
              </w:rPr>
              <w:fldChar w:fldCharType="separate"/>
            </w:r>
            <w:r>
              <w:rPr>
                <w:noProof/>
                <w:webHidden/>
              </w:rPr>
              <w:t>9</w:t>
            </w:r>
            <w:r>
              <w:rPr>
                <w:noProof/>
                <w:webHidden/>
              </w:rPr>
              <w:fldChar w:fldCharType="end"/>
            </w:r>
          </w:hyperlink>
        </w:p>
        <w:p w14:paraId="23AAEEC0" w14:textId="525CFF0A" w:rsidR="00265357" w:rsidRDefault="00265357">
          <w:pPr>
            <w:pStyle w:val="TOC1"/>
            <w:rPr>
              <w:rFonts w:asciiTheme="minorHAnsi" w:eastAsiaTheme="minorEastAsia" w:hAnsiTheme="minorHAnsi" w:cstheme="minorBidi"/>
              <w:bCs w:val="0"/>
              <w:noProof/>
              <w:kern w:val="2"/>
              <w:sz w:val="24"/>
              <w:szCs w:val="24"/>
              <w:lang w:eastAsia="en-GB"/>
              <w14:ligatures w14:val="standardContextual"/>
            </w:rPr>
          </w:pPr>
          <w:hyperlink w:anchor="_Toc194067045" w:history="1">
            <w:r w:rsidRPr="00EA1784">
              <w:rPr>
                <w:rStyle w:val="Hyperlink"/>
                <w:noProof/>
                <w:lang w:eastAsia="en-GB"/>
              </w:rPr>
              <w:t>3</w:t>
            </w:r>
            <w:r>
              <w:rPr>
                <w:rFonts w:asciiTheme="minorHAnsi" w:eastAsiaTheme="minorEastAsia" w:hAnsiTheme="minorHAnsi" w:cstheme="minorBidi"/>
                <w:bCs w:val="0"/>
                <w:noProof/>
                <w:kern w:val="2"/>
                <w:sz w:val="24"/>
                <w:szCs w:val="24"/>
                <w:lang w:eastAsia="en-GB"/>
                <w14:ligatures w14:val="standardContextual"/>
              </w:rPr>
              <w:tab/>
            </w:r>
            <w:r w:rsidRPr="00EA1784">
              <w:rPr>
                <w:rStyle w:val="Hyperlink"/>
                <w:noProof/>
                <w:lang w:eastAsia="en-GB"/>
              </w:rPr>
              <w:t>Abbreviations and Notation</w:t>
            </w:r>
            <w:r>
              <w:rPr>
                <w:noProof/>
                <w:webHidden/>
              </w:rPr>
              <w:tab/>
            </w:r>
            <w:r>
              <w:rPr>
                <w:noProof/>
                <w:webHidden/>
              </w:rPr>
              <w:fldChar w:fldCharType="begin"/>
            </w:r>
            <w:r>
              <w:rPr>
                <w:noProof/>
                <w:webHidden/>
              </w:rPr>
              <w:instrText xml:space="preserve"> PAGEREF _Toc194067045 \h </w:instrText>
            </w:r>
            <w:r>
              <w:rPr>
                <w:noProof/>
                <w:webHidden/>
              </w:rPr>
            </w:r>
            <w:r>
              <w:rPr>
                <w:noProof/>
                <w:webHidden/>
              </w:rPr>
              <w:fldChar w:fldCharType="separate"/>
            </w:r>
            <w:r>
              <w:rPr>
                <w:noProof/>
                <w:webHidden/>
              </w:rPr>
              <w:t>10</w:t>
            </w:r>
            <w:r>
              <w:rPr>
                <w:noProof/>
                <w:webHidden/>
              </w:rPr>
              <w:fldChar w:fldCharType="end"/>
            </w:r>
          </w:hyperlink>
        </w:p>
        <w:p w14:paraId="6F960FE4" w14:textId="5B67D37F"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046" w:history="1">
            <w:r w:rsidRPr="00EA1784">
              <w:rPr>
                <w:rStyle w:val="Hyperlink"/>
                <w:noProof/>
                <w:lang w:eastAsia="en-GB"/>
              </w:rPr>
              <w:t>3.1</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lang w:eastAsia="en-GB"/>
              </w:rPr>
              <w:t>Abbreviations</w:t>
            </w:r>
            <w:r>
              <w:rPr>
                <w:noProof/>
                <w:webHidden/>
              </w:rPr>
              <w:tab/>
            </w:r>
            <w:r>
              <w:rPr>
                <w:noProof/>
                <w:webHidden/>
              </w:rPr>
              <w:fldChar w:fldCharType="begin"/>
            </w:r>
            <w:r>
              <w:rPr>
                <w:noProof/>
                <w:webHidden/>
              </w:rPr>
              <w:instrText xml:space="preserve"> PAGEREF _Toc194067046 \h </w:instrText>
            </w:r>
            <w:r>
              <w:rPr>
                <w:noProof/>
                <w:webHidden/>
              </w:rPr>
            </w:r>
            <w:r>
              <w:rPr>
                <w:noProof/>
                <w:webHidden/>
              </w:rPr>
              <w:fldChar w:fldCharType="separate"/>
            </w:r>
            <w:r>
              <w:rPr>
                <w:noProof/>
                <w:webHidden/>
              </w:rPr>
              <w:t>10</w:t>
            </w:r>
            <w:r>
              <w:rPr>
                <w:noProof/>
                <w:webHidden/>
              </w:rPr>
              <w:fldChar w:fldCharType="end"/>
            </w:r>
          </w:hyperlink>
        </w:p>
        <w:p w14:paraId="6AEC9D5B" w14:textId="3C818F2C"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047" w:history="1">
            <w:r w:rsidRPr="00EA1784">
              <w:rPr>
                <w:rStyle w:val="Hyperlink"/>
                <w:noProof/>
                <w:lang w:eastAsia="en-GB"/>
              </w:rPr>
              <w:t>3.2</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lang w:eastAsia="en-GB"/>
              </w:rPr>
              <w:t>Notation</w:t>
            </w:r>
            <w:r>
              <w:rPr>
                <w:noProof/>
                <w:webHidden/>
              </w:rPr>
              <w:tab/>
            </w:r>
            <w:r>
              <w:rPr>
                <w:noProof/>
                <w:webHidden/>
              </w:rPr>
              <w:fldChar w:fldCharType="begin"/>
            </w:r>
            <w:r>
              <w:rPr>
                <w:noProof/>
                <w:webHidden/>
              </w:rPr>
              <w:instrText xml:space="preserve"> PAGEREF _Toc194067047 \h </w:instrText>
            </w:r>
            <w:r>
              <w:rPr>
                <w:noProof/>
                <w:webHidden/>
              </w:rPr>
            </w:r>
            <w:r>
              <w:rPr>
                <w:noProof/>
                <w:webHidden/>
              </w:rPr>
              <w:fldChar w:fldCharType="separate"/>
            </w:r>
            <w:r>
              <w:rPr>
                <w:noProof/>
                <w:webHidden/>
              </w:rPr>
              <w:t>10</w:t>
            </w:r>
            <w:r>
              <w:rPr>
                <w:noProof/>
                <w:webHidden/>
              </w:rPr>
              <w:fldChar w:fldCharType="end"/>
            </w:r>
          </w:hyperlink>
        </w:p>
        <w:p w14:paraId="125D8BBF" w14:textId="43964480"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048" w:history="1">
            <w:r w:rsidRPr="00EA1784">
              <w:rPr>
                <w:rStyle w:val="Hyperlink"/>
                <w:noProof/>
                <w:lang w:eastAsia="en-GB"/>
              </w:rPr>
              <w:t>3.3</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lang w:eastAsia="en-GB"/>
              </w:rPr>
              <w:t>Normative vs Informative within this document.</w:t>
            </w:r>
            <w:r>
              <w:rPr>
                <w:noProof/>
                <w:webHidden/>
              </w:rPr>
              <w:tab/>
            </w:r>
            <w:r>
              <w:rPr>
                <w:noProof/>
                <w:webHidden/>
              </w:rPr>
              <w:fldChar w:fldCharType="begin"/>
            </w:r>
            <w:r>
              <w:rPr>
                <w:noProof/>
                <w:webHidden/>
              </w:rPr>
              <w:instrText xml:space="preserve"> PAGEREF _Toc194067048 \h </w:instrText>
            </w:r>
            <w:r>
              <w:rPr>
                <w:noProof/>
                <w:webHidden/>
              </w:rPr>
            </w:r>
            <w:r>
              <w:rPr>
                <w:noProof/>
                <w:webHidden/>
              </w:rPr>
              <w:fldChar w:fldCharType="separate"/>
            </w:r>
            <w:r>
              <w:rPr>
                <w:noProof/>
                <w:webHidden/>
              </w:rPr>
              <w:t>11</w:t>
            </w:r>
            <w:r>
              <w:rPr>
                <w:noProof/>
                <w:webHidden/>
              </w:rPr>
              <w:fldChar w:fldCharType="end"/>
            </w:r>
          </w:hyperlink>
        </w:p>
        <w:p w14:paraId="29C6D037" w14:textId="2E8CA5E5" w:rsidR="00265357" w:rsidRDefault="00265357">
          <w:pPr>
            <w:pStyle w:val="TOC1"/>
            <w:rPr>
              <w:rFonts w:asciiTheme="minorHAnsi" w:eastAsiaTheme="minorEastAsia" w:hAnsiTheme="minorHAnsi" w:cstheme="minorBidi"/>
              <w:bCs w:val="0"/>
              <w:noProof/>
              <w:kern w:val="2"/>
              <w:sz w:val="24"/>
              <w:szCs w:val="24"/>
              <w:lang w:eastAsia="en-GB"/>
              <w14:ligatures w14:val="standardContextual"/>
            </w:rPr>
          </w:pPr>
          <w:hyperlink w:anchor="_Toc194067049" w:history="1">
            <w:r w:rsidRPr="00EA1784">
              <w:rPr>
                <w:rStyle w:val="Hyperlink"/>
                <w:noProof/>
              </w:rPr>
              <w:t>4</w:t>
            </w:r>
            <w:r>
              <w:rPr>
                <w:rFonts w:asciiTheme="minorHAnsi" w:eastAsiaTheme="minorEastAsia" w:hAnsiTheme="minorHAnsi" w:cstheme="minorBidi"/>
                <w:bCs w:val="0"/>
                <w:noProof/>
                <w:kern w:val="2"/>
                <w:sz w:val="24"/>
                <w:szCs w:val="24"/>
                <w:lang w:eastAsia="en-GB"/>
                <w14:ligatures w14:val="standardContextual"/>
              </w:rPr>
              <w:tab/>
            </w:r>
            <w:r w:rsidRPr="00EA1784">
              <w:rPr>
                <w:rStyle w:val="Hyperlink"/>
                <w:noProof/>
              </w:rPr>
              <w:t>Background - System Concepts and Limitations</w:t>
            </w:r>
            <w:r>
              <w:rPr>
                <w:noProof/>
                <w:webHidden/>
              </w:rPr>
              <w:tab/>
            </w:r>
            <w:r>
              <w:rPr>
                <w:noProof/>
                <w:webHidden/>
              </w:rPr>
              <w:fldChar w:fldCharType="begin"/>
            </w:r>
            <w:r>
              <w:rPr>
                <w:noProof/>
                <w:webHidden/>
              </w:rPr>
              <w:instrText xml:space="preserve"> PAGEREF _Toc194067049 \h </w:instrText>
            </w:r>
            <w:r>
              <w:rPr>
                <w:noProof/>
                <w:webHidden/>
              </w:rPr>
            </w:r>
            <w:r>
              <w:rPr>
                <w:noProof/>
                <w:webHidden/>
              </w:rPr>
              <w:fldChar w:fldCharType="separate"/>
            </w:r>
            <w:r>
              <w:rPr>
                <w:noProof/>
                <w:webHidden/>
              </w:rPr>
              <w:t>11</w:t>
            </w:r>
            <w:r>
              <w:rPr>
                <w:noProof/>
                <w:webHidden/>
              </w:rPr>
              <w:fldChar w:fldCharType="end"/>
            </w:r>
          </w:hyperlink>
        </w:p>
        <w:p w14:paraId="4B2E9FCD" w14:textId="64C24898"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050" w:history="1">
            <w:r w:rsidRPr="00EA1784">
              <w:rPr>
                <w:rStyle w:val="Hyperlink"/>
                <w:noProof/>
              </w:rPr>
              <w:t>4.1</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The concepts of ENC, ENDS and System Database</w:t>
            </w:r>
            <w:r>
              <w:rPr>
                <w:noProof/>
                <w:webHidden/>
              </w:rPr>
              <w:tab/>
            </w:r>
            <w:r>
              <w:rPr>
                <w:noProof/>
                <w:webHidden/>
              </w:rPr>
              <w:fldChar w:fldCharType="begin"/>
            </w:r>
            <w:r>
              <w:rPr>
                <w:noProof/>
                <w:webHidden/>
              </w:rPr>
              <w:instrText xml:space="preserve"> PAGEREF _Toc194067050 \h </w:instrText>
            </w:r>
            <w:r>
              <w:rPr>
                <w:noProof/>
                <w:webHidden/>
              </w:rPr>
            </w:r>
            <w:r>
              <w:rPr>
                <w:noProof/>
                <w:webHidden/>
              </w:rPr>
              <w:fldChar w:fldCharType="separate"/>
            </w:r>
            <w:r>
              <w:rPr>
                <w:noProof/>
                <w:webHidden/>
              </w:rPr>
              <w:t>11</w:t>
            </w:r>
            <w:r>
              <w:rPr>
                <w:noProof/>
                <w:webHidden/>
              </w:rPr>
              <w:fldChar w:fldCharType="end"/>
            </w:r>
          </w:hyperlink>
        </w:p>
        <w:p w14:paraId="56B562CC" w14:textId="641AE0B0"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051" w:history="1">
            <w:r w:rsidRPr="00EA1784">
              <w:rPr>
                <w:rStyle w:val="Hyperlink"/>
                <w:noProof/>
              </w:rPr>
              <w:t>4.2</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ECDIS concept, limitations, and challenges</w:t>
            </w:r>
            <w:r>
              <w:rPr>
                <w:noProof/>
                <w:webHidden/>
              </w:rPr>
              <w:tab/>
            </w:r>
            <w:r>
              <w:rPr>
                <w:noProof/>
                <w:webHidden/>
              </w:rPr>
              <w:fldChar w:fldCharType="begin"/>
            </w:r>
            <w:r>
              <w:rPr>
                <w:noProof/>
                <w:webHidden/>
              </w:rPr>
              <w:instrText xml:space="preserve"> PAGEREF _Toc194067051 \h </w:instrText>
            </w:r>
            <w:r>
              <w:rPr>
                <w:noProof/>
                <w:webHidden/>
              </w:rPr>
            </w:r>
            <w:r>
              <w:rPr>
                <w:noProof/>
                <w:webHidden/>
              </w:rPr>
              <w:fldChar w:fldCharType="separate"/>
            </w:r>
            <w:r>
              <w:rPr>
                <w:noProof/>
                <w:webHidden/>
              </w:rPr>
              <w:t>11</w:t>
            </w:r>
            <w:r>
              <w:rPr>
                <w:noProof/>
                <w:webHidden/>
              </w:rPr>
              <w:fldChar w:fldCharType="end"/>
            </w:r>
          </w:hyperlink>
        </w:p>
        <w:p w14:paraId="079C1876" w14:textId="529C444E"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052" w:history="1">
            <w:r w:rsidRPr="00EA1784">
              <w:rPr>
                <w:rStyle w:val="Hyperlink"/>
                <w:noProof/>
              </w:rPr>
              <w:t>4.2.1</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Depth Related Functionality</w:t>
            </w:r>
            <w:r>
              <w:rPr>
                <w:noProof/>
                <w:webHidden/>
              </w:rPr>
              <w:tab/>
            </w:r>
            <w:r>
              <w:rPr>
                <w:noProof/>
                <w:webHidden/>
              </w:rPr>
              <w:fldChar w:fldCharType="begin"/>
            </w:r>
            <w:r>
              <w:rPr>
                <w:noProof/>
                <w:webHidden/>
              </w:rPr>
              <w:instrText xml:space="preserve"> PAGEREF _Toc194067052 \h </w:instrText>
            </w:r>
            <w:r>
              <w:rPr>
                <w:noProof/>
                <w:webHidden/>
              </w:rPr>
            </w:r>
            <w:r>
              <w:rPr>
                <w:noProof/>
                <w:webHidden/>
              </w:rPr>
              <w:fldChar w:fldCharType="separate"/>
            </w:r>
            <w:r>
              <w:rPr>
                <w:noProof/>
                <w:webHidden/>
              </w:rPr>
              <w:t>13</w:t>
            </w:r>
            <w:r>
              <w:rPr>
                <w:noProof/>
                <w:webHidden/>
              </w:rPr>
              <w:fldChar w:fldCharType="end"/>
            </w:r>
          </w:hyperlink>
        </w:p>
        <w:p w14:paraId="0A630D02" w14:textId="6C733D8B"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053" w:history="1">
            <w:r w:rsidRPr="00EA1784">
              <w:rPr>
                <w:rStyle w:val="Hyperlink"/>
                <w:noProof/>
              </w:rPr>
              <w:t>4.3</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Integrated Navigation System (INS) concept, limitations and challenges</w:t>
            </w:r>
            <w:r>
              <w:rPr>
                <w:noProof/>
                <w:webHidden/>
              </w:rPr>
              <w:tab/>
            </w:r>
            <w:r>
              <w:rPr>
                <w:noProof/>
                <w:webHidden/>
              </w:rPr>
              <w:fldChar w:fldCharType="begin"/>
            </w:r>
            <w:r>
              <w:rPr>
                <w:noProof/>
                <w:webHidden/>
              </w:rPr>
              <w:instrText xml:space="preserve"> PAGEREF _Toc194067053 \h </w:instrText>
            </w:r>
            <w:r>
              <w:rPr>
                <w:noProof/>
                <w:webHidden/>
              </w:rPr>
            </w:r>
            <w:r>
              <w:rPr>
                <w:noProof/>
                <w:webHidden/>
              </w:rPr>
              <w:fldChar w:fldCharType="separate"/>
            </w:r>
            <w:r>
              <w:rPr>
                <w:noProof/>
                <w:webHidden/>
              </w:rPr>
              <w:t>13</w:t>
            </w:r>
            <w:r>
              <w:rPr>
                <w:noProof/>
                <w:webHidden/>
              </w:rPr>
              <w:fldChar w:fldCharType="end"/>
            </w:r>
          </w:hyperlink>
        </w:p>
        <w:p w14:paraId="14F6CAAA" w14:textId="39B88FDE" w:rsidR="00265357" w:rsidRDefault="00265357">
          <w:pPr>
            <w:pStyle w:val="TOC1"/>
            <w:rPr>
              <w:rFonts w:asciiTheme="minorHAnsi" w:eastAsiaTheme="minorEastAsia" w:hAnsiTheme="minorHAnsi" w:cstheme="minorBidi"/>
              <w:bCs w:val="0"/>
              <w:noProof/>
              <w:kern w:val="2"/>
              <w:sz w:val="24"/>
              <w:szCs w:val="24"/>
              <w:lang w:eastAsia="en-GB"/>
              <w14:ligatures w14:val="standardContextual"/>
            </w:rPr>
          </w:pPr>
          <w:hyperlink w:anchor="_Toc194067054" w:history="1">
            <w:r w:rsidRPr="00EA1784">
              <w:rPr>
                <w:rStyle w:val="Hyperlink"/>
                <w:noProof/>
              </w:rPr>
              <w:t>5</w:t>
            </w:r>
            <w:r>
              <w:rPr>
                <w:rFonts w:asciiTheme="minorHAnsi" w:eastAsiaTheme="minorEastAsia" w:hAnsiTheme="minorHAnsi" w:cstheme="minorBidi"/>
                <w:bCs w:val="0"/>
                <w:noProof/>
                <w:kern w:val="2"/>
                <w:sz w:val="24"/>
                <w:szCs w:val="24"/>
                <w:lang w:eastAsia="en-GB"/>
                <w14:ligatures w14:val="standardContextual"/>
              </w:rPr>
              <w:tab/>
            </w:r>
            <w:r w:rsidRPr="00EA1784">
              <w:rPr>
                <w:rStyle w:val="Hyperlink"/>
                <w:noProof/>
              </w:rPr>
              <w:t>User Interface Design</w:t>
            </w:r>
            <w:r>
              <w:rPr>
                <w:noProof/>
                <w:webHidden/>
              </w:rPr>
              <w:tab/>
            </w:r>
            <w:r>
              <w:rPr>
                <w:noProof/>
                <w:webHidden/>
              </w:rPr>
              <w:fldChar w:fldCharType="begin"/>
            </w:r>
            <w:r>
              <w:rPr>
                <w:noProof/>
                <w:webHidden/>
              </w:rPr>
              <w:instrText xml:space="preserve"> PAGEREF _Toc194067054 \h </w:instrText>
            </w:r>
            <w:r>
              <w:rPr>
                <w:noProof/>
                <w:webHidden/>
              </w:rPr>
            </w:r>
            <w:r>
              <w:rPr>
                <w:noProof/>
                <w:webHidden/>
              </w:rPr>
              <w:fldChar w:fldCharType="separate"/>
            </w:r>
            <w:r>
              <w:rPr>
                <w:noProof/>
                <w:webHidden/>
              </w:rPr>
              <w:t>14</w:t>
            </w:r>
            <w:r>
              <w:rPr>
                <w:noProof/>
                <w:webHidden/>
              </w:rPr>
              <w:fldChar w:fldCharType="end"/>
            </w:r>
          </w:hyperlink>
        </w:p>
        <w:p w14:paraId="5AC9936E" w14:textId="4ED1C8F2"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055" w:history="1">
            <w:r w:rsidRPr="00EA1784">
              <w:rPr>
                <w:rStyle w:val="Hyperlink"/>
                <w:noProof/>
              </w:rPr>
              <w:t>5.1</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General principles</w:t>
            </w:r>
            <w:r>
              <w:rPr>
                <w:noProof/>
                <w:webHidden/>
              </w:rPr>
              <w:tab/>
            </w:r>
            <w:r>
              <w:rPr>
                <w:noProof/>
                <w:webHidden/>
              </w:rPr>
              <w:fldChar w:fldCharType="begin"/>
            </w:r>
            <w:r>
              <w:rPr>
                <w:noProof/>
                <w:webHidden/>
              </w:rPr>
              <w:instrText xml:space="preserve"> PAGEREF _Toc194067055 \h </w:instrText>
            </w:r>
            <w:r>
              <w:rPr>
                <w:noProof/>
                <w:webHidden/>
              </w:rPr>
            </w:r>
            <w:r>
              <w:rPr>
                <w:noProof/>
                <w:webHidden/>
              </w:rPr>
              <w:fldChar w:fldCharType="separate"/>
            </w:r>
            <w:r>
              <w:rPr>
                <w:noProof/>
                <w:webHidden/>
              </w:rPr>
              <w:t>14</w:t>
            </w:r>
            <w:r>
              <w:rPr>
                <w:noProof/>
                <w:webHidden/>
              </w:rPr>
              <w:fldChar w:fldCharType="end"/>
            </w:r>
          </w:hyperlink>
        </w:p>
        <w:p w14:paraId="0229BB3B" w14:textId="28F9A10C" w:rsidR="00265357" w:rsidRDefault="00265357">
          <w:pPr>
            <w:pStyle w:val="TOC1"/>
            <w:rPr>
              <w:rFonts w:asciiTheme="minorHAnsi" w:eastAsiaTheme="minorEastAsia" w:hAnsiTheme="minorHAnsi" w:cstheme="minorBidi"/>
              <w:bCs w:val="0"/>
              <w:noProof/>
              <w:kern w:val="2"/>
              <w:sz w:val="24"/>
              <w:szCs w:val="24"/>
              <w:lang w:eastAsia="en-GB"/>
              <w14:ligatures w14:val="standardContextual"/>
            </w:rPr>
          </w:pPr>
          <w:hyperlink w:anchor="_Toc194067056" w:history="1">
            <w:r w:rsidRPr="00EA1784">
              <w:rPr>
                <w:rStyle w:val="Hyperlink"/>
                <w:noProof/>
              </w:rPr>
              <w:t>6</w:t>
            </w:r>
            <w:r>
              <w:rPr>
                <w:rFonts w:asciiTheme="minorHAnsi" w:eastAsiaTheme="minorEastAsia" w:hAnsiTheme="minorHAnsi" w:cstheme="minorBidi"/>
                <w:bCs w:val="0"/>
                <w:noProof/>
                <w:kern w:val="2"/>
                <w:sz w:val="24"/>
                <w:szCs w:val="24"/>
                <w:lang w:eastAsia="en-GB"/>
                <w14:ligatures w14:val="standardContextual"/>
              </w:rPr>
              <w:tab/>
            </w:r>
            <w:r w:rsidRPr="00EA1784">
              <w:rPr>
                <w:rStyle w:val="Hyperlink"/>
                <w:noProof/>
              </w:rPr>
              <w:t>Data Layers</w:t>
            </w:r>
            <w:r>
              <w:rPr>
                <w:noProof/>
                <w:webHidden/>
              </w:rPr>
              <w:tab/>
            </w:r>
            <w:r>
              <w:rPr>
                <w:noProof/>
                <w:webHidden/>
              </w:rPr>
              <w:fldChar w:fldCharType="begin"/>
            </w:r>
            <w:r>
              <w:rPr>
                <w:noProof/>
                <w:webHidden/>
              </w:rPr>
              <w:instrText xml:space="preserve"> PAGEREF _Toc194067056 \h </w:instrText>
            </w:r>
            <w:r>
              <w:rPr>
                <w:noProof/>
                <w:webHidden/>
              </w:rPr>
            </w:r>
            <w:r>
              <w:rPr>
                <w:noProof/>
                <w:webHidden/>
              </w:rPr>
              <w:fldChar w:fldCharType="separate"/>
            </w:r>
            <w:r>
              <w:rPr>
                <w:noProof/>
                <w:webHidden/>
              </w:rPr>
              <w:t>14</w:t>
            </w:r>
            <w:r>
              <w:rPr>
                <w:noProof/>
                <w:webHidden/>
              </w:rPr>
              <w:fldChar w:fldCharType="end"/>
            </w:r>
          </w:hyperlink>
        </w:p>
        <w:p w14:paraId="160078DD" w14:textId="0B4A1F13"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057" w:history="1">
            <w:r w:rsidRPr="00EA1784">
              <w:rPr>
                <w:rStyle w:val="Hyperlink"/>
                <w:noProof/>
              </w:rPr>
              <w:t>6.1</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Data products and information layers</w:t>
            </w:r>
            <w:r>
              <w:rPr>
                <w:noProof/>
                <w:webHidden/>
              </w:rPr>
              <w:tab/>
            </w:r>
            <w:r>
              <w:rPr>
                <w:noProof/>
                <w:webHidden/>
              </w:rPr>
              <w:fldChar w:fldCharType="begin"/>
            </w:r>
            <w:r>
              <w:rPr>
                <w:noProof/>
                <w:webHidden/>
              </w:rPr>
              <w:instrText xml:space="preserve"> PAGEREF _Toc194067057 \h </w:instrText>
            </w:r>
            <w:r>
              <w:rPr>
                <w:noProof/>
                <w:webHidden/>
              </w:rPr>
            </w:r>
            <w:r>
              <w:rPr>
                <w:noProof/>
                <w:webHidden/>
              </w:rPr>
              <w:fldChar w:fldCharType="separate"/>
            </w:r>
            <w:r>
              <w:rPr>
                <w:noProof/>
                <w:webHidden/>
              </w:rPr>
              <w:t>14</w:t>
            </w:r>
            <w:r>
              <w:rPr>
                <w:noProof/>
                <w:webHidden/>
              </w:rPr>
              <w:fldChar w:fldCharType="end"/>
            </w:r>
          </w:hyperlink>
        </w:p>
        <w:p w14:paraId="2B297322" w14:textId="4EA610C6"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058" w:history="1">
            <w:r w:rsidRPr="00EA1784">
              <w:rPr>
                <w:rStyle w:val="Hyperlink"/>
                <w:noProof/>
              </w:rPr>
              <w:t>6.1.1</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Basic product specifications and layers</w:t>
            </w:r>
            <w:r>
              <w:rPr>
                <w:noProof/>
                <w:webHidden/>
              </w:rPr>
              <w:tab/>
            </w:r>
            <w:r>
              <w:rPr>
                <w:noProof/>
                <w:webHidden/>
              </w:rPr>
              <w:fldChar w:fldCharType="begin"/>
            </w:r>
            <w:r>
              <w:rPr>
                <w:noProof/>
                <w:webHidden/>
              </w:rPr>
              <w:instrText xml:space="preserve"> PAGEREF _Toc194067058 \h </w:instrText>
            </w:r>
            <w:r>
              <w:rPr>
                <w:noProof/>
                <w:webHidden/>
              </w:rPr>
            </w:r>
            <w:r>
              <w:rPr>
                <w:noProof/>
                <w:webHidden/>
              </w:rPr>
              <w:fldChar w:fldCharType="separate"/>
            </w:r>
            <w:r>
              <w:rPr>
                <w:noProof/>
                <w:webHidden/>
              </w:rPr>
              <w:t>14</w:t>
            </w:r>
            <w:r>
              <w:rPr>
                <w:noProof/>
                <w:webHidden/>
              </w:rPr>
              <w:fldChar w:fldCharType="end"/>
            </w:r>
          </w:hyperlink>
        </w:p>
        <w:p w14:paraId="70329659" w14:textId="09E8D32F"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059" w:history="1">
            <w:r w:rsidRPr="00EA1784">
              <w:rPr>
                <w:rStyle w:val="Hyperlink"/>
                <w:noProof/>
              </w:rPr>
              <w:t>6.1.2</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Projected Data</w:t>
            </w:r>
            <w:r>
              <w:rPr>
                <w:noProof/>
                <w:webHidden/>
              </w:rPr>
              <w:tab/>
            </w:r>
            <w:r>
              <w:rPr>
                <w:noProof/>
                <w:webHidden/>
              </w:rPr>
              <w:fldChar w:fldCharType="begin"/>
            </w:r>
            <w:r>
              <w:rPr>
                <w:noProof/>
                <w:webHidden/>
              </w:rPr>
              <w:instrText xml:space="preserve"> PAGEREF _Toc194067059 \h </w:instrText>
            </w:r>
            <w:r>
              <w:rPr>
                <w:noProof/>
                <w:webHidden/>
              </w:rPr>
            </w:r>
            <w:r>
              <w:rPr>
                <w:noProof/>
                <w:webHidden/>
              </w:rPr>
              <w:fldChar w:fldCharType="separate"/>
            </w:r>
            <w:r>
              <w:rPr>
                <w:noProof/>
                <w:webHidden/>
              </w:rPr>
              <w:t>14</w:t>
            </w:r>
            <w:r>
              <w:rPr>
                <w:noProof/>
                <w:webHidden/>
              </w:rPr>
              <w:fldChar w:fldCharType="end"/>
            </w:r>
          </w:hyperlink>
        </w:p>
        <w:p w14:paraId="5FBEBA9C" w14:textId="1D2FF0AB"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060" w:history="1">
            <w:r w:rsidRPr="00EA1784">
              <w:rPr>
                <w:rStyle w:val="Hyperlink"/>
                <w:noProof/>
              </w:rPr>
              <w:t>6.1.3</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Other data products</w:t>
            </w:r>
            <w:r>
              <w:rPr>
                <w:noProof/>
                <w:webHidden/>
              </w:rPr>
              <w:tab/>
            </w:r>
            <w:r>
              <w:rPr>
                <w:noProof/>
                <w:webHidden/>
              </w:rPr>
              <w:fldChar w:fldCharType="begin"/>
            </w:r>
            <w:r>
              <w:rPr>
                <w:noProof/>
                <w:webHidden/>
              </w:rPr>
              <w:instrText xml:space="preserve"> PAGEREF _Toc194067060 \h </w:instrText>
            </w:r>
            <w:r>
              <w:rPr>
                <w:noProof/>
                <w:webHidden/>
              </w:rPr>
            </w:r>
            <w:r>
              <w:rPr>
                <w:noProof/>
                <w:webHidden/>
              </w:rPr>
              <w:fldChar w:fldCharType="separate"/>
            </w:r>
            <w:r>
              <w:rPr>
                <w:noProof/>
                <w:webHidden/>
              </w:rPr>
              <w:t>14</w:t>
            </w:r>
            <w:r>
              <w:rPr>
                <w:noProof/>
                <w:webHidden/>
              </w:rPr>
              <w:fldChar w:fldCharType="end"/>
            </w:r>
          </w:hyperlink>
        </w:p>
        <w:p w14:paraId="3309CA44" w14:textId="6EB0BB5A"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061" w:history="1">
            <w:r w:rsidRPr="00EA1784">
              <w:rPr>
                <w:rStyle w:val="Hyperlink"/>
                <w:noProof/>
              </w:rPr>
              <w:t>6.2</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Mitigation of data overload</w:t>
            </w:r>
            <w:r>
              <w:rPr>
                <w:noProof/>
                <w:webHidden/>
              </w:rPr>
              <w:tab/>
            </w:r>
            <w:r>
              <w:rPr>
                <w:noProof/>
                <w:webHidden/>
              </w:rPr>
              <w:fldChar w:fldCharType="begin"/>
            </w:r>
            <w:r>
              <w:rPr>
                <w:noProof/>
                <w:webHidden/>
              </w:rPr>
              <w:instrText xml:space="preserve"> PAGEREF _Toc194067061 \h </w:instrText>
            </w:r>
            <w:r>
              <w:rPr>
                <w:noProof/>
                <w:webHidden/>
              </w:rPr>
            </w:r>
            <w:r>
              <w:rPr>
                <w:noProof/>
                <w:webHidden/>
              </w:rPr>
              <w:fldChar w:fldCharType="separate"/>
            </w:r>
            <w:r>
              <w:rPr>
                <w:noProof/>
                <w:webHidden/>
              </w:rPr>
              <w:t>15</w:t>
            </w:r>
            <w:r>
              <w:rPr>
                <w:noProof/>
                <w:webHidden/>
              </w:rPr>
              <w:fldChar w:fldCharType="end"/>
            </w:r>
          </w:hyperlink>
        </w:p>
        <w:p w14:paraId="19A15325" w14:textId="4BFFE520" w:rsidR="00265357" w:rsidRDefault="00265357">
          <w:pPr>
            <w:pStyle w:val="TOC1"/>
            <w:rPr>
              <w:rFonts w:asciiTheme="minorHAnsi" w:eastAsiaTheme="minorEastAsia" w:hAnsiTheme="minorHAnsi" w:cstheme="minorBidi"/>
              <w:bCs w:val="0"/>
              <w:noProof/>
              <w:kern w:val="2"/>
              <w:sz w:val="24"/>
              <w:szCs w:val="24"/>
              <w:lang w:eastAsia="en-GB"/>
              <w14:ligatures w14:val="standardContextual"/>
            </w:rPr>
          </w:pPr>
          <w:hyperlink w:anchor="_Toc194067062" w:history="1">
            <w:r w:rsidRPr="00EA1784">
              <w:rPr>
                <w:rStyle w:val="Hyperlink"/>
                <w:noProof/>
              </w:rPr>
              <w:t>7</w:t>
            </w:r>
            <w:r>
              <w:rPr>
                <w:rFonts w:asciiTheme="minorHAnsi" w:eastAsiaTheme="minorEastAsia" w:hAnsiTheme="minorHAnsi" w:cstheme="minorBidi"/>
                <w:bCs w:val="0"/>
                <w:noProof/>
                <w:kern w:val="2"/>
                <w:sz w:val="24"/>
                <w:szCs w:val="24"/>
                <w:lang w:eastAsia="en-GB"/>
                <w14:ligatures w14:val="standardContextual"/>
              </w:rPr>
              <w:tab/>
            </w:r>
            <w:r w:rsidRPr="00EA1784">
              <w:rPr>
                <w:rStyle w:val="Hyperlink"/>
                <w:noProof/>
              </w:rPr>
              <w:t>Portrayal Process, Catalogue Elements, and Alerting</w:t>
            </w:r>
            <w:r>
              <w:rPr>
                <w:noProof/>
                <w:webHidden/>
              </w:rPr>
              <w:tab/>
            </w:r>
            <w:r>
              <w:rPr>
                <w:noProof/>
                <w:webHidden/>
              </w:rPr>
              <w:fldChar w:fldCharType="begin"/>
            </w:r>
            <w:r>
              <w:rPr>
                <w:noProof/>
                <w:webHidden/>
              </w:rPr>
              <w:instrText xml:space="preserve"> PAGEREF _Toc194067062 \h </w:instrText>
            </w:r>
            <w:r>
              <w:rPr>
                <w:noProof/>
                <w:webHidden/>
              </w:rPr>
            </w:r>
            <w:r>
              <w:rPr>
                <w:noProof/>
                <w:webHidden/>
              </w:rPr>
              <w:fldChar w:fldCharType="separate"/>
            </w:r>
            <w:r>
              <w:rPr>
                <w:noProof/>
                <w:webHidden/>
              </w:rPr>
              <w:t>15</w:t>
            </w:r>
            <w:r>
              <w:rPr>
                <w:noProof/>
                <w:webHidden/>
              </w:rPr>
              <w:fldChar w:fldCharType="end"/>
            </w:r>
          </w:hyperlink>
        </w:p>
        <w:p w14:paraId="5CFF6E02" w14:textId="4DA15B9E"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063" w:history="1">
            <w:r w:rsidRPr="00EA1784">
              <w:rPr>
                <w:rStyle w:val="Hyperlink"/>
                <w:noProof/>
              </w:rPr>
              <w:t>7.1</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Overview of the portrayal process</w:t>
            </w:r>
            <w:r>
              <w:rPr>
                <w:noProof/>
                <w:webHidden/>
              </w:rPr>
              <w:tab/>
            </w:r>
            <w:r>
              <w:rPr>
                <w:noProof/>
                <w:webHidden/>
              </w:rPr>
              <w:fldChar w:fldCharType="begin"/>
            </w:r>
            <w:r>
              <w:rPr>
                <w:noProof/>
                <w:webHidden/>
              </w:rPr>
              <w:instrText xml:space="preserve"> PAGEREF _Toc194067063 \h </w:instrText>
            </w:r>
            <w:r>
              <w:rPr>
                <w:noProof/>
                <w:webHidden/>
              </w:rPr>
            </w:r>
            <w:r>
              <w:rPr>
                <w:noProof/>
                <w:webHidden/>
              </w:rPr>
              <w:fldChar w:fldCharType="separate"/>
            </w:r>
            <w:r>
              <w:rPr>
                <w:noProof/>
                <w:webHidden/>
              </w:rPr>
              <w:t>15</w:t>
            </w:r>
            <w:r>
              <w:rPr>
                <w:noProof/>
                <w:webHidden/>
              </w:rPr>
              <w:fldChar w:fldCharType="end"/>
            </w:r>
          </w:hyperlink>
        </w:p>
        <w:p w14:paraId="4E2C2C13" w14:textId="6280D47F"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064" w:history="1">
            <w:r w:rsidRPr="00EA1784">
              <w:rPr>
                <w:rStyle w:val="Hyperlink"/>
                <w:noProof/>
              </w:rPr>
              <w:t>7.2</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Elements of S-100 Portrayal</w:t>
            </w:r>
            <w:r>
              <w:rPr>
                <w:noProof/>
                <w:webHidden/>
              </w:rPr>
              <w:tab/>
            </w:r>
            <w:r>
              <w:rPr>
                <w:noProof/>
                <w:webHidden/>
              </w:rPr>
              <w:fldChar w:fldCharType="begin"/>
            </w:r>
            <w:r>
              <w:rPr>
                <w:noProof/>
                <w:webHidden/>
              </w:rPr>
              <w:instrText xml:space="preserve"> PAGEREF _Toc194067064 \h </w:instrText>
            </w:r>
            <w:r>
              <w:rPr>
                <w:noProof/>
                <w:webHidden/>
              </w:rPr>
            </w:r>
            <w:r>
              <w:rPr>
                <w:noProof/>
                <w:webHidden/>
              </w:rPr>
              <w:fldChar w:fldCharType="separate"/>
            </w:r>
            <w:r>
              <w:rPr>
                <w:noProof/>
                <w:webHidden/>
              </w:rPr>
              <w:t>15</w:t>
            </w:r>
            <w:r>
              <w:rPr>
                <w:noProof/>
                <w:webHidden/>
              </w:rPr>
              <w:fldChar w:fldCharType="end"/>
            </w:r>
          </w:hyperlink>
        </w:p>
        <w:p w14:paraId="0FA3BD95" w14:textId="24968C16"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065" w:history="1">
            <w:r w:rsidRPr="00EA1784">
              <w:rPr>
                <w:rStyle w:val="Hyperlink"/>
                <w:noProof/>
              </w:rPr>
              <w:t>7.2.1</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Pixmaps</w:t>
            </w:r>
            <w:r>
              <w:rPr>
                <w:noProof/>
                <w:webHidden/>
              </w:rPr>
              <w:tab/>
            </w:r>
            <w:r>
              <w:rPr>
                <w:noProof/>
                <w:webHidden/>
              </w:rPr>
              <w:fldChar w:fldCharType="begin"/>
            </w:r>
            <w:r>
              <w:rPr>
                <w:noProof/>
                <w:webHidden/>
              </w:rPr>
              <w:instrText xml:space="preserve"> PAGEREF _Toc194067065 \h </w:instrText>
            </w:r>
            <w:r>
              <w:rPr>
                <w:noProof/>
                <w:webHidden/>
              </w:rPr>
            </w:r>
            <w:r>
              <w:rPr>
                <w:noProof/>
                <w:webHidden/>
              </w:rPr>
              <w:fldChar w:fldCharType="separate"/>
            </w:r>
            <w:r>
              <w:rPr>
                <w:noProof/>
                <w:webHidden/>
              </w:rPr>
              <w:t>15</w:t>
            </w:r>
            <w:r>
              <w:rPr>
                <w:noProof/>
                <w:webHidden/>
              </w:rPr>
              <w:fldChar w:fldCharType="end"/>
            </w:r>
          </w:hyperlink>
        </w:p>
        <w:p w14:paraId="17ACA717" w14:textId="442B6CAC"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066" w:history="1">
            <w:r w:rsidRPr="00EA1784">
              <w:rPr>
                <w:rStyle w:val="Hyperlink"/>
                <w:noProof/>
              </w:rPr>
              <w:t>7.2.2</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Colour coding scheme</w:t>
            </w:r>
            <w:r>
              <w:rPr>
                <w:noProof/>
                <w:webHidden/>
              </w:rPr>
              <w:tab/>
            </w:r>
            <w:r>
              <w:rPr>
                <w:noProof/>
                <w:webHidden/>
              </w:rPr>
              <w:fldChar w:fldCharType="begin"/>
            </w:r>
            <w:r>
              <w:rPr>
                <w:noProof/>
                <w:webHidden/>
              </w:rPr>
              <w:instrText xml:space="preserve"> PAGEREF _Toc194067066 \h </w:instrText>
            </w:r>
            <w:r>
              <w:rPr>
                <w:noProof/>
                <w:webHidden/>
              </w:rPr>
            </w:r>
            <w:r>
              <w:rPr>
                <w:noProof/>
                <w:webHidden/>
              </w:rPr>
              <w:fldChar w:fldCharType="separate"/>
            </w:r>
            <w:r>
              <w:rPr>
                <w:noProof/>
                <w:webHidden/>
              </w:rPr>
              <w:t>15</w:t>
            </w:r>
            <w:r>
              <w:rPr>
                <w:noProof/>
                <w:webHidden/>
              </w:rPr>
              <w:fldChar w:fldCharType="end"/>
            </w:r>
          </w:hyperlink>
        </w:p>
        <w:p w14:paraId="5592EC67" w14:textId="3B5964CF"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067" w:history="1">
            <w:r w:rsidRPr="00EA1784">
              <w:rPr>
                <w:rStyle w:val="Hyperlink"/>
                <w:noProof/>
              </w:rPr>
              <w:t>7.2.3</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Symbols</w:t>
            </w:r>
            <w:r>
              <w:rPr>
                <w:noProof/>
                <w:webHidden/>
              </w:rPr>
              <w:tab/>
            </w:r>
            <w:r>
              <w:rPr>
                <w:noProof/>
                <w:webHidden/>
              </w:rPr>
              <w:fldChar w:fldCharType="begin"/>
            </w:r>
            <w:r>
              <w:rPr>
                <w:noProof/>
                <w:webHidden/>
              </w:rPr>
              <w:instrText xml:space="preserve"> PAGEREF _Toc194067067 \h </w:instrText>
            </w:r>
            <w:r>
              <w:rPr>
                <w:noProof/>
                <w:webHidden/>
              </w:rPr>
            </w:r>
            <w:r>
              <w:rPr>
                <w:noProof/>
                <w:webHidden/>
              </w:rPr>
              <w:fldChar w:fldCharType="separate"/>
            </w:r>
            <w:r>
              <w:rPr>
                <w:noProof/>
                <w:webHidden/>
              </w:rPr>
              <w:t>16</w:t>
            </w:r>
            <w:r>
              <w:rPr>
                <w:noProof/>
                <w:webHidden/>
              </w:rPr>
              <w:fldChar w:fldCharType="end"/>
            </w:r>
          </w:hyperlink>
        </w:p>
        <w:p w14:paraId="00841D77" w14:textId="1407C784"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068" w:history="1">
            <w:r w:rsidRPr="00EA1784">
              <w:rPr>
                <w:rStyle w:val="Hyperlink"/>
                <w:noProof/>
              </w:rPr>
              <w:t>7.2.4</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Area fills</w:t>
            </w:r>
            <w:r>
              <w:rPr>
                <w:noProof/>
                <w:webHidden/>
              </w:rPr>
              <w:tab/>
            </w:r>
            <w:r>
              <w:rPr>
                <w:noProof/>
                <w:webHidden/>
              </w:rPr>
              <w:fldChar w:fldCharType="begin"/>
            </w:r>
            <w:r>
              <w:rPr>
                <w:noProof/>
                <w:webHidden/>
              </w:rPr>
              <w:instrText xml:space="preserve"> PAGEREF _Toc194067068 \h </w:instrText>
            </w:r>
            <w:r>
              <w:rPr>
                <w:noProof/>
                <w:webHidden/>
              </w:rPr>
            </w:r>
            <w:r>
              <w:rPr>
                <w:noProof/>
                <w:webHidden/>
              </w:rPr>
              <w:fldChar w:fldCharType="separate"/>
            </w:r>
            <w:r>
              <w:rPr>
                <w:noProof/>
                <w:webHidden/>
              </w:rPr>
              <w:t>16</w:t>
            </w:r>
            <w:r>
              <w:rPr>
                <w:noProof/>
                <w:webHidden/>
              </w:rPr>
              <w:fldChar w:fldCharType="end"/>
            </w:r>
          </w:hyperlink>
        </w:p>
        <w:p w14:paraId="676AFCE0" w14:textId="0479871B"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070" w:history="1">
            <w:r w:rsidRPr="00EA1784">
              <w:rPr>
                <w:rStyle w:val="Hyperlink"/>
                <w:noProof/>
              </w:rPr>
              <w:t>7.2.5</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Line styles</w:t>
            </w:r>
            <w:r>
              <w:rPr>
                <w:noProof/>
                <w:webHidden/>
              </w:rPr>
              <w:tab/>
            </w:r>
            <w:r>
              <w:rPr>
                <w:noProof/>
                <w:webHidden/>
              </w:rPr>
              <w:fldChar w:fldCharType="begin"/>
            </w:r>
            <w:r>
              <w:rPr>
                <w:noProof/>
                <w:webHidden/>
              </w:rPr>
              <w:instrText xml:space="preserve"> PAGEREF _Toc194067070 \h </w:instrText>
            </w:r>
            <w:r>
              <w:rPr>
                <w:noProof/>
                <w:webHidden/>
              </w:rPr>
            </w:r>
            <w:r>
              <w:rPr>
                <w:noProof/>
                <w:webHidden/>
              </w:rPr>
              <w:fldChar w:fldCharType="separate"/>
            </w:r>
            <w:r>
              <w:rPr>
                <w:noProof/>
                <w:webHidden/>
              </w:rPr>
              <w:t>16</w:t>
            </w:r>
            <w:r>
              <w:rPr>
                <w:noProof/>
                <w:webHidden/>
              </w:rPr>
              <w:fldChar w:fldCharType="end"/>
            </w:r>
          </w:hyperlink>
        </w:p>
        <w:p w14:paraId="0E740262" w14:textId="027EFF6F"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071" w:history="1">
            <w:r w:rsidRPr="00EA1784">
              <w:rPr>
                <w:rStyle w:val="Hyperlink"/>
                <w:noProof/>
              </w:rPr>
              <w:t>7.2.6</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Portrayal of Shared Edges.</w:t>
            </w:r>
            <w:r>
              <w:rPr>
                <w:noProof/>
                <w:webHidden/>
              </w:rPr>
              <w:tab/>
            </w:r>
            <w:r>
              <w:rPr>
                <w:noProof/>
                <w:webHidden/>
              </w:rPr>
              <w:fldChar w:fldCharType="begin"/>
            </w:r>
            <w:r>
              <w:rPr>
                <w:noProof/>
                <w:webHidden/>
              </w:rPr>
              <w:instrText xml:space="preserve"> PAGEREF _Toc194067071 \h </w:instrText>
            </w:r>
            <w:r>
              <w:rPr>
                <w:noProof/>
                <w:webHidden/>
              </w:rPr>
            </w:r>
            <w:r>
              <w:rPr>
                <w:noProof/>
                <w:webHidden/>
              </w:rPr>
              <w:fldChar w:fldCharType="separate"/>
            </w:r>
            <w:r>
              <w:rPr>
                <w:noProof/>
                <w:webHidden/>
              </w:rPr>
              <w:t>16</w:t>
            </w:r>
            <w:r>
              <w:rPr>
                <w:noProof/>
                <w:webHidden/>
              </w:rPr>
              <w:fldChar w:fldCharType="end"/>
            </w:r>
          </w:hyperlink>
        </w:p>
        <w:p w14:paraId="138C22DA" w14:textId="35A4340B"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072" w:history="1">
            <w:r w:rsidRPr="00EA1784">
              <w:rPr>
                <w:rStyle w:val="Hyperlink"/>
                <w:noProof/>
              </w:rPr>
              <w:t>7.2.7</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Text</w:t>
            </w:r>
            <w:r>
              <w:rPr>
                <w:noProof/>
                <w:webHidden/>
              </w:rPr>
              <w:tab/>
            </w:r>
            <w:r>
              <w:rPr>
                <w:noProof/>
                <w:webHidden/>
              </w:rPr>
              <w:fldChar w:fldCharType="begin"/>
            </w:r>
            <w:r>
              <w:rPr>
                <w:noProof/>
                <w:webHidden/>
              </w:rPr>
              <w:instrText xml:space="preserve"> PAGEREF _Toc194067072 \h </w:instrText>
            </w:r>
            <w:r>
              <w:rPr>
                <w:noProof/>
                <w:webHidden/>
              </w:rPr>
            </w:r>
            <w:r>
              <w:rPr>
                <w:noProof/>
                <w:webHidden/>
              </w:rPr>
              <w:fldChar w:fldCharType="separate"/>
            </w:r>
            <w:r>
              <w:rPr>
                <w:noProof/>
                <w:webHidden/>
              </w:rPr>
              <w:t>17</w:t>
            </w:r>
            <w:r>
              <w:rPr>
                <w:noProof/>
                <w:webHidden/>
              </w:rPr>
              <w:fldChar w:fldCharType="end"/>
            </w:r>
          </w:hyperlink>
        </w:p>
        <w:p w14:paraId="0221AFFC" w14:textId="6E45532D"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073" w:history="1">
            <w:r w:rsidRPr="00EA1784">
              <w:rPr>
                <w:rStyle w:val="Hyperlink"/>
                <w:noProof/>
              </w:rPr>
              <w:t>7.2.8</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Style sheets</w:t>
            </w:r>
            <w:r>
              <w:rPr>
                <w:noProof/>
                <w:webHidden/>
              </w:rPr>
              <w:tab/>
            </w:r>
            <w:r>
              <w:rPr>
                <w:noProof/>
                <w:webHidden/>
              </w:rPr>
              <w:fldChar w:fldCharType="begin"/>
            </w:r>
            <w:r>
              <w:rPr>
                <w:noProof/>
                <w:webHidden/>
              </w:rPr>
              <w:instrText xml:space="preserve"> PAGEREF _Toc194067073 \h </w:instrText>
            </w:r>
            <w:r>
              <w:rPr>
                <w:noProof/>
                <w:webHidden/>
              </w:rPr>
            </w:r>
            <w:r>
              <w:rPr>
                <w:noProof/>
                <w:webHidden/>
              </w:rPr>
              <w:fldChar w:fldCharType="separate"/>
            </w:r>
            <w:r>
              <w:rPr>
                <w:noProof/>
                <w:webHidden/>
              </w:rPr>
              <w:t>17</w:t>
            </w:r>
            <w:r>
              <w:rPr>
                <w:noProof/>
                <w:webHidden/>
              </w:rPr>
              <w:fldChar w:fldCharType="end"/>
            </w:r>
          </w:hyperlink>
        </w:p>
        <w:p w14:paraId="6168FF28" w14:textId="0E6F6E75"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074" w:history="1">
            <w:r w:rsidRPr="00EA1784">
              <w:rPr>
                <w:rStyle w:val="Hyperlink"/>
                <w:noProof/>
              </w:rPr>
              <w:t>7.2.9</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Display planes</w:t>
            </w:r>
            <w:r>
              <w:rPr>
                <w:noProof/>
                <w:webHidden/>
              </w:rPr>
              <w:tab/>
            </w:r>
            <w:r>
              <w:rPr>
                <w:noProof/>
                <w:webHidden/>
              </w:rPr>
              <w:fldChar w:fldCharType="begin"/>
            </w:r>
            <w:r>
              <w:rPr>
                <w:noProof/>
                <w:webHidden/>
              </w:rPr>
              <w:instrText xml:space="preserve"> PAGEREF _Toc194067074 \h </w:instrText>
            </w:r>
            <w:r>
              <w:rPr>
                <w:noProof/>
                <w:webHidden/>
              </w:rPr>
            </w:r>
            <w:r>
              <w:rPr>
                <w:noProof/>
                <w:webHidden/>
              </w:rPr>
              <w:fldChar w:fldCharType="separate"/>
            </w:r>
            <w:r>
              <w:rPr>
                <w:noProof/>
                <w:webHidden/>
              </w:rPr>
              <w:t>17</w:t>
            </w:r>
            <w:r>
              <w:rPr>
                <w:noProof/>
                <w:webHidden/>
              </w:rPr>
              <w:fldChar w:fldCharType="end"/>
            </w:r>
          </w:hyperlink>
        </w:p>
        <w:p w14:paraId="14118C9C" w14:textId="164F34B7"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075" w:history="1">
            <w:r w:rsidRPr="00EA1784">
              <w:rPr>
                <w:rStyle w:val="Hyperlink"/>
                <w:noProof/>
              </w:rPr>
              <w:t>7.2.10</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Display (drawing) priorities</w:t>
            </w:r>
            <w:r>
              <w:rPr>
                <w:noProof/>
                <w:webHidden/>
              </w:rPr>
              <w:tab/>
            </w:r>
            <w:r>
              <w:rPr>
                <w:noProof/>
                <w:webHidden/>
              </w:rPr>
              <w:fldChar w:fldCharType="begin"/>
            </w:r>
            <w:r>
              <w:rPr>
                <w:noProof/>
                <w:webHidden/>
              </w:rPr>
              <w:instrText xml:space="preserve"> PAGEREF _Toc194067075 \h </w:instrText>
            </w:r>
            <w:r>
              <w:rPr>
                <w:noProof/>
                <w:webHidden/>
              </w:rPr>
            </w:r>
            <w:r>
              <w:rPr>
                <w:noProof/>
                <w:webHidden/>
              </w:rPr>
              <w:fldChar w:fldCharType="separate"/>
            </w:r>
            <w:r>
              <w:rPr>
                <w:noProof/>
                <w:webHidden/>
              </w:rPr>
              <w:t>17</w:t>
            </w:r>
            <w:r>
              <w:rPr>
                <w:noProof/>
                <w:webHidden/>
              </w:rPr>
              <w:fldChar w:fldCharType="end"/>
            </w:r>
          </w:hyperlink>
        </w:p>
        <w:p w14:paraId="004BF672" w14:textId="4975BA08"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077" w:history="1">
            <w:r w:rsidRPr="00EA1784">
              <w:rPr>
                <w:rStyle w:val="Hyperlink"/>
                <w:noProof/>
              </w:rPr>
              <w:t>7.2.11</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Viewing groups</w:t>
            </w:r>
            <w:r>
              <w:rPr>
                <w:noProof/>
                <w:webHidden/>
              </w:rPr>
              <w:tab/>
            </w:r>
            <w:r>
              <w:rPr>
                <w:noProof/>
                <w:webHidden/>
              </w:rPr>
              <w:fldChar w:fldCharType="begin"/>
            </w:r>
            <w:r>
              <w:rPr>
                <w:noProof/>
                <w:webHidden/>
              </w:rPr>
              <w:instrText xml:space="preserve"> PAGEREF _Toc194067077 \h </w:instrText>
            </w:r>
            <w:r>
              <w:rPr>
                <w:noProof/>
                <w:webHidden/>
              </w:rPr>
            </w:r>
            <w:r>
              <w:rPr>
                <w:noProof/>
                <w:webHidden/>
              </w:rPr>
              <w:fldChar w:fldCharType="separate"/>
            </w:r>
            <w:r>
              <w:rPr>
                <w:noProof/>
                <w:webHidden/>
              </w:rPr>
              <w:t>18</w:t>
            </w:r>
            <w:r>
              <w:rPr>
                <w:noProof/>
                <w:webHidden/>
              </w:rPr>
              <w:fldChar w:fldCharType="end"/>
            </w:r>
          </w:hyperlink>
        </w:p>
        <w:p w14:paraId="7D3A289C" w14:textId="031BB2B3"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078" w:history="1">
            <w:r w:rsidRPr="00EA1784">
              <w:rPr>
                <w:rStyle w:val="Hyperlink"/>
                <w:noProof/>
              </w:rPr>
              <w:t>7.2.12</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Viewing group layers</w:t>
            </w:r>
            <w:r>
              <w:rPr>
                <w:noProof/>
                <w:webHidden/>
              </w:rPr>
              <w:tab/>
            </w:r>
            <w:r>
              <w:rPr>
                <w:noProof/>
                <w:webHidden/>
              </w:rPr>
              <w:fldChar w:fldCharType="begin"/>
            </w:r>
            <w:r>
              <w:rPr>
                <w:noProof/>
                <w:webHidden/>
              </w:rPr>
              <w:instrText xml:space="preserve"> PAGEREF _Toc194067078 \h </w:instrText>
            </w:r>
            <w:r>
              <w:rPr>
                <w:noProof/>
                <w:webHidden/>
              </w:rPr>
            </w:r>
            <w:r>
              <w:rPr>
                <w:noProof/>
                <w:webHidden/>
              </w:rPr>
              <w:fldChar w:fldCharType="separate"/>
            </w:r>
            <w:r>
              <w:rPr>
                <w:noProof/>
                <w:webHidden/>
              </w:rPr>
              <w:t>18</w:t>
            </w:r>
            <w:r>
              <w:rPr>
                <w:noProof/>
                <w:webHidden/>
              </w:rPr>
              <w:fldChar w:fldCharType="end"/>
            </w:r>
          </w:hyperlink>
        </w:p>
        <w:p w14:paraId="3B34E787" w14:textId="70D01B68"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079" w:history="1">
            <w:r w:rsidRPr="00EA1784">
              <w:rPr>
                <w:rStyle w:val="Hyperlink"/>
                <w:noProof/>
              </w:rPr>
              <w:t>7.2.13</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Display modes</w:t>
            </w:r>
            <w:r>
              <w:rPr>
                <w:noProof/>
                <w:webHidden/>
              </w:rPr>
              <w:tab/>
            </w:r>
            <w:r>
              <w:rPr>
                <w:noProof/>
                <w:webHidden/>
              </w:rPr>
              <w:fldChar w:fldCharType="begin"/>
            </w:r>
            <w:r>
              <w:rPr>
                <w:noProof/>
                <w:webHidden/>
              </w:rPr>
              <w:instrText xml:space="preserve"> PAGEREF _Toc194067079 \h </w:instrText>
            </w:r>
            <w:r>
              <w:rPr>
                <w:noProof/>
                <w:webHidden/>
              </w:rPr>
            </w:r>
            <w:r>
              <w:rPr>
                <w:noProof/>
                <w:webHidden/>
              </w:rPr>
              <w:fldChar w:fldCharType="separate"/>
            </w:r>
            <w:r>
              <w:rPr>
                <w:noProof/>
                <w:webHidden/>
              </w:rPr>
              <w:t>18</w:t>
            </w:r>
            <w:r>
              <w:rPr>
                <w:noProof/>
                <w:webHidden/>
              </w:rPr>
              <w:fldChar w:fldCharType="end"/>
            </w:r>
          </w:hyperlink>
        </w:p>
        <w:p w14:paraId="77A2FBAF" w14:textId="5E171B1D"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080" w:history="1">
            <w:r w:rsidRPr="00EA1784">
              <w:rPr>
                <w:rStyle w:val="Hyperlink"/>
                <w:noProof/>
              </w:rPr>
              <w:t>7.2.14</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Rules</w:t>
            </w:r>
            <w:r>
              <w:rPr>
                <w:noProof/>
                <w:webHidden/>
              </w:rPr>
              <w:tab/>
            </w:r>
            <w:r>
              <w:rPr>
                <w:noProof/>
                <w:webHidden/>
              </w:rPr>
              <w:fldChar w:fldCharType="begin"/>
            </w:r>
            <w:r>
              <w:rPr>
                <w:noProof/>
                <w:webHidden/>
              </w:rPr>
              <w:instrText xml:space="preserve"> PAGEREF _Toc194067080 \h </w:instrText>
            </w:r>
            <w:r>
              <w:rPr>
                <w:noProof/>
                <w:webHidden/>
              </w:rPr>
            </w:r>
            <w:r>
              <w:rPr>
                <w:noProof/>
                <w:webHidden/>
              </w:rPr>
              <w:fldChar w:fldCharType="separate"/>
            </w:r>
            <w:r>
              <w:rPr>
                <w:noProof/>
                <w:webHidden/>
              </w:rPr>
              <w:t>18</w:t>
            </w:r>
            <w:r>
              <w:rPr>
                <w:noProof/>
                <w:webHidden/>
              </w:rPr>
              <w:fldChar w:fldCharType="end"/>
            </w:r>
          </w:hyperlink>
        </w:p>
        <w:p w14:paraId="429E5A04" w14:textId="6BD69E3F"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081" w:history="1">
            <w:r w:rsidRPr="00EA1784">
              <w:rPr>
                <w:rStyle w:val="Hyperlink"/>
                <w:noProof/>
              </w:rPr>
              <w:t>7.2.15</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Context</w:t>
            </w:r>
            <w:r>
              <w:rPr>
                <w:noProof/>
                <w:webHidden/>
              </w:rPr>
              <w:tab/>
            </w:r>
            <w:r>
              <w:rPr>
                <w:noProof/>
                <w:webHidden/>
              </w:rPr>
              <w:fldChar w:fldCharType="begin"/>
            </w:r>
            <w:r>
              <w:rPr>
                <w:noProof/>
                <w:webHidden/>
              </w:rPr>
              <w:instrText xml:space="preserve"> PAGEREF _Toc194067081 \h </w:instrText>
            </w:r>
            <w:r>
              <w:rPr>
                <w:noProof/>
                <w:webHidden/>
              </w:rPr>
            </w:r>
            <w:r>
              <w:rPr>
                <w:noProof/>
                <w:webHidden/>
              </w:rPr>
              <w:fldChar w:fldCharType="separate"/>
            </w:r>
            <w:r>
              <w:rPr>
                <w:noProof/>
                <w:webHidden/>
              </w:rPr>
              <w:t>18</w:t>
            </w:r>
            <w:r>
              <w:rPr>
                <w:noProof/>
                <w:webHidden/>
              </w:rPr>
              <w:fldChar w:fldCharType="end"/>
            </w:r>
          </w:hyperlink>
        </w:p>
        <w:p w14:paraId="4FF02571" w14:textId="35869CAB"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082" w:history="1">
            <w:r w:rsidRPr="00EA1784">
              <w:rPr>
                <w:rStyle w:val="Hyperlink"/>
                <w:noProof/>
              </w:rPr>
              <w:t>7.2.16</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Validity times</w:t>
            </w:r>
            <w:r>
              <w:rPr>
                <w:noProof/>
                <w:webHidden/>
              </w:rPr>
              <w:tab/>
            </w:r>
            <w:r>
              <w:rPr>
                <w:noProof/>
                <w:webHidden/>
              </w:rPr>
              <w:fldChar w:fldCharType="begin"/>
            </w:r>
            <w:r>
              <w:rPr>
                <w:noProof/>
                <w:webHidden/>
              </w:rPr>
              <w:instrText xml:space="preserve"> PAGEREF _Toc194067082 \h </w:instrText>
            </w:r>
            <w:r>
              <w:rPr>
                <w:noProof/>
                <w:webHidden/>
              </w:rPr>
            </w:r>
            <w:r>
              <w:rPr>
                <w:noProof/>
                <w:webHidden/>
              </w:rPr>
              <w:fldChar w:fldCharType="separate"/>
            </w:r>
            <w:r>
              <w:rPr>
                <w:noProof/>
                <w:webHidden/>
              </w:rPr>
              <w:t>18</w:t>
            </w:r>
            <w:r>
              <w:rPr>
                <w:noProof/>
                <w:webHidden/>
              </w:rPr>
              <w:fldChar w:fldCharType="end"/>
            </w:r>
          </w:hyperlink>
        </w:p>
        <w:p w14:paraId="4AD93FA9" w14:textId="62C2175A"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083" w:history="1">
            <w:r w:rsidRPr="00EA1784">
              <w:rPr>
                <w:rStyle w:val="Hyperlink"/>
                <w:noProof/>
              </w:rPr>
              <w:t>7.3</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Alerts</w:t>
            </w:r>
            <w:r>
              <w:rPr>
                <w:noProof/>
                <w:webHidden/>
              </w:rPr>
              <w:tab/>
            </w:r>
            <w:r>
              <w:rPr>
                <w:noProof/>
                <w:webHidden/>
              </w:rPr>
              <w:fldChar w:fldCharType="begin"/>
            </w:r>
            <w:r>
              <w:rPr>
                <w:noProof/>
                <w:webHidden/>
              </w:rPr>
              <w:instrText xml:space="preserve"> PAGEREF _Toc194067083 \h </w:instrText>
            </w:r>
            <w:r>
              <w:rPr>
                <w:noProof/>
                <w:webHidden/>
              </w:rPr>
            </w:r>
            <w:r>
              <w:rPr>
                <w:noProof/>
                <w:webHidden/>
              </w:rPr>
              <w:fldChar w:fldCharType="separate"/>
            </w:r>
            <w:r>
              <w:rPr>
                <w:noProof/>
                <w:webHidden/>
              </w:rPr>
              <w:t>18</w:t>
            </w:r>
            <w:r>
              <w:rPr>
                <w:noProof/>
                <w:webHidden/>
              </w:rPr>
              <w:fldChar w:fldCharType="end"/>
            </w:r>
          </w:hyperlink>
        </w:p>
        <w:p w14:paraId="0B6C078C" w14:textId="627D1B03" w:rsidR="00265357" w:rsidRDefault="00265357">
          <w:pPr>
            <w:pStyle w:val="TOC1"/>
            <w:rPr>
              <w:rFonts w:asciiTheme="minorHAnsi" w:eastAsiaTheme="minorEastAsia" w:hAnsiTheme="minorHAnsi" w:cstheme="minorBidi"/>
              <w:bCs w:val="0"/>
              <w:noProof/>
              <w:kern w:val="2"/>
              <w:sz w:val="24"/>
              <w:szCs w:val="24"/>
              <w:lang w:eastAsia="en-GB"/>
              <w14:ligatures w14:val="standardContextual"/>
            </w:rPr>
          </w:pPr>
          <w:hyperlink w:anchor="_Toc194067084" w:history="1">
            <w:r w:rsidRPr="00EA1784">
              <w:rPr>
                <w:rStyle w:val="Hyperlink"/>
                <w:noProof/>
              </w:rPr>
              <w:t>8</w:t>
            </w:r>
            <w:r>
              <w:rPr>
                <w:rFonts w:asciiTheme="minorHAnsi" w:eastAsiaTheme="minorEastAsia" w:hAnsiTheme="minorHAnsi" w:cstheme="minorBidi"/>
                <w:bCs w:val="0"/>
                <w:noProof/>
                <w:kern w:val="2"/>
                <w:sz w:val="24"/>
                <w:szCs w:val="24"/>
                <w:lang w:eastAsia="en-GB"/>
                <w14:ligatures w14:val="standardContextual"/>
              </w:rPr>
              <w:tab/>
            </w:r>
            <w:r w:rsidRPr="00EA1784">
              <w:rPr>
                <w:rStyle w:val="Hyperlink"/>
                <w:noProof/>
              </w:rPr>
              <w:t>Interoperability</w:t>
            </w:r>
            <w:r>
              <w:rPr>
                <w:noProof/>
                <w:webHidden/>
              </w:rPr>
              <w:tab/>
            </w:r>
            <w:r>
              <w:rPr>
                <w:noProof/>
                <w:webHidden/>
              </w:rPr>
              <w:fldChar w:fldCharType="begin"/>
            </w:r>
            <w:r>
              <w:rPr>
                <w:noProof/>
                <w:webHidden/>
              </w:rPr>
              <w:instrText xml:space="preserve"> PAGEREF _Toc194067084 \h </w:instrText>
            </w:r>
            <w:r>
              <w:rPr>
                <w:noProof/>
                <w:webHidden/>
              </w:rPr>
            </w:r>
            <w:r>
              <w:rPr>
                <w:noProof/>
                <w:webHidden/>
              </w:rPr>
              <w:fldChar w:fldCharType="separate"/>
            </w:r>
            <w:r>
              <w:rPr>
                <w:noProof/>
                <w:webHidden/>
              </w:rPr>
              <w:t>18</w:t>
            </w:r>
            <w:r>
              <w:rPr>
                <w:noProof/>
                <w:webHidden/>
              </w:rPr>
              <w:fldChar w:fldCharType="end"/>
            </w:r>
          </w:hyperlink>
        </w:p>
        <w:p w14:paraId="4A6A2E78" w14:textId="52799A99" w:rsidR="00265357" w:rsidRDefault="00265357">
          <w:pPr>
            <w:pStyle w:val="TOC1"/>
            <w:rPr>
              <w:rFonts w:asciiTheme="minorHAnsi" w:eastAsiaTheme="minorEastAsia" w:hAnsiTheme="minorHAnsi" w:cstheme="minorBidi"/>
              <w:bCs w:val="0"/>
              <w:noProof/>
              <w:kern w:val="2"/>
              <w:sz w:val="24"/>
              <w:szCs w:val="24"/>
              <w:lang w:eastAsia="en-GB"/>
              <w14:ligatures w14:val="standardContextual"/>
            </w:rPr>
          </w:pPr>
          <w:hyperlink w:anchor="_Toc194067085" w:history="1">
            <w:r w:rsidRPr="00EA1784">
              <w:rPr>
                <w:rStyle w:val="Hyperlink"/>
                <w:noProof/>
              </w:rPr>
              <w:t>9</w:t>
            </w:r>
            <w:r>
              <w:rPr>
                <w:rFonts w:asciiTheme="minorHAnsi" w:eastAsiaTheme="minorEastAsia" w:hAnsiTheme="minorHAnsi" w:cstheme="minorBidi"/>
                <w:bCs w:val="0"/>
                <w:noProof/>
                <w:kern w:val="2"/>
                <w:sz w:val="24"/>
                <w:szCs w:val="24"/>
                <w:lang w:eastAsia="en-GB"/>
                <w14:ligatures w14:val="standardContextual"/>
              </w:rPr>
              <w:tab/>
            </w:r>
            <w:r w:rsidRPr="00EA1784">
              <w:rPr>
                <w:rStyle w:val="Hyperlink"/>
                <w:noProof/>
              </w:rPr>
              <w:t>Display Organisation and Operation</w:t>
            </w:r>
            <w:r>
              <w:rPr>
                <w:noProof/>
                <w:webHidden/>
              </w:rPr>
              <w:tab/>
            </w:r>
            <w:r>
              <w:rPr>
                <w:noProof/>
                <w:webHidden/>
              </w:rPr>
              <w:fldChar w:fldCharType="begin"/>
            </w:r>
            <w:r>
              <w:rPr>
                <w:noProof/>
                <w:webHidden/>
              </w:rPr>
              <w:instrText xml:space="preserve"> PAGEREF _Toc194067085 \h </w:instrText>
            </w:r>
            <w:r>
              <w:rPr>
                <w:noProof/>
                <w:webHidden/>
              </w:rPr>
            </w:r>
            <w:r>
              <w:rPr>
                <w:noProof/>
                <w:webHidden/>
              </w:rPr>
              <w:fldChar w:fldCharType="separate"/>
            </w:r>
            <w:r>
              <w:rPr>
                <w:noProof/>
                <w:webHidden/>
              </w:rPr>
              <w:t>20</w:t>
            </w:r>
            <w:r>
              <w:rPr>
                <w:noProof/>
                <w:webHidden/>
              </w:rPr>
              <w:fldChar w:fldCharType="end"/>
            </w:r>
          </w:hyperlink>
        </w:p>
        <w:p w14:paraId="66859CAA" w14:textId="6B8C2A48"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086" w:history="1">
            <w:r w:rsidRPr="00EA1784">
              <w:rPr>
                <w:rStyle w:val="Hyperlink"/>
                <w:noProof/>
              </w:rPr>
              <w:t>9.1</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Display of non-S-100 information</w:t>
            </w:r>
            <w:r>
              <w:rPr>
                <w:noProof/>
                <w:webHidden/>
              </w:rPr>
              <w:tab/>
            </w:r>
            <w:r>
              <w:rPr>
                <w:noProof/>
                <w:webHidden/>
              </w:rPr>
              <w:fldChar w:fldCharType="begin"/>
            </w:r>
            <w:r>
              <w:rPr>
                <w:noProof/>
                <w:webHidden/>
              </w:rPr>
              <w:instrText xml:space="preserve"> PAGEREF _Toc194067086 \h </w:instrText>
            </w:r>
            <w:r>
              <w:rPr>
                <w:noProof/>
                <w:webHidden/>
              </w:rPr>
            </w:r>
            <w:r>
              <w:rPr>
                <w:noProof/>
                <w:webHidden/>
              </w:rPr>
              <w:fldChar w:fldCharType="separate"/>
            </w:r>
            <w:r>
              <w:rPr>
                <w:noProof/>
                <w:webHidden/>
              </w:rPr>
              <w:t>20</w:t>
            </w:r>
            <w:r>
              <w:rPr>
                <w:noProof/>
                <w:webHidden/>
              </w:rPr>
              <w:fldChar w:fldCharType="end"/>
            </w:r>
          </w:hyperlink>
        </w:p>
        <w:p w14:paraId="2ED81541" w14:textId="764CA20B"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087" w:history="1">
            <w:r w:rsidRPr="00EA1784">
              <w:rPr>
                <w:rStyle w:val="Hyperlink"/>
                <w:noProof/>
              </w:rPr>
              <w:t>9.1.1</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Distinguishing between official S-100 data and additional data</w:t>
            </w:r>
            <w:r>
              <w:rPr>
                <w:noProof/>
                <w:webHidden/>
              </w:rPr>
              <w:tab/>
            </w:r>
            <w:r>
              <w:rPr>
                <w:noProof/>
                <w:webHidden/>
              </w:rPr>
              <w:fldChar w:fldCharType="begin"/>
            </w:r>
            <w:r>
              <w:rPr>
                <w:noProof/>
                <w:webHidden/>
              </w:rPr>
              <w:instrText xml:space="preserve"> PAGEREF _Toc194067087 \h </w:instrText>
            </w:r>
            <w:r>
              <w:rPr>
                <w:noProof/>
                <w:webHidden/>
              </w:rPr>
            </w:r>
            <w:r>
              <w:rPr>
                <w:noProof/>
                <w:webHidden/>
              </w:rPr>
              <w:fldChar w:fldCharType="separate"/>
            </w:r>
            <w:r>
              <w:rPr>
                <w:noProof/>
                <w:webHidden/>
              </w:rPr>
              <w:t>20</w:t>
            </w:r>
            <w:r>
              <w:rPr>
                <w:noProof/>
                <w:webHidden/>
              </w:rPr>
              <w:fldChar w:fldCharType="end"/>
            </w:r>
          </w:hyperlink>
        </w:p>
        <w:p w14:paraId="32B41CE1" w14:textId="4390EFC9"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088" w:history="1">
            <w:r w:rsidRPr="00EA1784">
              <w:rPr>
                <w:rStyle w:val="Hyperlink"/>
                <w:noProof/>
              </w:rPr>
              <w:t>9.1.2</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Supplemental display items</w:t>
            </w:r>
            <w:r>
              <w:rPr>
                <w:noProof/>
                <w:webHidden/>
              </w:rPr>
              <w:tab/>
            </w:r>
            <w:r>
              <w:rPr>
                <w:noProof/>
                <w:webHidden/>
              </w:rPr>
              <w:fldChar w:fldCharType="begin"/>
            </w:r>
            <w:r>
              <w:rPr>
                <w:noProof/>
                <w:webHidden/>
              </w:rPr>
              <w:instrText xml:space="preserve"> PAGEREF _Toc194067088 \h </w:instrText>
            </w:r>
            <w:r>
              <w:rPr>
                <w:noProof/>
                <w:webHidden/>
              </w:rPr>
            </w:r>
            <w:r>
              <w:rPr>
                <w:noProof/>
                <w:webHidden/>
              </w:rPr>
              <w:fldChar w:fldCharType="separate"/>
            </w:r>
            <w:r>
              <w:rPr>
                <w:noProof/>
                <w:webHidden/>
              </w:rPr>
              <w:t>20</w:t>
            </w:r>
            <w:r>
              <w:rPr>
                <w:noProof/>
                <w:webHidden/>
              </w:rPr>
              <w:fldChar w:fldCharType="end"/>
            </w:r>
          </w:hyperlink>
        </w:p>
        <w:p w14:paraId="42C4BB68" w14:textId="0525F847"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089" w:history="1">
            <w:r w:rsidRPr="00EA1784">
              <w:rPr>
                <w:rStyle w:val="Hyperlink"/>
                <w:noProof/>
              </w:rPr>
              <w:t>9.1.3</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Navigational Warning functions</w:t>
            </w:r>
            <w:r>
              <w:rPr>
                <w:noProof/>
                <w:webHidden/>
              </w:rPr>
              <w:tab/>
            </w:r>
            <w:r>
              <w:rPr>
                <w:noProof/>
                <w:webHidden/>
              </w:rPr>
              <w:fldChar w:fldCharType="begin"/>
            </w:r>
            <w:r>
              <w:rPr>
                <w:noProof/>
                <w:webHidden/>
              </w:rPr>
              <w:instrText xml:space="preserve"> PAGEREF _Toc194067089 \h </w:instrText>
            </w:r>
            <w:r>
              <w:rPr>
                <w:noProof/>
                <w:webHidden/>
              </w:rPr>
            </w:r>
            <w:r>
              <w:rPr>
                <w:noProof/>
                <w:webHidden/>
              </w:rPr>
              <w:fldChar w:fldCharType="separate"/>
            </w:r>
            <w:r>
              <w:rPr>
                <w:noProof/>
                <w:webHidden/>
              </w:rPr>
              <w:t>21</w:t>
            </w:r>
            <w:r>
              <w:rPr>
                <w:noProof/>
                <w:webHidden/>
              </w:rPr>
              <w:fldChar w:fldCharType="end"/>
            </w:r>
          </w:hyperlink>
        </w:p>
        <w:p w14:paraId="10564C31" w14:textId="3511DC47"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090" w:history="1">
            <w:r w:rsidRPr="00EA1784">
              <w:rPr>
                <w:rStyle w:val="Hyperlink"/>
                <w:noProof/>
              </w:rPr>
              <w:t>9.1.4</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Units</w:t>
            </w:r>
            <w:r>
              <w:rPr>
                <w:noProof/>
                <w:webHidden/>
              </w:rPr>
              <w:tab/>
            </w:r>
            <w:r>
              <w:rPr>
                <w:noProof/>
                <w:webHidden/>
              </w:rPr>
              <w:fldChar w:fldCharType="begin"/>
            </w:r>
            <w:r>
              <w:rPr>
                <w:noProof/>
                <w:webHidden/>
              </w:rPr>
              <w:instrText xml:space="preserve"> PAGEREF _Toc194067090 \h </w:instrText>
            </w:r>
            <w:r>
              <w:rPr>
                <w:noProof/>
                <w:webHidden/>
              </w:rPr>
            </w:r>
            <w:r>
              <w:rPr>
                <w:noProof/>
                <w:webHidden/>
              </w:rPr>
              <w:fldChar w:fldCharType="separate"/>
            </w:r>
            <w:r>
              <w:rPr>
                <w:noProof/>
                <w:webHidden/>
              </w:rPr>
              <w:t>21</w:t>
            </w:r>
            <w:r>
              <w:rPr>
                <w:noProof/>
                <w:webHidden/>
              </w:rPr>
              <w:fldChar w:fldCharType="end"/>
            </w:r>
          </w:hyperlink>
        </w:p>
        <w:p w14:paraId="59B5AB3F" w14:textId="346BCC54"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091" w:history="1">
            <w:r w:rsidRPr="00EA1784">
              <w:rPr>
                <w:rStyle w:val="Hyperlink"/>
                <w:noProof/>
              </w:rPr>
              <w:t>9.1.5</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Legend</w:t>
            </w:r>
            <w:r>
              <w:rPr>
                <w:noProof/>
                <w:webHidden/>
              </w:rPr>
              <w:tab/>
            </w:r>
            <w:r>
              <w:rPr>
                <w:noProof/>
                <w:webHidden/>
              </w:rPr>
              <w:fldChar w:fldCharType="begin"/>
            </w:r>
            <w:r>
              <w:rPr>
                <w:noProof/>
                <w:webHidden/>
              </w:rPr>
              <w:instrText xml:space="preserve"> PAGEREF _Toc194067091 \h </w:instrText>
            </w:r>
            <w:r>
              <w:rPr>
                <w:noProof/>
                <w:webHidden/>
              </w:rPr>
            </w:r>
            <w:r>
              <w:rPr>
                <w:noProof/>
                <w:webHidden/>
              </w:rPr>
              <w:fldChar w:fldCharType="separate"/>
            </w:r>
            <w:r>
              <w:rPr>
                <w:noProof/>
                <w:webHidden/>
              </w:rPr>
              <w:t>21</w:t>
            </w:r>
            <w:r>
              <w:rPr>
                <w:noProof/>
                <w:webHidden/>
              </w:rPr>
              <w:fldChar w:fldCharType="end"/>
            </w:r>
          </w:hyperlink>
        </w:p>
        <w:p w14:paraId="2977799D" w14:textId="105ACB40"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092" w:history="1">
            <w:r w:rsidRPr="00EA1784">
              <w:rPr>
                <w:rStyle w:val="Hyperlink"/>
                <w:noProof/>
              </w:rPr>
              <w:t>9.2</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Priority of information [Informative]</w:t>
            </w:r>
            <w:r>
              <w:rPr>
                <w:noProof/>
                <w:webHidden/>
              </w:rPr>
              <w:tab/>
            </w:r>
            <w:r>
              <w:rPr>
                <w:noProof/>
                <w:webHidden/>
              </w:rPr>
              <w:fldChar w:fldCharType="begin"/>
            </w:r>
            <w:r>
              <w:rPr>
                <w:noProof/>
                <w:webHidden/>
              </w:rPr>
              <w:instrText xml:space="preserve"> PAGEREF _Toc194067092 \h </w:instrText>
            </w:r>
            <w:r>
              <w:rPr>
                <w:noProof/>
                <w:webHidden/>
              </w:rPr>
            </w:r>
            <w:r>
              <w:rPr>
                <w:noProof/>
                <w:webHidden/>
              </w:rPr>
              <w:fldChar w:fldCharType="separate"/>
            </w:r>
            <w:r>
              <w:rPr>
                <w:noProof/>
                <w:webHidden/>
              </w:rPr>
              <w:t>21</w:t>
            </w:r>
            <w:r>
              <w:rPr>
                <w:noProof/>
                <w:webHidden/>
              </w:rPr>
              <w:fldChar w:fldCharType="end"/>
            </w:r>
          </w:hyperlink>
        </w:p>
        <w:p w14:paraId="67813AD3" w14:textId="2B23B07A"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093" w:history="1">
            <w:r w:rsidRPr="00EA1784">
              <w:rPr>
                <w:rStyle w:val="Hyperlink"/>
                <w:noProof/>
              </w:rPr>
              <w:t>9.2.1</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Priority layers</w:t>
            </w:r>
            <w:r>
              <w:rPr>
                <w:noProof/>
                <w:webHidden/>
              </w:rPr>
              <w:tab/>
            </w:r>
            <w:r>
              <w:rPr>
                <w:noProof/>
                <w:webHidden/>
              </w:rPr>
              <w:fldChar w:fldCharType="begin"/>
            </w:r>
            <w:r>
              <w:rPr>
                <w:noProof/>
                <w:webHidden/>
              </w:rPr>
              <w:instrText xml:space="preserve"> PAGEREF _Toc194067093 \h </w:instrText>
            </w:r>
            <w:r>
              <w:rPr>
                <w:noProof/>
                <w:webHidden/>
              </w:rPr>
            </w:r>
            <w:r>
              <w:rPr>
                <w:noProof/>
                <w:webHidden/>
              </w:rPr>
              <w:fldChar w:fldCharType="separate"/>
            </w:r>
            <w:r>
              <w:rPr>
                <w:noProof/>
                <w:webHidden/>
              </w:rPr>
              <w:t>21</w:t>
            </w:r>
            <w:r>
              <w:rPr>
                <w:noProof/>
                <w:webHidden/>
              </w:rPr>
              <w:fldChar w:fldCharType="end"/>
            </w:r>
          </w:hyperlink>
        </w:p>
        <w:p w14:paraId="63BA92BB" w14:textId="3121DFD1"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094" w:history="1">
            <w:r w:rsidRPr="00EA1784">
              <w:rPr>
                <w:rStyle w:val="Hyperlink"/>
                <w:noProof/>
              </w:rPr>
              <w:t>9.2.2</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Radar priority</w:t>
            </w:r>
            <w:r>
              <w:rPr>
                <w:noProof/>
                <w:webHidden/>
              </w:rPr>
              <w:tab/>
            </w:r>
            <w:r>
              <w:rPr>
                <w:noProof/>
                <w:webHidden/>
              </w:rPr>
              <w:fldChar w:fldCharType="begin"/>
            </w:r>
            <w:r>
              <w:rPr>
                <w:noProof/>
                <w:webHidden/>
              </w:rPr>
              <w:instrText xml:space="preserve"> PAGEREF _Toc194067094 \h </w:instrText>
            </w:r>
            <w:r>
              <w:rPr>
                <w:noProof/>
                <w:webHidden/>
              </w:rPr>
            </w:r>
            <w:r>
              <w:rPr>
                <w:noProof/>
                <w:webHidden/>
              </w:rPr>
              <w:fldChar w:fldCharType="separate"/>
            </w:r>
            <w:r>
              <w:rPr>
                <w:noProof/>
                <w:webHidden/>
              </w:rPr>
              <w:t>22</w:t>
            </w:r>
            <w:r>
              <w:rPr>
                <w:noProof/>
                <w:webHidden/>
              </w:rPr>
              <w:fldChar w:fldCharType="end"/>
            </w:r>
          </w:hyperlink>
        </w:p>
        <w:p w14:paraId="079C0739" w14:textId="6EDDF687"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095" w:history="1">
            <w:r w:rsidRPr="00EA1784">
              <w:rPr>
                <w:rStyle w:val="Hyperlink"/>
                <w:noProof/>
              </w:rPr>
              <w:t>9.3</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Displaying ECDIS updates</w:t>
            </w:r>
            <w:r>
              <w:rPr>
                <w:noProof/>
                <w:webHidden/>
              </w:rPr>
              <w:tab/>
            </w:r>
            <w:r>
              <w:rPr>
                <w:noProof/>
                <w:webHidden/>
              </w:rPr>
              <w:fldChar w:fldCharType="begin"/>
            </w:r>
            <w:r>
              <w:rPr>
                <w:noProof/>
                <w:webHidden/>
              </w:rPr>
              <w:instrText xml:space="preserve"> PAGEREF _Toc194067095 \h </w:instrText>
            </w:r>
            <w:r>
              <w:rPr>
                <w:noProof/>
                <w:webHidden/>
              </w:rPr>
            </w:r>
            <w:r>
              <w:rPr>
                <w:noProof/>
                <w:webHidden/>
              </w:rPr>
              <w:fldChar w:fldCharType="separate"/>
            </w:r>
            <w:r>
              <w:rPr>
                <w:noProof/>
                <w:webHidden/>
              </w:rPr>
              <w:t>22</w:t>
            </w:r>
            <w:r>
              <w:rPr>
                <w:noProof/>
                <w:webHidden/>
              </w:rPr>
              <w:fldChar w:fldCharType="end"/>
            </w:r>
          </w:hyperlink>
        </w:p>
        <w:p w14:paraId="07CDCFC8" w14:textId="0ACCA3F6"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096" w:history="1">
            <w:r w:rsidRPr="00EA1784">
              <w:rPr>
                <w:rStyle w:val="Hyperlink"/>
                <w:noProof/>
              </w:rPr>
              <w:t>9.4</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Display functions</w:t>
            </w:r>
            <w:r>
              <w:rPr>
                <w:noProof/>
                <w:webHidden/>
              </w:rPr>
              <w:tab/>
            </w:r>
            <w:r>
              <w:rPr>
                <w:noProof/>
                <w:webHidden/>
              </w:rPr>
              <w:fldChar w:fldCharType="begin"/>
            </w:r>
            <w:r>
              <w:rPr>
                <w:noProof/>
                <w:webHidden/>
              </w:rPr>
              <w:instrText xml:space="preserve"> PAGEREF _Toc194067096 \h </w:instrText>
            </w:r>
            <w:r>
              <w:rPr>
                <w:noProof/>
                <w:webHidden/>
              </w:rPr>
            </w:r>
            <w:r>
              <w:rPr>
                <w:noProof/>
                <w:webHidden/>
              </w:rPr>
              <w:fldChar w:fldCharType="separate"/>
            </w:r>
            <w:r>
              <w:rPr>
                <w:noProof/>
                <w:webHidden/>
              </w:rPr>
              <w:t>22</w:t>
            </w:r>
            <w:r>
              <w:rPr>
                <w:noProof/>
                <w:webHidden/>
              </w:rPr>
              <w:fldChar w:fldCharType="end"/>
            </w:r>
          </w:hyperlink>
        </w:p>
        <w:p w14:paraId="7DA8D65D" w14:textId="203DC132" w:rsidR="00265357" w:rsidRDefault="00265357">
          <w:pPr>
            <w:pStyle w:val="TOC1"/>
            <w:rPr>
              <w:rFonts w:asciiTheme="minorHAnsi" w:eastAsiaTheme="minorEastAsia" w:hAnsiTheme="minorHAnsi" w:cstheme="minorBidi"/>
              <w:bCs w:val="0"/>
              <w:noProof/>
              <w:kern w:val="2"/>
              <w:sz w:val="24"/>
              <w:szCs w:val="24"/>
              <w:lang w:eastAsia="en-GB"/>
              <w14:ligatures w14:val="standardContextual"/>
            </w:rPr>
          </w:pPr>
          <w:hyperlink w:anchor="_Toc194067097" w:history="1">
            <w:r w:rsidRPr="00EA1784">
              <w:rPr>
                <w:rStyle w:val="Hyperlink"/>
                <w:noProof/>
              </w:rPr>
              <w:t>10</w:t>
            </w:r>
            <w:r>
              <w:rPr>
                <w:rFonts w:asciiTheme="minorHAnsi" w:eastAsiaTheme="minorEastAsia" w:hAnsiTheme="minorHAnsi" w:cstheme="minorBidi"/>
                <w:bCs w:val="0"/>
                <w:noProof/>
                <w:kern w:val="2"/>
                <w:sz w:val="24"/>
                <w:szCs w:val="24"/>
                <w:lang w:eastAsia="en-GB"/>
                <w14:ligatures w14:val="standardContextual"/>
              </w:rPr>
              <w:tab/>
            </w:r>
            <w:r w:rsidRPr="00EA1784">
              <w:rPr>
                <w:rStyle w:val="Hyperlink"/>
                <w:noProof/>
              </w:rPr>
              <w:t>General Rules for Symbols and Text</w:t>
            </w:r>
            <w:r>
              <w:rPr>
                <w:noProof/>
                <w:webHidden/>
              </w:rPr>
              <w:tab/>
            </w:r>
            <w:r>
              <w:rPr>
                <w:noProof/>
                <w:webHidden/>
              </w:rPr>
              <w:fldChar w:fldCharType="begin"/>
            </w:r>
            <w:r>
              <w:rPr>
                <w:noProof/>
                <w:webHidden/>
              </w:rPr>
              <w:instrText xml:space="preserve"> PAGEREF _Toc194067097 \h </w:instrText>
            </w:r>
            <w:r>
              <w:rPr>
                <w:noProof/>
                <w:webHidden/>
              </w:rPr>
            </w:r>
            <w:r>
              <w:rPr>
                <w:noProof/>
                <w:webHidden/>
              </w:rPr>
              <w:fldChar w:fldCharType="separate"/>
            </w:r>
            <w:r>
              <w:rPr>
                <w:noProof/>
                <w:webHidden/>
              </w:rPr>
              <w:t>22</w:t>
            </w:r>
            <w:r>
              <w:rPr>
                <w:noProof/>
                <w:webHidden/>
              </w:rPr>
              <w:fldChar w:fldCharType="end"/>
            </w:r>
          </w:hyperlink>
        </w:p>
        <w:p w14:paraId="51349C27" w14:textId="05879D48"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098" w:history="1">
            <w:r w:rsidRPr="00EA1784">
              <w:rPr>
                <w:rStyle w:val="Hyperlink"/>
                <w:noProof/>
              </w:rPr>
              <w:t>10.1</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Symbol Specifications</w:t>
            </w:r>
            <w:r>
              <w:rPr>
                <w:noProof/>
                <w:webHidden/>
              </w:rPr>
              <w:tab/>
            </w:r>
            <w:r>
              <w:rPr>
                <w:noProof/>
                <w:webHidden/>
              </w:rPr>
              <w:fldChar w:fldCharType="begin"/>
            </w:r>
            <w:r>
              <w:rPr>
                <w:noProof/>
                <w:webHidden/>
              </w:rPr>
              <w:instrText xml:space="preserve"> PAGEREF _Toc194067098 \h </w:instrText>
            </w:r>
            <w:r>
              <w:rPr>
                <w:noProof/>
                <w:webHidden/>
              </w:rPr>
            </w:r>
            <w:r>
              <w:rPr>
                <w:noProof/>
                <w:webHidden/>
              </w:rPr>
              <w:fldChar w:fldCharType="separate"/>
            </w:r>
            <w:r>
              <w:rPr>
                <w:noProof/>
                <w:webHidden/>
              </w:rPr>
              <w:t>22</w:t>
            </w:r>
            <w:r>
              <w:rPr>
                <w:noProof/>
                <w:webHidden/>
              </w:rPr>
              <w:fldChar w:fldCharType="end"/>
            </w:r>
          </w:hyperlink>
        </w:p>
        <w:p w14:paraId="6A57736F" w14:textId="09144A98"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100" w:history="1">
            <w:r w:rsidRPr="00EA1784">
              <w:rPr>
                <w:rStyle w:val="Hyperlink"/>
                <w:noProof/>
              </w:rPr>
              <w:t>10.2</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Reproduction of lines, symbols and text</w:t>
            </w:r>
            <w:r>
              <w:rPr>
                <w:noProof/>
                <w:webHidden/>
              </w:rPr>
              <w:tab/>
            </w:r>
            <w:r>
              <w:rPr>
                <w:noProof/>
                <w:webHidden/>
              </w:rPr>
              <w:fldChar w:fldCharType="begin"/>
            </w:r>
            <w:r>
              <w:rPr>
                <w:noProof/>
                <w:webHidden/>
              </w:rPr>
              <w:instrText xml:space="preserve"> PAGEREF _Toc194067100 \h </w:instrText>
            </w:r>
            <w:r>
              <w:rPr>
                <w:noProof/>
                <w:webHidden/>
              </w:rPr>
            </w:r>
            <w:r>
              <w:rPr>
                <w:noProof/>
                <w:webHidden/>
              </w:rPr>
              <w:fldChar w:fldCharType="separate"/>
            </w:r>
            <w:r>
              <w:rPr>
                <w:noProof/>
                <w:webHidden/>
              </w:rPr>
              <w:t>23</w:t>
            </w:r>
            <w:r>
              <w:rPr>
                <w:noProof/>
                <w:webHidden/>
              </w:rPr>
              <w:fldChar w:fldCharType="end"/>
            </w:r>
          </w:hyperlink>
        </w:p>
        <w:p w14:paraId="37F45F69" w14:textId="353A0229"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101" w:history="1">
            <w:r w:rsidRPr="00EA1784">
              <w:rPr>
                <w:rStyle w:val="Hyperlink"/>
                <w:noProof/>
              </w:rPr>
              <w:t>10.2.1</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Introduction [Informative]</w:t>
            </w:r>
            <w:r>
              <w:rPr>
                <w:noProof/>
                <w:webHidden/>
              </w:rPr>
              <w:tab/>
            </w:r>
            <w:r>
              <w:rPr>
                <w:noProof/>
                <w:webHidden/>
              </w:rPr>
              <w:fldChar w:fldCharType="begin"/>
            </w:r>
            <w:r>
              <w:rPr>
                <w:noProof/>
                <w:webHidden/>
              </w:rPr>
              <w:instrText xml:space="preserve"> PAGEREF _Toc194067101 \h </w:instrText>
            </w:r>
            <w:r>
              <w:rPr>
                <w:noProof/>
                <w:webHidden/>
              </w:rPr>
            </w:r>
            <w:r>
              <w:rPr>
                <w:noProof/>
                <w:webHidden/>
              </w:rPr>
              <w:fldChar w:fldCharType="separate"/>
            </w:r>
            <w:r>
              <w:rPr>
                <w:noProof/>
                <w:webHidden/>
              </w:rPr>
              <w:t>23</w:t>
            </w:r>
            <w:r>
              <w:rPr>
                <w:noProof/>
                <w:webHidden/>
              </w:rPr>
              <w:fldChar w:fldCharType="end"/>
            </w:r>
          </w:hyperlink>
        </w:p>
        <w:p w14:paraId="34FD232D" w14:textId="4AAD6114"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102" w:history="1">
            <w:r w:rsidRPr="00EA1784">
              <w:rPr>
                <w:rStyle w:val="Hyperlink"/>
                <w:noProof/>
              </w:rPr>
              <w:t>10.2.2</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Minimum Requirement for size and resolution</w:t>
            </w:r>
            <w:r>
              <w:rPr>
                <w:noProof/>
                <w:webHidden/>
              </w:rPr>
              <w:tab/>
            </w:r>
            <w:r>
              <w:rPr>
                <w:noProof/>
                <w:webHidden/>
              </w:rPr>
              <w:fldChar w:fldCharType="begin"/>
            </w:r>
            <w:r>
              <w:rPr>
                <w:noProof/>
                <w:webHidden/>
              </w:rPr>
              <w:instrText xml:space="preserve"> PAGEREF _Toc194067102 \h </w:instrText>
            </w:r>
            <w:r>
              <w:rPr>
                <w:noProof/>
                <w:webHidden/>
              </w:rPr>
            </w:r>
            <w:r>
              <w:rPr>
                <w:noProof/>
                <w:webHidden/>
              </w:rPr>
              <w:fldChar w:fldCharType="separate"/>
            </w:r>
            <w:r>
              <w:rPr>
                <w:noProof/>
                <w:webHidden/>
              </w:rPr>
              <w:t>23</w:t>
            </w:r>
            <w:r>
              <w:rPr>
                <w:noProof/>
                <w:webHidden/>
              </w:rPr>
              <w:fldChar w:fldCharType="end"/>
            </w:r>
          </w:hyperlink>
        </w:p>
        <w:p w14:paraId="6E3B3BA1" w14:textId="4A13C914"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103" w:history="1">
            <w:r w:rsidRPr="00EA1784">
              <w:rPr>
                <w:rStyle w:val="Hyperlink"/>
                <w:noProof/>
              </w:rPr>
              <w:t>10.2.3</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Zooming</w:t>
            </w:r>
            <w:r>
              <w:rPr>
                <w:noProof/>
                <w:webHidden/>
              </w:rPr>
              <w:tab/>
            </w:r>
            <w:r>
              <w:rPr>
                <w:noProof/>
                <w:webHidden/>
              </w:rPr>
              <w:fldChar w:fldCharType="begin"/>
            </w:r>
            <w:r>
              <w:rPr>
                <w:noProof/>
                <w:webHidden/>
              </w:rPr>
              <w:instrText xml:space="preserve"> PAGEREF _Toc194067103 \h </w:instrText>
            </w:r>
            <w:r>
              <w:rPr>
                <w:noProof/>
                <w:webHidden/>
              </w:rPr>
            </w:r>
            <w:r>
              <w:rPr>
                <w:noProof/>
                <w:webHidden/>
              </w:rPr>
              <w:fldChar w:fldCharType="separate"/>
            </w:r>
            <w:r>
              <w:rPr>
                <w:noProof/>
                <w:webHidden/>
              </w:rPr>
              <w:t>23</w:t>
            </w:r>
            <w:r>
              <w:rPr>
                <w:noProof/>
                <w:webHidden/>
              </w:rPr>
              <w:fldChar w:fldCharType="end"/>
            </w:r>
          </w:hyperlink>
        </w:p>
        <w:p w14:paraId="716B77DC" w14:textId="3BB1B41A"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104" w:history="1">
            <w:r w:rsidRPr="00EA1784">
              <w:rPr>
                <w:rStyle w:val="Hyperlink"/>
                <w:noProof/>
              </w:rPr>
              <w:t>10.3</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Common text and information attributes</w:t>
            </w:r>
            <w:r>
              <w:rPr>
                <w:noProof/>
                <w:webHidden/>
              </w:rPr>
              <w:tab/>
            </w:r>
            <w:r>
              <w:rPr>
                <w:noProof/>
                <w:webHidden/>
              </w:rPr>
              <w:fldChar w:fldCharType="begin"/>
            </w:r>
            <w:r>
              <w:rPr>
                <w:noProof/>
                <w:webHidden/>
              </w:rPr>
              <w:instrText xml:space="preserve"> PAGEREF _Toc194067104 \h </w:instrText>
            </w:r>
            <w:r>
              <w:rPr>
                <w:noProof/>
                <w:webHidden/>
              </w:rPr>
            </w:r>
            <w:r>
              <w:rPr>
                <w:noProof/>
                <w:webHidden/>
              </w:rPr>
              <w:fldChar w:fldCharType="separate"/>
            </w:r>
            <w:r>
              <w:rPr>
                <w:noProof/>
                <w:webHidden/>
              </w:rPr>
              <w:t>23</w:t>
            </w:r>
            <w:r>
              <w:rPr>
                <w:noProof/>
                <w:webHidden/>
              </w:rPr>
              <w:fldChar w:fldCharType="end"/>
            </w:r>
          </w:hyperlink>
        </w:p>
        <w:p w14:paraId="42E2342C" w14:textId="1693A9BC" w:rsidR="00265357" w:rsidRDefault="00265357">
          <w:pPr>
            <w:pStyle w:val="TOC1"/>
            <w:rPr>
              <w:rFonts w:asciiTheme="minorHAnsi" w:eastAsiaTheme="minorEastAsia" w:hAnsiTheme="minorHAnsi" w:cstheme="minorBidi"/>
              <w:bCs w:val="0"/>
              <w:noProof/>
              <w:kern w:val="2"/>
              <w:sz w:val="24"/>
              <w:szCs w:val="24"/>
              <w:lang w:eastAsia="en-GB"/>
              <w14:ligatures w14:val="standardContextual"/>
            </w:rPr>
          </w:pPr>
          <w:hyperlink w:anchor="_Toc194067105" w:history="1">
            <w:r w:rsidRPr="00EA1784">
              <w:rPr>
                <w:rStyle w:val="Hyperlink"/>
                <w:noProof/>
              </w:rPr>
              <w:t>11</w:t>
            </w:r>
            <w:r>
              <w:rPr>
                <w:rFonts w:asciiTheme="minorHAnsi" w:eastAsiaTheme="minorEastAsia" w:hAnsiTheme="minorHAnsi" w:cstheme="minorBidi"/>
                <w:bCs w:val="0"/>
                <w:noProof/>
                <w:kern w:val="2"/>
                <w:sz w:val="24"/>
                <w:szCs w:val="24"/>
                <w:lang w:eastAsia="en-GB"/>
                <w14:ligatures w14:val="standardContextual"/>
              </w:rPr>
              <w:tab/>
            </w:r>
            <w:r w:rsidRPr="00EA1784">
              <w:rPr>
                <w:rStyle w:val="Hyperlink"/>
                <w:noProof/>
              </w:rPr>
              <w:t>Text and Graphics</w:t>
            </w:r>
            <w:r>
              <w:rPr>
                <w:noProof/>
                <w:webHidden/>
              </w:rPr>
              <w:tab/>
            </w:r>
            <w:r>
              <w:rPr>
                <w:noProof/>
                <w:webHidden/>
              </w:rPr>
              <w:fldChar w:fldCharType="begin"/>
            </w:r>
            <w:r>
              <w:rPr>
                <w:noProof/>
                <w:webHidden/>
              </w:rPr>
              <w:instrText xml:space="preserve"> PAGEREF _Toc194067105 \h </w:instrText>
            </w:r>
            <w:r>
              <w:rPr>
                <w:noProof/>
                <w:webHidden/>
              </w:rPr>
            </w:r>
            <w:r>
              <w:rPr>
                <w:noProof/>
                <w:webHidden/>
              </w:rPr>
              <w:fldChar w:fldCharType="separate"/>
            </w:r>
            <w:r>
              <w:rPr>
                <w:noProof/>
                <w:webHidden/>
              </w:rPr>
              <w:t>24</w:t>
            </w:r>
            <w:r>
              <w:rPr>
                <w:noProof/>
                <w:webHidden/>
              </w:rPr>
              <w:fldChar w:fldCharType="end"/>
            </w:r>
          </w:hyperlink>
        </w:p>
        <w:p w14:paraId="7AF8628F" w14:textId="48DDBF05"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106" w:history="1">
            <w:r w:rsidRPr="00EA1784">
              <w:rPr>
                <w:rStyle w:val="Hyperlink"/>
                <w:noProof/>
              </w:rPr>
              <w:t>11.1</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Arrangement of viewing group layers.</w:t>
            </w:r>
            <w:r>
              <w:rPr>
                <w:noProof/>
                <w:webHidden/>
              </w:rPr>
              <w:tab/>
            </w:r>
            <w:r>
              <w:rPr>
                <w:noProof/>
                <w:webHidden/>
              </w:rPr>
              <w:fldChar w:fldCharType="begin"/>
            </w:r>
            <w:r>
              <w:rPr>
                <w:noProof/>
                <w:webHidden/>
              </w:rPr>
              <w:instrText xml:space="preserve"> PAGEREF _Toc194067106 \h </w:instrText>
            </w:r>
            <w:r>
              <w:rPr>
                <w:noProof/>
                <w:webHidden/>
              </w:rPr>
            </w:r>
            <w:r>
              <w:rPr>
                <w:noProof/>
                <w:webHidden/>
              </w:rPr>
              <w:fldChar w:fldCharType="separate"/>
            </w:r>
            <w:r>
              <w:rPr>
                <w:noProof/>
                <w:webHidden/>
              </w:rPr>
              <w:t>24</w:t>
            </w:r>
            <w:r>
              <w:rPr>
                <w:noProof/>
                <w:webHidden/>
              </w:rPr>
              <w:fldChar w:fldCharType="end"/>
            </w:r>
          </w:hyperlink>
        </w:p>
        <w:p w14:paraId="25E9FB57" w14:textId="1181B73E" w:rsidR="00265357" w:rsidRDefault="00265357">
          <w:pPr>
            <w:pStyle w:val="TOC1"/>
            <w:rPr>
              <w:rFonts w:asciiTheme="minorHAnsi" w:eastAsiaTheme="minorEastAsia" w:hAnsiTheme="minorHAnsi" w:cstheme="minorBidi"/>
              <w:bCs w:val="0"/>
              <w:noProof/>
              <w:kern w:val="2"/>
              <w:sz w:val="24"/>
              <w:szCs w:val="24"/>
              <w:lang w:eastAsia="en-GB"/>
              <w14:ligatures w14:val="standardContextual"/>
            </w:rPr>
          </w:pPr>
          <w:hyperlink w:anchor="_Toc194067107" w:history="1">
            <w:r w:rsidRPr="00EA1784">
              <w:rPr>
                <w:rStyle w:val="Hyperlink"/>
                <w:noProof/>
              </w:rPr>
              <w:t>12</w:t>
            </w:r>
            <w:r>
              <w:rPr>
                <w:rFonts w:asciiTheme="minorHAnsi" w:eastAsiaTheme="minorEastAsia" w:hAnsiTheme="minorHAnsi" w:cstheme="minorBidi"/>
                <w:bCs w:val="0"/>
                <w:noProof/>
                <w:kern w:val="2"/>
                <w:sz w:val="24"/>
                <w:szCs w:val="24"/>
                <w:lang w:eastAsia="en-GB"/>
                <w14:ligatures w14:val="standardContextual"/>
              </w:rPr>
              <w:tab/>
            </w:r>
            <w:r w:rsidRPr="00EA1784">
              <w:rPr>
                <w:rStyle w:val="Hyperlink"/>
                <w:noProof/>
              </w:rPr>
              <w:t>Display Elements</w:t>
            </w:r>
            <w:r>
              <w:rPr>
                <w:noProof/>
                <w:webHidden/>
              </w:rPr>
              <w:tab/>
            </w:r>
            <w:r>
              <w:rPr>
                <w:noProof/>
                <w:webHidden/>
              </w:rPr>
              <w:fldChar w:fldCharType="begin"/>
            </w:r>
            <w:r>
              <w:rPr>
                <w:noProof/>
                <w:webHidden/>
              </w:rPr>
              <w:instrText xml:space="preserve"> PAGEREF _Toc194067107 \h </w:instrText>
            </w:r>
            <w:r>
              <w:rPr>
                <w:noProof/>
                <w:webHidden/>
              </w:rPr>
            </w:r>
            <w:r>
              <w:rPr>
                <w:noProof/>
                <w:webHidden/>
              </w:rPr>
              <w:fldChar w:fldCharType="separate"/>
            </w:r>
            <w:r>
              <w:rPr>
                <w:noProof/>
                <w:webHidden/>
              </w:rPr>
              <w:t>24</w:t>
            </w:r>
            <w:r>
              <w:rPr>
                <w:noProof/>
                <w:webHidden/>
              </w:rPr>
              <w:fldChar w:fldCharType="end"/>
            </w:r>
          </w:hyperlink>
        </w:p>
        <w:p w14:paraId="1C5C07F5" w14:textId="740A4499"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108" w:history="1">
            <w:r w:rsidRPr="00EA1784">
              <w:rPr>
                <w:rStyle w:val="Hyperlink"/>
                <w:noProof/>
              </w:rPr>
              <w:t>12.1</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Elements related to data and display scales</w:t>
            </w:r>
            <w:r>
              <w:rPr>
                <w:noProof/>
                <w:webHidden/>
              </w:rPr>
              <w:tab/>
            </w:r>
            <w:r>
              <w:rPr>
                <w:noProof/>
                <w:webHidden/>
              </w:rPr>
              <w:fldChar w:fldCharType="begin"/>
            </w:r>
            <w:r>
              <w:rPr>
                <w:noProof/>
                <w:webHidden/>
              </w:rPr>
              <w:instrText xml:space="preserve"> PAGEREF _Toc194067108 \h </w:instrText>
            </w:r>
            <w:r>
              <w:rPr>
                <w:noProof/>
                <w:webHidden/>
              </w:rPr>
            </w:r>
            <w:r>
              <w:rPr>
                <w:noProof/>
                <w:webHidden/>
              </w:rPr>
              <w:fldChar w:fldCharType="separate"/>
            </w:r>
            <w:r>
              <w:rPr>
                <w:noProof/>
                <w:webHidden/>
              </w:rPr>
              <w:t>25</w:t>
            </w:r>
            <w:r>
              <w:rPr>
                <w:noProof/>
                <w:webHidden/>
              </w:rPr>
              <w:fldChar w:fldCharType="end"/>
            </w:r>
          </w:hyperlink>
        </w:p>
        <w:p w14:paraId="11AA0332" w14:textId="237FDD31"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109" w:history="1">
            <w:r w:rsidRPr="00EA1784">
              <w:rPr>
                <w:rStyle w:val="Hyperlink"/>
                <w:noProof/>
              </w:rPr>
              <w:t>12.1.1</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ENC scale</w:t>
            </w:r>
            <w:r>
              <w:rPr>
                <w:noProof/>
                <w:webHidden/>
              </w:rPr>
              <w:tab/>
            </w:r>
            <w:r>
              <w:rPr>
                <w:noProof/>
                <w:webHidden/>
              </w:rPr>
              <w:fldChar w:fldCharType="begin"/>
            </w:r>
            <w:r>
              <w:rPr>
                <w:noProof/>
                <w:webHidden/>
              </w:rPr>
              <w:instrText xml:space="preserve"> PAGEREF _Toc194067109 \h </w:instrText>
            </w:r>
            <w:r>
              <w:rPr>
                <w:noProof/>
                <w:webHidden/>
              </w:rPr>
            </w:r>
            <w:r>
              <w:rPr>
                <w:noProof/>
                <w:webHidden/>
              </w:rPr>
              <w:fldChar w:fldCharType="separate"/>
            </w:r>
            <w:r>
              <w:rPr>
                <w:noProof/>
                <w:webHidden/>
              </w:rPr>
              <w:t>25</w:t>
            </w:r>
            <w:r>
              <w:rPr>
                <w:noProof/>
                <w:webHidden/>
              </w:rPr>
              <w:fldChar w:fldCharType="end"/>
            </w:r>
          </w:hyperlink>
        </w:p>
        <w:p w14:paraId="424949B0" w14:textId="78495DB9"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110" w:history="1">
            <w:r w:rsidRPr="00EA1784">
              <w:rPr>
                <w:rStyle w:val="Hyperlink"/>
                <w:noProof/>
              </w:rPr>
              <w:t>12.2</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Display of Non-ENC data layers</w:t>
            </w:r>
            <w:r>
              <w:rPr>
                <w:noProof/>
                <w:webHidden/>
              </w:rPr>
              <w:tab/>
            </w:r>
            <w:r>
              <w:rPr>
                <w:noProof/>
                <w:webHidden/>
              </w:rPr>
              <w:fldChar w:fldCharType="begin"/>
            </w:r>
            <w:r>
              <w:rPr>
                <w:noProof/>
                <w:webHidden/>
              </w:rPr>
              <w:instrText xml:space="preserve"> PAGEREF _Toc194067110 \h </w:instrText>
            </w:r>
            <w:r>
              <w:rPr>
                <w:noProof/>
                <w:webHidden/>
              </w:rPr>
            </w:r>
            <w:r>
              <w:rPr>
                <w:noProof/>
                <w:webHidden/>
              </w:rPr>
              <w:fldChar w:fldCharType="separate"/>
            </w:r>
            <w:r>
              <w:rPr>
                <w:noProof/>
                <w:webHidden/>
              </w:rPr>
              <w:t>25</w:t>
            </w:r>
            <w:r>
              <w:rPr>
                <w:noProof/>
                <w:webHidden/>
              </w:rPr>
              <w:fldChar w:fldCharType="end"/>
            </w:r>
          </w:hyperlink>
        </w:p>
        <w:p w14:paraId="109CCB71" w14:textId="305623BC"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111" w:history="1">
            <w:r w:rsidRPr="00EA1784">
              <w:rPr>
                <w:rStyle w:val="Hyperlink"/>
                <w:noProof/>
              </w:rPr>
              <w:t>12.3</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Overscale</w:t>
            </w:r>
            <w:r>
              <w:rPr>
                <w:noProof/>
                <w:webHidden/>
              </w:rPr>
              <w:tab/>
            </w:r>
            <w:r>
              <w:rPr>
                <w:noProof/>
                <w:webHidden/>
              </w:rPr>
              <w:fldChar w:fldCharType="begin"/>
            </w:r>
            <w:r>
              <w:rPr>
                <w:noProof/>
                <w:webHidden/>
              </w:rPr>
              <w:instrText xml:space="preserve"> PAGEREF _Toc194067111 \h </w:instrText>
            </w:r>
            <w:r>
              <w:rPr>
                <w:noProof/>
                <w:webHidden/>
              </w:rPr>
            </w:r>
            <w:r>
              <w:rPr>
                <w:noProof/>
                <w:webHidden/>
              </w:rPr>
              <w:fldChar w:fldCharType="separate"/>
            </w:r>
            <w:r>
              <w:rPr>
                <w:noProof/>
                <w:webHidden/>
              </w:rPr>
              <w:t>26</w:t>
            </w:r>
            <w:r>
              <w:rPr>
                <w:noProof/>
                <w:webHidden/>
              </w:rPr>
              <w:fldChar w:fldCharType="end"/>
            </w:r>
          </w:hyperlink>
        </w:p>
        <w:p w14:paraId="6A35741B" w14:textId="65B72E96"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112" w:history="1">
            <w:r w:rsidRPr="00EA1784">
              <w:rPr>
                <w:rStyle w:val="Hyperlink"/>
                <w:noProof/>
              </w:rPr>
              <w:t>12.3.1</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Chart Scale boundary</w:t>
            </w:r>
            <w:r>
              <w:rPr>
                <w:noProof/>
                <w:webHidden/>
              </w:rPr>
              <w:tab/>
            </w:r>
            <w:r>
              <w:rPr>
                <w:noProof/>
                <w:webHidden/>
              </w:rPr>
              <w:fldChar w:fldCharType="begin"/>
            </w:r>
            <w:r>
              <w:rPr>
                <w:noProof/>
                <w:webHidden/>
              </w:rPr>
              <w:instrText xml:space="preserve"> PAGEREF _Toc194067112 \h </w:instrText>
            </w:r>
            <w:r>
              <w:rPr>
                <w:noProof/>
                <w:webHidden/>
              </w:rPr>
            </w:r>
            <w:r>
              <w:rPr>
                <w:noProof/>
                <w:webHidden/>
              </w:rPr>
              <w:fldChar w:fldCharType="separate"/>
            </w:r>
            <w:r>
              <w:rPr>
                <w:noProof/>
                <w:webHidden/>
              </w:rPr>
              <w:t>26</w:t>
            </w:r>
            <w:r>
              <w:rPr>
                <w:noProof/>
                <w:webHidden/>
              </w:rPr>
              <w:fldChar w:fldCharType="end"/>
            </w:r>
          </w:hyperlink>
        </w:p>
        <w:p w14:paraId="1FB429A5" w14:textId="65901A35"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113" w:history="1">
            <w:r w:rsidRPr="00EA1784">
              <w:rPr>
                <w:rStyle w:val="Hyperlink"/>
                <w:noProof/>
              </w:rPr>
              <w:t>12.3.2</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Overscale Pattern</w:t>
            </w:r>
            <w:r>
              <w:rPr>
                <w:noProof/>
                <w:webHidden/>
              </w:rPr>
              <w:tab/>
            </w:r>
            <w:r>
              <w:rPr>
                <w:noProof/>
                <w:webHidden/>
              </w:rPr>
              <w:fldChar w:fldCharType="begin"/>
            </w:r>
            <w:r>
              <w:rPr>
                <w:noProof/>
                <w:webHidden/>
              </w:rPr>
              <w:instrText xml:space="preserve"> PAGEREF _Toc194067113 \h </w:instrText>
            </w:r>
            <w:r>
              <w:rPr>
                <w:noProof/>
                <w:webHidden/>
              </w:rPr>
            </w:r>
            <w:r>
              <w:rPr>
                <w:noProof/>
                <w:webHidden/>
              </w:rPr>
              <w:fldChar w:fldCharType="separate"/>
            </w:r>
            <w:r>
              <w:rPr>
                <w:noProof/>
                <w:webHidden/>
              </w:rPr>
              <w:t>26</w:t>
            </w:r>
            <w:r>
              <w:rPr>
                <w:noProof/>
                <w:webHidden/>
              </w:rPr>
              <w:fldChar w:fldCharType="end"/>
            </w:r>
          </w:hyperlink>
        </w:p>
        <w:p w14:paraId="5DAE5FC1" w14:textId="602F6D90"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114" w:history="1">
            <w:r w:rsidRPr="00EA1784">
              <w:rPr>
                <w:rStyle w:val="Hyperlink"/>
                <w:noProof/>
              </w:rPr>
              <w:t>12.3.3</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Larger scale data available</w:t>
            </w:r>
            <w:r>
              <w:rPr>
                <w:noProof/>
                <w:webHidden/>
              </w:rPr>
              <w:tab/>
            </w:r>
            <w:r>
              <w:rPr>
                <w:noProof/>
                <w:webHidden/>
              </w:rPr>
              <w:fldChar w:fldCharType="begin"/>
            </w:r>
            <w:r>
              <w:rPr>
                <w:noProof/>
                <w:webHidden/>
              </w:rPr>
              <w:instrText xml:space="preserve"> PAGEREF _Toc194067114 \h </w:instrText>
            </w:r>
            <w:r>
              <w:rPr>
                <w:noProof/>
                <w:webHidden/>
              </w:rPr>
            </w:r>
            <w:r>
              <w:rPr>
                <w:noProof/>
                <w:webHidden/>
              </w:rPr>
              <w:fldChar w:fldCharType="separate"/>
            </w:r>
            <w:r>
              <w:rPr>
                <w:noProof/>
                <w:webHidden/>
              </w:rPr>
              <w:t>27</w:t>
            </w:r>
            <w:r>
              <w:rPr>
                <w:noProof/>
                <w:webHidden/>
              </w:rPr>
              <w:fldChar w:fldCharType="end"/>
            </w:r>
          </w:hyperlink>
        </w:p>
        <w:p w14:paraId="059C4D87" w14:textId="3202CCAE"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115" w:history="1">
            <w:r w:rsidRPr="00EA1784">
              <w:rPr>
                <w:rStyle w:val="Hyperlink"/>
                <w:noProof/>
              </w:rPr>
              <w:t>12.4</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Graphical indexes</w:t>
            </w:r>
            <w:r>
              <w:rPr>
                <w:noProof/>
                <w:webHidden/>
              </w:rPr>
              <w:tab/>
            </w:r>
            <w:r>
              <w:rPr>
                <w:noProof/>
                <w:webHidden/>
              </w:rPr>
              <w:fldChar w:fldCharType="begin"/>
            </w:r>
            <w:r>
              <w:rPr>
                <w:noProof/>
                <w:webHidden/>
              </w:rPr>
              <w:instrText xml:space="preserve"> PAGEREF _Toc194067115 \h </w:instrText>
            </w:r>
            <w:r>
              <w:rPr>
                <w:noProof/>
                <w:webHidden/>
              </w:rPr>
            </w:r>
            <w:r>
              <w:rPr>
                <w:noProof/>
                <w:webHidden/>
              </w:rPr>
              <w:fldChar w:fldCharType="separate"/>
            </w:r>
            <w:r>
              <w:rPr>
                <w:noProof/>
                <w:webHidden/>
              </w:rPr>
              <w:t>27</w:t>
            </w:r>
            <w:r>
              <w:rPr>
                <w:noProof/>
                <w:webHidden/>
              </w:rPr>
              <w:fldChar w:fldCharType="end"/>
            </w:r>
          </w:hyperlink>
        </w:p>
        <w:p w14:paraId="5856E26C" w14:textId="7EA2FFE5"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116" w:history="1">
            <w:r w:rsidRPr="00EA1784">
              <w:rPr>
                <w:rStyle w:val="Hyperlink"/>
                <w:noProof/>
              </w:rPr>
              <w:t>12.4.1</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Graphical indexes of ENCs</w:t>
            </w:r>
            <w:r>
              <w:rPr>
                <w:noProof/>
                <w:webHidden/>
              </w:rPr>
              <w:tab/>
            </w:r>
            <w:r>
              <w:rPr>
                <w:noProof/>
                <w:webHidden/>
              </w:rPr>
              <w:fldChar w:fldCharType="begin"/>
            </w:r>
            <w:r>
              <w:rPr>
                <w:noProof/>
                <w:webHidden/>
              </w:rPr>
              <w:instrText xml:space="preserve"> PAGEREF _Toc194067116 \h </w:instrText>
            </w:r>
            <w:r>
              <w:rPr>
                <w:noProof/>
                <w:webHidden/>
              </w:rPr>
            </w:r>
            <w:r>
              <w:rPr>
                <w:noProof/>
                <w:webHidden/>
              </w:rPr>
              <w:fldChar w:fldCharType="separate"/>
            </w:r>
            <w:r>
              <w:rPr>
                <w:noProof/>
                <w:webHidden/>
              </w:rPr>
              <w:t>27</w:t>
            </w:r>
            <w:r>
              <w:rPr>
                <w:noProof/>
                <w:webHidden/>
              </w:rPr>
              <w:fldChar w:fldCharType="end"/>
            </w:r>
          </w:hyperlink>
        </w:p>
        <w:p w14:paraId="183933C9" w14:textId="67E4D62E"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117" w:history="1">
            <w:r w:rsidRPr="00EA1784">
              <w:rPr>
                <w:rStyle w:val="Hyperlink"/>
                <w:noProof/>
              </w:rPr>
              <w:t>12.4.2</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Graphical indexes of other S-100 products</w:t>
            </w:r>
            <w:r>
              <w:rPr>
                <w:noProof/>
                <w:webHidden/>
              </w:rPr>
              <w:tab/>
            </w:r>
            <w:r>
              <w:rPr>
                <w:noProof/>
                <w:webHidden/>
              </w:rPr>
              <w:fldChar w:fldCharType="begin"/>
            </w:r>
            <w:r>
              <w:rPr>
                <w:noProof/>
                <w:webHidden/>
              </w:rPr>
              <w:instrText xml:space="preserve"> PAGEREF _Toc194067117 \h </w:instrText>
            </w:r>
            <w:r>
              <w:rPr>
                <w:noProof/>
                <w:webHidden/>
              </w:rPr>
            </w:r>
            <w:r>
              <w:rPr>
                <w:noProof/>
                <w:webHidden/>
              </w:rPr>
              <w:fldChar w:fldCharType="separate"/>
            </w:r>
            <w:r>
              <w:rPr>
                <w:noProof/>
                <w:webHidden/>
              </w:rPr>
              <w:t>28</w:t>
            </w:r>
            <w:r>
              <w:rPr>
                <w:noProof/>
                <w:webHidden/>
              </w:rPr>
              <w:fldChar w:fldCharType="end"/>
            </w:r>
          </w:hyperlink>
        </w:p>
        <w:p w14:paraId="658464BC" w14:textId="2D06D49F"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118" w:history="1">
            <w:r w:rsidRPr="00EA1784">
              <w:rPr>
                <w:rStyle w:val="Hyperlink"/>
                <w:noProof/>
              </w:rPr>
              <w:t>12.5</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Limits of data</w:t>
            </w:r>
            <w:r>
              <w:rPr>
                <w:noProof/>
                <w:webHidden/>
              </w:rPr>
              <w:tab/>
            </w:r>
            <w:r>
              <w:rPr>
                <w:noProof/>
                <w:webHidden/>
              </w:rPr>
              <w:fldChar w:fldCharType="begin"/>
            </w:r>
            <w:r>
              <w:rPr>
                <w:noProof/>
                <w:webHidden/>
              </w:rPr>
              <w:instrText xml:space="preserve"> PAGEREF _Toc194067118 \h </w:instrText>
            </w:r>
            <w:r>
              <w:rPr>
                <w:noProof/>
                <w:webHidden/>
              </w:rPr>
            </w:r>
            <w:r>
              <w:rPr>
                <w:noProof/>
                <w:webHidden/>
              </w:rPr>
              <w:fldChar w:fldCharType="separate"/>
            </w:r>
            <w:r>
              <w:rPr>
                <w:noProof/>
                <w:webHidden/>
              </w:rPr>
              <w:t>28</w:t>
            </w:r>
            <w:r>
              <w:rPr>
                <w:noProof/>
                <w:webHidden/>
              </w:rPr>
              <w:fldChar w:fldCharType="end"/>
            </w:r>
          </w:hyperlink>
        </w:p>
        <w:p w14:paraId="23195B69" w14:textId="4AF3F7F4"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119" w:history="1">
            <w:r w:rsidRPr="00EA1784">
              <w:rPr>
                <w:rStyle w:val="Hyperlink"/>
                <w:noProof/>
              </w:rPr>
              <w:t>12.5.1</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ENC No data areas</w:t>
            </w:r>
            <w:r>
              <w:rPr>
                <w:noProof/>
                <w:webHidden/>
              </w:rPr>
              <w:tab/>
            </w:r>
            <w:r>
              <w:rPr>
                <w:noProof/>
                <w:webHidden/>
              </w:rPr>
              <w:fldChar w:fldCharType="begin"/>
            </w:r>
            <w:r>
              <w:rPr>
                <w:noProof/>
                <w:webHidden/>
              </w:rPr>
              <w:instrText xml:space="preserve"> PAGEREF _Toc194067119 \h </w:instrText>
            </w:r>
            <w:r>
              <w:rPr>
                <w:noProof/>
                <w:webHidden/>
              </w:rPr>
            </w:r>
            <w:r>
              <w:rPr>
                <w:noProof/>
                <w:webHidden/>
              </w:rPr>
              <w:fldChar w:fldCharType="separate"/>
            </w:r>
            <w:r>
              <w:rPr>
                <w:noProof/>
                <w:webHidden/>
              </w:rPr>
              <w:t>28</w:t>
            </w:r>
            <w:r>
              <w:rPr>
                <w:noProof/>
                <w:webHidden/>
              </w:rPr>
              <w:fldChar w:fldCharType="end"/>
            </w:r>
          </w:hyperlink>
        </w:p>
        <w:p w14:paraId="1ED4A031" w14:textId="129BD9AE"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120" w:history="1">
            <w:r w:rsidRPr="00EA1784">
              <w:rPr>
                <w:rStyle w:val="Hyperlink"/>
                <w:noProof/>
              </w:rPr>
              <w:t>12.5.2</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 xml:space="preserve">Limit of official S-101 data and non official S-101 data </w:t>
            </w:r>
            <w:r>
              <w:rPr>
                <w:noProof/>
                <w:webHidden/>
              </w:rPr>
              <w:tab/>
            </w:r>
            <w:r>
              <w:rPr>
                <w:noProof/>
                <w:webHidden/>
              </w:rPr>
              <w:fldChar w:fldCharType="begin"/>
            </w:r>
            <w:r>
              <w:rPr>
                <w:noProof/>
                <w:webHidden/>
              </w:rPr>
              <w:instrText xml:space="preserve"> PAGEREF _Toc194067120 \h </w:instrText>
            </w:r>
            <w:r>
              <w:rPr>
                <w:noProof/>
                <w:webHidden/>
              </w:rPr>
            </w:r>
            <w:r>
              <w:rPr>
                <w:noProof/>
                <w:webHidden/>
              </w:rPr>
              <w:fldChar w:fldCharType="separate"/>
            </w:r>
            <w:r>
              <w:rPr>
                <w:noProof/>
                <w:webHidden/>
              </w:rPr>
              <w:t>28</w:t>
            </w:r>
            <w:r>
              <w:rPr>
                <w:noProof/>
                <w:webHidden/>
              </w:rPr>
              <w:fldChar w:fldCharType="end"/>
            </w:r>
          </w:hyperlink>
        </w:p>
        <w:p w14:paraId="5E12317E" w14:textId="21E15E30"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121" w:history="1">
            <w:r w:rsidRPr="00EA1784">
              <w:rPr>
                <w:rStyle w:val="Hyperlink"/>
                <w:noProof/>
              </w:rPr>
              <w:t>12.5.3</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Limits of other S-100 product data</w:t>
            </w:r>
            <w:r>
              <w:rPr>
                <w:noProof/>
                <w:webHidden/>
              </w:rPr>
              <w:tab/>
            </w:r>
            <w:r>
              <w:rPr>
                <w:noProof/>
                <w:webHidden/>
              </w:rPr>
              <w:fldChar w:fldCharType="begin"/>
            </w:r>
            <w:r>
              <w:rPr>
                <w:noProof/>
                <w:webHidden/>
              </w:rPr>
              <w:instrText xml:space="preserve"> PAGEREF _Toc194067121 \h </w:instrText>
            </w:r>
            <w:r>
              <w:rPr>
                <w:noProof/>
                <w:webHidden/>
              </w:rPr>
            </w:r>
            <w:r>
              <w:rPr>
                <w:noProof/>
                <w:webHidden/>
              </w:rPr>
              <w:fldChar w:fldCharType="separate"/>
            </w:r>
            <w:r>
              <w:rPr>
                <w:noProof/>
                <w:webHidden/>
              </w:rPr>
              <w:t>28</w:t>
            </w:r>
            <w:r>
              <w:rPr>
                <w:noProof/>
                <w:webHidden/>
              </w:rPr>
              <w:fldChar w:fldCharType="end"/>
            </w:r>
          </w:hyperlink>
        </w:p>
        <w:p w14:paraId="7B01A9BA" w14:textId="23F96FA2"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122" w:history="1">
            <w:r w:rsidRPr="00EA1784">
              <w:rPr>
                <w:rStyle w:val="Hyperlink"/>
                <w:noProof/>
              </w:rPr>
              <w:t>12.6</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Special ECDIS chart symbols to identify unsafe depths</w:t>
            </w:r>
            <w:r>
              <w:rPr>
                <w:noProof/>
                <w:webHidden/>
              </w:rPr>
              <w:tab/>
            </w:r>
            <w:r>
              <w:rPr>
                <w:noProof/>
                <w:webHidden/>
              </w:rPr>
              <w:fldChar w:fldCharType="begin"/>
            </w:r>
            <w:r>
              <w:rPr>
                <w:noProof/>
                <w:webHidden/>
              </w:rPr>
              <w:instrText xml:space="preserve"> PAGEREF _Toc194067122 \h </w:instrText>
            </w:r>
            <w:r>
              <w:rPr>
                <w:noProof/>
                <w:webHidden/>
              </w:rPr>
            </w:r>
            <w:r>
              <w:rPr>
                <w:noProof/>
                <w:webHidden/>
              </w:rPr>
              <w:fldChar w:fldCharType="separate"/>
            </w:r>
            <w:r>
              <w:rPr>
                <w:noProof/>
                <w:webHidden/>
              </w:rPr>
              <w:t>28</w:t>
            </w:r>
            <w:r>
              <w:rPr>
                <w:noProof/>
                <w:webHidden/>
              </w:rPr>
              <w:fldChar w:fldCharType="end"/>
            </w:r>
          </w:hyperlink>
        </w:p>
        <w:p w14:paraId="09D9478C" w14:textId="724D9DDE"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123" w:history="1">
            <w:r w:rsidRPr="00EA1784">
              <w:rPr>
                <w:rStyle w:val="Hyperlink"/>
                <w:noProof/>
              </w:rPr>
              <w:t>12.6.1</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Safety Contour</w:t>
            </w:r>
            <w:r>
              <w:rPr>
                <w:noProof/>
                <w:webHidden/>
              </w:rPr>
              <w:tab/>
            </w:r>
            <w:r>
              <w:rPr>
                <w:noProof/>
                <w:webHidden/>
              </w:rPr>
              <w:fldChar w:fldCharType="begin"/>
            </w:r>
            <w:r>
              <w:rPr>
                <w:noProof/>
                <w:webHidden/>
              </w:rPr>
              <w:instrText xml:space="preserve"> PAGEREF _Toc194067123 \h </w:instrText>
            </w:r>
            <w:r>
              <w:rPr>
                <w:noProof/>
                <w:webHidden/>
              </w:rPr>
            </w:r>
            <w:r>
              <w:rPr>
                <w:noProof/>
                <w:webHidden/>
              </w:rPr>
              <w:fldChar w:fldCharType="separate"/>
            </w:r>
            <w:r>
              <w:rPr>
                <w:noProof/>
                <w:webHidden/>
              </w:rPr>
              <w:t>28</w:t>
            </w:r>
            <w:r>
              <w:rPr>
                <w:noProof/>
                <w:webHidden/>
              </w:rPr>
              <w:fldChar w:fldCharType="end"/>
            </w:r>
          </w:hyperlink>
        </w:p>
        <w:p w14:paraId="6F9A8CD0" w14:textId="7584D822"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125" w:history="1">
            <w:r w:rsidRPr="00EA1784">
              <w:rPr>
                <w:rStyle w:val="Hyperlink"/>
                <w:noProof/>
              </w:rPr>
              <w:t>12.7</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Date-dependent features</w:t>
            </w:r>
            <w:r>
              <w:rPr>
                <w:noProof/>
                <w:webHidden/>
              </w:rPr>
              <w:tab/>
            </w:r>
            <w:r>
              <w:rPr>
                <w:noProof/>
                <w:webHidden/>
              </w:rPr>
              <w:fldChar w:fldCharType="begin"/>
            </w:r>
            <w:r>
              <w:rPr>
                <w:noProof/>
                <w:webHidden/>
              </w:rPr>
              <w:instrText xml:space="preserve"> PAGEREF _Toc194067125 \h </w:instrText>
            </w:r>
            <w:r>
              <w:rPr>
                <w:noProof/>
                <w:webHidden/>
              </w:rPr>
            </w:r>
            <w:r>
              <w:rPr>
                <w:noProof/>
                <w:webHidden/>
              </w:rPr>
              <w:fldChar w:fldCharType="separate"/>
            </w:r>
            <w:r>
              <w:rPr>
                <w:noProof/>
                <w:webHidden/>
              </w:rPr>
              <w:t>29</w:t>
            </w:r>
            <w:r>
              <w:rPr>
                <w:noProof/>
                <w:webHidden/>
              </w:rPr>
              <w:fldChar w:fldCharType="end"/>
            </w:r>
          </w:hyperlink>
        </w:p>
        <w:p w14:paraId="1719084B" w14:textId="29DB1ABB"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126" w:history="1">
            <w:r w:rsidRPr="00EA1784">
              <w:rPr>
                <w:rStyle w:val="Hyperlink"/>
                <w:noProof/>
              </w:rPr>
              <w:t>12.7.1</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Display of date-dependent features by mariner-selected date</w:t>
            </w:r>
            <w:r>
              <w:rPr>
                <w:noProof/>
                <w:webHidden/>
              </w:rPr>
              <w:tab/>
            </w:r>
            <w:r>
              <w:rPr>
                <w:noProof/>
                <w:webHidden/>
              </w:rPr>
              <w:fldChar w:fldCharType="begin"/>
            </w:r>
            <w:r>
              <w:rPr>
                <w:noProof/>
                <w:webHidden/>
              </w:rPr>
              <w:instrText xml:space="preserve"> PAGEREF _Toc194067126 \h </w:instrText>
            </w:r>
            <w:r>
              <w:rPr>
                <w:noProof/>
                <w:webHidden/>
              </w:rPr>
            </w:r>
            <w:r>
              <w:rPr>
                <w:noProof/>
                <w:webHidden/>
              </w:rPr>
              <w:fldChar w:fldCharType="separate"/>
            </w:r>
            <w:r>
              <w:rPr>
                <w:noProof/>
                <w:webHidden/>
              </w:rPr>
              <w:t>29</w:t>
            </w:r>
            <w:r>
              <w:rPr>
                <w:noProof/>
                <w:webHidden/>
              </w:rPr>
              <w:fldChar w:fldCharType="end"/>
            </w:r>
          </w:hyperlink>
        </w:p>
        <w:p w14:paraId="365FDAF8" w14:textId="44485CCB"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127" w:history="1">
            <w:r w:rsidRPr="00EA1784">
              <w:rPr>
                <w:rStyle w:val="Hyperlink"/>
                <w:noProof/>
              </w:rPr>
              <w:t>12.7.2</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Indication of date adjustment</w:t>
            </w:r>
            <w:r>
              <w:rPr>
                <w:noProof/>
                <w:webHidden/>
              </w:rPr>
              <w:tab/>
            </w:r>
            <w:r>
              <w:rPr>
                <w:noProof/>
                <w:webHidden/>
              </w:rPr>
              <w:fldChar w:fldCharType="begin"/>
            </w:r>
            <w:r>
              <w:rPr>
                <w:noProof/>
                <w:webHidden/>
              </w:rPr>
              <w:instrText xml:space="preserve"> PAGEREF _Toc194067127 \h </w:instrText>
            </w:r>
            <w:r>
              <w:rPr>
                <w:noProof/>
                <w:webHidden/>
              </w:rPr>
            </w:r>
            <w:r>
              <w:rPr>
                <w:noProof/>
                <w:webHidden/>
              </w:rPr>
              <w:fldChar w:fldCharType="separate"/>
            </w:r>
            <w:r>
              <w:rPr>
                <w:noProof/>
                <w:webHidden/>
              </w:rPr>
              <w:t>29</w:t>
            </w:r>
            <w:r>
              <w:rPr>
                <w:noProof/>
                <w:webHidden/>
              </w:rPr>
              <w:fldChar w:fldCharType="end"/>
            </w:r>
          </w:hyperlink>
        </w:p>
        <w:p w14:paraId="16603F01" w14:textId="786617EF"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128" w:history="1">
            <w:r w:rsidRPr="00EA1784">
              <w:rPr>
                <w:rStyle w:val="Hyperlink"/>
                <w:noProof/>
              </w:rPr>
              <w:t>12.8</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Decluttering the screen</w:t>
            </w:r>
            <w:r>
              <w:rPr>
                <w:noProof/>
                <w:webHidden/>
              </w:rPr>
              <w:tab/>
            </w:r>
            <w:r>
              <w:rPr>
                <w:noProof/>
                <w:webHidden/>
              </w:rPr>
              <w:fldChar w:fldCharType="begin"/>
            </w:r>
            <w:r>
              <w:rPr>
                <w:noProof/>
                <w:webHidden/>
              </w:rPr>
              <w:instrText xml:space="preserve"> PAGEREF _Toc194067128 \h </w:instrText>
            </w:r>
            <w:r>
              <w:rPr>
                <w:noProof/>
                <w:webHidden/>
              </w:rPr>
            </w:r>
            <w:r>
              <w:rPr>
                <w:noProof/>
                <w:webHidden/>
              </w:rPr>
              <w:fldChar w:fldCharType="separate"/>
            </w:r>
            <w:r>
              <w:rPr>
                <w:noProof/>
                <w:webHidden/>
              </w:rPr>
              <w:t>29</w:t>
            </w:r>
            <w:r>
              <w:rPr>
                <w:noProof/>
                <w:webHidden/>
              </w:rPr>
              <w:fldChar w:fldCharType="end"/>
            </w:r>
          </w:hyperlink>
        </w:p>
        <w:p w14:paraId="055DB3DA" w14:textId="4BC873C2"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129" w:history="1">
            <w:r w:rsidRPr="00EA1784">
              <w:rPr>
                <w:rStyle w:val="Hyperlink"/>
                <w:noProof/>
              </w:rPr>
              <w:t>12.9</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IMO presentation elements</w:t>
            </w:r>
            <w:r>
              <w:rPr>
                <w:noProof/>
                <w:webHidden/>
              </w:rPr>
              <w:tab/>
            </w:r>
            <w:r>
              <w:rPr>
                <w:noProof/>
                <w:webHidden/>
              </w:rPr>
              <w:fldChar w:fldCharType="begin"/>
            </w:r>
            <w:r>
              <w:rPr>
                <w:noProof/>
                <w:webHidden/>
              </w:rPr>
              <w:instrText xml:space="preserve"> PAGEREF _Toc194067129 \h </w:instrText>
            </w:r>
            <w:r>
              <w:rPr>
                <w:noProof/>
                <w:webHidden/>
              </w:rPr>
            </w:r>
            <w:r>
              <w:rPr>
                <w:noProof/>
                <w:webHidden/>
              </w:rPr>
              <w:fldChar w:fldCharType="separate"/>
            </w:r>
            <w:r>
              <w:rPr>
                <w:noProof/>
                <w:webHidden/>
              </w:rPr>
              <w:t>29</w:t>
            </w:r>
            <w:r>
              <w:rPr>
                <w:noProof/>
                <w:webHidden/>
              </w:rPr>
              <w:fldChar w:fldCharType="end"/>
            </w:r>
          </w:hyperlink>
        </w:p>
        <w:p w14:paraId="76C9654B" w14:textId="7FEE6B74"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130" w:history="1">
            <w:r w:rsidRPr="00EA1784">
              <w:rPr>
                <w:rStyle w:val="Hyperlink"/>
                <w:noProof/>
              </w:rPr>
              <w:t>12.9.1</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Scale bar and latitude scale</w:t>
            </w:r>
            <w:r>
              <w:rPr>
                <w:noProof/>
                <w:webHidden/>
              </w:rPr>
              <w:tab/>
            </w:r>
            <w:r>
              <w:rPr>
                <w:noProof/>
                <w:webHidden/>
              </w:rPr>
              <w:fldChar w:fldCharType="begin"/>
            </w:r>
            <w:r>
              <w:rPr>
                <w:noProof/>
                <w:webHidden/>
              </w:rPr>
              <w:instrText xml:space="preserve"> PAGEREF _Toc194067130 \h </w:instrText>
            </w:r>
            <w:r>
              <w:rPr>
                <w:noProof/>
                <w:webHidden/>
              </w:rPr>
            </w:r>
            <w:r>
              <w:rPr>
                <w:noProof/>
                <w:webHidden/>
              </w:rPr>
              <w:fldChar w:fldCharType="separate"/>
            </w:r>
            <w:r>
              <w:rPr>
                <w:noProof/>
                <w:webHidden/>
              </w:rPr>
              <w:t>29</w:t>
            </w:r>
            <w:r>
              <w:rPr>
                <w:noProof/>
                <w:webHidden/>
              </w:rPr>
              <w:fldChar w:fldCharType="end"/>
            </w:r>
          </w:hyperlink>
        </w:p>
        <w:p w14:paraId="273FE9CE" w14:textId="7432F8C7"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131" w:history="1">
            <w:r w:rsidRPr="00EA1784">
              <w:rPr>
                <w:rStyle w:val="Hyperlink"/>
                <w:noProof/>
              </w:rPr>
              <w:t>12.9.2</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North arrow</w:t>
            </w:r>
            <w:r>
              <w:rPr>
                <w:noProof/>
                <w:webHidden/>
              </w:rPr>
              <w:tab/>
            </w:r>
            <w:r>
              <w:rPr>
                <w:noProof/>
                <w:webHidden/>
              </w:rPr>
              <w:fldChar w:fldCharType="begin"/>
            </w:r>
            <w:r>
              <w:rPr>
                <w:noProof/>
                <w:webHidden/>
              </w:rPr>
              <w:instrText xml:space="preserve"> PAGEREF _Toc194067131 \h </w:instrText>
            </w:r>
            <w:r>
              <w:rPr>
                <w:noProof/>
                <w:webHidden/>
              </w:rPr>
            </w:r>
            <w:r>
              <w:rPr>
                <w:noProof/>
                <w:webHidden/>
              </w:rPr>
              <w:fldChar w:fldCharType="separate"/>
            </w:r>
            <w:r>
              <w:rPr>
                <w:noProof/>
                <w:webHidden/>
              </w:rPr>
              <w:t>30</w:t>
            </w:r>
            <w:r>
              <w:rPr>
                <w:noProof/>
                <w:webHidden/>
              </w:rPr>
              <w:fldChar w:fldCharType="end"/>
            </w:r>
          </w:hyperlink>
        </w:p>
        <w:p w14:paraId="59F94B8B" w14:textId="3EC6F5C2"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132" w:history="1">
            <w:r w:rsidRPr="00EA1784">
              <w:rPr>
                <w:rStyle w:val="Hyperlink"/>
                <w:noProof/>
              </w:rPr>
              <w:t>12.9.3</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Graticule</w:t>
            </w:r>
            <w:r>
              <w:rPr>
                <w:noProof/>
                <w:webHidden/>
              </w:rPr>
              <w:tab/>
            </w:r>
            <w:r>
              <w:rPr>
                <w:noProof/>
                <w:webHidden/>
              </w:rPr>
              <w:fldChar w:fldCharType="begin"/>
            </w:r>
            <w:r>
              <w:rPr>
                <w:noProof/>
                <w:webHidden/>
              </w:rPr>
              <w:instrText xml:space="preserve"> PAGEREF _Toc194067132 \h </w:instrText>
            </w:r>
            <w:r>
              <w:rPr>
                <w:noProof/>
                <w:webHidden/>
              </w:rPr>
            </w:r>
            <w:r>
              <w:rPr>
                <w:noProof/>
                <w:webHidden/>
              </w:rPr>
              <w:fldChar w:fldCharType="separate"/>
            </w:r>
            <w:r>
              <w:rPr>
                <w:noProof/>
                <w:webHidden/>
              </w:rPr>
              <w:t>30</w:t>
            </w:r>
            <w:r>
              <w:rPr>
                <w:noProof/>
                <w:webHidden/>
              </w:rPr>
              <w:fldChar w:fldCharType="end"/>
            </w:r>
          </w:hyperlink>
        </w:p>
        <w:p w14:paraId="4BD3E6D1" w14:textId="153C0248"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133" w:history="1">
            <w:r w:rsidRPr="00EA1784">
              <w:rPr>
                <w:rStyle w:val="Hyperlink"/>
                <w:noProof/>
              </w:rPr>
              <w:t>12.9.4</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Display mode</w:t>
            </w:r>
            <w:r>
              <w:rPr>
                <w:noProof/>
                <w:webHidden/>
              </w:rPr>
              <w:tab/>
            </w:r>
            <w:r>
              <w:rPr>
                <w:noProof/>
                <w:webHidden/>
              </w:rPr>
              <w:fldChar w:fldCharType="begin"/>
            </w:r>
            <w:r>
              <w:rPr>
                <w:noProof/>
                <w:webHidden/>
              </w:rPr>
              <w:instrText xml:space="preserve"> PAGEREF _Toc194067133 \h </w:instrText>
            </w:r>
            <w:r>
              <w:rPr>
                <w:noProof/>
                <w:webHidden/>
              </w:rPr>
            </w:r>
            <w:r>
              <w:rPr>
                <w:noProof/>
                <w:webHidden/>
              </w:rPr>
              <w:fldChar w:fldCharType="separate"/>
            </w:r>
            <w:r>
              <w:rPr>
                <w:noProof/>
                <w:webHidden/>
              </w:rPr>
              <w:t>30</w:t>
            </w:r>
            <w:r>
              <w:rPr>
                <w:noProof/>
                <w:webHidden/>
              </w:rPr>
              <w:fldChar w:fldCharType="end"/>
            </w:r>
          </w:hyperlink>
        </w:p>
        <w:p w14:paraId="1B4AB92B" w14:textId="031EEB1A"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134" w:history="1">
            <w:r w:rsidRPr="00EA1784">
              <w:rPr>
                <w:rStyle w:val="Hyperlink"/>
                <w:noProof/>
              </w:rPr>
              <w:t>12.9.5</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Black level adjustment symbol</w:t>
            </w:r>
            <w:r>
              <w:rPr>
                <w:noProof/>
                <w:webHidden/>
              </w:rPr>
              <w:tab/>
            </w:r>
            <w:r>
              <w:rPr>
                <w:noProof/>
                <w:webHidden/>
              </w:rPr>
              <w:fldChar w:fldCharType="begin"/>
            </w:r>
            <w:r>
              <w:rPr>
                <w:noProof/>
                <w:webHidden/>
              </w:rPr>
              <w:instrText xml:space="preserve"> PAGEREF _Toc194067134 \h </w:instrText>
            </w:r>
            <w:r>
              <w:rPr>
                <w:noProof/>
                <w:webHidden/>
              </w:rPr>
            </w:r>
            <w:r>
              <w:rPr>
                <w:noProof/>
                <w:webHidden/>
              </w:rPr>
              <w:fldChar w:fldCharType="separate"/>
            </w:r>
            <w:r>
              <w:rPr>
                <w:noProof/>
                <w:webHidden/>
              </w:rPr>
              <w:t>31</w:t>
            </w:r>
            <w:r>
              <w:rPr>
                <w:noProof/>
                <w:webHidden/>
              </w:rPr>
              <w:fldChar w:fldCharType="end"/>
            </w:r>
          </w:hyperlink>
        </w:p>
        <w:p w14:paraId="1CAE66E9" w14:textId="22628135"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135" w:history="1">
            <w:r w:rsidRPr="00EA1784">
              <w:rPr>
                <w:rStyle w:val="Hyperlink"/>
                <w:noProof/>
              </w:rPr>
              <w:t>12.9.6</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Detection and notification of navigational hazards</w:t>
            </w:r>
            <w:r>
              <w:rPr>
                <w:noProof/>
                <w:webHidden/>
              </w:rPr>
              <w:tab/>
            </w:r>
            <w:r>
              <w:rPr>
                <w:noProof/>
                <w:webHidden/>
              </w:rPr>
              <w:fldChar w:fldCharType="begin"/>
            </w:r>
            <w:r>
              <w:rPr>
                <w:noProof/>
                <w:webHidden/>
              </w:rPr>
              <w:instrText xml:space="preserve"> PAGEREF _Toc194067135 \h </w:instrText>
            </w:r>
            <w:r>
              <w:rPr>
                <w:noProof/>
                <w:webHidden/>
              </w:rPr>
            </w:r>
            <w:r>
              <w:rPr>
                <w:noProof/>
                <w:webHidden/>
              </w:rPr>
              <w:fldChar w:fldCharType="separate"/>
            </w:r>
            <w:r>
              <w:rPr>
                <w:noProof/>
                <w:webHidden/>
              </w:rPr>
              <w:t>31</w:t>
            </w:r>
            <w:r>
              <w:rPr>
                <w:noProof/>
                <w:webHidden/>
              </w:rPr>
              <w:fldChar w:fldCharType="end"/>
            </w:r>
          </w:hyperlink>
        </w:p>
        <w:p w14:paraId="69AECCA3" w14:textId="71FA6B56"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136" w:history="1">
            <w:r w:rsidRPr="00EA1784">
              <w:rPr>
                <w:rStyle w:val="Hyperlink"/>
                <w:noProof/>
              </w:rPr>
              <w:t>12.9.7</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Detection of areas for which special conditions exist</w:t>
            </w:r>
            <w:r>
              <w:rPr>
                <w:noProof/>
                <w:webHidden/>
              </w:rPr>
              <w:tab/>
            </w:r>
            <w:r>
              <w:rPr>
                <w:noProof/>
                <w:webHidden/>
              </w:rPr>
              <w:fldChar w:fldCharType="begin"/>
            </w:r>
            <w:r>
              <w:rPr>
                <w:noProof/>
                <w:webHidden/>
              </w:rPr>
              <w:instrText xml:space="preserve"> PAGEREF _Toc194067136 \h </w:instrText>
            </w:r>
            <w:r>
              <w:rPr>
                <w:noProof/>
                <w:webHidden/>
              </w:rPr>
            </w:r>
            <w:r>
              <w:rPr>
                <w:noProof/>
                <w:webHidden/>
              </w:rPr>
              <w:fldChar w:fldCharType="separate"/>
            </w:r>
            <w:r>
              <w:rPr>
                <w:noProof/>
                <w:webHidden/>
              </w:rPr>
              <w:t>32</w:t>
            </w:r>
            <w:r>
              <w:rPr>
                <w:noProof/>
                <w:webHidden/>
              </w:rPr>
              <w:fldChar w:fldCharType="end"/>
            </w:r>
          </w:hyperlink>
        </w:p>
        <w:p w14:paraId="71ED7ACE" w14:textId="19451AB8"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137" w:history="1">
            <w:r w:rsidRPr="00EA1784">
              <w:rPr>
                <w:rStyle w:val="Hyperlink"/>
                <w:noProof/>
              </w:rPr>
              <w:t>12.9.8</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Definition of safety contour</w:t>
            </w:r>
            <w:r>
              <w:rPr>
                <w:noProof/>
                <w:webHidden/>
              </w:rPr>
              <w:tab/>
            </w:r>
            <w:r>
              <w:rPr>
                <w:noProof/>
                <w:webHidden/>
              </w:rPr>
              <w:fldChar w:fldCharType="begin"/>
            </w:r>
            <w:r>
              <w:rPr>
                <w:noProof/>
                <w:webHidden/>
              </w:rPr>
              <w:instrText xml:space="preserve"> PAGEREF _Toc194067137 \h </w:instrText>
            </w:r>
            <w:r>
              <w:rPr>
                <w:noProof/>
                <w:webHidden/>
              </w:rPr>
            </w:r>
            <w:r>
              <w:rPr>
                <w:noProof/>
                <w:webHidden/>
              </w:rPr>
              <w:fldChar w:fldCharType="separate"/>
            </w:r>
            <w:r>
              <w:rPr>
                <w:noProof/>
                <w:webHidden/>
              </w:rPr>
              <w:t>32</w:t>
            </w:r>
            <w:r>
              <w:rPr>
                <w:noProof/>
                <w:webHidden/>
              </w:rPr>
              <w:fldChar w:fldCharType="end"/>
            </w:r>
          </w:hyperlink>
        </w:p>
        <w:p w14:paraId="3E8D18C3" w14:textId="7952BC93"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138" w:history="1">
            <w:r w:rsidRPr="00EA1784">
              <w:rPr>
                <w:rStyle w:val="Hyperlink"/>
                <w:noProof/>
              </w:rPr>
              <w:t>12.9.9</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Detection of safety contour</w:t>
            </w:r>
            <w:r>
              <w:rPr>
                <w:noProof/>
                <w:webHidden/>
              </w:rPr>
              <w:tab/>
            </w:r>
            <w:r>
              <w:rPr>
                <w:noProof/>
                <w:webHidden/>
              </w:rPr>
              <w:fldChar w:fldCharType="begin"/>
            </w:r>
            <w:r>
              <w:rPr>
                <w:noProof/>
                <w:webHidden/>
              </w:rPr>
              <w:instrText xml:space="preserve"> PAGEREF _Toc194067138 \h </w:instrText>
            </w:r>
            <w:r>
              <w:rPr>
                <w:noProof/>
                <w:webHidden/>
              </w:rPr>
            </w:r>
            <w:r>
              <w:rPr>
                <w:noProof/>
                <w:webHidden/>
              </w:rPr>
              <w:fldChar w:fldCharType="separate"/>
            </w:r>
            <w:r>
              <w:rPr>
                <w:noProof/>
                <w:webHidden/>
              </w:rPr>
              <w:t>32</w:t>
            </w:r>
            <w:r>
              <w:rPr>
                <w:noProof/>
                <w:webHidden/>
              </w:rPr>
              <w:fldChar w:fldCharType="end"/>
            </w:r>
          </w:hyperlink>
        </w:p>
        <w:p w14:paraId="45FBC848" w14:textId="535C962A"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139" w:history="1">
            <w:r w:rsidRPr="00EA1784">
              <w:rPr>
                <w:rStyle w:val="Hyperlink"/>
                <w:noProof/>
              </w:rPr>
              <w:t>12.9.10</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Indications related to ENC accuracy</w:t>
            </w:r>
            <w:r>
              <w:rPr>
                <w:noProof/>
                <w:webHidden/>
              </w:rPr>
              <w:tab/>
            </w:r>
            <w:r>
              <w:rPr>
                <w:noProof/>
                <w:webHidden/>
              </w:rPr>
              <w:fldChar w:fldCharType="begin"/>
            </w:r>
            <w:r>
              <w:rPr>
                <w:noProof/>
                <w:webHidden/>
              </w:rPr>
              <w:instrText xml:space="preserve"> PAGEREF _Toc194067139 \h </w:instrText>
            </w:r>
            <w:r>
              <w:rPr>
                <w:noProof/>
                <w:webHidden/>
              </w:rPr>
            </w:r>
            <w:r>
              <w:rPr>
                <w:noProof/>
                <w:webHidden/>
              </w:rPr>
              <w:fldChar w:fldCharType="separate"/>
            </w:r>
            <w:r>
              <w:rPr>
                <w:noProof/>
                <w:webHidden/>
              </w:rPr>
              <w:t>33</w:t>
            </w:r>
            <w:r>
              <w:rPr>
                <w:noProof/>
                <w:webHidden/>
              </w:rPr>
              <w:fldChar w:fldCharType="end"/>
            </w:r>
          </w:hyperlink>
        </w:p>
        <w:p w14:paraId="673F4B05" w14:textId="163B36DF"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140" w:history="1">
            <w:r w:rsidRPr="00EA1784">
              <w:rPr>
                <w:rStyle w:val="Hyperlink"/>
                <w:rFonts w:eastAsia="Calibri"/>
                <w:noProof/>
                <w:snapToGrid w:val="0"/>
                <w:lang w:eastAsia="fr-FR"/>
              </w:rPr>
              <w:t>12.9.10.1</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Check area extension value – S-101 only</w:t>
            </w:r>
            <w:r>
              <w:rPr>
                <w:noProof/>
                <w:webHidden/>
              </w:rPr>
              <w:tab/>
            </w:r>
            <w:r>
              <w:rPr>
                <w:noProof/>
                <w:webHidden/>
              </w:rPr>
              <w:fldChar w:fldCharType="begin"/>
            </w:r>
            <w:r>
              <w:rPr>
                <w:noProof/>
                <w:webHidden/>
              </w:rPr>
              <w:instrText xml:space="preserve"> PAGEREF _Toc194067140 \h </w:instrText>
            </w:r>
            <w:r>
              <w:rPr>
                <w:noProof/>
                <w:webHidden/>
              </w:rPr>
            </w:r>
            <w:r>
              <w:rPr>
                <w:noProof/>
                <w:webHidden/>
              </w:rPr>
              <w:fldChar w:fldCharType="separate"/>
            </w:r>
            <w:r>
              <w:rPr>
                <w:noProof/>
                <w:webHidden/>
              </w:rPr>
              <w:t>33</w:t>
            </w:r>
            <w:r>
              <w:rPr>
                <w:noProof/>
                <w:webHidden/>
              </w:rPr>
              <w:fldChar w:fldCharType="end"/>
            </w:r>
          </w:hyperlink>
        </w:p>
        <w:p w14:paraId="022DE8FE" w14:textId="4DCE2724"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141" w:history="1">
            <w:r w:rsidRPr="00EA1784">
              <w:rPr>
                <w:rStyle w:val="Hyperlink"/>
                <w:noProof/>
              </w:rPr>
              <w:t>12.9.10.2</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Check area extension value  – S-102 depth substitution</w:t>
            </w:r>
            <w:r>
              <w:rPr>
                <w:noProof/>
                <w:webHidden/>
              </w:rPr>
              <w:tab/>
            </w:r>
            <w:r>
              <w:rPr>
                <w:noProof/>
                <w:webHidden/>
              </w:rPr>
              <w:fldChar w:fldCharType="begin"/>
            </w:r>
            <w:r>
              <w:rPr>
                <w:noProof/>
                <w:webHidden/>
              </w:rPr>
              <w:instrText xml:space="preserve"> PAGEREF _Toc194067141 \h </w:instrText>
            </w:r>
            <w:r>
              <w:rPr>
                <w:noProof/>
                <w:webHidden/>
              </w:rPr>
            </w:r>
            <w:r>
              <w:rPr>
                <w:noProof/>
                <w:webHidden/>
              </w:rPr>
              <w:fldChar w:fldCharType="separate"/>
            </w:r>
            <w:r>
              <w:rPr>
                <w:noProof/>
                <w:webHidden/>
              </w:rPr>
              <w:t>33</w:t>
            </w:r>
            <w:r>
              <w:rPr>
                <w:noProof/>
                <w:webHidden/>
              </w:rPr>
              <w:fldChar w:fldCharType="end"/>
            </w:r>
          </w:hyperlink>
        </w:p>
        <w:p w14:paraId="36501A83" w14:textId="3A6B62CC"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142" w:history="1">
            <w:r w:rsidRPr="00EA1784">
              <w:rPr>
                <w:rStyle w:val="Hyperlink"/>
                <w:noProof/>
                <w:lang w:val="en-US"/>
              </w:rPr>
              <w:t>12.9.10.3</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Check area extension value – S-102 depth substitution and S-104 adjustment</w:t>
            </w:r>
            <w:r>
              <w:rPr>
                <w:noProof/>
                <w:webHidden/>
              </w:rPr>
              <w:tab/>
            </w:r>
            <w:r>
              <w:rPr>
                <w:noProof/>
                <w:webHidden/>
              </w:rPr>
              <w:fldChar w:fldCharType="begin"/>
            </w:r>
            <w:r>
              <w:rPr>
                <w:noProof/>
                <w:webHidden/>
              </w:rPr>
              <w:instrText xml:space="preserve"> PAGEREF _Toc194067142 \h </w:instrText>
            </w:r>
            <w:r>
              <w:rPr>
                <w:noProof/>
                <w:webHidden/>
              </w:rPr>
            </w:r>
            <w:r>
              <w:rPr>
                <w:noProof/>
                <w:webHidden/>
              </w:rPr>
              <w:fldChar w:fldCharType="separate"/>
            </w:r>
            <w:r>
              <w:rPr>
                <w:noProof/>
                <w:webHidden/>
              </w:rPr>
              <w:t>33</w:t>
            </w:r>
            <w:r>
              <w:rPr>
                <w:noProof/>
                <w:webHidden/>
              </w:rPr>
              <w:fldChar w:fldCharType="end"/>
            </w:r>
          </w:hyperlink>
        </w:p>
        <w:p w14:paraId="3A15DCF3" w14:textId="14CC4D16"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143" w:history="1">
            <w:r w:rsidRPr="00EA1784">
              <w:rPr>
                <w:rStyle w:val="Hyperlink"/>
                <w:noProof/>
              </w:rPr>
              <w:t>12.9.11</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Enhanced Safety Contour and Water Level Adjustment.</w:t>
            </w:r>
            <w:r>
              <w:rPr>
                <w:noProof/>
                <w:webHidden/>
              </w:rPr>
              <w:tab/>
            </w:r>
            <w:r>
              <w:rPr>
                <w:noProof/>
                <w:webHidden/>
              </w:rPr>
              <w:fldChar w:fldCharType="begin"/>
            </w:r>
            <w:r>
              <w:rPr>
                <w:noProof/>
                <w:webHidden/>
              </w:rPr>
              <w:instrText xml:space="preserve"> PAGEREF _Toc194067143 \h </w:instrText>
            </w:r>
            <w:r>
              <w:rPr>
                <w:noProof/>
                <w:webHidden/>
              </w:rPr>
            </w:r>
            <w:r>
              <w:rPr>
                <w:noProof/>
                <w:webHidden/>
              </w:rPr>
              <w:fldChar w:fldCharType="separate"/>
            </w:r>
            <w:r>
              <w:rPr>
                <w:noProof/>
                <w:webHidden/>
              </w:rPr>
              <w:t>34</w:t>
            </w:r>
            <w:r>
              <w:rPr>
                <w:noProof/>
                <w:webHidden/>
              </w:rPr>
              <w:fldChar w:fldCharType="end"/>
            </w:r>
          </w:hyperlink>
        </w:p>
        <w:p w14:paraId="73CA1A16" w14:textId="77C91129"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144" w:history="1">
            <w:r w:rsidRPr="00EA1784">
              <w:rPr>
                <w:rStyle w:val="Hyperlink"/>
                <w:noProof/>
              </w:rPr>
              <w:t>12.10</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Other specified display features</w:t>
            </w:r>
            <w:r>
              <w:rPr>
                <w:noProof/>
                <w:webHidden/>
              </w:rPr>
              <w:tab/>
            </w:r>
            <w:r>
              <w:rPr>
                <w:noProof/>
                <w:webHidden/>
              </w:rPr>
              <w:fldChar w:fldCharType="begin"/>
            </w:r>
            <w:r>
              <w:rPr>
                <w:noProof/>
                <w:webHidden/>
              </w:rPr>
              <w:instrText xml:space="preserve"> PAGEREF _Toc194067144 \h </w:instrText>
            </w:r>
            <w:r>
              <w:rPr>
                <w:noProof/>
                <w:webHidden/>
              </w:rPr>
            </w:r>
            <w:r>
              <w:rPr>
                <w:noProof/>
                <w:webHidden/>
              </w:rPr>
              <w:fldChar w:fldCharType="separate"/>
            </w:r>
            <w:r>
              <w:rPr>
                <w:noProof/>
                <w:webHidden/>
              </w:rPr>
              <w:t>35</w:t>
            </w:r>
            <w:r>
              <w:rPr>
                <w:noProof/>
                <w:webHidden/>
              </w:rPr>
              <w:fldChar w:fldCharType="end"/>
            </w:r>
          </w:hyperlink>
        </w:p>
        <w:p w14:paraId="2B57A698" w14:textId="1DA74298"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145" w:history="1">
            <w:r w:rsidRPr="00EA1784">
              <w:rPr>
                <w:rStyle w:val="Hyperlink"/>
                <w:noProof/>
              </w:rPr>
              <w:t>12.10.1</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Legend</w:t>
            </w:r>
            <w:r>
              <w:rPr>
                <w:noProof/>
                <w:webHidden/>
              </w:rPr>
              <w:tab/>
            </w:r>
            <w:r>
              <w:rPr>
                <w:noProof/>
                <w:webHidden/>
              </w:rPr>
              <w:fldChar w:fldCharType="begin"/>
            </w:r>
            <w:r>
              <w:rPr>
                <w:noProof/>
                <w:webHidden/>
              </w:rPr>
              <w:instrText xml:space="preserve"> PAGEREF _Toc194067145 \h </w:instrText>
            </w:r>
            <w:r>
              <w:rPr>
                <w:noProof/>
                <w:webHidden/>
              </w:rPr>
            </w:r>
            <w:r>
              <w:rPr>
                <w:noProof/>
                <w:webHidden/>
              </w:rPr>
              <w:fldChar w:fldCharType="separate"/>
            </w:r>
            <w:r>
              <w:rPr>
                <w:noProof/>
                <w:webHidden/>
              </w:rPr>
              <w:t>35</w:t>
            </w:r>
            <w:r>
              <w:rPr>
                <w:noProof/>
                <w:webHidden/>
              </w:rPr>
              <w:fldChar w:fldCharType="end"/>
            </w:r>
          </w:hyperlink>
        </w:p>
        <w:p w14:paraId="5C9EDE92" w14:textId="2BF6531B"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146" w:history="1">
            <w:r w:rsidRPr="00EA1784">
              <w:rPr>
                <w:rStyle w:val="Hyperlink"/>
                <w:noProof/>
              </w:rPr>
              <w:t>12.10.2</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Legend details</w:t>
            </w:r>
            <w:r>
              <w:rPr>
                <w:noProof/>
                <w:webHidden/>
              </w:rPr>
              <w:tab/>
            </w:r>
            <w:r>
              <w:rPr>
                <w:noProof/>
                <w:webHidden/>
              </w:rPr>
              <w:fldChar w:fldCharType="begin"/>
            </w:r>
            <w:r>
              <w:rPr>
                <w:noProof/>
                <w:webHidden/>
              </w:rPr>
              <w:instrText xml:space="preserve"> PAGEREF _Toc194067146 \h </w:instrText>
            </w:r>
            <w:r>
              <w:rPr>
                <w:noProof/>
                <w:webHidden/>
              </w:rPr>
            </w:r>
            <w:r>
              <w:rPr>
                <w:noProof/>
                <w:webHidden/>
              </w:rPr>
              <w:fldChar w:fldCharType="separate"/>
            </w:r>
            <w:r>
              <w:rPr>
                <w:noProof/>
                <w:webHidden/>
              </w:rPr>
              <w:t>35</w:t>
            </w:r>
            <w:r>
              <w:rPr>
                <w:noProof/>
                <w:webHidden/>
              </w:rPr>
              <w:fldChar w:fldCharType="end"/>
            </w:r>
          </w:hyperlink>
        </w:p>
        <w:p w14:paraId="55CD8092" w14:textId="5FF9D282"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147" w:history="1">
            <w:r w:rsidRPr="00EA1784">
              <w:rPr>
                <w:rStyle w:val="Hyperlink"/>
                <w:noProof/>
              </w:rPr>
              <w:t>12.10.3</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ECDIS Legend</w:t>
            </w:r>
            <w:r>
              <w:rPr>
                <w:noProof/>
                <w:webHidden/>
              </w:rPr>
              <w:tab/>
            </w:r>
            <w:r>
              <w:rPr>
                <w:noProof/>
                <w:webHidden/>
              </w:rPr>
              <w:fldChar w:fldCharType="begin"/>
            </w:r>
            <w:r>
              <w:rPr>
                <w:noProof/>
                <w:webHidden/>
              </w:rPr>
              <w:instrText xml:space="preserve"> PAGEREF _Toc194067147 \h </w:instrText>
            </w:r>
            <w:r>
              <w:rPr>
                <w:noProof/>
                <w:webHidden/>
              </w:rPr>
            </w:r>
            <w:r>
              <w:rPr>
                <w:noProof/>
                <w:webHidden/>
              </w:rPr>
              <w:fldChar w:fldCharType="separate"/>
            </w:r>
            <w:r>
              <w:rPr>
                <w:noProof/>
                <w:webHidden/>
              </w:rPr>
              <w:t>35</w:t>
            </w:r>
            <w:r>
              <w:rPr>
                <w:noProof/>
                <w:webHidden/>
              </w:rPr>
              <w:fldChar w:fldCharType="end"/>
            </w:r>
          </w:hyperlink>
        </w:p>
        <w:p w14:paraId="47CA52B5" w14:textId="4825CFA9"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148" w:history="1">
            <w:r w:rsidRPr="00EA1784">
              <w:rPr>
                <w:rStyle w:val="Hyperlink"/>
                <w:noProof/>
              </w:rPr>
              <w:t>12.11</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Displaying manual and automatic updates and added information</w:t>
            </w:r>
            <w:r>
              <w:rPr>
                <w:noProof/>
                <w:webHidden/>
              </w:rPr>
              <w:tab/>
            </w:r>
            <w:r>
              <w:rPr>
                <w:noProof/>
                <w:webHidden/>
              </w:rPr>
              <w:fldChar w:fldCharType="begin"/>
            </w:r>
            <w:r>
              <w:rPr>
                <w:noProof/>
                <w:webHidden/>
              </w:rPr>
              <w:instrText xml:space="preserve"> PAGEREF _Toc194067148 \h </w:instrText>
            </w:r>
            <w:r>
              <w:rPr>
                <w:noProof/>
                <w:webHidden/>
              </w:rPr>
            </w:r>
            <w:r>
              <w:rPr>
                <w:noProof/>
                <w:webHidden/>
              </w:rPr>
              <w:fldChar w:fldCharType="separate"/>
            </w:r>
            <w:r>
              <w:rPr>
                <w:noProof/>
                <w:webHidden/>
              </w:rPr>
              <w:t>37</w:t>
            </w:r>
            <w:r>
              <w:rPr>
                <w:noProof/>
                <w:webHidden/>
              </w:rPr>
              <w:fldChar w:fldCharType="end"/>
            </w:r>
          </w:hyperlink>
        </w:p>
        <w:p w14:paraId="37D3B249" w14:textId="474E6234"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149" w:history="1">
            <w:r w:rsidRPr="00EA1784">
              <w:rPr>
                <w:rStyle w:val="Hyperlink"/>
                <w:noProof/>
              </w:rPr>
              <w:t>12.11.1</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Manual updates</w:t>
            </w:r>
            <w:r>
              <w:rPr>
                <w:noProof/>
                <w:webHidden/>
              </w:rPr>
              <w:tab/>
            </w:r>
            <w:r>
              <w:rPr>
                <w:noProof/>
                <w:webHidden/>
              </w:rPr>
              <w:fldChar w:fldCharType="begin"/>
            </w:r>
            <w:r>
              <w:rPr>
                <w:noProof/>
                <w:webHidden/>
              </w:rPr>
              <w:instrText xml:space="preserve"> PAGEREF _Toc194067149 \h </w:instrText>
            </w:r>
            <w:r>
              <w:rPr>
                <w:noProof/>
                <w:webHidden/>
              </w:rPr>
            </w:r>
            <w:r>
              <w:rPr>
                <w:noProof/>
                <w:webHidden/>
              </w:rPr>
              <w:fldChar w:fldCharType="separate"/>
            </w:r>
            <w:r>
              <w:rPr>
                <w:noProof/>
                <w:webHidden/>
              </w:rPr>
              <w:t>37</w:t>
            </w:r>
            <w:r>
              <w:rPr>
                <w:noProof/>
                <w:webHidden/>
              </w:rPr>
              <w:fldChar w:fldCharType="end"/>
            </w:r>
          </w:hyperlink>
        </w:p>
        <w:p w14:paraId="4F6B6DC4" w14:textId="57CD5230"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150" w:history="1">
            <w:r w:rsidRPr="00EA1784">
              <w:rPr>
                <w:rStyle w:val="Hyperlink"/>
                <w:noProof/>
              </w:rPr>
              <w:t>12.11.2</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Additional Mariner’s Information</w:t>
            </w:r>
            <w:r>
              <w:rPr>
                <w:noProof/>
                <w:webHidden/>
              </w:rPr>
              <w:tab/>
            </w:r>
            <w:r>
              <w:rPr>
                <w:noProof/>
                <w:webHidden/>
              </w:rPr>
              <w:fldChar w:fldCharType="begin"/>
            </w:r>
            <w:r>
              <w:rPr>
                <w:noProof/>
                <w:webHidden/>
              </w:rPr>
              <w:instrText xml:space="preserve"> PAGEREF _Toc194067150 \h </w:instrText>
            </w:r>
            <w:r>
              <w:rPr>
                <w:noProof/>
                <w:webHidden/>
              </w:rPr>
            </w:r>
            <w:r>
              <w:rPr>
                <w:noProof/>
                <w:webHidden/>
              </w:rPr>
              <w:fldChar w:fldCharType="separate"/>
            </w:r>
            <w:r>
              <w:rPr>
                <w:noProof/>
                <w:webHidden/>
              </w:rPr>
              <w:t>37</w:t>
            </w:r>
            <w:r>
              <w:rPr>
                <w:noProof/>
                <w:webHidden/>
              </w:rPr>
              <w:fldChar w:fldCharType="end"/>
            </w:r>
          </w:hyperlink>
        </w:p>
        <w:p w14:paraId="675ECA79" w14:textId="4F24D2FF"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151" w:history="1">
            <w:r w:rsidRPr="00EA1784">
              <w:rPr>
                <w:rStyle w:val="Hyperlink"/>
                <w:noProof/>
              </w:rPr>
              <w:t>12.11.3</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Automatic Updates</w:t>
            </w:r>
            <w:r>
              <w:rPr>
                <w:noProof/>
                <w:webHidden/>
              </w:rPr>
              <w:tab/>
            </w:r>
            <w:r>
              <w:rPr>
                <w:noProof/>
                <w:webHidden/>
              </w:rPr>
              <w:fldChar w:fldCharType="begin"/>
            </w:r>
            <w:r>
              <w:rPr>
                <w:noProof/>
                <w:webHidden/>
              </w:rPr>
              <w:instrText xml:space="preserve"> PAGEREF _Toc194067151 \h </w:instrText>
            </w:r>
            <w:r>
              <w:rPr>
                <w:noProof/>
                <w:webHidden/>
              </w:rPr>
            </w:r>
            <w:r>
              <w:rPr>
                <w:noProof/>
                <w:webHidden/>
              </w:rPr>
              <w:fldChar w:fldCharType="separate"/>
            </w:r>
            <w:r>
              <w:rPr>
                <w:noProof/>
                <w:webHidden/>
              </w:rPr>
              <w:t>37</w:t>
            </w:r>
            <w:r>
              <w:rPr>
                <w:noProof/>
                <w:webHidden/>
              </w:rPr>
              <w:fldChar w:fldCharType="end"/>
            </w:r>
          </w:hyperlink>
        </w:p>
        <w:p w14:paraId="3A8A6EBB" w14:textId="3B488B81"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152" w:history="1">
            <w:r w:rsidRPr="00EA1784">
              <w:rPr>
                <w:rStyle w:val="Hyperlink"/>
                <w:noProof/>
              </w:rPr>
              <w:t>12.11.4</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Identifying automatic chart corrections on demand</w:t>
            </w:r>
            <w:r>
              <w:rPr>
                <w:noProof/>
                <w:webHidden/>
              </w:rPr>
              <w:tab/>
            </w:r>
            <w:r>
              <w:rPr>
                <w:noProof/>
                <w:webHidden/>
              </w:rPr>
              <w:fldChar w:fldCharType="begin"/>
            </w:r>
            <w:r>
              <w:rPr>
                <w:noProof/>
                <w:webHidden/>
              </w:rPr>
              <w:instrText xml:space="preserve"> PAGEREF _Toc194067152 \h </w:instrText>
            </w:r>
            <w:r>
              <w:rPr>
                <w:noProof/>
                <w:webHidden/>
              </w:rPr>
            </w:r>
            <w:r>
              <w:rPr>
                <w:noProof/>
                <w:webHidden/>
              </w:rPr>
              <w:fldChar w:fldCharType="separate"/>
            </w:r>
            <w:r>
              <w:rPr>
                <w:noProof/>
                <w:webHidden/>
              </w:rPr>
              <w:t>37</w:t>
            </w:r>
            <w:r>
              <w:rPr>
                <w:noProof/>
                <w:webHidden/>
              </w:rPr>
              <w:fldChar w:fldCharType="end"/>
            </w:r>
          </w:hyperlink>
        </w:p>
        <w:p w14:paraId="6BC6CF8D" w14:textId="11B8CC4A"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153" w:history="1">
            <w:r w:rsidRPr="00EA1784">
              <w:rPr>
                <w:rStyle w:val="Hyperlink"/>
                <w:noProof/>
              </w:rPr>
              <w:t>12.11.5</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Update Information</w:t>
            </w:r>
            <w:r>
              <w:rPr>
                <w:noProof/>
                <w:webHidden/>
              </w:rPr>
              <w:tab/>
            </w:r>
            <w:r>
              <w:rPr>
                <w:noProof/>
                <w:webHidden/>
              </w:rPr>
              <w:fldChar w:fldCharType="begin"/>
            </w:r>
            <w:r>
              <w:rPr>
                <w:noProof/>
                <w:webHidden/>
              </w:rPr>
              <w:instrText xml:space="preserve"> PAGEREF _Toc194067153 \h </w:instrText>
            </w:r>
            <w:r>
              <w:rPr>
                <w:noProof/>
                <w:webHidden/>
              </w:rPr>
            </w:r>
            <w:r>
              <w:rPr>
                <w:noProof/>
                <w:webHidden/>
              </w:rPr>
              <w:fldChar w:fldCharType="separate"/>
            </w:r>
            <w:r>
              <w:rPr>
                <w:noProof/>
                <w:webHidden/>
              </w:rPr>
              <w:t>38</w:t>
            </w:r>
            <w:r>
              <w:rPr>
                <w:noProof/>
                <w:webHidden/>
              </w:rPr>
              <w:fldChar w:fldCharType="end"/>
            </w:r>
          </w:hyperlink>
        </w:p>
        <w:p w14:paraId="45154956" w14:textId="468F6F9B"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156" w:history="1">
            <w:r w:rsidRPr="00EA1784">
              <w:rPr>
                <w:rStyle w:val="Hyperlink"/>
                <w:noProof/>
              </w:rPr>
              <w:t>12.11.6</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Non-official (Non-ENC) Chart Information</w:t>
            </w:r>
            <w:r>
              <w:rPr>
                <w:noProof/>
                <w:webHidden/>
              </w:rPr>
              <w:tab/>
            </w:r>
            <w:r>
              <w:rPr>
                <w:noProof/>
                <w:webHidden/>
              </w:rPr>
              <w:fldChar w:fldCharType="begin"/>
            </w:r>
            <w:r>
              <w:rPr>
                <w:noProof/>
                <w:webHidden/>
              </w:rPr>
              <w:instrText xml:space="preserve"> PAGEREF _Toc194067156 \h </w:instrText>
            </w:r>
            <w:r>
              <w:rPr>
                <w:noProof/>
                <w:webHidden/>
              </w:rPr>
            </w:r>
            <w:r>
              <w:rPr>
                <w:noProof/>
                <w:webHidden/>
              </w:rPr>
              <w:fldChar w:fldCharType="separate"/>
            </w:r>
            <w:r>
              <w:rPr>
                <w:noProof/>
                <w:webHidden/>
              </w:rPr>
              <w:t>38</w:t>
            </w:r>
            <w:r>
              <w:rPr>
                <w:noProof/>
                <w:webHidden/>
              </w:rPr>
              <w:fldChar w:fldCharType="end"/>
            </w:r>
          </w:hyperlink>
        </w:p>
        <w:p w14:paraId="5CAB3E7C" w14:textId="1DFD6C9C"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157" w:history="1">
            <w:r w:rsidRPr="00EA1784">
              <w:rPr>
                <w:rStyle w:val="Hyperlink"/>
                <w:noProof/>
              </w:rPr>
              <w:t>12.12</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Display and Management of Navigational Warnings</w:t>
            </w:r>
            <w:r>
              <w:rPr>
                <w:noProof/>
                <w:webHidden/>
              </w:rPr>
              <w:tab/>
            </w:r>
            <w:r>
              <w:rPr>
                <w:noProof/>
                <w:webHidden/>
              </w:rPr>
              <w:fldChar w:fldCharType="begin"/>
            </w:r>
            <w:r>
              <w:rPr>
                <w:noProof/>
                <w:webHidden/>
              </w:rPr>
              <w:instrText xml:space="preserve"> PAGEREF _Toc194067157 \h </w:instrText>
            </w:r>
            <w:r>
              <w:rPr>
                <w:noProof/>
                <w:webHidden/>
              </w:rPr>
            </w:r>
            <w:r>
              <w:rPr>
                <w:noProof/>
                <w:webHidden/>
              </w:rPr>
              <w:fldChar w:fldCharType="separate"/>
            </w:r>
            <w:r>
              <w:rPr>
                <w:noProof/>
                <w:webHidden/>
              </w:rPr>
              <w:t>38</w:t>
            </w:r>
            <w:r>
              <w:rPr>
                <w:noProof/>
                <w:webHidden/>
              </w:rPr>
              <w:fldChar w:fldCharType="end"/>
            </w:r>
          </w:hyperlink>
        </w:p>
        <w:p w14:paraId="3088F782" w14:textId="02ACCC22"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158" w:history="1">
            <w:r w:rsidRPr="00EA1784">
              <w:rPr>
                <w:rStyle w:val="Hyperlink"/>
                <w:noProof/>
              </w:rPr>
              <w:t>12.12.1</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Additional Portrayal requirements of the Graphical User Interface</w:t>
            </w:r>
            <w:r>
              <w:rPr>
                <w:noProof/>
                <w:webHidden/>
              </w:rPr>
              <w:tab/>
            </w:r>
            <w:r>
              <w:rPr>
                <w:noProof/>
                <w:webHidden/>
              </w:rPr>
              <w:fldChar w:fldCharType="begin"/>
            </w:r>
            <w:r>
              <w:rPr>
                <w:noProof/>
                <w:webHidden/>
              </w:rPr>
              <w:instrText xml:space="preserve"> PAGEREF _Toc194067158 \h </w:instrText>
            </w:r>
            <w:r>
              <w:rPr>
                <w:noProof/>
                <w:webHidden/>
              </w:rPr>
            </w:r>
            <w:r>
              <w:rPr>
                <w:noProof/>
                <w:webHidden/>
              </w:rPr>
              <w:fldChar w:fldCharType="separate"/>
            </w:r>
            <w:r>
              <w:rPr>
                <w:noProof/>
                <w:webHidden/>
              </w:rPr>
              <w:t>38</w:t>
            </w:r>
            <w:r>
              <w:rPr>
                <w:noProof/>
                <w:webHidden/>
              </w:rPr>
              <w:fldChar w:fldCharType="end"/>
            </w:r>
          </w:hyperlink>
        </w:p>
        <w:p w14:paraId="118C159D" w14:textId="0CEC094F"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159" w:history="1">
            <w:r w:rsidRPr="00EA1784">
              <w:rPr>
                <w:rStyle w:val="Hyperlink"/>
                <w:noProof/>
              </w:rPr>
              <w:t>12.12.2</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Filtering Navigational Warning information</w:t>
            </w:r>
            <w:r>
              <w:rPr>
                <w:noProof/>
                <w:webHidden/>
              </w:rPr>
              <w:tab/>
            </w:r>
            <w:r>
              <w:rPr>
                <w:noProof/>
                <w:webHidden/>
              </w:rPr>
              <w:fldChar w:fldCharType="begin"/>
            </w:r>
            <w:r>
              <w:rPr>
                <w:noProof/>
                <w:webHidden/>
              </w:rPr>
              <w:instrText xml:space="preserve"> PAGEREF _Toc194067159 \h </w:instrText>
            </w:r>
            <w:r>
              <w:rPr>
                <w:noProof/>
                <w:webHidden/>
              </w:rPr>
            </w:r>
            <w:r>
              <w:rPr>
                <w:noProof/>
                <w:webHidden/>
              </w:rPr>
              <w:fldChar w:fldCharType="separate"/>
            </w:r>
            <w:r>
              <w:rPr>
                <w:noProof/>
                <w:webHidden/>
              </w:rPr>
              <w:t>39</w:t>
            </w:r>
            <w:r>
              <w:rPr>
                <w:noProof/>
                <w:webHidden/>
              </w:rPr>
              <w:fldChar w:fldCharType="end"/>
            </w:r>
          </w:hyperlink>
        </w:p>
        <w:p w14:paraId="4625E447" w14:textId="0BBD5438"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160" w:history="1">
            <w:r w:rsidRPr="00EA1784">
              <w:rPr>
                <w:rStyle w:val="Hyperlink"/>
                <w:noProof/>
              </w:rPr>
              <w:t>12.12.3</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Cancelled datasets</w:t>
            </w:r>
            <w:r>
              <w:rPr>
                <w:noProof/>
                <w:webHidden/>
              </w:rPr>
              <w:tab/>
            </w:r>
            <w:r>
              <w:rPr>
                <w:noProof/>
                <w:webHidden/>
              </w:rPr>
              <w:fldChar w:fldCharType="begin"/>
            </w:r>
            <w:r>
              <w:rPr>
                <w:noProof/>
                <w:webHidden/>
              </w:rPr>
              <w:instrText xml:space="preserve"> PAGEREF _Toc194067160 \h </w:instrText>
            </w:r>
            <w:r>
              <w:rPr>
                <w:noProof/>
                <w:webHidden/>
              </w:rPr>
            </w:r>
            <w:r>
              <w:rPr>
                <w:noProof/>
                <w:webHidden/>
              </w:rPr>
              <w:fldChar w:fldCharType="separate"/>
            </w:r>
            <w:r>
              <w:rPr>
                <w:noProof/>
                <w:webHidden/>
              </w:rPr>
              <w:t>40</w:t>
            </w:r>
            <w:r>
              <w:rPr>
                <w:noProof/>
                <w:webHidden/>
              </w:rPr>
              <w:fldChar w:fldCharType="end"/>
            </w:r>
          </w:hyperlink>
        </w:p>
        <w:p w14:paraId="36B35322" w14:textId="6DC2B5C9"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161" w:history="1">
            <w:r w:rsidRPr="00EA1784">
              <w:rPr>
                <w:rStyle w:val="Hyperlink"/>
                <w:noProof/>
              </w:rPr>
              <w:t>12.12.4</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Portrayal of feature types</w:t>
            </w:r>
            <w:r>
              <w:rPr>
                <w:noProof/>
                <w:webHidden/>
              </w:rPr>
              <w:tab/>
            </w:r>
            <w:r>
              <w:rPr>
                <w:noProof/>
                <w:webHidden/>
              </w:rPr>
              <w:fldChar w:fldCharType="begin"/>
            </w:r>
            <w:r>
              <w:rPr>
                <w:noProof/>
                <w:webHidden/>
              </w:rPr>
              <w:instrText xml:space="preserve"> PAGEREF _Toc194067161 \h </w:instrText>
            </w:r>
            <w:r>
              <w:rPr>
                <w:noProof/>
                <w:webHidden/>
              </w:rPr>
            </w:r>
            <w:r>
              <w:rPr>
                <w:noProof/>
                <w:webHidden/>
              </w:rPr>
              <w:fldChar w:fldCharType="separate"/>
            </w:r>
            <w:r>
              <w:rPr>
                <w:noProof/>
                <w:webHidden/>
              </w:rPr>
              <w:t>40</w:t>
            </w:r>
            <w:r>
              <w:rPr>
                <w:noProof/>
                <w:webHidden/>
              </w:rPr>
              <w:fldChar w:fldCharType="end"/>
            </w:r>
          </w:hyperlink>
        </w:p>
        <w:p w14:paraId="188902F1" w14:textId="217F242D" w:rsidR="00265357" w:rsidRDefault="00265357">
          <w:pPr>
            <w:pStyle w:val="TOC1"/>
            <w:rPr>
              <w:rFonts w:asciiTheme="minorHAnsi" w:eastAsiaTheme="minorEastAsia" w:hAnsiTheme="minorHAnsi" w:cstheme="minorBidi"/>
              <w:bCs w:val="0"/>
              <w:noProof/>
              <w:kern w:val="2"/>
              <w:sz w:val="24"/>
              <w:szCs w:val="24"/>
              <w:lang w:eastAsia="en-GB"/>
              <w14:ligatures w14:val="standardContextual"/>
            </w:rPr>
          </w:pPr>
          <w:hyperlink w:anchor="_Toc194067162" w:history="1">
            <w:r w:rsidRPr="00EA1784">
              <w:rPr>
                <w:rStyle w:val="Hyperlink"/>
                <w:noProof/>
              </w:rPr>
              <w:t>13</w:t>
            </w:r>
            <w:r>
              <w:rPr>
                <w:rFonts w:asciiTheme="minorHAnsi" w:eastAsiaTheme="minorEastAsia" w:hAnsiTheme="minorHAnsi" w:cstheme="minorBidi"/>
                <w:bCs w:val="0"/>
                <w:noProof/>
                <w:kern w:val="2"/>
                <w:sz w:val="24"/>
                <w:szCs w:val="24"/>
                <w:lang w:eastAsia="en-GB"/>
                <w14:ligatures w14:val="standardContextual"/>
              </w:rPr>
              <w:tab/>
            </w:r>
            <w:r w:rsidRPr="00EA1784">
              <w:rPr>
                <w:rStyle w:val="Hyperlink"/>
                <w:noProof/>
              </w:rPr>
              <w:t>Coverages and Time Series for Gridded Data (S-102, S-104 and S-111)</w:t>
            </w:r>
            <w:r>
              <w:rPr>
                <w:noProof/>
                <w:webHidden/>
              </w:rPr>
              <w:tab/>
            </w:r>
            <w:r>
              <w:rPr>
                <w:noProof/>
                <w:webHidden/>
              </w:rPr>
              <w:fldChar w:fldCharType="begin"/>
            </w:r>
            <w:r>
              <w:rPr>
                <w:noProof/>
                <w:webHidden/>
              </w:rPr>
              <w:instrText xml:space="preserve"> PAGEREF _Toc194067162 \h </w:instrText>
            </w:r>
            <w:r>
              <w:rPr>
                <w:noProof/>
                <w:webHidden/>
              </w:rPr>
            </w:r>
            <w:r>
              <w:rPr>
                <w:noProof/>
                <w:webHidden/>
              </w:rPr>
              <w:fldChar w:fldCharType="separate"/>
            </w:r>
            <w:r>
              <w:rPr>
                <w:noProof/>
                <w:webHidden/>
              </w:rPr>
              <w:t>41</w:t>
            </w:r>
            <w:r>
              <w:rPr>
                <w:noProof/>
                <w:webHidden/>
              </w:rPr>
              <w:fldChar w:fldCharType="end"/>
            </w:r>
          </w:hyperlink>
        </w:p>
        <w:p w14:paraId="5B4284E2" w14:textId="51775D3B"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163" w:history="1">
            <w:r w:rsidRPr="00EA1784">
              <w:rPr>
                <w:rStyle w:val="Hyperlink"/>
                <w:noProof/>
              </w:rPr>
              <w:t>13.1</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Thinning</w:t>
            </w:r>
            <w:r>
              <w:rPr>
                <w:noProof/>
                <w:webHidden/>
              </w:rPr>
              <w:tab/>
            </w:r>
            <w:r>
              <w:rPr>
                <w:noProof/>
                <w:webHidden/>
              </w:rPr>
              <w:fldChar w:fldCharType="begin"/>
            </w:r>
            <w:r>
              <w:rPr>
                <w:noProof/>
                <w:webHidden/>
              </w:rPr>
              <w:instrText xml:space="preserve"> PAGEREF _Toc194067163 \h </w:instrText>
            </w:r>
            <w:r>
              <w:rPr>
                <w:noProof/>
                <w:webHidden/>
              </w:rPr>
            </w:r>
            <w:r>
              <w:rPr>
                <w:noProof/>
                <w:webHidden/>
              </w:rPr>
              <w:fldChar w:fldCharType="separate"/>
            </w:r>
            <w:r>
              <w:rPr>
                <w:noProof/>
                <w:webHidden/>
              </w:rPr>
              <w:t>41</w:t>
            </w:r>
            <w:r>
              <w:rPr>
                <w:noProof/>
                <w:webHidden/>
              </w:rPr>
              <w:fldChar w:fldCharType="end"/>
            </w:r>
          </w:hyperlink>
        </w:p>
        <w:p w14:paraId="21F0A7D2" w14:textId="51D2F04C"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164" w:history="1">
            <w:r w:rsidRPr="00EA1784">
              <w:rPr>
                <w:rStyle w:val="Hyperlink"/>
                <w:noProof/>
              </w:rPr>
              <w:t>13.2</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Temporal variation</w:t>
            </w:r>
            <w:r>
              <w:rPr>
                <w:noProof/>
                <w:webHidden/>
              </w:rPr>
              <w:tab/>
            </w:r>
            <w:r>
              <w:rPr>
                <w:noProof/>
                <w:webHidden/>
              </w:rPr>
              <w:fldChar w:fldCharType="begin"/>
            </w:r>
            <w:r>
              <w:rPr>
                <w:noProof/>
                <w:webHidden/>
              </w:rPr>
              <w:instrText xml:space="preserve"> PAGEREF _Toc194067164 \h </w:instrText>
            </w:r>
            <w:r>
              <w:rPr>
                <w:noProof/>
                <w:webHidden/>
              </w:rPr>
            </w:r>
            <w:r>
              <w:rPr>
                <w:noProof/>
                <w:webHidden/>
              </w:rPr>
              <w:fldChar w:fldCharType="separate"/>
            </w:r>
            <w:r>
              <w:rPr>
                <w:noProof/>
                <w:webHidden/>
              </w:rPr>
              <w:t>41</w:t>
            </w:r>
            <w:r>
              <w:rPr>
                <w:noProof/>
                <w:webHidden/>
              </w:rPr>
              <w:fldChar w:fldCharType="end"/>
            </w:r>
          </w:hyperlink>
        </w:p>
        <w:p w14:paraId="2862F556" w14:textId="08C60BE7" w:rsidR="00265357" w:rsidRDefault="00265357">
          <w:pPr>
            <w:pStyle w:val="TOC1"/>
            <w:rPr>
              <w:rFonts w:asciiTheme="minorHAnsi" w:eastAsiaTheme="minorEastAsia" w:hAnsiTheme="minorHAnsi" w:cstheme="minorBidi"/>
              <w:bCs w:val="0"/>
              <w:noProof/>
              <w:kern w:val="2"/>
              <w:sz w:val="24"/>
              <w:szCs w:val="24"/>
              <w:lang w:eastAsia="en-GB"/>
              <w14:ligatures w14:val="standardContextual"/>
            </w:rPr>
          </w:pPr>
          <w:hyperlink w:anchor="_Toc194067165" w:history="1">
            <w:r w:rsidRPr="00EA1784">
              <w:rPr>
                <w:rStyle w:val="Hyperlink"/>
                <w:noProof/>
              </w:rPr>
              <w:t>14</w:t>
            </w:r>
            <w:r>
              <w:rPr>
                <w:rFonts w:asciiTheme="minorHAnsi" w:eastAsiaTheme="minorEastAsia" w:hAnsiTheme="minorHAnsi" w:cstheme="minorBidi"/>
                <w:bCs w:val="0"/>
                <w:noProof/>
                <w:kern w:val="2"/>
                <w:sz w:val="24"/>
                <w:szCs w:val="24"/>
                <w:lang w:eastAsia="en-GB"/>
                <w14:ligatures w14:val="standardContextual"/>
              </w:rPr>
              <w:tab/>
            </w:r>
            <w:r w:rsidRPr="00EA1784">
              <w:rPr>
                <w:rStyle w:val="Hyperlink"/>
                <w:noProof/>
              </w:rPr>
              <w:t>Colours</w:t>
            </w:r>
            <w:r>
              <w:rPr>
                <w:noProof/>
                <w:webHidden/>
              </w:rPr>
              <w:tab/>
            </w:r>
            <w:r>
              <w:rPr>
                <w:noProof/>
                <w:webHidden/>
              </w:rPr>
              <w:fldChar w:fldCharType="begin"/>
            </w:r>
            <w:r>
              <w:rPr>
                <w:noProof/>
                <w:webHidden/>
              </w:rPr>
              <w:instrText xml:space="preserve"> PAGEREF _Toc194067165 \h </w:instrText>
            </w:r>
            <w:r>
              <w:rPr>
                <w:noProof/>
                <w:webHidden/>
              </w:rPr>
            </w:r>
            <w:r>
              <w:rPr>
                <w:noProof/>
                <w:webHidden/>
              </w:rPr>
              <w:fldChar w:fldCharType="separate"/>
            </w:r>
            <w:r>
              <w:rPr>
                <w:noProof/>
                <w:webHidden/>
              </w:rPr>
              <w:t>42</w:t>
            </w:r>
            <w:r>
              <w:rPr>
                <w:noProof/>
                <w:webHidden/>
              </w:rPr>
              <w:fldChar w:fldCharType="end"/>
            </w:r>
          </w:hyperlink>
        </w:p>
        <w:p w14:paraId="776ABA1B" w14:textId="35B433CF"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166" w:history="1">
            <w:r w:rsidRPr="00EA1784">
              <w:rPr>
                <w:rStyle w:val="Hyperlink"/>
                <w:noProof/>
              </w:rPr>
              <w:t>14.1</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Colour palettes implemented by the portrayal catalogue</w:t>
            </w:r>
            <w:r>
              <w:rPr>
                <w:noProof/>
                <w:webHidden/>
              </w:rPr>
              <w:tab/>
            </w:r>
            <w:r>
              <w:rPr>
                <w:noProof/>
                <w:webHidden/>
              </w:rPr>
              <w:fldChar w:fldCharType="begin"/>
            </w:r>
            <w:r>
              <w:rPr>
                <w:noProof/>
                <w:webHidden/>
              </w:rPr>
              <w:instrText xml:space="preserve"> PAGEREF _Toc194067166 \h </w:instrText>
            </w:r>
            <w:r>
              <w:rPr>
                <w:noProof/>
                <w:webHidden/>
              </w:rPr>
            </w:r>
            <w:r>
              <w:rPr>
                <w:noProof/>
                <w:webHidden/>
              </w:rPr>
              <w:fldChar w:fldCharType="separate"/>
            </w:r>
            <w:r>
              <w:rPr>
                <w:noProof/>
                <w:webHidden/>
              </w:rPr>
              <w:t>42</w:t>
            </w:r>
            <w:r>
              <w:rPr>
                <w:noProof/>
                <w:webHidden/>
              </w:rPr>
              <w:fldChar w:fldCharType="end"/>
            </w:r>
          </w:hyperlink>
        </w:p>
        <w:p w14:paraId="5472A427" w14:textId="578A30CD" w:rsidR="00265357" w:rsidRDefault="00265357">
          <w:pPr>
            <w:pStyle w:val="TOC1"/>
            <w:rPr>
              <w:rFonts w:asciiTheme="minorHAnsi" w:eastAsiaTheme="minorEastAsia" w:hAnsiTheme="minorHAnsi" w:cstheme="minorBidi"/>
              <w:bCs w:val="0"/>
              <w:noProof/>
              <w:kern w:val="2"/>
              <w:sz w:val="24"/>
              <w:szCs w:val="24"/>
              <w:lang w:eastAsia="en-GB"/>
              <w14:ligatures w14:val="standardContextual"/>
            </w:rPr>
          </w:pPr>
          <w:hyperlink w:anchor="_Toc194067167" w:history="1">
            <w:r w:rsidRPr="00EA1784">
              <w:rPr>
                <w:rStyle w:val="Hyperlink"/>
                <w:noProof/>
              </w:rPr>
              <w:t>15</w:t>
            </w:r>
            <w:r>
              <w:rPr>
                <w:rFonts w:asciiTheme="minorHAnsi" w:eastAsiaTheme="minorEastAsia" w:hAnsiTheme="minorHAnsi" w:cstheme="minorBidi"/>
                <w:bCs w:val="0"/>
                <w:noProof/>
                <w:kern w:val="2"/>
                <w:sz w:val="24"/>
                <w:szCs w:val="24"/>
                <w:lang w:eastAsia="en-GB"/>
                <w14:ligatures w14:val="standardContextual"/>
              </w:rPr>
              <w:tab/>
            </w:r>
            <w:r w:rsidRPr="00EA1784">
              <w:rPr>
                <w:rStyle w:val="Hyperlink"/>
                <w:noProof/>
              </w:rPr>
              <w:t>Cursor Pick Reports and Displays in Interface Panels</w:t>
            </w:r>
            <w:r>
              <w:rPr>
                <w:noProof/>
                <w:webHidden/>
              </w:rPr>
              <w:tab/>
            </w:r>
            <w:r>
              <w:rPr>
                <w:noProof/>
                <w:webHidden/>
              </w:rPr>
              <w:fldChar w:fldCharType="begin"/>
            </w:r>
            <w:r>
              <w:rPr>
                <w:noProof/>
                <w:webHidden/>
              </w:rPr>
              <w:instrText xml:space="preserve"> PAGEREF _Toc194067167 \h </w:instrText>
            </w:r>
            <w:r>
              <w:rPr>
                <w:noProof/>
                <w:webHidden/>
              </w:rPr>
            </w:r>
            <w:r>
              <w:rPr>
                <w:noProof/>
                <w:webHidden/>
              </w:rPr>
              <w:fldChar w:fldCharType="separate"/>
            </w:r>
            <w:r>
              <w:rPr>
                <w:noProof/>
                <w:webHidden/>
              </w:rPr>
              <w:t>42</w:t>
            </w:r>
            <w:r>
              <w:rPr>
                <w:noProof/>
                <w:webHidden/>
              </w:rPr>
              <w:fldChar w:fldCharType="end"/>
            </w:r>
          </w:hyperlink>
        </w:p>
        <w:p w14:paraId="4D10603B" w14:textId="2702CD0B"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168" w:history="1">
            <w:r w:rsidRPr="00EA1784">
              <w:rPr>
                <w:rStyle w:val="Hyperlink"/>
                <w:noProof/>
              </w:rPr>
              <w:t>15.1</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Cursor pick rules</w:t>
            </w:r>
            <w:r>
              <w:rPr>
                <w:noProof/>
                <w:webHidden/>
              </w:rPr>
              <w:tab/>
            </w:r>
            <w:r>
              <w:rPr>
                <w:noProof/>
                <w:webHidden/>
              </w:rPr>
              <w:fldChar w:fldCharType="begin"/>
            </w:r>
            <w:r>
              <w:rPr>
                <w:noProof/>
                <w:webHidden/>
              </w:rPr>
              <w:instrText xml:space="preserve"> PAGEREF _Toc194067168 \h </w:instrText>
            </w:r>
            <w:r>
              <w:rPr>
                <w:noProof/>
                <w:webHidden/>
              </w:rPr>
            </w:r>
            <w:r>
              <w:rPr>
                <w:noProof/>
                <w:webHidden/>
              </w:rPr>
              <w:fldChar w:fldCharType="separate"/>
            </w:r>
            <w:r>
              <w:rPr>
                <w:noProof/>
                <w:webHidden/>
              </w:rPr>
              <w:t>42</w:t>
            </w:r>
            <w:r>
              <w:rPr>
                <w:noProof/>
                <w:webHidden/>
              </w:rPr>
              <w:fldChar w:fldCharType="end"/>
            </w:r>
          </w:hyperlink>
        </w:p>
        <w:p w14:paraId="08489F23" w14:textId="22AC528F"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169" w:history="1">
            <w:r w:rsidRPr="00EA1784">
              <w:rPr>
                <w:rStyle w:val="Hyperlink"/>
                <w:noProof/>
              </w:rPr>
              <w:t>15.2</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Display of dataset support files</w:t>
            </w:r>
            <w:r>
              <w:rPr>
                <w:noProof/>
                <w:webHidden/>
              </w:rPr>
              <w:tab/>
            </w:r>
            <w:r>
              <w:rPr>
                <w:noProof/>
                <w:webHidden/>
              </w:rPr>
              <w:fldChar w:fldCharType="begin"/>
            </w:r>
            <w:r>
              <w:rPr>
                <w:noProof/>
                <w:webHidden/>
              </w:rPr>
              <w:instrText xml:space="preserve"> PAGEREF _Toc194067169 \h </w:instrText>
            </w:r>
            <w:r>
              <w:rPr>
                <w:noProof/>
                <w:webHidden/>
              </w:rPr>
            </w:r>
            <w:r>
              <w:rPr>
                <w:noProof/>
                <w:webHidden/>
              </w:rPr>
              <w:fldChar w:fldCharType="separate"/>
            </w:r>
            <w:r>
              <w:rPr>
                <w:noProof/>
                <w:webHidden/>
              </w:rPr>
              <w:t>43</w:t>
            </w:r>
            <w:r>
              <w:rPr>
                <w:noProof/>
                <w:webHidden/>
              </w:rPr>
              <w:fldChar w:fldCharType="end"/>
            </w:r>
          </w:hyperlink>
        </w:p>
        <w:p w14:paraId="650DC42D" w14:textId="1FC1E7C5"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170" w:history="1">
            <w:r w:rsidRPr="00EA1784">
              <w:rPr>
                <w:rStyle w:val="Hyperlink"/>
                <w:noProof/>
              </w:rPr>
              <w:t>15.3</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Pick report organisation.</w:t>
            </w:r>
            <w:r>
              <w:rPr>
                <w:noProof/>
                <w:webHidden/>
              </w:rPr>
              <w:tab/>
            </w:r>
            <w:r>
              <w:rPr>
                <w:noProof/>
                <w:webHidden/>
              </w:rPr>
              <w:fldChar w:fldCharType="begin"/>
            </w:r>
            <w:r>
              <w:rPr>
                <w:noProof/>
                <w:webHidden/>
              </w:rPr>
              <w:instrText xml:space="preserve"> PAGEREF _Toc194067170 \h </w:instrText>
            </w:r>
            <w:r>
              <w:rPr>
                <w:noProof/>
                <w:webHidden/>
              </w:rPr>
            </w:r>
            <w:r>
              <w:rPr>
                <w:noProof/>
                <w:webHidden/>
              </w:rPr>
              <w:fldChar w:fldCharType="separate"/>
            </w:r>
            <w:r>
              <w:rPr>
                <w:noProof/>
                <w:webHidden/>
              </w:rPr>
              <w:t>43</w:t>
            </w:r>
            <w:r>
              <w:rPr>
                <w:noProof/>
                <w:webHidden/>
              </w:rPr>
              <w:fldChar w:fldCharType="end"/>
            </w:r>
          </w:hyperlink>
        </w:p>
        <w:p w14:paraId="5C2BD09B" w14:textId="0C3FD21E"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171" w:history="1">
            <w:r w:rsidRPr="00EA1784">
              <w:rPr>
                <w:rStyle w:val="Hyperlink"/>
                <w:noProof/>
              </w:rPr>
              <w:t>15.3.1</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Sorting order of results</w:t>
            </w:r>
            <w:r>
              <w:rPr>
                <w:noProof/>
                <w:webHidden/>
              </w:rPr>
              <w:tab/>
            </w:r>
            <w:r>
              <w:rPr>
                <w:noProof/>
                <w:webHidden/>
              </w:rPr>
              <w:fldChar w:fldCharType="begin"/>
            </w:r>
            <w:r>
              <w:rPr>
                <w:noProof/>
                <w:webHidden/>
              </w:rPr>
              <w:instrText xml:space="preserve"> PAGEREF _Toc194067171 \h </w:instrText>
            </w:r>
            <w:r>
              <w:rPr>
                <w:noProof/>
                <w:webHidden/>
              </w:rPr>
            </w:r>
            <w:r>
              <w:rPr>
                <w:noProof/>
                <w:webHidden/>
              </w:rPr>
              <w:fldChar w:fldCharType="separate"/>
            </w:r>
            <w:r>
              <w:rPr>
                <w:noProof/>
                <w:webHidden/>
              </w:rPr>
              <w:t>43</w:t>
            </w:r>
            <w:r>
              <w:rPr>
                <w:noProof/>
                <w:webHidden/>
              </w:rPr>
              <w:fldChar w:fldCharType="end"/>
            </w:r>
          </w:hyperlink>
        </w:p>
        <w:p w14:paraId="17EEB77B" w14:textId="4060569B"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172" w:history="1">
            <w:r w:rsidRPr="00EA1784">
              <w:rPr>
                <w:rStyle w:val="Hyperlink"/>
                <w:noProof/>
              </w:rPr>
              <w:t>15.3.2</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Hover-over function</w:t>
            </w:r>
            <w:r>
              <w:rPr>
                <w:noProof/>
                <w:webHidden/>
              </w:rPr>
              <w:tab/>
            </w:r>
            <w:r>
              <w:rPr>
                <w:noProof/>
                <w:webHidden/>
              </w:rPr>
              <w:fldChar w:fldCharType="begin"/>
            </w:r>
            <w:r>
              <w:rPr>
                <w:noProof/>
                <w:webHidden/>
              </w:rPr>
              <w:instrText xml:space="preserve"> PAGEREF _Toc194067172 \h </w:instrText>
            </w:r>
            <w:r>
              <w:rPr>
                <w:noProof/>
                <w:webHidden/>
              </w:rPr>
            </w:r>
            <w:r>
              <w:rPr>
                <w:noProof/>
                <w:webHidden/>
              </w:rPr>
              <w:fldChar w:fldCharType="separate"/>
            </w:r>
            <w:r>
              <w:rPr>
                <w:noProof/>
                <w:webHidden/>
              </w:rPr>
              <w:t>43</w:t>
            </w:r>
            <w:r>
              <w:rPr>
                <w:noProof/>
                <w:webHidden/>
              </w:rPr>
              <w:fldChar w:fldCharType="end"/>
            </w:r>
          </w:hyperlink>
        </w:p>
        <w:p w14:paraId="3C01B61C" w14:textId="5C3E1173"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173" w:history="1">
            <w:r w:rsidRPr="00EA1784">
              <w:rPr>
                <w:rStyle w:val="Hyperlink"/>
                <w:noProof/>
              </w:rPr>
              <w:t>15.4</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Tidal stream data panels</w:t>
            </w:r>
            <w:r>
              <w:rPr>
                <w:noProof/>
                <w:webHidden/>
              </w:rPr>
              <w:tab/>
            </w:r>
            <w:r>
              <w:rPr>
                <w:noProof/>
                <w:webHidden/>
              </w:rPr>
              <w:fldChar w:fldCharType="begin"/>
            </w:r>
            <w:r>
              <w:rPr>
                <w:noProof/>
                <w:webHidden/>
              </w:rPr>
              <w:instrText xml:space="preserve"> PAGEREF _Toc194067173 \h </w:instrText>
            </w:r>
            <w:r>
              <w:rPr>
                <w:noProof/>
                <w:webHidden/>
              </w:rPr>
            </w:r>
            <w:r>
              <w:rPr>
                <w:noProof/>
                <w:webHidden/>
              </w:rPr>
              <w:fldChar w:fldCharType="separate"/>
            </w:r>
            <w:r>
              <w:rPr>
                <w:noProof/>
                <w:webHidden/>
              </w:rPr>
              <w:t>43</w:t>
            </w:r>
            <w:r>
              <w:rPr>
                <w:noProof/>
                <w:webHidden/>
              </w:rPr>
              <w:fldChar w:fldCharType="end"/>
            </w:r>
          </w:hyperlink>
        </w:p>
        <w:p w14:paraId="28B43481" w14:textId="3E948DA5" w:rsidR="00265357" w:rsidRDefault="00265357">
          <w:pPr>
            <w:pStyle w:val="TOC1"/>
            <w:rPr>
              <w:rFonts w:asciiTheme="minorHAnsi" w:eastAsiaTheme="minorEastAsia" w:hAnsiTheme="minorHAnsi" w:cstheme="minorBidi"/>
              <w:bCs w:val="0"/>
              <w:noProof/>
              <w:kern w:val="2"/>
              <w:sz w:val="24"/>
              <w:szCs w:val="24"/>
              <w:lang w:eastAsia="en-GB"/>
              <w14:ligatures w14:val="standardContextual"/>
            </w:rPr>
          </w:pPr>
          <w:hyperlink w:anchor="_Toc194067174" w:history="1">
            <w:r w:rsidRPr="00EA1784">
              <w:rPr>
                <w:rStyle w:val="Hyperlink"/>
                <w:noProof/>
              </w:rPr>
              <w:t>16</w:t>
            </w:r>
            <w:r>
              <w:rPr>
                <w:rFonts w:asciiTheme="minorHAnsi" w:eastAsiaTheme="minorEastAsia" w:hAnsiTheme="minorHAnsi" w:cstheme="minorBidi"/>
                <w:bCs w:val="0"/>
                <w:noProof/>
                <w:kern w:val="2"/>
                <w:sz w:val="24"/>
                <w:szCs w:val="24"/>
                <w:lang w:eastAsia="en-GB"/>
                <w14:ligatures w14:val="standardContextual"/>
              </w:rPr>
              <w:tab/>
            </w:r>
            <w:r w:rsidRPr="00EA1784">
              <w:rPr>
                <w:rStyle w:val="Hyperlink"/>
                <w:noProof/>
              </w:rPr>
              <w:t>Alerts and Indications</w:t>
            </w:r>
            <w:r>
              <w:rPr>
                <w:noProof/>
                <w:webHidden/>
              </w:rPr>
              <w:tab/>
            </w:r>
            <w:r>
              <w:rPr>
                <w:noProof/>
                <w:webHidden/>
              </w:rPr>
              <w:fldChar w:fldCharType="begin"/>
            </w:r>
            <w:r>
              <w:rPr>
                <w:noProof/>
                <w:webHidden/>
              </w:rPr>
              <w:instrText xml:space="preserve"> PAGEREF _Toc194067174 \h </w:instrText>
            </w:r>
            <w:r>
              <w:rPr>
                <w:noProof/>
                <w:webHidden/>
              </w:rPr>
            </w:r>
            <w:r>
              <w:rPr>
                <w:noProof/>
                <w:webHidden/>
              </w:rPr>
              <w:fldChar w:fldCharType="separate"/>
            </w:r>
            <w:r>
              <w:rPr>
                <w:noProof/>
                <w:webHidden/>
              </w:rPr>
              <w:t>44</w:t>
            </w:r>
            <w:r>
              <w:rPr>
                <w:noProof/>
                <w:webHidden/>
              </w:rPr>
              <w:fldChar w:fldCharType="end"/>
            </w:r>
          </w:hyperlink>
        </w:p>
        <w:p w14:paraId="244EF4A8" w14:textId="1490C861"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175" w:history="1">
            <w:r w:rsidRPr="00EA1784">
              <w:rPr>
                <w:rStyle w:val="Hyperlink"/>
                <w:noProof/>
              </w:rPr>
              <w:t>16.1</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Multiple spatial objects.</w:t>
            </w:r>
            <w:r>
              <w:rPr>
                <w:noProof/>
                <w:webHidden/>
              </w:rPr>
              <w:tab/>
            </w:r>
            <w:r>
              <w:rPr>
                <w:noProof/>
                <w:webHidden/>
              </w:rPr>
              <w:fldChar w:fldCharType="begin"/>
            </w:r>
            <w:r>
              <w:rPr>
                <w:noProof/>
                <w:webHidden/>
              </w:rPr>
              <w:instrText xml:space="preserve"> PAGEREF _Toc194067175 \h </w:instrText>
            </w:r>
            <w:r>
              <w:rPr>
                <w:noProof/>
                <w:webHidden/>
              </w:rPr>
            </w:r>
            <w:r>
              <w:rPr>
                <w:noProof/>
                <w:webHidden/>
              </w:rPr>
              <w:fldChar w:fldCharType="separate"/>
            </w:r>
            <w:r>
              <w:rPr>
                <w:noProof/>
                <w:webHidden/>
              </w:rPr>
              <w:t>44</w:t>
            </w:r>
            <w:r>
              <w:rPr>
                <w:noProof/>
                <w:webHidden/>
              </w:rPr>
              <w:fldChar w:fldCharType="end"/>
            </w:r>
          </w:hyperlink>
        </w:p>
        <w:p w14:paraId="040CA8ED" w14:textId="574612DA" w:rsidR="00265357" w:rsidRDefault="00265357">
          <w:pPr>
            <w:pStyle w:val="TOC1"/>
            <w:rPr>
              <w:rFonts w:asciiTheme="minorHAnsi" w:eastAsiaTheme="minorEastAsia" w:hAnsiTheme="minorHAnsi" w:cstheme="minorBidi"/>
              <w:bCs w:val="0"/>
              <w:noProof/>
              <w:kern w:val="2"/>
              <w:sz w:val="24"/>
              <w:szCs w:val="24"/>
              <w:lang w:eastAsia="en-GB"/>
              <w14:ligatures w14:val="standardContextual"/>
            </w:rPr>
          </w:pPr>
          <w:hyperlink w:anchor="_Toc194067176" w:history="1">
            <w:r w:rsidRPr="00EA1784">
              <w:rPr>
                <w:rStyle w:val="Hyperlink"/>
                <w:noProof/>
              </w:rPr>
              <w:t>17</w:t>
            </w:r>
            <w:r>
              <w:rPr>
                <w:rFonts w:asciiTheme="minorHAnsi" w:eastAsiaTheme="minorEastAsia" w:hAnsiTheme="minorHAnsi" w:cstheme="minorBidi"/>
                <w:bCs w:val="0"/>
                <w:noProof/>
                <w:kern w:val="2"/>
                <w:sz w:val="24"/>
                <w:szCs w:val="24"/>
                <w:lang w:eastAsia="en-GB"/>
                <w14:ligatures w14:val="standardContextual"/>
              </w:rPr>
              <w:tab/>
            </w:r>
            <w:r w:rsidRPr="00EA1784">
              <w:rPr>
                <w:rStyle w:val="Hyperlink"/>
                <w:noProof/>
              </w:rPr>
              <w:t>Use of Context Parameters</w:t>
            </w:r>
            <w:r>
              <w:rPr>
                <w:noProof/>
                <w:webHidden/>
              </w:rPr>
              <w:tab/>
            </w:r>
            <w:r>
              <w:rPr>
                <w:noProof/>
                <w:webHidden/>
              </w:rPr>
              <w:fldChar w:fldCharType="begin"/>
            </w:r>
            <w:r>
              <w:rPr>
                <w:noProof/>
                <w:webHidden/>
              </w:rPr>
              <w:instrText xml:space="preserve"> PAGEREF _Toc194067176 \h </w:instrText>
            </w:r>
            <w:r>
              <w:rPr>
                <w:noProof/>
                <w:webHidden/>
              </w:rPr>
            </w:r>
            <w:r>
              <w:rPr>
                <w:noProof/>
                <w:webHidden/>
              </w:rPr>
              <w:fldChar w:fldCharType="separate"/>
            </w:r>
            <w:r>
              <w:rPr>
                <w:noProof/>
                <w:webHidden/>
              </w:rPr>
              <w:t>44</w:t>
            </w:r>
            <w:r>
              <w:rPr>
                <w:noProof/>
                <w:webHidden/>
              </w:rPr>
              <w:fldChar w:fldCharType="end"/>
            </w:r>
          </w:hyperlink>
        </w:p>
        <w:p w14:paraId="74B9420B" w14:textId="343ADF60" w:rsidR="00265357" w:rsidRDefault="00265357">
          <w:pPr>
            <w:pStyle w:val="TOC1"/>
            <w:rPr>
              <w:rFonts w:asciiTheme="minorHAnsi" w:eastAsiaTheme="minorEastAsia" w:hAnsiTheme="minorHAnsi" w:cstheme="minorBidi"/>
              <w:bCs w:val="0"/>
              <w:noProof/>
              <w:kern w:val="2"/>
              <w:sz w:val="24"/>
              <w:szCs w:val="24"/>
              <w:lang w:eastAsia="en-GB"/>
              <w14:ligatures w14:val="standardContextual"/>
            </w:rPr>
          </w:pPr>
          <w:hyperlink w:anchor="_Toc194067177" w:history="1">
            <w:r w:rsidRPr="00EA1784">
              <w:rPr>
                <w:rStyle w:val="Hyperlink"/>
                <w:noProof/>
              </w:rPr>
              <w:t>18</w:t>
            </w:r>
            <w:r>
              <w:rPr>
                <w:rFonts w:asciiTheme="minorHAnsi" w:eastAsiaTheme="minorEastAsia" w:hAnsiTheme="minorHAnsi" w:cstheme="minorBidi"/>
                <w:bCs w:val="0"/>
                <w:noProof/>
                <w:kern w:val="2"/>
                <w:sz w:val="24"/>
                <w:szCs w:val="24"/>
                <w:lang w:eastAsia="en-GB"/>
                <w14:ligatures w14:val="standardContextual"/>
              </w:rPr>
              <w:tab/>
            </w:r>
            <w:r w:rsidRPr="00EA1784">
              <w:rPr>
                <w:rStyle w:val="Hyperlink"/>
                <w:noProof/>
              </w:rPr>
              <w:t>Dual-fuel systems</w:t>
            </w:r>
            <w:r>
              <w:rPr>
                <w:noProof/>
                <w:webHidden/>
              </w:rPr>
              <w:tab/>
            </w:r>
            <w:r>
              <w:rPr>
                <w:noProof/>
                <w:webHidden/>
              </w:rPr>
              <w:fldChar w:fldCharType="begin"/>
            </w:r>
            <w:r>
              <w:rPr>
                <w:noProof/>
                <w:webHidden/>
              </w:rPr>
              <w:instrText xml:space="preserve"> PAGEREF _Toc194067177 \h </w:instrText>
            </w:r>
            <w:r>
              <w:rPr>
                <w:noProof/>
                <w:webHidden/>
              </w:rPr>
            </w:r>
            <w:r>
              <w:rPr>
                <w:noProof/>
                <w:webHidden/>
              </w:rPr>
              <w:fldChar w:fldCharType="separate"/>
            </w:r>
            <w:r>
              <w:rPr>
                <w:noProof/>
                <w:webHidden/>
              </w:rPr>
              <w:t>44</w:t>
            </w:r>
            <w:r>
              <w:rPr>
                <w:noProof/>
                <w:webHidden/>
              </w:rPr>
              <w:fldChar w:fldCharType="end"/>
            </w:r>
          </w:hyperlink>
        </w:p>
        <w:p w14:paraId="022797CF" w14:textId="2AE52097"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178" w:history="1">
            <w:r w:rsidRPr="00EA1784">
              <w:rPr>
                <w:rStyle w:val="Hyperlink"/>
                <w:noProof/>
              </w:rPr>
              <w:t>18.1</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Display of additional information layers</w:t>
            </w:r>
            <w:r>
              <w:rPr>
                <w:noProof/>
                <w:webHidden/>
              </w:rPr>
              <w:tab/>
            </w:r>
            <w:r>
              <w:rPr>
                <w:noProof/>
                <w:webHidden/>
              </w:rPr>
              <w:fldChar w:fldCharType="begin"/>
            </w:r>
            <w:r>
              <w:rPr>
                <w:noProof/>
                <w:webHidden/>
              </w:rPr>
              <w:instrText xml:space="preserve"> PAGEREF _Toc194067178 \h </w:instrText>
            </w:r>
            <w:r>
              <w:rPr>
                <w:noProof/>
                <w:webHidden/>
              </w:rPr>
            </w:r>
            <w:r>
              <w:rPr>
                <w:noProof/>
                <w:webHidden/>
              </w:rPr>
              <w:fldChar w:fldCharType="separate"/>
            </w:r>
            <w:r>
              <w:rPr>
                <w:noProof/>
                <w:webHidden/>
              </w:rPr>
              <w:t>44</w:t>
            </w:r>
            <w:r>
              <w:rPr>
                <w:noProof/>
                <w:webHidden/>
              </w:rPr>
              <w:fldChar w:fldCharType="end"/>
            </w:r>
          </w:hyperlink>
        </w:p>
        <w:p w14:paraId="43F7A4C2" w14:textId="12AC09BE"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179" w:history="1">
            <w:r w:rsidRPr="00EA1784">
              <w:rPr>
                <w:rStyle w:val="Hyperlink"/>
                <w:noProof/>
              </w:rPr>
              <w:t>18.2</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Concurrent applicability of S-52 and S-57</w:t>
            </w:r>
            <w:r>
              <w:rPr>
                <w:noProof/>
                <w:webHidden/>
              </w:rPr>
              <w:tab/>
            </w:r>
            <w:r>
              <w:rPr>
                <w:noProof/>
                <w:webHidden/>
              </w:rPr>
              <w:fldChar w:fldCharType="begin"/>
            </w:r>
            <w:r>
              <w:rPr>
                <w:noProof/>
                <w:webHidden/>
              </w:rPr>
              <w:instrText xml:space="preserve"> PAGEREF _Toc194067179 \h </w:instrText>
            </w:r>
            <w:r>
              <w:rPr>
                <w:noProof/>
                <w:webHidden/>
              </w:rPr>
            </w:r>
            <w:r>
              <w:rPr>
                <w:noProof/>
                <w:webHidden/>
              </w:rPr>
              <w:fldChar w:fldCharType="separate"/>
            </w:r>
            <w:r>
              <w:rPr>
                <w:noProof/>
                <w:webHidden/>
              </w:rPr>
              <w:t>45</w:t>
            </w:r>
            <w:r>
              <w:rPr>
                <w:noProof/>
                <w:webHidden/>
              </w:rPr>
              <w:fldChar w:fldCharType="end"/>
            </w:r>
          </w:hyperlink>
        </w:p>
        <w:p w14:paraId="0E78880A" w14:textId="3AB466E0" w:rsidR="00265357" w:rsidRDefault="00265357">
          <w:pPr>
            <w:pStyle w:val="TOC1"/>
            <w:rPr>
              <w:rFonts w:asciiTheme="minorHAnsi" w:eastAsiaTheme="minorEastAsia" w:hAnsiTheme="minorHAnsi" w:cstheme="minorBidi"/>
              <w:bCs w:val="0"/>
              <w:noProof/>
              <w:kern w:val="2"/>
              <w:sz w:val="24"/>
              <w:szCs w:val="24"/>
              <w:lang w:eastAsia="en-GB"/>
              <w14:ligatures w14:val="standardContextual"/>
            </w:rPr>
          </w:pPr>
          <w:hyperlink w:anchor="_Toc194067180" w:history="1">
            <w:r w:rsidRPr="00EA1784">
              <w:rPr>
                <w:rStyle w:val="Hyperlink"/>
                <w:noProof/>
              </w:rPr>
              <w:t>19</w:t>
            </w:r>
            <w:r>
              <w:rPr>
                <w:rFonts w:asciiTheme="minorHAnsi" w:eastAsiaTheme="minorEastAsia" w:hAnsiTheme="minorHAnsi" w:cstheme="minorBidi"/>
                <w:bCs w:val="0"/>
                <w:noProof/>
                <w:kern w:val="2"/>
                <w:sz w:val="24"/>
                <w:szCs w:val="24"/>
                <w:lang w:eastAsia="en-GB"/>
                <w14:ligatures w14:val="standardContextual"/>
              </w:rPr>
              <w:tab/>
            </w:r>
            <w:r w:rsidRPr="00EA1784">
              <w:rPr>
                <w:rStyle w:val="Hyperlink"/>
                <w:noProof/>
              </w:rPr>
              <w:t>Specifications for the display screen</w:t>
            </w:r>
            <w:r>
              <w:rPr>
                <w:noProof/>
                <w:webHidden/>
              </w:rPr>
              <w:tab/>
            </w:r>
            <w:r>
              <w:rPr>
                <w:noProof/>
                <w:webHidden/>
              </w:rPr>
              <w:fldChar w:fldCharType="begin"/>
            </w:r>
            <w:r>
              <w:rPr>
                <w:noProof/>
                <w:webHidden/>
              </w:rPr>
              <w:instrText xml:space="preserve"> PAGEREF _Toc194067180 \h </w:instrText>
            </w:r>
            <w:r>
              <w:rPr>
                <w:noProof/>
                <w:webHidden/>
              </w:rPr>
            </w:r>
            <w:r>
              <w:rPr>
                <w:noProof/>
                <w:webHidden/>
              </w:rPr>
              <w:fldChar w:fldCharType="separate"/>
            </w:r>
            <w:r>
              <w:rPr>
                <w:noProof/>
                <w:webHidden/>
              </w:rPr>
              <w:t>45</w:t>
            </w:r>
            <w:r>
              <w:rPr>
                <w:noProof/>
                <w:webHidden/>
              </w:rPr>
              <w:fldChar w:fldCharType="end"/>
            </w:r>
          </w:hyperlink>
        </w:p>
        <w:p w14:paraId="41079EC8" w14:textId="4053CF67"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181" w:history="1">
            <w:r w:rsidRPr="00EA1784">
              <w:rPr>
                <w:rStyle w:val="Hyperlink"/>
                <w:noProof/>
              </w:rPr>
              <w:t>19.1</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Physical display requirements</w:t>
            </w:r>
            <w:r>
              <w:rPr>
                <w:noProof/>
                <w:webHidden/>
              </w:rPr>
              <w:tab/>
            </w:r>
            <w:r>
              <w:rPr>
                <w:noProof/>
                <w:webHidden/>
              </w:rPr>
              <w:fldChar w:fldCharType="begin"/>
            </w:r>
            <w:r>
              <w:rPr>
                <w:noProof/>
                <w:webHidden/>
              </w:rPr>
              <w:instrText xml:space="preserve"> PAGEREF _Toc194067181 \h </w:instrText>
            </w:r>
            <w:r>
              <w:rPr>
                <w:noProof/>
                <w:webHidden/>
              </w:rPr>
            </w:r>
            <w:r>
              <w:rPr>
                <w:noProof/>
                <w:webHidden/>
              </w:rPr>
              <w:fldChar w:fldCharType="separate"/>
            </w:r>
            <w:r>
              <w:rPr>
                <w:noProof/>
                <w:webHidden/>
              </w:rPr>
              <w:t>45</w:t>
            </w:r>
            <w:r>
              <w:rPr>
                <w:noProof/>
                <w:webHidden/>
              </w:rPr>
              <w:fldChar w:fldCharType="end"/>
            </w:r>
          </w:hyperlink>
        </w:p>
        <w:p w14:paraId="5C632C81" w14:textId="7357225C"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182" w:history="1">
            <w:r w:rsidRPr="00EA1784">
              <w:rPr>
                <w:rStyle w:val="Hyperlink"/>
                <w:noProof/>
              </w:rPr>
              <w:t>19.2</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Colour reproduction</w:t>
            </w:r>
            <w:r>
              <w:rPr>
                <w:noProof/>
                <w:webHidden/>
              </w:rPr>
              <w:tab/>
            </w:r>
            <w:r>
              <w:rPr>
                <w:noProof/>
                <w:webHidden/>
              </w:rPr>
              <w:fldChar w:fldCharType="begin"/>
            </w:r>
            <w:r>
              <w:rPr>
                <w:noProof/>
                <w:webHidden/>
              </w:rPr>
              <w:instrText xml:space="preserve"> PAGEREF _Toc194067182 \h </w:instrText>
            </w:r>
            <w:r>
              <w:rPr>
                <w:noProof/>
                <w:webHidden/>
              </w:rPr>
            </w:r>
            <w:r>
              <w:rPr>
                <w:noProof/>
                <w:webHidden/>
              </w:rPr>
              <w:fldChar w:fldCharType="separate"/>
            </w:r>
            <w:r>
              <w:rPr>
                <w:noProof/>
                <w:webHidden/>
              </w:rPr>
              <w:t>46</w:t>
            </w:r>
            <w:r>
              <w:rPr>
                <w:noProof/>
                <w:webHidden/>
              </w:rPr>
              <w:fldChar w:fldCharType="end"/>
            </w:r>
          </w:hyperlink>
        </w:p>
        <w:p w14:paraId="63AF4680" w14:textId="5AA7AABF"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183" w:history="1">
            <w:r w:rsidRPr="00EA1784">
              <w:rPr>
                <w:rStyle w:val="Hyperlink"/>
                <w:noProof/>
              </w:rPr>
              <w:t>19.3</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Display requirements for colours</w:t>
            </w:r>
            <w:r>
              <w:rPr>
                <w:noProof/>
                <w:webHidden/>
              </w:rPr>
              <w:tab/>
            </w:r>
            <w:r>
              <w:rPr>
                <w:noProof/>
                <w:webHidden/>
              </w:rPr>
              <w:fldChar w:fldCharType="begin"/>
            </w:r>
            <w:r>
              <w:rPr>
                <w:noProof/>
                <w:webHidden/>
              </w:rPr>
              <w:instrText xml:space="preserve"> PAGEREF _Toc194067183 \h </w:instrText>
            </w:r>
            <w:r>
              <w:rPr>
                <w:noProof/>
                <w:webHidden/>
              </w:rPr>
            </w:r>
            <w:r>
              <w:rPr>
                <w:noProof/>
                <w:webHidden/>
              </w:rPr>
              <w:fldChar w:fldCharType="separate"/>
            </w:r>
            <w:r>
              <w:rPr>
                <w:noProof/>
                <w:webHidden/>
              </w:rPr>
              <w:t>46</w:t>
            </w:r>
            <w:r>
              <w:rPr>
                <w:noProof/>
                <w:webHidden/>
              </w:rPr>
              <w:fldChar w:fldCharType="end"/>
            </w:r>
          </w:hyperlink>
        </w:p>
        <w:p w14:paraId="56307D15" w14:textId="43FB8CDA"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184" w:history="1">
            <w:r w:rsidRPr="00EA1784">
              <w:rPr>
                <w:rStyle w:val="Hyperlink"/>
                <w:noProof/>
              </w:rPr>
              <w:t>19.3.1</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General</w:t>
            </w:r>
            <w:r>
              <w:rPr>
                <w:noProof/>
                <w:webHidden/>
              </w:rPr>
              <w:tab/>
            </w:r>
            <w:r>
              <w:rPr>
                <w:noProof/>
                <w:webHidden/>
              </w:rPr>
              <w:fldChar w:fldCharType="begin"/>
            </w:r>
            <w:r>
              <w:rPr>
                <w:noProof/>
                <w:webHidden/>
              </w:rPr>
              <w:instrText xml:space="preserve"> PAGEREF _Toc194067184 \h </w:instrText>
            </w:r>
            <w:r>
              <w:rPr>
                <w:noProof/>
                <w:webHidden/>
              </w:rPr>
            </w:r>
            <w:r>
              <w:rPr>
                <w:noProof/>
                <w:webHidden/>
              </w:rPr>
              <w:fldChar w:fldCharType="separate"/>
            </w:r>
            <w:r>
              <w:rPr>
                <w:noProof/>
                <w:webHidden/>
              </w:rPr>
              <w:t>46</w:t>
            </w:r>
            <w:r>
              <w:rPr>
                <w:noProof/>
                <w:webHidden/>
              </w:rPr>
              <w:fldChar w:fldCharType="end"/>
            </w:r>
          </w:hyperlink>
        </w:p>
        <w:p w14:paraId="1D3B6DA4" w14:textId="46D4C167"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185" w:history="1">
            <w:r w:rsidRPr="00EA1784">
              <w:rPr>
                <w:rStyle w:val="Hyperlink"/>
                <w:noProof/>
              </w:rPr>
              <w:t>19.3.2</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Display calibration and verification</w:t>
            </w:r>
            <w:r>
              <w:rPr>
                <w:noProof/>
                <w:webHidden/>
              </w:rPr>
              <w:tab/>
            </w:r>
            <w:r>
              <w:rPr>
                <w:noProof/>
                <w:webHidden/>
              </w:rPr>
              <w:fldChar w:fldCharType="begin"/>
            </w:r>
            <w:r>
              <w:rPr>
                <w:noProof/>
                <w:webHidden/>
              </w:rPr>
              <w:instrText xml:space="preserve"> PAGEREF _Toc194067185 \h </w:instrText>
            </w:r>
            <w:r>
              <w:rPr>
                <w:noProof/>
                <w:webHidden/>
              </w:rPr>
            </w:r>
            <w:r>
              <w:rPr>
                <w:noProof/>
                <w:webHidden/>
              </w:rPr>
              <w:fldChar w:fldCharType="separate"/>
            </w:r>
            <w:r>
              <w:rPr>
                <w:noProof/>
                <w:webHidden/>
              </w:rPr>
              <w:t>46</w:t>
            </w:r>
            <w:r>
              <w:rPr>
                <w:noProof/>
                <w:webHidden/>
              </w:rPr>
              <w:fldChar w:fldCharType="end"/>
            </w:r>
          </w:hyperlink>
        </w:p>
        <w:p w14:paraId="0BE9EC58" w14:textId="1386E111"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186" w:history="1">
            <w:r w:rsidRPr="00EA1784">
              <w:rPr>
                <w:rStyle w:val="Hyperlink"/>
                <w:noProof/>
              </w:rPr>
              <w:t>19.3.3</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Colour control, contrast and brightness controls</w:t>
            </w:r>
            <w:r>
              <w:rPr>
                <w:noProof/>
                <w:webHidden/>
              </w:rPr>
              <w:tab/>
            </w:r>
            <w:r>
              <w:rPr>
                <w:noProof/>
                <w:webHidden/>
              </w:rPr>
              <w:fldChar w:fldCharType="begin"/>
            </w:r>
            <w:r>
              <w:rPr>
                <w:noProof/>
                <w:webHidden/>
              </w:rPr>
              <w:instrText xml:space="preserve"> PAGEREF _Toc194067186 \h </w:instrText>
            </w:r>
            <w:r>
              <w:rPr>
                <w:noProof/>
                <w:webHidden/>
              </w:rPr>
            </w:r>
            <w:r>
              <w:rPr>
                <w:noProof/>
                <w:webHidden/>
              </w:rPr>
              <w:fldChar w:fldCharType="separate"/>
            </w:r>
            <w:r>
              <w:rPr>
                <w:noProof/>
                <w:webHidden/>
              </w:rPr>
              <w:t>46</w:t>
            </w:r>
            <w:r>
              <w:rPr>
                <w:noProof/>
                <w:webHidden/>
              </w:rPr>
              <w:fldChar w:fldCharType="end"/>
            </w:r>
          </w:hyperlink>
        </w:p>
        <w:p w14:paraId="281CB58D" w14:textId="68B3EB46"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187" w:history="1">
            <w:r w:rsidRPr="00EA1784">
              <w:rPr>
                <w:rStyle w:val="Hyperlink"/>
                <w:noProof/>
              </w:rPr>
              <w:t>19.3.4</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Effect of controls</w:t>
            </w:r>
            <w:r>
              <w:rPr>
                <w:noProof/>
                <w:webHidden/>
              </w:rPr>
              <w:tab/>
            </w:r>
            <w:r>
              <w:rPr>
                <w:noProof/>
                <w:webHidden/>
              </w:rPr>
              <w:fldChar w:fldCharType="begin"/>
            </w:r>
            <w:r>
              <w:rPr>
                <w:noProof/>
                <w:webHidden/>
              </w:rPr>
              <w:instrText xml:space="preserve"> PAGEREF _Toc194067187 \h </w:instrText>
            </w:r>
            <w:r>
              <w:rPr>
                <w:noProof/>
                <w:webHidden/>
              </w:rPr>
            </w:r>
            <w:r>
              <w:rPr>
                <w:noProof/>
                <w:webHidden/>
              </w:rPr>
              <w:fldChar w:fldCharType="separate"/>
            </w:r>
            <w:r>
              <w:rPr>
                <w:noProof/>
                <w:webHidden/>
              </w:rPr>
              <w:t>46</w:t>
            </w:r>
            <w:r>
              <w:rPr>
                <w:noProof/>
                <w:webHidden/>
              </w:rPr>
              <w:fldChar w:fldCharType="end"/>
            </w:r>
          </w:hyperlink>
        </w:p>
        <w:p w14:paraId="706DA3EF" w14:textId="3D86AA55"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188" w:history="1">
            <w:r w:rsidRPr="00EA1784">
              <w:rPr>
                <w:rStyle w:val="Hyperlink"/>
                <w:noProof/>
              </w:rPr>
              <w:t>19.3.5</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Use of the controls</w:t>
            </w:r>
            <w:r>
              <w:rPr>
                <w:noProof/>
                <w:webHidden/>
              </w:rPr>
              <w:tab/>
            </w:r>
            <w:r>
              <w:rPr>
                <w:noProof/>
                <w:webHidden/>
              </w:rPr>
              <w:fldChar w:fldCharType="begin"/>
            </w:r>
            <w:r>
              <w:rPr>
                <w:noProof/>
                <w:webHidden/>
              </w:rPr>
              <w:instrText xml:space="preserve"> PAGEREF _Toc194067188 \h </w:instrText>
            </w:r>
            <w:r>
              <w:rPr>
                <w:noProof/>
                <w:webHidden/>
              </w:rPr>
            </w:r>
            <w:r>
              <w:rPr>
                <w:noProof/>
                <w:webHidden/>
              </w:rPr>
              <w:fldChar w:fldCharType="separate"/>
            </w:r>
            <w:r>
              <w:rPr>
                <w:noProof/>
                <w:webHidden/>
              </w:rPr>
              <w:t>47</w:t>
            </w:r>
            <w:r>
              <w:rPr>
                <w:noProof/>
                <w:webHidden/>
              </w:rPr>
              <w:fldChar w:fldCharType="end"/>
            </w:r>
          </w:hyperlink>
        </w:p>
        <w:p w14:paraId="3936ED21" w14:textId="090B41C8"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189" w:history="1">
            <w:r w:rsidRPr="00EA1784">
              <w:rPr>
                <w:rStyle w:val="Hyperlink"/>
                <w:noProof/>
              </w:rPr>
              <w:t>19.3.6</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Setting the controls for route monitoring</w:t>
            </w:r>
            <w:r>
              <w:rPr>
                <w:noProof/>
                <w:webHidden/>
              </w:rPr>
              <w:tab/>
            </w:r>
            <w:r>
              <w:rPr>
                <w:noProof/>
                <w:webHidden/>
              </w:rPr>
              <w:fldChar w:fldCharType="begin"/>
            </w:r>
            <w:r>
              <w:rPr>
                <w:noProof/>
                <w:webHidden/>
              </w:rPr>
              <w:instrText xml:space="preserve"> PAGEREF _Toc194067189 \h </w:instrText>
            </w:r>
            <w:r>
              <w:rPr>
                <w:noProof/>
                <w:webHidden/>
              </w:rPr>
            </w:r>
            <w:r>
              <w:rPr>
                <w:noProof/>
                <w:webHidden/>
              </w:rPr>
              <w:fldChar w:fldCharType="separate"/>
            </w:r>
            <w:r>
              <w:rPr>
                <w:noProof/>
                <w:webHidden/>
              </w:rPr>
              <w:t>47</w:t>
            </w:r>
            <w:r>
              <w:rPr>
                <w:noProof/>
                <w:webHidden/>
              </w:rPr>
              <w:fldChar w:fldCharType="end"/>
            </w:r>
          </w:hyperlink>
        </w:p>
        <w:p w14:paraId="0B33D4A5" w14:textId="675C7325"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190" w:history="1">
            <w:r w:rsidRPr="00EA1784">
              <w:rPr>
                <w:rStyle w:val="Hyperlink"/>
                <w:noProof/>
              </w:rPr>
              <w:t>19.4</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Colour display capability</w:t>
            </w:r>
            <w:r>
              <w:rPr>
                <w:noProof/>
                <w:webHidden/>
              </w:rPr>
              <w:tab/>
            </w:r>
            <w:r>
              <w:rPr>
                <w:noProof/>
                <w:webHidden/>
              </w:rPr>
              <w:fldChar w:fldCharType="begin"/>
            </w:r>
            <w:r>
              <w:rPr>
                <w:noProof/>
                <w:webHidden/>
              </w:rPr>
              <w:instrText xml:space="preserve"> PAGEREF _Toc194067190 \h </w:instrText>
            </w:r>
            <w:r>
              <w:rPr>
                <w:noProof/>
                <w:webHidden/>
              </w:rPr>
            </w:r>
            <w:r>
              <w:rPr>
                <w:noProof/>
                <w:webHidden/>
              </w:rPr>
              <w:fldChar w:fldCharType="separate"/>
            </w:r>
            <w:r>
              <w:rPr>
                <w:noProof/>
                <w:webHidden/>
              </w:rPr>
              <w:t>48</w:t>
            </w:r>
            <w:r>
              <w:rPr>
                <w:noProof/>
                <w:webHidden/>
              </w:rPr>
              <w:fldChar w:fldCharType="end"/>
            </w:r>
          </w:hyperlink>
        </w:p>
        <w:p w14:paraId="5E71869F" w14:textId="747D0743"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191" w:history="1">
            <w:r w:rsidRPr="00EA1784">
              <w:rPr>
                <w:rStyle w:val="Hyperlink"/>
                <w:noProof/>
              </w:rPr>
              <w:t>19.4.1</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Colour conversion tolerances and tests</w:t>
            </w:r>
            <w:r>
              <w:rPr>
                <w:noProof/>
                <w:webHidden/>
              </w:rPr>
              <w:tab/>
            </w:r>
            <w:r>
              <w:rPr>
                <w:noProof/>
                <w:webHidden/>
              </w:rPr>
              <w:fldChar w:fldCharType="begin"/>
            </w:r>
            <w:r>
              <w:rPr>
                <w:noProof/>
                <w:webHidden/>
              </w:rPr>
              <w:instrText xml:space="preserve"> PAGEREF _Toc194067191 \h </w:instrText>
            </w:r>
            <w:r>
              <w:rPr>
                <w:noProof/>
                <w:webHidden/>
              </w:rPr>
            </w:r>
            <w:r>
              <w:rPr>
                <w:noProof/>
                <w:webHidden/>
              </w:rPr>
              <w:fldChar w:fldCharType="separate"/>
            </w:r>
            <w:r>
              <w:rPr>
                <w:noProof/>
                <w:webHidden/>
              </w:rPr>
              <w:t>48</w:t>
            </w:r>
            <w:r>
              <w:rPr>
                <w:noProof/>
                <w:webHidden/>
              </w:rPr>
              <w:fldChar w:fldCharType="end"/>
            </w:r>
          </w:hyperlink>
        </w:p>
        <w:p w14:paraId="444662F2" w14:textId="5BBE1E41"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192" w:history="1">
            <w:r w:rsidRPr="00EA1784">
              <w:rPr>
                <w:rStyle w:val="Hyperlink"/>
                <w:noProof/>
              </w:rPr>
              <w:t>19.5</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ECDIS Chart 1 and Colour (Differentiation) Test Diagram</w:t>
            </w:r>
            <w:r>
              <w:rPr>
                <w:noProof/>
                <w:webHidden/>
              </w:rPr>
              <w:tab/>
            </w:r>
            <w:r>
              <w:rPr>
                <w:noProof/>
                <w:webHidden/>
              </w:rPr>
              <w:fldChar w:fldCharType="begin"/>
            </w:r>
            <w:r>
              <w:rPr>
                <w:noProof/>
                <w:webHidden/>
              </w:rPr>
              <w:instrText xml:space="preserve"> PAGEREF _Toc194067192 \h </w:instrText>
            </w:r>
            <w:r>
              <w:rPr>
                <w:noProof/>
                <w:webHidden/>
              </w:rPr>
            </w:r>
            <w:r>
              <w:rPr>
                <w:noProof/>
                <w:webHidden/>
              </w:rPr>
              <w:fldChar w:fldCharType="separate"/>
            </w:r>
            <w:r>
              <w:rPr>
                <w:noProof/>
                <w:webHidden/>
              </w:rPr>
              <w:t>49</w:t>
            </w:r>
            <w:r>
              <w:rPr>
                <w:noProof/>
                <w:webHidden/>
              </w:rPr>
              <w:fldChar w:fldCharType="end"/>
            </w:r>
          </w:hyperlink>
        </w:p>
        <w:p w14:paraId="5B4EA7F1" w14:textId="21F47C98"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193" w:history="1">
            <w:r w:rsidRPr="00EA1784">
              <w:rPr>
                <w:rStyle w:val="Hyperlink"/>
                <w:noProof/>
              </w:rPr>
              <w:t>19.6</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Use of ECDIS Chart 1 and Colour Test Diagram</w:t>
            </w:r>
            <w:r>
              <w:rPr>
                <w:noProof/>
                <w:webHidden/>
              </w:rPr>
              <w:tab/>
            </w:r>
            <w:r>
              <w:rPr>
                <w:noProof/>
                <w:webHidden/>
              </w:rPr>
              <w:fldChar w:fldCharType="begin"/>
            </w:r>
            <w:r>
              <w:rPr>
                <w:noProof/>
                <w:webHidden/>
              </w:rPr>
              <w:instrText xml:space="preserve"> PAGEREF _Toc194067193 \h </w:instrText>
            </w:r>
            <w:r>
              <w:rPr>
                <w:noProof/>
                <w:webHidden/>
              </w:rPr>
            </w:r>
            <w:r>
              <w:rPr>
                <w:noProof/>
                <w:webHidden/>
              </w:rPr>
              <w:fldChar w:fldCharType="separate"/>
            </w:r>
            <w:r>
              <w:rPr>
                <w:noProof/>
                <w:webHidden/>
              </w:rPr>
              <w:t>50</w:t>
            </w:r>
            <w:r>
              <w:rPr>
                <w:noProof/>
                <w:webHidden/>
              </w:rPr>
              <w:fldChar w:fldCharType="end"/>
            </w:r>
          </w:hyperlink>
        </w:p>
        <w:p w14:paraId="738DB412" w14:textId="334A5DCD"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194" w:history="1">
            <w:r w:rsidRPr="00EA1784">
              <w:rPr>
                <w:rStyle w:val="Hyperlink"/>
                <w:noProof/>
              </w:rPr>
              <w:t>19.6.1</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Specification for ECDIS Chart 1 and the Colour Test Diagram</w:t>
            </w:r>
            <w:r>
              <w:rPr>
                <w:noProof/>
                <w:webHidden/>
              </w:rPr>
              <w:tab/>
            </w:r>
            <w:r>
              <w:rPr>
                <w:noProof/>
                <w:webHidden/>
              </w:rPr>
              <w:fldChar w:fldCharType="begin"/>
            </w:r>
            <w:r>
              <w:rPr>
                <w:noProof/>
                <w:webHidden/>
              </w:rPr>
              <w:instrText xml:space="preserve"> PAGEREF _Toc194067194 \h </w:instrText>
            </w:r>
            <w:r>
              <w:rPr>
                <w:noProof/>
                <w:webHidden/>
              </w:rPr>
            </w:r>
            <w:r>
              <w:rPr>
                <w:noProof/>
                <w:webHidden/>
              </w:rPr>
              <w:fldChar w:fldCharType="separate"/>
            </w:r>
            <w:r>
              <w:rPr>
                <w:noProof/>
                <w:webHidden/>
              </w:rPr>
              <w:t>50</w:t>
            </w:r>
            <w:r>
              <w:rPr>
                <w:noProof/>
                <w:webHidden/>
              </w:rPr>
              <w:fldChar w:fldCharType="end"/>
            </w:r>
          </w:hyperlink>
        </w:p>
        <w:p w14:paraId="1E42097B" w14:textId="32D77D4D"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195" w:history="1">
            <w:r w:rsidRPr="00EA1784">
              <w:rPr>
                <w:rStyle w:val="Hyperlink"/>
                <w:noProof/>
              </w:rPr>
              <w:t>19.6.2</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The Colour Test Diagram</w:t>
            </w:r>
            <w:r>
              <w:rPr>
                <w:noProof/>
                <w:webHidden/>
              </w:rPr>
              <w:tab/>
            </w:r>
            <w:r>
              <w:rPr>
                <w:noProof/>
                <w:webHidden/>
              </w:rPr>
              <w:fldChar w:fldCharType="begin"/>
            </w:r>
            <w:r>
              <w:rPr>
                <w:noProof/>
                <w:webHidden/>
              </w:rPr>
              <w:instrText xml:space="preserve"> PAGEREF _Toc194067195 \h </w:instrText>
            </w:r>
            <w:r>
              <w:rPr>
                <w:noProof/>
                <w:webHidden/>
              </w:rPr>
            </w:r>
            <w:r>
              <w:rPr>
                <w:noProof/>
                <w:webHidden/>
              </w:rPr>
              <w:fldChar w:fldCharType="separate"/>
            </w:r>
            <w:r>
              <w:rPr>
                <w:noProof/>
                <w:webHidden/>
              </w:rPr>
              <w:t>50</w:t>
            </w:r>
            <w:r>
              <w:rPr>
                <w:noProof/>
                <w:webHidden/>
              </w:rPr>
              <w:fldChar w:fldCharType="end"/>
            </w:r>
          </w:hyperlink>
        </w:p>
        <w:p w14:paraId="66727F95" w14:textId="43C57A28"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196" w:history="1">
            <w:r w:rsidRPr="00EA1784">
              <w:rPr>
                <w:rStyle w:val="Hyperlink"/>
                <w:noProof/>
              </w:rPr>
              <w:t>19.6.3</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Relationship to S-57 Chart 1</w:t>
            </w:r>
            <w:r>
              <w:rPr>
                <w:noProof/>
                <w:webHidden/>
              </w:rPr>
              <w:tab/>
            </w:r>
            <w:r>
              <w:rPr>
                <w:noProof/>
                <w:webHidden/>
              </w:rPr>
              <w:fldChar w:fldCharType="begin"/>
            </w:r>
            <w:r>
              <w:rPr>
                <w:noProof/>
                <w:webHidden/>
              </w:rPr>
              <w:instrText xml:space="preserve"> PAGEREF _Toc194067196 \h </w:instrText>
            </w:r>
            <w:r>
              <w:rPr>
                <w:noProof/>
                <w:webHidden/>
              </w:rPr>
            </w:r>
            <w:r>
              <w:rPr>
                <w:noProof/>
                <w:webHidden/>
              </w:rPr>
              <w:fldChar w:fldCharType="separate"/>
            </w:r>
            <w:r>
              <w:rPr>
                <w:noProof/>
                <w:webHidden/>
              </w:rPr>
              <w:t>52</w:t>
            </w:r>
            <w:r>
              <w:rPr>
                <w:noProof/>
                <w:webHidden/>
              </w:rPr>
              <w:fldChar w:fldCharType="end"/>
            </w:r>
          </w:hyperlink>
        </w:p>
        <w:p w14:paraId="51957768" w14:textId="6A079D40"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197" w:history="1">
            <w:r w:rsidRPr="00EA1784">
              <w:rPr>
                <w:rStyle w:val="Hyperlink"/>
                <w:noProof/>
              </w:rPr>
              <w:t>19.6.4</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The Black-adjust symbol</w:t>
            </w:r>
            <w:r>
              <w:rPr>
                <w:noProof/>
                <w:webHidden/>
              </w:rPr>
              <w:tab/>
            </w:r>
            <w:r>
              <w:rPr>
                <w:noProof/>
                <w:webHidden/>
              </w:rPr>
              <w:fldChar w:fldCharType="begin"/>
            </w:r>
            <w:r>
              <w:rPr>
                <w:noProof/>
                <w:webHidden/>
              </w:rPr>
              <w:instrText xml:space="preserve"> PAGEREF _Toc194067197 \h </w:instrText>
            </w:r>
            <w:r>
              <w:rPr>
                <w:noProof/>
                <w:webHidden/>
              </w:rPr>
            </w:r>
            <w:r>
              <w:rPr>
                <w:noProof/>
                <w:webHidden/>
              </w:rPr>
              <w:fldChar w:fldCharType="separate"/>
            </w:r>
            <w:r>
              <w:rPr>
                <w:noProof/>
                <w:webHidden/>
              </w:rPr>
              <w:t>52</w:t>
            </w:r>
            <w:r>
              <w:rPr>
                <w:noProof/>
                <w:webHidden/>
              </w:rPr>
              <w:fldChar w:fldCharType="end"/>
            </w:r>
          </w:hyperlink>
        </w:p>
        <w:p w14:paraId="6E12A96B" w14:textId="1DD0EAE1" w:rsidR="00265357" w:rsidRDefault="00265357">
          <w:pPr>
            <w:pStyle w:val="TOC1"/>
            <w:rPr>
              <w:rFonts w:asciiTheme="minorHAnsi" w:eastAsiaTheme="minorEastAsia" w:hAnsiTheme="minorHAnsi" w:cstheme="minorBidi"/>
              <w:bCs w:val="0"/>
              <w:noProof/>
              <w:kern w:val="2"/>
              <w:sz w:val="24"/>
              <w:szCs w:val="24"/>
              <w:lang w:eastAsia="en-GB"/>
              <w14:ligatures w14:val="standardContextual"/>
            </w:rPr>
          </w:pPr>
          <w:hyperlink w:anchor="_Toc194067198" w:history="1">
            <w:r w:rsidRPr="00EA1784">
              <w:rPr>
                <w:rStyle w:val="Hyperlink"/>
                <w:noProof/>
              </w:rPr>
              <w:t>20</w:t>
            </w:r>
            <w:r>
              <w:rPr>
                <w:rFonts w:asciiTheme="minorHAnsi" w:eastAsiaTheme="minorEastAsia" w:hAnsiTheme="minorHAnsi" w:cstheme="minorBidi"/>
                <w:bCs w:val="0"/>
                <w:noProof/>
                <w:kern w:val="2"/>
                <w:sz w:val="24"/>
                <w:szCs w:val="24"/>
                <w:lang w:eastAsia="en-GB"/>
                <w14:ligatures w14:val="standardContextual"/>
              </w:rPr>
              <w:tab/>
            </w:r>
            <w:r w:rsidRPr="00EA1784">
              <w:rPr>
                <w:rStyle w:val="Hyperlink"/>
                <w:noProof/>
              </w:rPr>
              <w:t>Dataset Management</w:t>
            </w:r>
            <w:r>
              <w:rPr>
                <w:noProof/>
                <w:webHidden/>
              </w:rPr>
              <w:tab/>
            </w:r>
            <w:r>
              <w:rPr>
                <w:noProof/>
                <w:webHidden/>
              </w:rPr>
              <w:fldChar w:fldCharType="begin"/>
            </w:r>
            <w:r>
              <w:rPr>
                <w:noProof/>
                <w:webHidden/>
              </w:rPr>
              <w:instrText xml:space="preserve"> PAGEREF _Toc194067198 \h </w:instrText>
            </w:r>
            <w:r>
              <w:rPr>
                <w:noProof/>
                <w:webHidden/>
              </w:rPr>
            </w:r>
            <w:r>
              <w:rPr>
                <w:noProof/>
                <w:webHidden/>
              </w:rPr>
              <w:fldChar w:fldCharType="separate"/>
            </w:r>
            <w:r>
              <w:rPr>
                <w:noProof/>
                <w:webHidden/>
              </w:rPr>
              <w:t>52</w:t>
            </w:r>
            <w:r>
              <w:rPr>
                <w:noProof/>
                <w:webHidden/>
              </w:rPr>
              <w:fldChar w:fldCharType="end"/>
            </w:r>
          </w:hyperlink>
        </w:p>
        <w:p w14:paraId="5CFA6980" w14:textId="5A70A5C7"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199" w:history="1">
            <w:r w:rsidRPr="00EA1784">
              <w:rPr>
                <w:rStyle w:val="Hyperlink"/>
                <w:noProof/>
              </w:rPr>
              <w:t>20.1</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Multiple Feature and Portrayal Catalogues</w:t>
            </w:r>
            <w:r>
              <w:rPr>
                <w:noProof/>
                <w:webHidden/>
              </w:rPr>
              <w:tab/>
            </w:r>
            <w:r>
              <w:rPr>
                <w:noProof/>
                <w:webHidden/>
              </w:rPr>
              <w:fldChar w:fldCharType="begin"/>
            </w:r>
            <w:r>
              <w:rPr>
                <w:noProof/>
                <w:webHidden/>
              </w:rPr>
              <w:instrText xml:space="preserve"> PAGEREF _Toc194067199 \h </w:instrText>
            </w:r>
            <w:r>
              <w:rPr>
                <w:noProof/>
                <w:webHidden/>
              </w:rPr>
            </w:r>
            <w:r>
              <w:rPr>
                <w:noProof/>
                <w:webHidden/>
              </w:rPr>
              <w:fldChar w:fldCharType="separate"/>
            </w:r>
            <w:r>
              <w:rPr>
                <w:noProof/>
                <w:webHidden/>
              </w:rPr>
              <w:t>52</w:t>
            </w:r>
            <w:r>
              <w:rPr>
                <w:noProof/>
                <w:webHidden/>
              </w:rPr>
              <w:fldChar w:fldCharType="end"/>
            </w:r>
          </w:hyperlink>
        </w:p>
        <w:p w14:paraId="0DAE4877" w14:textId="266A4D8E"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200" w:history="1">
            <w:r w:rsidRPr="00EA1784">
              <w:rPr>
                <w:rStyle w:val="Hyperlink"/>
                <w:noProof/>
              </w:rPr>
              <w:t>20.2</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Portrayal and feature catalogue compatibility</w:t>
            </w:r>
            <w:r>
              <w:rPr>
                <w:noProof/>
                <w:webHidden/>
              </w:rPr>
              <w:tab/>
            </w:r>
            <w:r>
              <w:rPr>
                <w:noProof/>
                <w:webHidden/>
              </w:rPr>
              <w:fldChar w:fldCharType="begin"/>
            </w:r>
            <w:r>
              <w:rPr>
                <w:noProof/>
                <w:webHidden/>
              </w:rPr>
              <w:instrText xml:space="preserve"> PAGEREF _Toc194067200 \h </w:instrText>
            </w:r>
            <w:r>
              <w:rPr>
                <w:noProof/>
                <w:webHidden/>
              </w:rPr>
            </w:r>
            <w:r>
              <w:rPr>
                <w:noProof/>
                <w:webHidden/>
              </w:rPr>
              <w:fldChar w:fldCharType="separate"/>
            </w:r>
            <w:r>
              <w:rPr>
                <w:noProof/>
                <w:webHidden/>
              </w:rPr>
              <w:t>54</w:t>
            </w:r>
            <w:r>
              <w:rPr>
                <w:noProof/>
                <w:webHidden/>
              </w:rPr>
              <w:fldChar w:fldCharType="end"/>
            </w:r>
          </w:hyperlink>
        </w:p>
        <w:p w14:paraId="721EC575" w14:textId="03DA0B54"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201" w:history="1">
            <w:r w:rsidRPr="00EA1784">
              <w:rPr>
                <w:rStyle w:val="Hyperlink"/>
                <w:noProof/>
              </w:rPr>
              <w:t>20.3</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Dataset overlaps and gaps</w:t>
            </w:r>
            <w:r>
              <w:rPr>
                <w:noProof/>
                <w:webHidden/>
              </w:rPr>
              <w:tab/>
            </w:r>
            <w:r>
              <w:rPr>
                <w:noProof/>
                <w:webHidden/>
              </w:rPr>
              <w:fldChar w:fldCharType="begin"/>
            </w:r>
            <w:r>
              <w:rPr>
                <w:noProof/>
                <w:webHidden/>
              </w:rPr>
              <w:instrText xml:space="preserve"> PAGEREF _Toc194067201 \h </w:instrText>
            </w:r>
            <w:r>
              <w:rPr>
                <w:noProof/>
                <w:webHidden/>
              </w:rPr>
            </w:r>
            <w:r>
              <w:rPr>
                <w:noProof/>
                <w:webHidden/>
              </w:rPr>
              <w:fldChar w:fldCharType="separate"/>
            </w:r>
            <w:r>
              <w:rPr>
                <w:noProof/>
                <w:webHidden/>
              </w:rPr>
              <w:t>54</w:t>
            </w:r>
            <w:r>
              <w:rPr>
                <w:noProof/>
                <w:webHidden/>
              </w:rPr>
              <w:fldChar w:fldCharType="end"/>
            </w:r>
          </w:hyperlink>
        </w:p>
        <w:p w14:paraId="218A1D9B" w14:textId="01A432A1"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202" w:history="1">
            <w:r w:rsidRPr="00EA1784">
              <w:rPr>
                <w:rStyle w:val="Hyperlink"/>
                <w:noProof/>
              </w:rPr>
              <w:t>20.3.1</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Overlaps and gaps in ENC coverage</w:t>
            </w:r>
            <w:r>
              <w:rPr>
                <w:noProof/>
                <w:webHidden/>
              </w:rPr>
              <w:tab/>
            </w:r>
            <w:r>
              <w:rPr>
                <w:noProof/>
                <w:webHidden/>
              </w:rPr>
              <w:fldChar w:fldCharType="begin"/>
            </w:r>
            <w:r>
              <w:rPr>
                <w:noProof/>
                <w:webHidden/>
              </w:rPr>
              <w:instrText xml:space="preserve"> PAGEREF _Toc194067202 \h </w:instrText>
            </w:r>
            <w:r>
              <w:rPr>
                <w:noProof/>
                <w:webHidden/>
              </w:rPr>
            </w:r>
            <w:r>
              <w:rPr>
                <w:noProof/>
                <w:webHidden/>
              </w:rPr>
              <w:fldChar w:fldCharType="separate"/>
            </w:r>
            <w:r>
              <w:rPr>
                <w:noProof/>
                <w:webHidden/>
              </w:rPr>
              <w:t>54</w:t>
            </w:r>
            <w:r>
              <w:rPr>
                <w:noProof/>
                <w:webHidden/>
              </w:rPr>
              <w:fldChar w:fldCharType="end"/>
            </w:r>
          </w:hyperlink>
        </w:p>
        <w:p w14:paraId="4A9E7FC7" w14:textId="02A6DEEA"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203" w:history="1">
            <w:r w:rsidRPr="00EA1784">
              <w:rPr>
                <w:rStyle w:val="Hyperlink"/>
                <w:noProof/>
              </w:rPr>
              <w:t>20.3.2</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Overlaps and gaps between other data products</w:t>
            </w:r>
            <w:r>
              <w:rPr>
                <w:noProof/>
                <w:webHidden/>
              </w:rPr>
              <w:tab/>
            </w:r>
            <w:r>
              <w:rPr>
                <w:noProof/>
                <w:webHidden/>
              </w:rPr>
              <w:fldChar w:fldCharType="begin"/>
            </w:r>
            <w:r>
              <w:rPr>
                <w:noProof/>
                <w:webHidden/>
              </w:rPr>
              <w:instrText xml:space="preserve"> PAGEREF _Toc194067203 \h </w:instrText>
            </w:r>
            <w:r>
              <w:rPr>
                <w:noProof/>
                <w:webHidden/>
              </w:rPr>
            </w:r>
            <w:r>
              <w:rPr>
                <w:noProof/>
                <w:webHidden/>
              </w:rPr>
              <w:fldChar w:fldCharType="separate"/>
            </w:r>
            <w:r>
              <w:rPr>
                <w:noProof/>
                <w:webHidden/>
              </w:rPr>
              <w:t>54</w:t>
            </w:r>
            <w:r>
              <w:rPr>
                <w:noProof/>
                <w:webHidden/>
              </w:rPr>
              <w:fldChar w:fldCharType="end"/>
            </w:r>
          </w:hyperlink>
        </w:p>
        <w:p w14:paraId="3D98BF2C" w14:textId="5589C7B9"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204" w:history="1">
            <w:r w:rsidRPr="00EA1784">
              <w:rPr>
                <w:rStyle w:val="Hyperlink"/>
                <w:noProof/>
              </w:rPr>
              <w:t>20.4</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Updating Datasets on ECDIS</w:t>
            </w:r>
            <w:r>
              <w:rPr>
                <w:noProof/>
                <w:webHidden/>
              </w:rPr>
              <w:tab/>
            </w:r>
            <w:r>
              <w:rPr>
                <w:noProof/>
                <w:webHidden/>
              </w:rPr>
              <w:fldChar w:fldCharType="begin"/>
            </w:r>
            <w:r>
              <w:rPr>
                <w:noProof/>
                <w:webHidden/>
              </w:rPr>
              <w:instrText xml:space="preserve"> PAGEREF _Toc194067204 \h </w:instrText>
            </w:r>
            <w:r>
              <w:rPr>
                <w:noProof/>
                <w:webHidden/>
              </w:rPr>
            </w:r>
            <w:r>
              <w:rPr>
                <w:noProof/>
                <w:webHidden/>
              </w:rPr>
              <w:fldChar w:fldCharType="separate"/>
            </w:r>
            <w:r>
              <w:rPr>
                <w:noProof/>
                <w:webHidden/>
              </w:rPr>
              <w:t>54</w:t>
            </w:r>
            <w:r>
              <w:rPr>
                <w:noProof/>
                <w:webHidden/>
              </w:rPr>
              <w:fldChar w:fldCharType="end"/>
            </w:r>
          </w:hyperlink>
        </w:p>
        <w:p w14:paraId="27EAD892" w14:textId="4F5EEECD"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205" w:history="1">
            <w:r w:rsidRPr="00EA1784">
              <w:rPr>
                <w:rStyle w:val="Hyperlink"/>
                <w:noProof/>
              </w:rPr>
              <w:t>20.4.1</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Introduction</w:t>
            </w:r>
            <w:r>
              <w:rPr>
                <w:noProof/>
                <w:webHidden/>
              </w:rPr>
              <w:tab/>
            </w:r>
            <w:r>
              <w:rPr>
                <w:noProof/>
                <w:webHidden/>
              </w:rPr>
              <w:fldChar w:fldCharType="begin"/>
            </w:r>
            <w:r>
              <w:rPr>
                <w:noProof/>
                <w:webHidden/>
              </w:rPr>
              <w:instrText xml:space="preserve"> PAGEREF _Toc194067205 \h </w:instrText>
            </w:r>
            <w:r>
              <w:rPr>
                <w:noProof/>
                <w:webHidden/>
              </w:rPr>
            </w:r>
            <w:r>
              <w:rPr>
                <w:noProof/>
                <w:webHidden/>
              </w:rPr>
              <w:fldChar w:fldCharType="separate"/>
            </w:r>
            <w:r>
              <w:rPr>
                <w:noProof/>
                <w:webHidden/>
              </w:rPr>
              <w:t>54</w:t>
            </w:r>
            <w:r>
              <w:rPr>
                <w:noProof/>
                <w:webHidden/>
              </w:rPr>
              <w:fldChar w:fldCharType="end"/>
            </w:r>
          </w:hyperlink>
        </w:p>
        <w:p w14:paraId="77832DDB" w14:textId="3B1F2725"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206" w:history="1">
            <w:r w:rsidRPr="00EA1784">
              <w:rPr>
                <w:rStyle w:val="Hyperlink"/>
                <w:noProof/>
              </w:rPr>
              <w:t>20.4.2</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General requirements</w:t>
            </w:r>
            <w:r>
              <w:rPr>
                <w:noProof/>
                <w:webHidden/>
              </w:rPr>
              <w:tab/>
            </w:r>
            <w:r>
              <w:rPr>
                <w:noProof/>
                <w:webHidden/>
              </w:rPr>
              <w:fldChar w:fldCharType="begin"/>
            </w:r>
            <w:r>
              <w:rPr>
                <w:noProof/>
                <w:webHidden/>
              </w:rPr>
              <w:instrText xml:space="preserve"> PAGEREF _Toc194067206 \h </w:instrText>
            </w:r>
            <w:r>
              <w:rPr>
                <w:noProof/>
                <w:webHidden/>
              </w:rPr>
            </w:r>
            <w:r>
              <w:rPr>
                <w:noProof/>
                <w:webHidden/>
              </w:rPr>
              <w:fldChar w:fldCharType="separate"/>
            </w:r>
            <w:r>
              <w:rPr>
                <w:noProof/>
                <w:webHidden/>
              </w:rPr>
              <w:t>54</w:t>
            </w:r>
            <w:r>
              <w:rPr>
                <w:noProof/>
                <w:webHidden/>
              </w:rPr>
              <w:fldChar w:fldCharType="end"/>
            </w:r>
          </w:hyperlink>
        </w:p>
        <w:p w14:paraId="7E831C12" w14:textId="6B4B299F"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207" w:history="1">
            <w:r w:rsidRPr="00EA1784">
              <w:rPr>
                <w:rStyle w:val="Hyperlink"/>
                <w:noProof/>
              </w:rPr>
              <w:t>20.4.3</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Automatic Update</w:t>
            </w:r>
            <w:r>
              <w:rPr>
                <w:noProof/>
                <w:webHidden/>
              </w:rPr>
              <w:tab/>
            </w:r>
            <w:r>
              <w:rPr>
                <w:noProof/>
                <w:webHidden/>
              </w:rPr>
              <w:fldChar w:fldCharType="begin"/>
            </w:r>
            <w:r>
              <w:rPr>
                <w:noProof/>
                <w:webHidden/>
              </w:rPr>
              <w:instrText xml:space="preserve"> PAGEREF _Toc194067207 \h </w:instrText>
            </w:r>
            <w:r>
              <w:rPr>
                <w:noProof/>
                <w:webHidden/>
              </w:rPr>
            </w:r>
            <w:r>
              <w:rPr>
                <w:noProof/>
                <w:webHidden/>
              </w:rPr>
              <w:fldChar w:fldCharType="separate"/>
            </w:r>
            <w:r>
              <w:rPr>
                <w:noProof/>
                <w:webHidden/>
              </w:rPr>
              <w:t>55</w:t>
            </w:r>
            <w:r>
              <w:rPr>
                <w:noProof/>
                <w:webHidden/>
              </w:rPr>
              <w:fldChar w:fldCharType="end"/>
            </w:r>
          </w:hyperlink>
        </w:p>
        <w:p w14:paraId="06D8E5F0" w14:textId="56A2E1D9"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216" w:history="1">
            <w:r w:rsidRPr="00EA1784">
              <w:rPr>
                <w:rStyle w:val="Hyperlink"/>
                <w:noProof/>
              </w:rPr>
              <w:t>20.5</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New editions, re-issues, cancellations and updates of datasets</w:t>
            </w:r>
            <w:r>
              <w:rPr>
                <w:noProof/>
                <w:webHidden/>
              </w:rPr>
              <w:tab/>
            </w:r>
            <w:r>
              <w:rPr>
                <w:noProof/>
                <w:webHidden/>
              </w:rPr>
              <w:fldChar w:fldCharType="begin"/>
            </w:r>
            <w:r>
              <w:rPr>
                <w:noProof/>
                <w:webHidden/>
              </w:rPr>
              <w:instrText xml:space="preserve"> PAGEREF _Toc194067216 \h </w:instrText>
            </w:r>
            <w:r>
              <w:rPr>
                <w:noProof/>
                <w:webHidden/>
              </w:rPr>
            </w:r>
            <w:r>
              <w:rPr>
                <w:noProof/>
                <w:webHidden/>
              </w:rPr>
              <w:fldChar w:fldCharType="separate"/>
            </w:r>
            <w:r>
              <w:rPr>
                <w:noProof/>
                <w:webHidden/>
              </w:rPr>
              <w:t>56</w:t>
            </w:r>
            <w:r>
              <w:rPr>
                <w:noProof/>
                <w:webHidden/>
              </w:rPr>
              <w:fldChar w:fldCharType="end"/>
            </w:r>
          </w:hyperlink>
        </w:p>
        <w:p w14:paraId="49F9E45B" w14:textId="01BD761D" w:rsidR="00265357" w:rsidRDefault="00265357">
          <w:pPr>
            <w:pStyle w:val="TOC1"/>
            <w:rPr>
              <w:rFonts w:asciiTheme="minorHAnsi" w:eastAsiaTheme="minorEastAsia" w:hAnsiTheme="minorHAnsi" w:cstheme="minorBidi"/>
              <w:bCs w:val="0"/>
              <w:noProof/>
              <w:kern w:val="2"/>
              <w:sz w:val="24"/>
              <w:szCs w:val="24"/>
              <w:lang w:eastAsia="en-GB"/>
              <w14:ligatures w14:val="standardContextual"/>
            </w:rPr>
          </w:pPr>
          <w:hyperlink w:anchor="_Toc194067218" w:history="1">
            <w:r w:rsidRPr="00EA1784">
              <w:rPr>
                <w:rStyle w:val="Hyperlink"/>
                <w:noProof/>
              </w:rPr>
              <w:t>21</w:t>
            </w:r>
            <w:r>
              <w:rPr>
                <w:rFonts w:asciiTheme="minorHAnsi" w:eastAsiaTheme="minorEastAsia" w:hAnsiTheme="minorHAnsi" w:cstheme="minorBidi"/>
                <w:bCs w:val="0"/>
                <w:noProof/>
                <w:kern w:val="2"/>
                <w:sz w:val="24"/>
                <w:szCs w:val="24"/>
                <w:lang w:eastAsia="en-GB"/>
                <w14:ligatures w14:val="standardContextual"/>
              </w:rPr>
              <w:tab/>
            </w:r>
            <w:r w:rsidRPr="00EA1784">
              <w:rPr>
                <w:rStyle w:val="Hyperlink"/>
                <w:noProof/>
              </w:rPr>
              <w:t>Dataset Support Files</w:t>
            </w:r>
            <w:r>
              <w:rPr>
                <w:noProof/>
                <w:webHidden/>
              </w:rPr>
              <w:tab/>
            </w:r>
            <w:r>
              <w:rPr>
                <w:noProof/>
                <w:webHidden/>
              </w:rPr>
              <w:fldChar w:fldCharType="begin"/>
            </w:r>
            <w:r>
              <w:rPr>
                <w:noProof/>
                <w:webHidden/>
              </w:rPr>
              <w:instrText xml:space="preserve"> PAGEREF _Toc194067218 \h </w:instrText>
            </w:r>
            <w:r>
              <w:rPr>
                <w:noProof/>
                <w:webHidden/>
              </w:rPr>
            </w:r>
            <w:r>
              <w:rPr>
                <w:noProof/>
                <w:webHidden/>
              </w:rPr>
              <w:fldChar w:fldCharType="separate"/>
            </w:r>
            <w:r>
              <w:rPr>
                <w:noProof/>
                <w:webHidden/>
              </w:rPr>
              <w:t>56</w:t>
            </w:r>
            <w:r>
              <w:rPr>
                <w:noProof/>
                <w:webHidden/>
              </w:rPr>
              <w:fldChar w:fldCharType="end"/>
            </w:r>
          </w:hyperlink>
        </w:p>
        <w:p w14:paraId="12BA4B6E" w14:textId="00167A21"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219" w:history="1">
            <w:r w:rsidRPr="00EA1784">
              <w:rPr>
                <w:rStyle w:val="Hyperlink"/>
                <w:noProof/>
              </w:rPr>
              <w:t>21.1</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Exchange set delivery</w:t>
            </w:r>
            <w:r>
              <w:rPr>
                <w:noProof/>
                <w:webHidden/>
              </w:rPr>
              <w:tab/>
            </w:r>
            <w:r>
              <w:rPr>
                <w:noProof/>
                <w:webHidden/>
              </w:rPr>
              <w:fldChar w:fldCharType="begin"/>
            </w:r>
            <w:r>
              <w:rPr>
                <w:noProof/>
                <w:webHidden/>
              </w:rPr>
              <w:instrText xml:space="preserve"> PAGEREF _Toc194067219 \h </w:instrText>
            </w:r>
            <w:r>
              <w:rPr>
                <w:noProof/>
                <w:webHidden/>
              </w:rPr>
            </w:r>
            <w:r>
              <w:rPr>
                <w:noProof/>
                <w:webHidden/>
              </w:rPr>
              <w:fldChar w:fldCharType="separate"/>
            </w:r>
            <w:r>
              <w:rPr>
                <w:noProof/>
                <w:webHidden/>
              </w:rPr>
              <w:t>56</w:t>
            </w:r>
            <w:r>
              <w:rPr>
                <w:noProof/>
                <w:webHidden/>
              </w:rPr>
              <w:fldChar w:fldCharType="end"/>
            </w:r>
          </w:hyperlink>
        </w:p>
        <w:p w14:paraId="0FEC82AC" w14:textId="1DDC06AA"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220" w:history="1">
            <w:r w:rsidRPr="00EA1784">
              <w:rPr>
                <w:rStyle w:val="Hyperlink"/>
                <w:noProof/>
              </w:rPr>
              <w:t>21.2</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Management of automatic updates to Dataset Support files</w:t>
            </w:r>
            <w:r>
              <w:rPr>
                <w:noProof/>
                <w:webHidden/>
              </w:rPr>
              <w:tab/>
            </w:r>
            <w:r>
              <w:rPr>
                <w:noProof/>
                <w:webHidden/>
              </w:rPr>
              <w:fldChar w:fldCharType="begin"/>
            </w:r>
            <w:r>
              <w:rPr>
                <w:noProof/>
                <w:webHidden/>
              </w:rPr>
              <w:instrText xml:space="preserve"> PAGEREF _Toc194067220 \h </w:instrText>
            </w:r>
            <w:r>
              <w:rPr>
                <w:noProof/>
                <w:webHidden/>
              </w:rPr>
            </w:r>
            <w:r>
              <w:rPr>
                <w:noProof/>
                <w:webHidden/>
              </w:rPr>
              <w:fldChar w:fldCharType="separate"/>
            </w:r>
            <w:r>
              <w:rPr>
                <w:noProof/>
                <w:webHidden/>
              </w:rPr>
              <w:t>56</w:t>
            </w:r>
            <w:r>
              <w:rPr>
                <w:noProof/>
                <w:webHidden/>
              </w:rPr>
              <w:fldChar w:fldCharType="end"/>
            </w:r>
          </w:hyperlink>
        </w:p>
        <w:p w14:paraId="7F5DAD70" w14:textId="6E8995B1"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221" w:history="1">
            <w:r w:rsidRPr="00EA1784">
              <w:rPr>
                <w:rStyle w:val="Hyperlink"/>
                <w:noProof/>
              </w:rPr>
              <w:t>21.3</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Dataset Support File formats.</w:t>
            </w:r>
            <w:r>
              <w:rPr>
                <w:noProof/>
                <w:webHidden/>
              </w:rPr>
              <w:tab/>
            </w:r>
            <w:r>
              <w:rPr>
                <w:noProof/>
                <w:webHidden/>
              </w:rPr>
              <w:fldChar w:fldCharType="begin"/>
            </w:r>
            <w:r>
              <w:rPr>
                <w:noProof/>
                <w:webHidden/>
              </w:rPr>
              <w:instrText xml:space="preserve"> PAGEREF _Toc194067221 \h </w:instrText>
            </w:r>
            <w:r>
              <w:rPr>
                <w:noProof/>
                <w:webHidden/>
              </w:rPr>
            </w:r>
            <w:r>
              <w:rPr>
                <w:noProof/>
                <w:webHidden/>
              </w:rPr>
              <w:fldChar w:fldCharType="separate"/>
            </w:r>
            <w:r>
              <w:rPr>
                <w:noProof/>
                <w:webHidden/>
              </w:rPr>
              <w:t>57</w:t>
            </w:r>
            <w:r>
              <w:rPr>
                <w:noProof/>
                <w:webHidden/>
              </w:rPr>
              <w:fldChar w:fldCharType="end"/>
            </w:r>
          </w:hyperlink>
        </w:p>
        <w:p w14:paraId="47D3A14A" w14:textId="0FDDF2D7" w:rsidR="00265357" w:rsidRDefault="00265357">
          <w:pPr>
            <w:pStyle w:val="TOC1"/>
            <w:rPr>
              <w:rFonts w:asciiTheme="minorHAnsi" w:eastAsiaTheme="minorEastAsia" w:hAnsiTheme="minorHAnsi" w:cstheme="minorBidi"/>
              <w:bCs w:val="0"/>
              <w:noProof/>
              <w:kern w:val="2"/>
              <w:sz w:val="24"/>
              <w:szCs w:val="24"/>
              <w:lang w:eastAsia="en-GB"/>
              <w14:ligatures w14:val="standardContextual"/>
            </w:rPr>
          </w:pPr>
          <w:hyperlink w:anchor="_Toc194067222" w:history="1">
            <w:r w:rsidRPr="00EA1784">
              <w:rPr>
                <w:rStyle w:val="Hyperlink"/>
                <w:noProof/>
              </w:rPr>
              <w:t>Appendix A – Manual Updates</w:t>
            </w:r>
            <w:r>
              <w:rPr>
                <w:noProof/>
                <w:webHidden/>
              </w:rPr>
              <w:tab/>
            </w:r>
            <w:r>
              <w:rPr>
                <w:noProof/>
                <w:webHidden/>
              </w:rPr>
              <w:fldChar w:fldCharType="begin"/>
            </w:r>
            <w:r>
              <w:rPr>
                <w:noProof/>
                <w:webHidden/>
              </w:rPr>
              <w:instrText xml:space="preserve"> PAGEREF _Toc194067222 \h </w:instrText>
            </w:r>
            <w:r>
              <w:rPr>
                <w:noProof/>
                <w:webHidden/>
              </w:rPr>
            </w:r>
            <w:r>
              <w:rPr>
                <w:noProof/>
                <w:webHidden/>
              </w:rPr>
              <w:fldChar w:fldCharType="separate"/>
            </w:r>
            <w:r>
              <w:rPr>
                <w:noProof/>
                <w:webHidden/>
              </w:rPr>
              <w:t>59</w:t>
            </w:r>
            <w:r>
              <w:rPr>
                <w:noProof/>
                <w:webHidden/>
              </w:rPr>
              <w:fldChar w:fldCharType="end"/>
            </w:r>
          </w:hyperlink>
        </w:p>
        <w:p w14:paraId="1CDF7A9D" w14:textId="6A7EAF8D"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223" w:history="1">
            <w:r w:rsidRPr="00EA1784">
              <w:rPr>
                <w:rStyle w:val="Hyperlink"/>
                <w:noProof/>
              </w:rPr>
              <w:t>A-1</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Introduction</w:t>
            </w:r>
            <w:r>
              <w:rPr>
                <w:noProof/>
                <w:webHidden/>
              </w:rPr>
              <w:tab/>
            </w:r>
            <w:r>
              <w:rPr>
                <w:noProof/>
                <w:webHidden/>
              </w:rPr>
              <w:fldChar w:fldCharType="begin"/>
            </w:r>
            <w:r>
              <w:rPr>
                <w:noProof/>
                <w:webHidden/>
              </w:rPr>
              <w:instrText xml:space="preserve"> PAGEREF _Toc194067223 \h </w:instrText>
            </w:r>
            <w:r>
              <w:rPr>
                <w:noProof/>
                <w:webHidden/>
              </w:rPr>
            </w:r>
            <w:r>
              <w:rPr>
                <w:noProof/>
                <w:webHidden/>
              </w:rPr>
              <w:fldChar w:fldCharType="separate"/>
            </w:r>
            <w:r>
              <w:rPr>
                <w:noProof/>
                <w:webHidden/>
              </w:rPr>
              <w:t>59</w:t>
            </w:r>
            <w:r>
              <w:rPr>
                <w:noProof/>
                <w:webHidden/>
              </w:rPr>
              <w:fldChar w:fldCharType="end"/>
            </w:r>
          </w:hyperlink>
        </w:p>
        <w:p w14:paraId="446F8DA3" w14:textId="10E1F8D7"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224" w:history="1">
            <w:r w:rsidRPr="00EA1784">
              <w:rPr>
                <w:rStyle w:val="Hyperlink"/>
                <w:noProof/>
              </w:rPr>
              <w:t>A-2</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Attribution of Manual Update Features</w:t>
            </w:r>
            <w:r>
              <w:rPr>
                <w:noProof/>
                <w:webHidden/>
              </w:rPr>
              <w:tab/>
            </w:r>
            <w:r>
              <w:rPr>
                <w:noProof/>
                <w:webHidden/>
              </w:rPr>
              <w:fldChar w:fldCharType="begin"/>
            </w:r>
            <w:r>
              <w:rPr>
                <w:noProof/>
                <w:webHidden/>
              </w:rPr>
              <w:instrText xml:space="preserve"> PAGEREF _Toc194067224 \h </w:instrText>
            </w:r>
            <w:r>
              <w:rPr>
                <w:noProof/>
                <w:webHidden/>
              </w:rPr>
            </w:r>
            <w:r>
              <w:rPr>
                <w:noProof/>
                <w:webHidden/>
              </w:rPr>
              <w:fldChar w:fldCharType="separate"/>
            </w:r>
            <w:r>
              <w:rPr>
                <w:noProof/>
                <w:webHidden/>
              </w:rPr>
              <w:t>61</w:t>
            </w:r>
            <w:r>
              <w:rPr>
                <w:noProof/>
                <w:webHidden/>
              </w:rPr>
              <w:fldChar w:fldCharType="end"/>
            </w:r>
          </w:hyperlink>
        </w:p>
        <w:p w14:paraId="06996D53" w14:textId="068107C5" w:rsidR="00265357" w:rsidRDefault="00265357">
          <w:pPr>
            <w:pStyle w:val="TOC1"/>
            <w:rPr>
              <w:rFonts w:asciiTheme="minorHAnsi" w:eastAsiaTheme="minorEastAsia" w:hAnsiTheme="minorHAnsi" w:cstheme="minorBidi"/>
              <w:bCs w:val="0"/>
              <w:noProof/>
              <w:kern w:val="2"/>
              <w:sz w:val="24"/>
              <w:szCs w:val="24"/>
              <w:lang w:eastAsia="en-GB"/>
              <w14:ligatures w14:val="standardContextual"/>
            </w:rPr>
          </w:pPr>
          <w:hyperlink w:anchor="_Toc194067225" w:history="1">
            <w:r w:rsidRPr="00EA1784">
              <w:rPr>
                <w:rStyle w:val="Hyperlink"/>
                <w:noProof/>
              </w:rPr>
              <w:t>Appendix B: S-100 Data Import Error Codes and Explanations</w:t>
            </w:r>
            <w:r>
              <w:rPr>
                <w:noProof/>
                <w:webHidden/>
              </w:rPr>
              <w:tab/>
            </w:r>
            <w:r>
              <w:rPr>
                <w:noProof/>
                <w:webHidden/>
              </w:rPr>
              <w:fldChar w:fldCharType="begin"/>
            </w:r>
            <w:r>
              <w:rPr>
                <w:noProof/>
                <w:webHidden/>
              </w:rPr>
              <w:instrText xml:space="preserve"> PAGEREF _Toc194067225 \h </w:instrText>
            </w:r>
            <w:r>
              <w:rPr>
                <w:noProof/>
                <w:webHidden/>
              </w:rPr>
            </w:r>
            <w:r>
              <w:rPr>
                <w:noProof/>
                <w:webHidden/>
              </w:rPr>
              <w:fldChar w:fldCharType="separate"/>
            </w:r>
            <w:r>
              <w:rPr>
                <w:noProof/>
                <w:webHidden/>
              </w:rPr>
              <w:t>63</w:t>
            </w:r>
            <w:r>
              <w:rPr>
                <w:noProof/>
                <w:webHidden/>
              </w:rPr>
              <w:fldChar w:fldCharType="end"/>
            </w:r>
          </w:hyperlink>
        </w:p>
        <w:p w14:paraId="4703CB17" w14:textId="493894FF"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226" w:history="1">
            <w:r w:rsidRPr="00EA1784">
              <w:rPr>
                <w:rStyle w:val="Hyperlink"/>
                <w:noProof/>
              </w:rPr>
              <w:t>B-1.</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Introduction.</w:t>
            </w:r>
            <w:r>
              <w:rPr>
                <w:noProof/>
                <w:webHidden/>
              </w:rPr>
              <w:tab/>
            </w:r>
            <w:r>
              <w:rPr>
                <w:noProof/>
                <w:webHidden/>
              </w:rPr>
              <w:fldChar w:fldCharType="begin"/>
            </w:r>
            <w:r>
              <w:rPr>
                <w:noProof/>
                <w:webHidden/>
              </w:rPr>
              <w:instrText xml:space="preserve"> PAGEREF _Toc194067226 \h </w:instrText>
            </w:r>
            <w:r>
              <w:rPr>
                <w:noProof/>
                <w:webHidden/>
              </w:rPr>
            </w:r>
            <w:r>
              <w:rPr>
                <w:noProof/>
                <w:webHidden/>
              </w:rPr>
              <w:fldChar w:fldCharType="separate"/>
            </w:r>
            <w:r>
              <w:rPr>
                <w:noProof/>
                <w:webHidden/>
              </w:rPr>
              <w:t>63</w:t>
            </w:r>
            <w:r>
              <w:rPr>
                <w:noProof/>
                <w:webHidden/>
              </w:rPr>
              <w:fldChar w:fldCharType="end"/>
            </w:r>
          </w:hyperlink>
        </w:p>
        <w:p w14:paraId="77930532" w14:textId="4BDB440C"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227" w:history="1">
            <w:r w:rsidRPr="00EA1784">
              <w:rPr>
                <w:rStyle w:val="Hyperlink"/>
                <w:noProof/>
              </w:rPr>
              <w:t>B-2.</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Error code descriptions.</w:t>
            </w:r>
            <w:r>
              <w:rPr>
                <w:noProof/>
                <w:webHidden/>
              </w:rPr>
              <w:tab/>
            </w:r>
            <w:r>
              <w:rPr>
                <w:noProof/>
                <w:webHidden/>
              </w:rPr>
              <w:fldChar w:fldCharType="begin"/>
            </w:r>
            <w:r>
              <w:rPr>
                <w:noProof/>
                <w:webHidden/>
              </w:rPr>
              <w:instrText xml:space="preserve"> PAGEREF _Toc194067227 \h </w:instrText>
            </w:r>
            <w:r>
              <w:rPr>
                <w:noProof/>
                <w:webHidden/>
              </w:rPr>
            </w:r>
            <w:r>
              <w:rPr>
                <w:noProof/>
                <w:webHidden/>
              </w:rPr>
              <w:fldChar w:fldCharType="separate"/>
            </w:r>
            <w:r>
              <w:rPr>
                <w:noProof/>
                <w:webHidden/>
              </w:rPr>
              <w:t>64</w:t>
            </w:r>
            <w:r>
              <w:rPr>
                <w:noProof/>
                <w:webHidden/>
              </w:rPr>
              <w:fldChar w:fldCharType="end"/>
            </w:r>
          </w:hyperlink>
        </w:p>
        <w:p w14:paraId="5E3B592E" w14:textId="6B476FC0"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228" w:history="1">
            <w:r w:rsidRPr="00EA1784">
              <w:rPr>
                <w:rStyle w:val="Hyperlink"/>
                <w:noProof/>
              </w:rPr>
              <w:t>B-3.</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Exchange Set Installation on ECDIS</w:t>
            </w:r>
            <w:r>
              <w:rPr>
                <w:noProof/>
                <w:webHidden/>
              </w:rPr>
              <w:tab/>
            </w:r>
            <w:r>
              <w:rPr>
                <w:noProof/>
                <w:webHidden/>
              </w:rPr>
              <w:fldChar w:fldCharType="begin"/>
            </w:r>
            <w:r>
              <w:rPr>
                <w:noProof/>
                <w:webHidden/>
              </w:rPr>
              <w:instrText xml:space="preserve"> PAGEREF _Toc194067228 \h </w:instrText>
            </w:r>
            <w:r>
              <w:rPr>
                <w:noProof/>
                <w:webHidden/>
              </w:rPr>
            </w:r>
            <w:r>
              <w:rPr>
                <w:noProof/>
                <w:webHidden/>
              </w:rPr>
              <w:fldChar w:fldCharType="separate"/>
            </w:r>
            <w:r>
              <w:rPr>
                <w:noProof/>
                <w:webHidden/>
              </w:rPr>
              <w:t>65</w:t>
            </w:r>
            <w:r>
              <w:rPr>
                <w:noProof/>
                <w:webHidden/>
              </w:rPr>
              <w:fldChar w:fldCharType="end"/>
            </w:r>
          </w:hyperlink>
        </w:p>
        <w:p w14:paraId="25D929E1" w14:textId="79978C69" w:rsidR="00265357" w:rsidRDefault="00265357">
          <w:pPr>
            <w:pStyle w:val="TOC1"/>
            <w:rPr>
              <w:rFonts w:asciiTheme="minorHAnsi" w:eastAsiaTheme="minorEastAsia" w:hAnsiTheme="minorHAnsi" w:cstheme="minorBidi"/>
              <w:bCs w:val="0"/>
              <w:noProof/>
              <w:kern w:val="2"/>
              <w:sz w:val="24"/>
              <w:szCs w:val="24"/>
              <w:lang w:eastAsia="en-GB"/>
              <w14:ligatures w14:val="standardContextual"/>
            </w:rPr>
          </w:pPr>
          <w:hyperlink w:anchor="_Toc194067229" w:history="1">
            <w:r w:rsidRPr="00EA1784">
              <w:rPr>
                <w:rStyle w:val="Hyperlink"/>
                <w:noProof/>
              </w:rPr>
              <w:t>Appendix C  -  ECDIS Update Status Reports</w:t>
            </w:r>
            <w:r>
              <w:rPr>
                <w:noProof/>
                <w:webHidden/>
              </w:rPr>
              <w:tab/>
            </w:r>
            <w:r>
              <w:rPr>
                <w:noProof/>
                <w:webHidden/>
              </w:rPr>
              <w:fldChar w:fldCharType="begin"/>
            </w:r>
            <w:r>
              <w:rPr>
                <w:noProof/>
                <w:webHidden/>
              </w:rPr>
              <w:instrText xml:space="preserve"> PAGEREF _Toc194067229 \h </w:instrText>
            </w:r>
            <w:r>
              <w:rPr>
                <w:noProof/>
                <w:webHidden/>
              </w:rPr>
            </w:r>
            <w:r>
              <w:rPr>
                <w:noProof/>
                <w:webHidden/>
              </w:rPr>
              <w:fldChar w:fldCharType="separate"/>
            </w:r>
            <w:r>
              <w:rPr>
                <w:noProof/>
                <w:webHidden/>
              </w:rPr>
              <w:t>69</w:t>
            </w:r>
            <w:r>
              <w:rPr>
                <w:noProof/>
                <w:webHidden/>
              </w:rPr>
              <w:fldChar w:fldCharType="end"/>
            </w:r>
          </w:hyperlink>
        </w:p>
        <w:p w14:paraId="1728735C" w14:textId="787D9F0E" w:rsidR="00265357" w:rsidRDefault="00265357">
          <w:pPr>
            <w:pStyle w:val="TOC1"/>
            <w:rPr>
              <w:rFonts w:asciiTheme="minorHAnsi" w:eastAsiaTheme="minorEastAsia" w:hAnsiTheme="minorHAnsi" w:cstheme="minorBidi"/>
              <w:bCs w:val="0"/>
              <w:noProof/>
              <w:kern w:val="2"/>
              <w:sz w:val="24"/>
              <w:szCs w:val="24"/>
              <w:lang w:eastAsia="en-GB"/>
              <w14:ligatures w14:val="standardContextual"/>
            </w:rPr>
          </w:pPr>
          <w:hyperlink w:anchor="_Toc194067230" w:history="1">
            <w:r w:rsidRPr="00EA1784">
              <w:rPr>
                <w:rStyle w:val="Hyperlink"/>
                <w:noProof/>
              </w:rPr>
              <w:t>C-1</w:t>
            </w:r>
            <w:r>
              <w:rPr>
                <w:rFonts w:asciiTheme="minorHAnsi" w:eastAsiaTheme="minorEastAsia" w:hAnsiTheme="minorHAnsi" w:cstheme="minorBidi"/>
                <w:bCs w:val="0"/>
                <w:noProof/>
                <w:kern w:val="2"/>
                <w:sz w:val="24"/>
                <w:szCs w:val="24"/>
                <w:lang w:eastAsia="en-GB"/>
                <w14:ligatures w14:val="standardContextual"/>
              </w:rPr>
              <w:tab/>
            </w:r>
            <w:r w:rsidRPr="00EA1784">
              <w:rPr>
                <w:rStyle w:val="Hyperlink"/>
                <w:noProof/>
              </w:rPr>
              <w:t>Purpose</w:t>
            </w:r>
            <w:r>
              <w:rPr>
                <w:noProof/>
                <w:webHidden/>
              </w:rPr>
              <w:tab/>
            </w:r>
            <w:r>
              <w:rPr>
                <w:noProof/>
                <w:webHidden/>
              </w:rPr>
              <w:fldChar w:fldCharType="begin"/>
            </w:r>
            <w:r>
              <w:rPr>
                <w:noProof/>
                <w:webHidden/>
              </w:rPr>
              <w:instrText xml:space="preserve"> PAGEREF _Toc194067230 \h </w:instrText>
            </w:r>
            <w:r>
              <w:rPr>
                <w:noProof/>
                <w:webHidden/>
              </w:rPr>
            </w:r>
            <w:r>
              <w:rPr>
                <w:noProof/>
                <w:webHidden/>
              </w:rPr>
              <w:fldChar w:fldCharType="separate"/>
            </w:r>
            <w:r>
              <w:rPr>
                <w:noProof/>
                <w:webHidden/>
              </w:rPr>
              <w:t>69</w:t>
            </w:r>
            <w:r>
              <w:rPr>
                <w:noProof/>
                <w:webHidden/>
              </w:rPr>
              <w:fldChar w:fldCharType="end"/>
            </w:r>
          </w:hyperlink>
        </w:p>
        <w:p w14:paraId="05DE4301" w14:textId="37CC4D00" w:rsidR="00265357" w:rsidRDefault="00265357">
          <w:pPr>
            <w:pStyle w:val="TOC1"/>
            <w:rPr>
              <w:rFonts w:asciiTheme="minorHAnsi" w:eastAsiaTheme="minorEastAsia" w:hAnsiTheme="minorHAnsi" w:cstheme="minorBidi"/>
              <w:bCs w:val="0"/>
              <w:noProof/>
              <w:kern w:val="2"/>
              <w:sz w:val="24"/>
              <w:szCs w:val="24"/>
              <w:lang w:eastAsia="en-GB"/>
              <w14:ligatures w14:val="standardContextual"/>
            </w:rPr>
          </w:pPr>
          <w:hyperlink w:anchor="_Toc194067231" w:history="1">
            <w:r w:rsidRPr="00EA1784">
              <w:rPr>
                <w:rStyle w:val="Hyperlink"/>
                <w:noProof/>
              </w:rPr>
              <w:t>Appendix D – Enhanced Safety Contour and Water Level Adjustment</w:t>
            </w:r>
            <w:r>
              <w:rPr>
                <w:noProof/>
                <w:webHidden/>
              </w:rPr>
              <w:tab/>
            </w:r>
            <w:r>
              <w:rPr>
                <w:noProof/>
                <w:webHidden/>
              </w:rPr>
              <w:fldChar w:fldCharType="begin"/>
            </w:r>
            <w:r>
              <w:rPr>
                <w:noProof/>
                <w:webHidden/>
              </w:rPr>
              <w:instrText xml:space="preserve"> PAGEREF _Toc194067231 \h </w:instrText>
            </w:r>
            <w:r>
              <w:rPr>
                <w:noProof/>
                <w:webHidden/>
              </w:rPr>
            </w:r>
            <w:r>
              <w:rPr>
                <w:noProof/>
                <w:webHidden/>
              </w:rPr>
              <w:fldChar w:fldCharType="separate"/>
            </w:r>
            <w:r>
              <w:rPr>
                <w:noProof/>
                <w:webHidden/>
              </w:rPr>
              <w:t>76</w:t>
            </w:r>
            <w:r>
              <w:rPr>
                <w:noProof/>
                <w:webHidden/>
              </w:rPr>
              <w:fldChar w:fldCharType="end"/>
            </w:r>
          </w:hyperlink>
        </w:p>
        <w:p w14:paraId="3ABD21C7" w14:textId="331C2670" w:rsidR="00265357" w:rsidRDefault="00265357">
          <w:pPr>
            <w:pStyle w:val="TOC1"/>
            <w:rPr>
              <w:rFonts w:asciiTheme="minorHAnsi" w:eastAsiaTheme="minorEastAsia" w:hAnsiTheme="minorHAnsi" w:cstheme="minorBidi"/>
              <w:bCs w:val="0"/>
              <w:noProof/>
              <w:kern w:val="2"/>
              <w:sz w:val="24"/>
              <w:szCs w:val="24"/>
              <w:lang w:eastAsia="en-GB"/>
              <w14:ligatures w14:val="standardContextual"/>
            </w:rPr>
          </w:pPr>
          <w:hyperlink w:anchor="_Toc194067232" w:history="1">
            <w:r w:rsidRPr="00EA1784">
              <w:rPr>
                <w:rStyle w:val="Hyperlink"/>
                <w:noProof/>
              </w:rPr>
              <w:t>D-1</w:t>
            </w:r>
            <w:r>
              <w:rPr>
                <w:rFonts w:asciiTheme="minorHAnsi" w:eastAsiaTheme="minorEastAsia" w:hAnsiTheme="minorHAnsi" w:cstheme="minorBidi"/>
                <w:bCs w:val="0"/>
                <w:noProof/>
                <w:kern w:val="2"/>
                <w:sz w:val="24"/>
                <w:szCs w:val="24"/>
                <w:lang w:eastAsia="en-GB"/>
                <w14:ligatures w14:val="standardContextual"/>
              </w:rPr>
              <w:tab/>
            </w:r>
            <w:r w:rsidRPr="00EA1784">
              <w:rPr>
                <w:rStyle w:val="Hyperlink"/>
                <w:noProof/>
              </w:rPr>
              <w:t>Enhanced Safety Contour</w:t>
            </w:r>
            <w:r>
              <w:rPr>
                <w:noProof/>
                <w:webHidden/>
              </w:rPr>
              <w:tab/>
            </w:r>
            <w:r>
              <w:rPr>
                <w:noProof/>
                <w:webHidden/>
              </w:rPr>
              <w:fldChar w:fldCharType="begin"/>
            </w:r>
            <w:r>
              <w:rPr>
                <w:noProof/>
                <w:webHidden/>
              </w:rPr>
              <w:instrText xml:space="preserve"> PAGEREF _Toc194067232 \h </w:instrText>
            </w:r>
            <w:r>
              <w:rPr>
                <w:noProof/>
                <w:webHidden/>
              </w:rPr>
            </w:r>
            <w:r>
              <w:rPr>
                <w:noProof/>
                <w:webHidden/>
              </w:rPr>
              <w:fldChar w:fldCharType="separate"/>
            </w:r>
            <w:r>
              <w:rPr>
                <w:noProof/>
                <w:webHidden/>
              </w:rPr>
              <w:t>76</w:t>
            </w:r>
            <w:r>
              <w:rPr>
                <w:noProof/>
                <w:webHidden/>
              </w:rPr>
              <w:fldChar w:fldCharType="end"/>
            </w:r>
          </w:hyperlink>
        </w:p>
        <w:p w14:paraId="04C5B3C7" w14:textId="0CE4B977"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233" w:history="1">
            <w:r w:rsidRPr="00EA1784">
              <w:rPr>
                <w:rStyle w:val="Hyperlink"/>
                <w:noProof/>
              </w:rPr>
              <w:t>D-1.1</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Data Constraints</w:t>
            </w:r>
            <w:r>
              <w:rPr>
                <w:noProof/>
                <w:webHidden/>
              </w:rPr>
              <w:tab/>
            </w:r>
            <w:r>
              <w:rPr>
                <w:noProof/>
                <w:webHidden/>
              </w:rPr>
              <w:fldChar w:fldCharType="begin"/>
            </w:r>
            <w:r>
              <w:rPr>
                <w:noProof/>
                <w:webHidden/>
              </w:rPr>
              <w:instrText xml:space="preserve"> PAGEREF _Toc194067233 \h </w:instrText>
            </w:r>
            <w:r>
              <w:rPr>
                <w:noProof/>
                <w:webHidden/>
              </w:rPr>
            </w:r>
            <w:r>
              <w:rPr>
                <w:noProof/>
                <w:webHidden/>
              </w:rPr>
              <w:fldChar w:fldCharType="separate"/>
            </w:r>
            <w:r>
              <w:rPr>
                <w:noProof/>
                <w:webHidden/>
              </w:rPr>
              <w:t>77</w:t>
            </w:r>
            <w:r>
              <w:rPr>
                <w:noProof/>
                <w:webHidden/>
              </w:rPr>
              <w:fldChar w:fldCharType="end"/>
            </w:r>
          </w:hyperlink>
        </w:p>
        <w:p w14:paraId="2F8E7CA9" w14:textId="1A3091E8"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234" w:history="1">
            <w:r w:rsidRPr="00EA1784">
              <w:rPr>
                <w:rStyle w:val="Hyperlink"/>
                <w:noProof/>
              </w:rPr>
              <w:t>D-1.2</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Enhanced Safety Contour Selection and Implementation</w:t>
            </w:r>
            <w:r>
              <w:rPr>
                <w:noProof/>
                <w:webHidden/>
              </w:rPr>
              <w:tab/>
            </w:r>
            <w:r>
              <w:rPr>
                <w:noProof/>
                <w:webHidden/>
              </w:rPr>
              <w:fldChar w:fldCharType="begin"/>
            </w:r>
            <w:r>
              <w:rPr>
                <w:noProof/>
                <w:webHidden/>
              </w:rPr>
              <w:instrText xml:space="preserve"> PAGEREF _Toc194067234 \h </w:instrText>
            </w:r>
            <w:r>
              <w:rPr>
                <w:noProof/>
                <w:webHidden/>
              </w:rPr>
            </w:r>
            <w:r>
              <w:rPr>
                <w:noProof/>
                <w:webHidden/>
              </w:rPr>
              <w:fldChar w:fldCharType="separate"/>
            </w:r>
            <w:r>
              <w:rPr>
                <w:noProof/>
                <w:webHidden/>
              </w:rPr>
              <w:t>78</w:t>
            </w:r>
            <w:r>
              <w:rPr>
                <w:noProof/>
                <w:webHidden/>
              </w:rPr>
              <w:fldChar w:fldCharType="end"/>
            </w:r>
          </w:hyperlink>
        </w:p>
        <w:p w14:paraId="08512F0C" w14:textId="0D964AC3" w:rsidR="00265357" w:rsidRDefault="00265357">
          <w:pPr>
            <w:pStyle w:val="TOC1"/>
            <w:rPr>
              <w:rFonts w:asciiTheme="minorHAnsi" w:eastAsiaTheme="minorEastAsia" w:hAnsiTheme="minorHAnsi" w:cstheme="minorBidi"/>
              <w:bCs w:val="0"/>
              <w:noProof/>
              <w:kern w:val="2"/>
              <w:sz w:val="24"/>
              <w:szCs w:val="24"/>
              <w:lang w:eastAsia="en-GB"/>
              <w14:ligatures w14:val="standardContextual"/>
            </w:rPr>
          </w:pPr>
          <w:hyperlink w:anchor="_Toc194067235" w:history="1">
            <w:r w:rsidRPr="00EA1784">
              <w:rPr>
                <w:rStyle w:val="Hyperlink"/>
                <w:noProof/>
              </w:rPr>
              <w:t>D-2</w:t>
            </w:r>
            <w:r>
              <w:rPr>
                <w:rFonts w:asciiTheme="minorHAnsi" w:eastAsiaTheme="minorEastAsia" w:hAnsiTheme="minorHAnsi" w:cstheme="minorBidi"/>
                <w:bCs w:val="0"/>
                <w:noProof/>
                <w:kern w:val="2"/>
                <w:sz w:val="24"/>
                <w:szCs w:val="24"/>
                <w:lang w:eastAsia="en-GB"/>
                <w14:ligatures w14:val="standardContextual"/>
              </w:rPr>
              <w:tab/>
            </w:r>
            <w:r w:rsidRPr="00EA1784">
              <w:rPr>
                <w:rStyle w:val="Hyperlink"/>
                <w:noProof/>
              </w:rPr>
              <w:t>Water Level Adjustment (WLA)</w:t>
            </w:r>
            <w:r>
              <w:rPr>
                <w:noProof/>
                <w:webHidden/>
              </w:rPr>
              <w:tab/>
            </w:r>
            <w:r>
              <w:rPr>
                <w:noProof/>
                <w:webHidden/>
              </w:rPr>
              <w:fldChar w:fldCharType="begin"/>
            </w:r>
            <w:r>
              <w:rPr>
                <w:noProof/>
                <w:webHidden/>
              </w:rPr>
              <w:instrText xml:space="preserve"> PAGEREF _Toc194067235 \h </w:instrText>
            </w:r>
            <w:r>
              <w:rPr>
                <w:noProof/>
                <w:webHidden/>
              </w:rPr>
            </w:r>
            <w:r>
              <w:rPr>
                <w:noProof/>
                <w:webHidden/>
              </w:rPr>
              <w:fldChar w:fldCharType="separate"/>
            </w:r>
            <w:r>
              <w:rPr>
                <w:noProof/>
                <w:webHidden/>
              </w:rPr>
              <w:t>80</w:t>
            </w:r>
            <w:r>
              <w:rPr>
                <w:noProof/>
                <w:webHidden/>
              </w:rPr>
              <w:fldChar w:fldCharType="end"/>
            </w:r>
          </w:hyperlink>
        </w:p>
        <w:p w14:paraId="2D86960F" w14:textId="0743803C" w:rsidR="00265357" w:rsidRDefault="00265357">
          <w:pPr>
            <w:pStyle w:val="TOC1"/>
            <w:rPr>
              <w:rFonts w:asciiTheme="minorHAnsi" w:eastAsiaTheme="minorEastAsia" w:hAnsiTheme="minorHAnsi" w:cstheme="minorBidi"/>
              <w:bCs w:val="0"/>
              <w:noProof/>
              <w:kern w:val="2"/>
              <w:sz w:val="24"/>
              <w:szCs w:val="24"/>
              <w:lang w:eastAsia="en-GB"/>
              <w14:ligatures w14:val="standardContextual"/>
            </w:rPr>
          </w:pPr>
          <w:hyperlink w:anchor="_Toc194067236" w:history="1">
            <w:r w:rsidRPr="00EA1784">
              <w:rPr>
                <w:rStyle w:val="Hyperlink"/>
                <w:noProof/>
              </w:rPr>
              <w:t>D-2.1</w:t>
            </w:r>
            <w:r>
              <w:rPr>
                <w:rFonts w:asciiTheme="minorHAnsi" w:eastAsiaTheme="minorEastAsia" w:hAnsiTheme="minorHAnsi" w:cstheme="minorBidi"/>
                <w:bCs w:val="0"/>
                <w:noProof/>
                <w:kern w:val="2"/>
                <w:sz w:val="24"/>
                <w:szCs w:val="24"/>
                <w:lang w:eastAsia="en-GB"/>
                <w14:ligatures w14:val="standardContextual"/>
              </w:rPr>
              <w:tab/>
            </w:r>
            <w:r w:rsidRPr="00EA1784">
              <w:rPr>
                <w:rStyle w:val="Hyperlink"/>
                <w:noProof/>
              </w:rPr>
              <w:t>Scope</w:t>
            </w:r>
            <w:r>
              <w:rPr>
                <w:noProof/>
                <w:webHidden/>
              </w:rPr>
              <w:tab/>
            </w:r>
            <w:r>
              <w:rPr>
                <w:noProof/>
                <w:webHidden/>
              </w:rPr>
              <w:fldChar w:fldCharType="begin"/>
            </w:r>
            <w:r>
              <w:rPr>
                <w:noProof/>
                <w:webHidden/>
              </w:rPr>
              <w:instrText xml:space="preserve"> PAGEREF _Toc194067236 \h </w:instrText>
            </w:r>
            <w:r>
              <w:rPr>
                <w:noProof/>
                <w:webHidden/>
              </w:rPr>
            </w:r>
            <w:r>
              <w:rPr>
                <w:noProof/>
                <w:webHidden/>
              </w:rPr>
              <w:fldChar w:fldCharType="separate"/>
            </w:r>
            <w:r>
              <w:rPr>
                <w:noProof/>
                <w:webHidden/>
              </w:rPr>
              <w:t>80</w:t>
            </w:r>
            <w:r>
              <w:rPr>
                <w:noProof/>
                <w:webHidden/>
              </w:rPr>
              <w:fldChar w:fldCharType="end"/>
            </w:r>
          </w:hyperlink>
        </w:p>
        <w:p w14:paraId="1F3787DB" w14:textId="30A529A0" w:rsidR="00265357" w:rsidRDefault="00265357">
          <w:pPr>
            <w:pStyle w:val="TOC1"/>
            <w:rPr>
              <w:rFonts w:asciiTheme="minorHAnsi" w:eastAsiaTheme="minorEastAsia" w:hAnsiTheme="minorHAnsi" w:cstheme="minorBidi"/>
              <w:bCs w:val="0"/>
              <w:noProof/>
              <w:kern w:val="2"/>
              <w:sz w:val="24"/>
              <w:szCs w:val="24"/>
              <w:lang w:eastAsia="en-GB"/>
              <w14:ligatures w14:val="standardContextual"/>
            </w:rPr>
          </w:pPr>
          <w:hyperlink w:anchor="_Toc194067237" w:history="1">
            <w:r w:rsidRPr="00EA1784">
              <w:rPr>
                <w:rStyle w:val="Hyperlink"/>
                <w:noProof/>
              </w:rPr>
              <w:t>D-2.2</w:t>
            </w:r>
            <w:r>
              <w:rPr>
                <w:rFonts w:asciiTheme="minorHAnsi" w:eastAsiaTheme="minorEastAsia" w:hAnsiTheme="minorHAnsi" w:cstheme="minorBidi"/>
                <w:bCs w:val="0"/>
                <w:noProof/>
                <w:kern w:val="2"/>
                <w:sz w:val="24"/>
                <w:szCs w:val="24"/>
                <w:lang w:eastAsia="en-GB"/>
                <w14:ligatures w14:val="standardContextual"/>
              </w:rPr>
              <w:tab/>
            </w:r>
            <w:r w:rsidRPr="00EA1784">
              <w:rPr>
                <w:rStyle w:val="Hyperlink"/>
                <w:noProof/>
              </w:rPr>
              <w:t>Constraints on input data</w:t>
            </w:r>
            <w:r>
              <w:rPr>
                <w:noProof/>
                <w:webHidden/>
              </w:rPr>
              <w:tab/>
            </w:r>
            <w:r>
              <w:rPr>
                <w:noProof/>
                <w:webHidden/>
              </w:rPr>
              <w:fldChar w:fldCharType="begin"/>
            </w:r>
            <w:r>
              <w:rPr>
                <w:noProof/>
                <w:webHidden/>
              </w:rPr>
              <w:instrText xml:space="preserve"> PAGEREF _Toc194067237 \h </w:instrText>
            </w:r>
            <w:r>
              <w:rPr>
                <w:noProof/>
                <w:webHidden/>
              </w:rPr>
            </w:r>
            <w:r>
              <w:rPr>
                <w:noProof/>
                <w:webHidden/>
              </w:rPr>
              <w:fldChar w:fldCharType="separate"/>
            </w:r>
            <w:r>
              <w:rPr>
                <w:noProof/>
                <w:webHidden/>
              </w:rPr>
              <w:t>80</w:t>
            </w:r>
            <w:r>
              <w:rPr>
                <w:noProof/>
                <w:webHidden/>
              </w:rPr>
              <w:fldChar w:fldCharType="end"/>
            </w:r>
          </w:hyperlink>
        </w:p>
        <w:p w14:paraId="30639E32" w14:textId="0D4AAEAA" w:rsidR="00265357" w:rsidRDefault="00265357">
          <w:pPr>
            <w:pStyle w:val="TOC1"/>
            <w:rPr>
              <w:rFonts w:asciiTheme="minorHAnsi" w:eastAsiaTheme="minorEastAsia" w:hAnsiTheme="minorHAnsi" w:cstheme="minorBidi"/>
              <w:bCs w:val="0"/>
              <w:noProof/>
              <w:kern w:val="2"/>
              <w:sz w:val="24"/>
              <w:szCs w:val="24"/>
              <w:lang w:eastAsia="en-GB"/>
              <w14:ligatures w14:val="standardContextual"/>
            </w:rPr>
          </w:pPr>
          <w:hyperlink w:anchor="_Toc194067238" w:history="1">
            <w:r w:rsidRPr="00EA1784">
              <w:rPr>
                <w:rStyle w:val="Hyperlink"/>
                <w:noProof/>
              </w:rPr>
              <w:t>D-2.3</w:t>
            </w:r>
            <w:r>
              <w:rPr>
                <w:rFonts w:asciiTheme="minorHAnsi" w:eastAsiaTheme="minorEastAsia" w:hAnsiTheme="minorHAnsi" w:cstheme="minorBidi"/>
                <w:bCs w:val="0"/>
                <w:noProof/>
                <w:kern w:val="2"/>
                <w:sz w:val="24"/>
                <w:szCs w:val="24"/>
                <w:lang w:eastAsia="en-GB"/>
                <w14:ligatures w14:val="standardContextual"/>
              </w:rPr>
              <w:tab/>
            </w:r>
            <w:r w:rsidRPr="00EA1784">
              <w:rPr>
                <w:rStyle w:val="Hyperlink"/>
                <w:noProof/>
              </w:rPr>
              <w:t>User Inputs</w:t>
            </w:r>
            <w:r>
              <w:rPr>
                <w:noProof/>
                <w:webHidden/>
              </w:rPr>
              <w:tab/>
            </w:r>
            <w:r>
              <w:rPr>
                <w:noProof/>
                <w:webHidden/>
              </w:rPr>
              <w:fldChar w:fldCharType="begin"/>
            </w:r>
            <w:r>
              <w:rPr>
                <w:noProof/>
                <w:webHidden/>
              </w:rPr>
              <w:instrText xml:space="preserve"> PAGEREF _Toc194067238 \h </w:instrText>
            </w:r>
            <w:r>
              <w:rPr>
                <w:noProof/>
                <w:webHidden/>
              </w:rPr>
            </w:r>
            <w:r>
              <w:rPr>
                <w:noProof/>
                <w:webHidden/>
              </w:rPr>
              <w:fldChar w:fldCharType="separate"/>
            </w:r>
            <w:r>
              <w:rPr>
                <w:noProof/>
                <w:webHidden/>
              </w:rPr>
              <w:t>81</w:t>
            </w:r>
            <w:r>
              <w:rPr>
                <w:noProof/>
                <w:webHidden/>
              </w:rPr>
              <w:fldChar w:fldCharType="end"/>
            </w:r>
          </w:hyperlink>
        </w:p>
        <w:p w14:paraId="78B8C27F" w14:textId="75F3F639" w:rsidR="00265357" w:rsidRDefault="00265357">
          <w:pPr>
            <w:pStyle w:val="TOC1"/>
            <w:rPr>
              <w:rFonts w:asciiTheme="minorHAnsi" w:eastAsiaTheme="minorEastAsia" w:hAnsiTheme="minorHAnsi" w:cstheme="minorBidi"/>
              <w:bCs w:val="0"/>
              <w:noProof/>
              <w:kern w:val="2"/>
              <w:sz w:val="24"/>
              <w:szCs w:val="24"/>
              <w:lang w:eastAsia="en-GB"/>
              <w14:ligatures w14:val="standardContextual"/>
            </w:rPr>
          </w:pPr>
          <w:hyperlink w:anchor="_Toc194067239" w:history="1">
            <w:r w:rsidRPr="00EA1784">
              <w:rPr>
                <w:rStyle w:val="Hyperlink"/>
                <w:noProof/>
              </w:rPr>
              <w:t>D-2.4</w:t>
            </w:r>
            <w:r>
              <w:rPr>
                <w:rFonts w:asciiTheme="minorHAnsi" w:eastAsiaTheme="minorEastAsia" w:hAnsiTheme="minorHAnsi" w:cstheme="minorBidi"/>
                <w:bCs w:val="0"/>
                <w:noProof/>
                <w:kern w:val="2"/>
                <w:sz w:val="24"/>
                <w:szCs w:val="24"/>
                <w:lang w:eastAsia="en-GB"/>
                <w14:ligatures w14:val="standardContextual"/>
              </w:rPr>
              <w:tab/>
            </w:r>
            <w:r w:rsidRPr="00EA1784">
              <w:rPr>
                <w:rStyle w:val="Hyperlink"/>
                <w:noProof/>
              </w:rPr>
              <w:t>Implementation - general</w:t>
            </w:r>
            <w:r>
              <w:rPr>
                <w:noProof/>
                <w:webHidden/>
              </w:rPr>
              <w:tab/>
            </w:r>
            <w:r>
              <w:rPr>
                <w:noProof/>
                <w:webHidden/>
              </w:rPr>
              <w:fldChar w:fldCharType="begin"/>
            </w:r>
            <w:r>
              <w:rPr>
                <w:noProof/>
                <w:webHidden/>
              </w:rPr>
              <w:instrText xml:space="preserve"> PAGEREF _Toc194067239 \h </w:instrText>
            </w:r>
            <w:r>
              <w:rPr>
                <w:noProof/>
                <w:webHidden/>
              </w:rPr>
            </w:r>
            <w:r>
              <w:rPr>
                <w:noProof/>
                <w:webHidden/>
              </w:rPr>
              <w:fldChar w:fldCharType="separate"/>
            </w:r>
            <w:r>
              <w:rPr>
                <w:noProof/>
                <w:webHidden/>
              </w:rPr>
              <w:t>81</w:t>
            </w:r>
            <w:r>
              <w:rPr>
                <w:noProof/>
                <w:webHidden/>
              </w:rPr>
              <w:fldChar w:fldCharType="end"/>
            </w:r>
          </w:hyperlink>
        </w:p>
        <w:p w14:paraId="630A7646" w14:textId="1D10E405" w:rsidR="00265357" w:rsidRDefault="00265357">
          <w:pPr>
            <w:pStyle w:val="TOC1"/>
            <w:rPr>
              <w:rFonts w:asciiTheme="minorHAnsi" w:eastAsiaTheme="minorEastAsia" w:hAnsiTheme="minorHAnsi" w:cstheme="minorBidi"/>
              <w:bCs w:val="0"/>
              <w:noProof/>
              <w:kern w:val="2"/>
              <w:sz w:val="24"/>
              <w:szCs w:val="24"/>
              <w:lang w:eastAsia="en-GB"/>
              <w14:ligatures w14:val="standardContextual"/>
            </w:rPr>
          </w:pPr>
          <w:hyperlink w:anchor="_Toc194067240" w:history="1">
            <w:r w:rsidRPr="00EA1784">
              <w:rPr>
                <w:rStyle w:val="Hyperlink"/>
                <w:noProof/>
              </w:rPr>
              <w:t>D-2.5</w:t>
            </w:r>
            <w:r>
              <w:rPr>
                <w:rFonts w:asciiTheme="minorHAnsi" w:eastAsiaTheme="minorEastAsia" w:hAnsiTheme="minorHAnsi" w:cstheme="minorBidi"/>
                <w:bCs w:val="0"/>
                <w:noProof/>
                <w:kern w:val="2"/>
                <w:sz w:val="24"/>
                <w:szCs w:val="24"/>
                <w:lang w:eastAsia="en-GB"/>
                <w14:ligatures w14:val="standardContextual"/>
              </w:rPr>
              <w:tab/>
            </w:r>
            <w:r w:rsidRPr="00EA1784">
              <w:rPr>
                <w:rStyle w:val="Hyperlink"/>
                <w:noProof/>
              </w:rPr>
              <w:t>Implementation of WLA Option 1 – WLA for a single datetime instant</w:t>
            </w:r>
            <w:r>
              <w:rPr>
                <w:noProof/>
                <w:webHidden/>
              </w:rPr>
              <w:tab/>
            </w:r>
            <w:r>
              <w:rPr>
                <w:noProof/>
                <w:webHidden/>
              </w:rPr>
              <w:fldChar w:fldCharType="begin"/>
            </w:r>
            <w:r>
              <w:rPr>
                <w:noProof/>
                <w:webHidden/>
              </w:rPr>
              <w:instrText xml:space="preserve"> PAGEREF _Toc194067240 \h </w:instrText>
            </w:r>
            <w:r>
              <w:rPr>
                <w:noProof/>
                <w:webHidden/>
              </w:rPr>
            </w:r>
            <w:r>
              <w:rPr>
                <w:noProof/>
                <w:webHidden/>
              </w:rPr>
              <w:fldChar w:fldCharType="separate"/>
            </w:r>
            <w:r>
              <w:rPr>
                <w:noProof/>
                <w:webHidden/>
              </w:rPr>
              <w:t>82</w:t>
            </w:r>
            <w:r>
              <w:rPr>
                <w:noProof/>
                <w:webHidden/>
              </w:rPr>
              <w:fldChar w:fldCharType="end"/>
            </w:r>
          </w:hyperlink>
        </w:p>
        <w:p w14:paraId="23684A1A" w14:textId="43FCD0BE" w:rsidR="00265357" w:rsidRDefault="00265357">
          <w:pPr>
            <w:pStyle w:val="TOC1"/>
            <w:rPr>
              <w:rFonts w:asciiTheme="minorHAnsi" w:eastAsiaTheme="minorEastAsia" w:hAnsiTheme="minorHAnsi" w:cstheme="minorBidi"/>
              <w:bCs w:val="0"/>
              <w:noProof/>
              <w:kern w:val="2"/>
              <w:sz w:val="24"/>
              <w:szCs w:val="24"/>
              <w:lang w:eastAsia="en-GB"/>
              <w14:ligatures w14:val="standardContextual"/>
            </w:rPr>
          </w:pPr>
          <w:hyperlink w:anchor="_Toc194067241" w:history="1">
            <w:r w:rsidRPr="00EA1784">
              <w:rPr>
                <w:rStyle w:val="Hyperlink"/>
                <w:noProof/>
              </w:rPr>
              <w:t>D-2.6</w:t>
            </w:r>
            <w:r>
              <w:rPr>
                <w:rFonts w:asciiTheme="minorHAnsi" w:eastAsiaTheme="minorEastAsia" w:hAnsiTheme="minorHAnsi" w:cstheme="minorBidi"/>
                <w:bCs w:val="0"/>
                <w:noProof/>
                <w:kern w:val="2"/>
                <w:sz w:val="24"/>
                <w:szCs w:val="24"/>
                <w:lang w:eastAsia="en-GB"/>
                <w14:ligatures w14:val="standardContextual"/>
              </w:rPr>
              <w:tab/>
            </w:r>
            <w:r w:rsidRPr="00EA1784">
              <w:rPr>
                <w:rStyle w:val="Hyperlink"/>
                <w:noProof/>
              </w:rPr>
              <w:t>Implementation of WLA Option 2 – WLA for a datetime range specified by the user as a time period</w:t>
            </w:r>
            <w:r>
              <w:rPr>
                <w:noProof/>
                <w:webHidden/>
              </w:rPr>
              <w:tab/>
            </w:r>
            <w:r>
              <w:rPr>
                <w:noProof/>
                <w:webHidden/>
              </w:rPr>
              <w:fldChar w:fldCharType="begin"/>
            </w:r>
            <w:r>
              <w:rPr>
                <w:noProof/>
                <w:webHidden/>
              </w:rPr>
              <w:instrText xml:space="preserve"> PAGEREF _Toc194067241 \h </w:instrText>
            </w:r>
            <w:r>
              <w:rPr>
                <w:noProof/>
                <w:webHidden/>
              </w:rPr>
            </w:r>
            <w:r>
              <w:rPr>
                <w:noProof/>
                <w:webHidden/>
              </w:rPr>
              <w:fldChar w:fldCharType="separate"/>
            </w:r>
            <w:r>
              <w:rPr>
                <w:noProof/>
                <w:webHidden/>
              </w:rPr>
              <w:t>83</w:t>
            </w:r>
            <w:r>
              <w:rPr>
                <w:noProof/>
                <w:webHidden/>
              </w:rPr>
              <w:fldChar w:fldCharType="end"/>
            </w:r>
          </w:hyperlink>
        </w:p>
        <w:p w14:paraId="72EF85C8" w14:textId="1DFDF730" w:rsidR="00265357" w:rsidRDefault="00265357">
          <w:pPr>
            <w:pStyle w:val="TOC1"/>
            <w:rPr>
              <w:rFonts w:asciiTheme="minorHAnsi" w:eastAsiaTheme="minorEastAsia" w:hAnsiTheme="minorHAnsi" w:cstheme="minorBidi"/>
              <w:bCs w:val="0"/>
              <w:noProof/>
              <w:kern w:val="2"/>
              <w:sz w:val="24"/>
              <w:szCs w:val="24"/>
              <w:lang w:eastAsia="en-GB"/>
              <w14:ligatures w14:val="standardContextual"/>
            </w:rPr>
          </w:pPr>
          <w:hyperlink w:anchor="_Toc194067242" w:history="1">
            <w:r w:rsidRPr="00EA1784">
              <w:rPr>
                <w:rStyle w:val="Hyperlink"/>
                <w:noProof/>
              </w:rPr>
              <w:t>D-2.7</w:t>
            </w:r>
            <w:r>
              <w:rPr>
                <w:rFonts w:asciiTheme="minorHAnsi" w:eastAsiaTheme="minorEastAsia" w:hAnsiTheme="minorHAnsi" w:cstheme="minorBidi"/>
                <w:bCs w:val="0"/>
                <w:noProof/>
                <w:kern w:val="2"/>
                <w:sz w:val="24"/>
                <w:szCs w:val="24"/>
                <w:lang w:eastAsia="en-GB"/>
                <w14:ligatures w14:val="standardContextual"/>
              </w:rPr>
              <w:tab/>
            </w:r>
            <w:r w:rsidRPr="00EA1784">
              <w:rPr>
                <w:rStyle w:val="Hyperlink"/>
                <w:noProof/>
              </w:rPr>
              <w:t>Implementation of WLA Option 3 – linking of WLA to a defined route with planned waypoints and times</w:t>
            </w:r>
            <w:r>
              <w:rPr>
                <w:noProof/>
                <w:webHidden/>
              </w:rPr>
              <w:tab/>
            </w:r>
            <w:r>
              <w:rPr>
                <w:noProof/>
                <w:webHidden/>
              </w:rPr>
              <w:fldChar w:fldCharType="begin"/>
            </w:r>
            <w:r>
              <w:rPr>
                <w:noProof/>
                <w:webHidden/>
              </w:rPr>
              <w:instrText xml:space="preserve"> PAGEREF _Toc194067242 \h </w:instrText>
            </w:r>
            <w:r>
              <w:rPr>
                <w:noProof/>
                <w:webHidden/>
              </w:rPr>
            </w:r>
            <w:r>
              <w:rPr>
                <w:noProof/>
                <w:webHidden/>
              </w:rPr>
              <w:fldChar w:fldCharType="separate"/>
            </w:r>
            <w:r>
              <w:rPr>
                <w:noProof/>
                <w:webHidden/>
              </w:rPr>
              <w:t>84</w:t>
            </w:r>
            <w:r>
              <w:rPr>
                <w:noProof/>
                <w:webHidden/>
              </w:rPr>
              <w:fldChar w:fldCharType="end"/>
            </w:r>
          </w:hyperlink>
        </w:p>
        <w:p w14:paraId="69EC4EA7" w14:textId="3710F98A" w:rsidR="00265357" w:rsidRDefault="00265357">
          <w:pPr>
            <w:pStyle w:val="TOC1"/>
            <w:rPr>
              <w:rFonts w:asciiTheme="minorHAnsi" w:eastAsiaTheme="minorEastAsia" w:hAnsiTheme="minorHAnsi" w:cstheme="minorBidi"/>
              <w:bCs w:val="0"/>
              <w:noProof/>
              <w:kern w:val="2"/>
              <w:sz w:val="24"/>
              <w:szCs w:val="24"/>
              <w:lang w:eastAsia="en-GB"/>
              <w14:ligatures w14:val="standardContextual"/>
            </w:rPr>
          </w:pPr>
          <w:hyperlink w:anchor="_Toc194067243" w:history="1">
            <w:r w:rsidRPr="00EA1784">
              <w:rPr>
                <w:rStyle w:val="Hyperlink"/>
                <w:noProof/>
              </w:rPr>
              <w:t>D-3</w:t>
            </w:r>
            <w:r>
              <w:rPr>
                <w:rFonts w:asciiTheme="minorHAnsi" w:eastAsiaTheme="minorEastAsia" w:hAnsiTheme="minorHAnsi" w:cstheme="minorBidi"/>
                <w:bCs w:val="0"/>
                <w:noProof/>
                <w:kern w:val="2"/>
                <w:sz w:val="24"/>
                <w:szCs w:val="24"/>
                <w:lang w:eastAsia="en-GB"/>
                <w14:ligatures w14:val="standardContextual"/>
              </w:rPr>
              <w:tab/>
            </w:r>
            <w:r w:rsidRPr="00EA1784">
              <w:rPr>
                <w:rStyle w:val="Hyperlink"/>
                <w:noProof/>
              </w:rPr>
              <w:t>Treatment of depth and water level related S-101 features</w:t>
            </w:r>
            <w:r>
              <w:rPr>
                <w:noProof/>
                <w:webHidden/>
              </w:rPr>
              <w:tab/>
            </w:r>
            <w:r>
              <w:rPr>
                <w:noProof/>
                <w:webHidden/>
              </w:rPr>
              <w:fldChar w:fldCharType="begin"/>
            </w:r>
            <w:r>
              <w:rPr>
                <w:noProof/>
                <w:webHidden/>
              </w:rPr>
              <w:instrText xml:space="preserve"> PAGEREF _Toc194067243 \h </w:instrText>
            </w:r>
            <w:r>
              <w:rPr>
                <w:noProof/>
                <w:webHidden/>
              </w:rPr>
            </w:r>
            <w:r>
              <w:rPr>
                <w:noProof/>
                <w:webHidden/>
              </w:rPr>
              <w:fldChar w:fldCharType="separate"/>
            </w:r>
            <w:r>
              <w:rPr>
                <w:noProof/>
                <w:webHidden/>
              </w:rPr>
              <w:t>89</w:t>
            </w:r>
            <w:r>
              <w:rPr>
                <w:noProof/>
                <w:webHidden/>
              </w:rPr>
              <w:fldChar w:fldCharType="end"/>
            </w:r>
          </w:hyperlink>
        </w:p>
        <w:p w14:paraId="29924665" w14:textId="770A7001"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244" w:history="1">
            <w:r w:rsidRPr="00EA1784">
              <w:rPr>
                <w:rStyle w:val="Hyperlink"/>
                <w:noProof/>
              </w:rPr>
              <w:t>D-3.1</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Substitution and adjustment of depth values</w:t>
            </w:r>
            <w:r>
              <w:rPr>
                <w:noProof/>
                <w:webHidden/>
              </w:rPr>
              <w:tab/>
            </w:r>
            <w:r>
              <w:rPr>
                <w:noProof/>
                <w:webHidden/>
              </w:rPr>
              <w:fldChar w:fldCharType="begin"/>
            </w:r>
            <w:r>
              <w:rPr>
                <w:noProof/>
                <w:webHidden/>
              </w:rPr>
              <w:instrText xml:space="preserve"> PAGEREF _Toc194067244 \h </w:instrText>
            </w:r>
            <w:r>
              <w:rPr>
                <w:noProof/>
                <w:webHidden/>
              </w:rPr>
            </w:r>
            <w:r>
              <w:rPr>
                <w:noProof/>
                <w:webHidden/>
              </w:rPr>
              <w:fldChar w:fldCharType="separate"/>
            </w:r>
            <w:r>
              <w:rPr>
                <w:noProof/>
                <w:webHidden/>
              </w:rPr>
              <w:t>89</w:t>
            </w:r>
            <w:r>
              <w:rPr>
                <w:noProof/>
                <w:webHidden/>
              </w:rPr>
              <w:fldChar w:fldCharType="end"/>
            </w:r>
          </w:hyperlink>
        </w:p>
        <w:p w14:paraId="6BA34F7B" w14:textId="09A955BE"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245" w:history="1">
            <w:r w:rsidRPr="00EA1784">
              <w:rPr>
                <w:rStyle w:val="Hyperlink"/>
                <w:noProof/>
              </w:rPr>
              <w:t>D-3.2</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Areas covered by S-102 only or by both S-102 and S-104</w:t>
            </w:r>
            <w:r>
              <w:rPr>
                <w:noProof/>
                <w:webHidden/>
              </w:rPr>
              <w:tab/>
            </w:r>
            <w:r>
              <w:rPr>
                <w:noProof/>
                <w:webHidden/>
              </w:rPr>
              <w:fldChar w:fldCharType="begin"/>
            </w:r>
            <w:r>
              <w:rPr>
                <w:noProof/>
                <w:webHidden/>
              </w:rPr>
              <w:instrText xml:space="preserve"> PAGEREF _Toc194067245 \h </w:instrText>
            </w:r>
            <w:r>
              <w:rPr>
                <w:noProof/>
                <w:webHidden/>
              </w:rPr>
            </w:r>
            <w:r>
              <w:rPr>
                <w:noProof/>
                <w:webHidden/>
              </w:rPr>
              <w:fldChar w:fldCharType="separate"/>
            </w:r>
            <w:r>
              <w:rPr>
                <w:noProof/>
                <w:webHidden/>
              </w:rPr>
              <w:t>89</w:t>
            </w:r>
            <w:r>
              <w:rPr>
                <w:noProof/>
                <w:webHidden/>
              </w:rPr>
              <w:fldChar w:fldCharType="end"/>
            </w:r>
          </w:hyperlink>
        </w:p>
        <w:p w14:paraId="732D03C3" w14:textId="449E161E"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246" w:history="1">
            <w:r w:rsidRPr="00EA1784">
              <w:rPr>
                <w:rStyle w:val="Hyperlink"/>
                <w:noProof/>
              </w:rPr>
              <w:t>D-3.3</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Adjustment of heights and vertical clearance values</w:t>
            </w:r>
            <w:r>
              <w:rPr>
                <w:noProof/>
                <w:webHidden/>
              </w:rPr>
              <w:tab/>
            </w:r>
            <w:r>
              <w:rPr>
                <w:noProof/>
                <w:webHidden/>
              </w:rPr>
              <w:fldChar w:fldCharType="begin"/>
            </w:r>
            <w:r>
              <w:rPr>
                <w:noProof/>
                <w:webHidden/>
              </w:rPr>
              <w:instrText xml:space="preserve"> PAGEREF _Toc194067246 \h </w:instrText>
            </w:r>
            <w:r>
              <w:rPr>
                <w:noProof/>
                <w:webHidden/>
              </w:rPr>
            </w:r>
            <w:r>
              <w:rPr>
                <w:noProof/>
                <w:webHidden/>
              </w:rPr>
              <w:fldChar w:fldCharType="separate"/>
            </w:r>
            <w:r>
              <w:rPr>
                <w:noProof/>
                <w:webHidden/>
              </w:rPr>
              <w:t>91</w:t>
            </w:r>
            <w:r>
              <w:rPr>
                <w:noProof/>
                <w:webHidden/>
              </w:rPr>
              <w:fldChar w:fldCharType="end"/>
            </w:r>
          </w:hyperlink>
        </w:p>
        <w:p w14:paraId="20F64734" w14:textId="743BD20D"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247" w:history="1">
            <w:r w:rsidRPr="00EA1784">
              <w:rPr>
                <w:rStyle w:val="Hyperlink"/>
                <w:noProof/>
              </w:rPr>
              <w:t>D-3.4</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Alerts and indication details</w:t>
            </w:r>
            <w:r>
              <w:rPr>
                <w:noProof/>
                <w:webHidden/>
              </w:rPr>
              <w:tab/>
            </w:r>
            <w:r>
              <w:rPr>
                <w:noProof/>
                <w:webHidden/>
              </w:rPr>
              <w:fldChar w:fldCharType="begin"/>
            </w:r>
            <w:r>
              <w:rPr>
                <w:noProof/>
                <w:webHidden/>
              </w:rPr>
              <w:instrText xml:space="preserve"> PAGEREF _Toc194067247 \h </w:instrText>
            </w:r>
            <w:r>
              <w:rPr>
                <w:noProof/>
                <w:webHidden/>
              </w:rPr>
            </w:r>
            <w:r>
              <w:rPr>
                <w:noProof/>
                <w:webHidden/>
              </w:rPr>
              <w:fldChar w:fldCharType="separate"/>
            </w:r>
            <w:r>
              <w:rPr>
                <w:noProof/>
                <w:webHidden/>
              </w:rPr>
              <w:t>92</w:t>
            </w:r>
            <w:r>
              <w:rPr>
                <w:noProof/>
                <w:webHidden/>
              </w:rPr>
              <w:fldChar w:fldCharType="end"/>
            </w:r>
          </w:hyperlink>
        </w:p>
        <w:p w14:paraId="23165701" w14:textId="312D4F3E"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248" w:history="1">
            <w:r w:rsidRPr="00EA1784">
              <w:rPr>
                <w:rStyle w:val="Hyperlink"/>
                <w:noProof/>
              </w:rPr>
              <w:t>D-3.5</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Legend details</w:t>
            </w:r>
            <w:r>
              <w:rPr>
                <w:noProof/>
                <w:webHidden/>
              </w:rPr>
              <w:tab/>
            </w:r>
            <w:r>
              <w:rPr>
                <w:noProof/>
                <w:webHidden/>
              </w:rPr>
              <w:fldChar w:fldCharType="begin"/>
            </w:r>
            <w:r>
              <w:rPr>
                <w:noProof/>
                <w:webHidden/>
              </w:rPr>
              <w:instrText xml:space="preserve"> PAGEREF _Toc194067248 \h </w:instrText>
            </w:r>
            <w:r>
              <w:rPr>
                <w:noProof/>
                <w:webHidden/>
              </w:rPr>
            </w:r>
            <w:r>
              <w:rPr>
                <w:noProof/>
                <w:webHidden/>
              </w:rPr>
              <w:fldChar w:fldCharType="separate"/>
            </w:r>
            <w:r>
              <w:rPr>
                <w:noProof/>
                <w:webHidden/>
              </w:rPr>
              <w:t>92</w:t>
            </w:r>
            <w:r>
              <w:rPr>
                <w:noProof/>
                <w:webHidden/>
              </w:rPr>
              <w:fldChar w:fldCharType="end"/>
            </w:r>
          </w:hyperlink>
        </w:p>
        <w:p w14:paraId="2B149549" w14:textId="4CEF4951" w:rsidR="00265357" w:rsidRDefault="00265357">
          <w:pPr>
            <w:pStyle w:val="TOC1"/>
            <w:rPr>
              <w:rFonts w:asciiTheme="minorHAnsi" w:eastAsiaTheme="minorEastAsia" w:hAnsiTheme="minorHAnsi" w:cstheme="minorBidi"/>
              <w:bCs w:val="0"/>
              <w:noProof/>
              <w:kern w:val="2"/>
              <w:sz w:val="24"/>
              <w:szCs w:val="24"/>
              <w:lang w:eastAsia="en-GB"/>
              <w14:ligatures w14:val="standardContextual"/>
            </w:rPr>
          </w:pPr>
          <w:hyperlink w:anchor="_Toc194067249" w:history="1">
            <w:r w:rsidRPr="00EA1784">
              <w:rPr>
                <w:rStyle w:val="Hyperlink"/>
                <w:noProof/>
              </w:rPr>
              <w:t>Appendix E – Dataset Loading and Display (Rendering) Algorithms</w:t>
            </w:r>
            <w:r>
              <w:rPr>
                <w:noProof/>
                <w:webHidden/>
              </w:rPr>
              <w:tab/>
            </w:r>
            <w:r>
              <w:rPr>
                <w:noProof/>
                <w:webHidden/>
              </w:rPr>
              <w:fldChar w:fldCharType="begin"/>
            </w:r>
            <w:r>
              <w:rPr>
                <w:noProof/>
                <w:webHidden/>
              </w:rPr>
              <w:instrText xml:space="preserve"> PAGEREF _Toc194067249 \h </w:instrText>
            </w:r>
            <w:r>
              <w:rPr>
                <w:noProof/>
                <w:webHidden/>
              </w:rPr>
            </w:r>
            <w:r>
              <w:rPr>
                <w:noProof/>
                <w:webHidden/>
              </w:rPr>
              <w:fldChar w:fldCharType="separate"/>
            </w:r>
            <w:r>
              <w:rPr>
                <w:noProof/>
                <w:webHidden/>
              </w:rPr>
              <w:t>94</w:t>
            </w:r>
            <w:r>
              <w:rPr>
                <w:noProof/>
                <w:webHidden/>
              </w:rPr>
              <w:fldChar w:fldCharType="end"/>
            </w:r>
          </w:hyperlink>
        </w:p>
        <w:p w14:paraId="4FAFD5C7" w14:textId="0EF5F46B" w:rsidR="00265357" w:rsidRDefault="00265357">
          <w:pPr>
            <w:pStyle w:val="TOC1"/>
            <w:rPr>
              <w:rFonts w:asciiTheme="minorHAnsi" w:eastAsiaTheme="minorEastAsia" w:hAnsiTheme="minorHAnsi" w:cstheme="minorBidi"/>
              <w:bCs w:val="0"/>
              <w:noProof/>
              <w:kern w:val="2"/>
              <w:sz w:val="24"/>
              <w:szCs w:val="24"/>
              <w:lang w:eastAsia="en-GB"/>
              <w14:ligatures w14:val="standardContextual"/>
            </w:rPr>
          </w:pPr>
          <w:hyperlink w:anchor="_Toc194067250" w:history="1">
            <w:r w:rsidRPr="00EA1784">
              <w:rPr>
                <w:rStyle w:val="Hyperlink"/>
                <w:noProof/>
              </w:rPr>
              <w:t>E-1.</w:t>
            </w:r>
            <w:r>
              <w:rPr>
                <w:rFonts w:asciiTheme="minorHAnsi" w:eastAsiaTheme="minorEastAsia" w:hAnsiTheme="minorHAnsi" w:cstheme="minorBidi"/>
                <w:bCs w:val="0"/>
                <w:noProof/>
                <w:kern w:val="2"/>
                <w:sz w:val="24"/>
                <w:szCs w:val="24"/>
                <w:lang w:eastAsia="en-GB"/>
                <w14:ligatures w14:val="standardContextual"/>
              </w:rPr>
              <w:tab/>
            </w:r>
            <w:r w:rsidRPr="00EA1784">
              <w:rPr>
                <w:rStyle w:val="Hyperlink"/>
                <w:noProof/>
              </w:rPr>
              <w:t>Introduction</w:t>
            </w:r>
            <w:r>
              <w:rPr>
                <w:noProof/>
                <w:webHidden/>
              </w:rPr>
              <w:tab/>
            </w:r>
            <w:r>
              <w:rPr>
                <w:noProof/>
                <w:webHidden/>
              </w:rPr>
              <w:fldChar w:fldCharType="begin"/>
            </w:r>
            <w:r>
              <w:rPr>
                <w:noProof/>
                <w:webHidden/>
              </w:rPr>
              <w:instrText xml:space="preserve"> PAGEREF _Toc194067250 \h </w:instrText>
            </w:r>
            <w:r>
              <w:rPr>
                <w:noProof/>
                <w:webHidden/>
              </w:rPr>
            </w:r>
            <w:r>
              <w:rPr>
                <w:noProof/>
                <w:webHidden/>
              </w:rPr>
              <w:fldChar w:fldCharType="separate"/>
            </w:r>
            <w:r>
              <w:rPr>
                <w:noProof/>
                <w:webHidden/>
              </w:rPr>
              <w:t>94</w:t>
            </w:r>
            <w:r>
              <w:rPr>
                <w:noProof/>
                <w:webHidden/>
              </w:rPr>
              <w:fldChar w:fldCharType="end"/>
            </w:r>
          </w:hyperlink>
        </w:p>
        <w:p w14:paraId="27A91F57" w14:textId="466FD76A"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251" w:history="1">
            <w:r w:rsidRPr="00EA1784">
              <w:rPr>
                <w:rStyle w:val="Hyperlink"/>
                <w:noProof/>
                <w:lang w:eastAsia="en-US"/>
              </w:rPr>
              <w:t>E-1.1.1.</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lang w:eastAsia="en-US"/>
              </w:rPr>
              <w:t>Prerequisites</w:t>
            </w:r>
            <w:r>
              <w:rPr>
                <w:noProof/>
                <w:webHidden/>
              </w:rPr>
              <w:tab/>
            </w:r>
            <w:r>
              <w:rPr>
                <w:noProof/>
                <w:webHidden/>
              </w:rPr>
              <w:fldChar w:fldCharType="begin"/>
            </w:r>
            <w:r>
              <w:rPr>
                <w:noProof/>
                <w:webHidden/>
              </w:rPr>
              <w:instrText xml:space="preserve"> PAGEREF _Toc194067251 \h </w:instrText>
            </w:r>
            <w:r>
              <w:rPr>
                <w:noProof/>
                <w:webHidden/>
              </w:rPr>
            </w:r>
            <w:r>
              <w:rPr>
                <w:noProof/>
                <w:webHidden/>
              </w:rPr>
              <w:fldChar w:fldCharType="separate"/>
            </w:r>
            <w:r>
              <w:rPr>
                <w:noProof/>
                <w:webHidden/>
              </w:rPr>
              <w:t>94</w:t>
            </w:r>
            <w:r>
              <w:rPr>
                <w:noProof/>
                <w:webHidden/>
              </w:rPr>
              <w:fldChar w:fldCharType="end"/>
            </w:r>
          </w:hyperlink>
        </w:p>
        <w:p w14:paraId="1E242399" w14:textId="59571FFF" w:rsidR="00265357" w:rsidRDefault="00265357">
          <w:pPr>
            <w:pStyle w:val="TOC1"/>
            <w:rPr>
              <w:rFonts w:asciiTheme="minorHAnsi" w:eastAsiaTheme="minorEastAsia" w:hAnsiTheme="minorHAnsi" w:cstheme="minorBidi"/>
              <w:bCs w:val="0"/>
              <w:noProof/>
              <w:kern w:val="2"/>
              <w:sz w:val="24"/>
              <w:szCs w:val="24"/>
              <w:lang w:eastAsia="en-GB"/>
              <w14:ligatures w14:val="standardContextual"/>
            </w:rPr>
          </w:pPr>
          <w:hyperlink w:anchor="_Toc194067252" w:history="1">
            <w:r w:rsidRPr="00EA1784">
              <w:rPr>
                <w:rStyle w:val="Hyperlink"/>
                <w:noProof/>
              </w:rPr>
              <w:t>Appendix F – GML Coverage Polygons</w:t>
            </w:r>
            <w:r>
              <w:rPr>
                <w:noProof/>
                <w:webHidden/>
              </w:rPr>
              <w:tab/>
            </w:r>
            <w:r>
              <w:rPr>
                <w:noProof/>
                <w:webHidden/>
              </w:rPr>
              <w:fldChar w:fldCharType="begin"/>
            </w:r>
            <w:r>
              <w:rPr>
                <w:noProof/>
                <w:webHidden/>
              </w:rPr>
              <w:instrText xml:space="preserve"> PAGEREF _Toc194067252 \h </w:instrText>
            </w:r>
            <w:r>
              <w:rPr>
                <w:noProof/>
                <w:webHidden/>
              </w:rPr>
            </w:r>
            <w:r>
              <w:rPr>
                <w:noProof/>
                <w:webHidden/>
              </w:rPr>
              <w:fldChar w:fldCharType="separate"/>
            </w:r>
            <w:r>
              <w:rPr>
                <w:noProof/>
                <w:webHidden/>
              </w:rPr>
              <w:t>100</w:t>
            </w:r>
            <w:r>
              <w:rPr>
                <w:noProof/>
                <w:webHidden/>
              </w:rPr>
              <w:fldChar w:fldCharType="end"/>
            </w:r>
          </w:hyperlink>
        </w:p>
        <w:p w14:paraId="6B7679FF" w14:textId="02706ACC" w:rsidR="00265357" w:rsidRDefault="00265357">
          <w:pPr>
            <w:pStyle w:val="TOC1"/>
            <w:rPr>
              <w:rFonts w:asciiTheme="minorHAnsi" w:eastAsiaTheme="minorEastAsia" w:hAnsiTheme="minorHAnsi" w:cstheme="minorBidi"/>
              <w:bCs w:val="0"/>
              <w:noProof/>
              <w:kern w:val="2"/>
              <w:sz w:val="24"/>
              <w:szCs w:val="24"/>
              <w:lang w:eastAsia="en-GB"/>
              <w14:ligatures w14:val="standardContextual"/>
            </w:rPr>
          </w:pPr>
          <w:hyperlink w:anchor="_Toc194067253" w:history="1">
            <w:r w:rsidRPr="00EA1784">
              <w:rPr>
                <w:rStyle w:val="Hyperlink"/>
                <w:noProof/>
              </w:rPr>
              <w:t>F-1</w:t>
            </w:r>
            <w:r>
              <w:rPr>
                <w:rFonts w:asciiTheme="minorHAnsi" w:eastAsiaTheme="minorEastAsia" w:hAnsiTheme="minorHAnsi" w:cstheme="minorBidi"/>
                <w:bCs w:val="0"/>
                <w:noProof/>
                <w:kern w:val="2"/>
                <w:sz w:val="24"/>
                <w:szCs w:val="24"/>
                <w:lang w:eastAsia="en-GB"/>
                <w14:ligatures w14:val="standardContextual"/>
              </w:rPr>
              <w:tab/>
            </w:r>
            <w:r w:rsidRPr="00EA1784">
              <w:rPr>
                <w:rStyle w:val="Hyperlink"/>
                <w:noProof/>
              </w:rPr>
              <w:t>GML Coverage Polygons</w:t>
            </w:r>
            <w:r>
              <w:rPr>
                <w:noProof/>
                <w:webHidden/>
              </w:rPr>
              <w:tab/>
            </w:r>
            <w:r>
              <w:rPr>
                <w:noProof/>
                <w:webHidden/>
              </w:rPr>
              <w:fldChar w:fldCharType="begin"/>
            </w:r>
            <w:r>
              <w:rPr>
                <w:noProof/>
                <w:webHidden/>
              </w:rPr>
              <w:instrText xml:space="preserve"> PAGEREF _Toc194067253 \h </w:instrText>
            </w:r>
            <w:r>
              <w:rPr>
                <w:noProof/>
                <w:webHidden/>
              </w:rPr>
            </w:r>
            <w:r>
              <w:rPr>
                <w:noProof/>
                <w:webHidden/>
              </w:rPr>
              <w:fldChar w:fldCharType="separate"/>
            </w:r>
            <w:r>
              <w:rPr>
                <w:noProof/>
                <w:webHidden/>
              </w:rPr>
              <w:t>100</w:t>
            </w:r>
            <w:r>
              <w:rPr>
                <w:noProof/>
                <w:webHidden/>
              </w:rPr>
              <w:fldChar w:fldCharType="end"/>
            </w:r>
          </w:hyperlink>
        </w:p>
        <w:p w14:paraId="3B332E89" w14:textId="4CAD773A"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254" w:history="1">
            <w:r w:rsidRPr="00EA1784">
              <w:rPr>
                <w:rStyle w:val="Hyperlink"/>
                <w:noProof/>
              </w:rPr>
              <w:t>F-1.1</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Introduction</w:t>
            </w:r>
            <w:r>
              <w:rPr>
                <w:noProof/>
                <w:webHidden/>
              </w:rPr>
              <w:tab/>
            </w:r>
            <w:r>
              <w:rPr>
                <w:noProof/>
                <w:webHidden/>
              </w:rPr>
              <w:fldChar w:fldCharType="begin"/>
            </w:r>
            <w:r>
              <w:rPr>
                <w:noProof/>
                <w:webHidden/>
              </w:rPr>
              <w:instrText xml:space="preserve"> PAGEREF _Toc194067254 \h </w:instrText>
            </w:r>
            <w:r>
              <w:rPr>
                <w:noProof/>
                <w:webHidden/>
              </w:rPr>
            </w:r>
            <w:r>
              <w:rPr>
                <w:noProof/>
                <w:webHidden/>
              </w:rPr>
              <w:fldChar w:fldCharType="separate"/>
            </w:r>
            <w:r>
              <w:rPr>
                <w:noProof/>
                <w:webHidden/>
              </w:rPr>
              <w:t>100</w:t>
            </w:r>
            <w:r>
              <w:rPr>
                <w:noProof/>
                <w:webHidden/>
              </w:rPr>
              <w:fldChar w:fldCharType="end"/>
            </w:r>
          </w:hyperlink>
        </w:p>
        <w:p w14:paraId="358D2433" w14:textId="744976E7"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256" w:history="1">
            <w:r w:rsidRPr="00EA1784">
              <w:rPr>
                <w:rStyle w:val="Hyperlink"/>
                <w:noProof/>
              </w:rPr>
              <w:t>F-1.2</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Specification</w:t>
            </w:r>
            <w:r>
              <w:rPr>
                <w:noProof/>
                <w:webHidden/>
              </w:rPr>
              <w:tab/>
            </w:r>
            <w:r>
              <w:rPr>
                <w:noProof/>
                <w:webHidden/>
              </w:rPr>
              <w:fldChar w:fldCharType="begin"/>
            </w:r>
            <w:r>
              <w:rPr>
                <w:noProof/>
                <w:webHidden/>
              </w:rPr>
              <w:instrText xml:space="preserve"> PAGEREF _Toc194067256 \h </w:instrText>
            </w:r>
            <w:r>
              <w:rPr>
                <w:noProof/>
                <w:webHidden/>
              </w:rPr>
            </w:r>
            <w:r>
              <w:rPr>
                <w:noProof/>
                <w:webHidden/>
              </w:rPr>
              <w:fldChar w:fldCharType="separate"/>
            </w:r>
            <w:r>
              <w:rPr>
                <w:noProof/>
                <w:webHidden/>
              </w:rPr>
              <w:t>100</w:t>
            </w:r>
            <w:r>
              <w:rPr>
                <w:noProof/>
                <w:webHidden/>
              </w:rPr>
              <w:fldChar w:fldCharType="end"/>
            </w:r>
          </w:hyperlink>
        </w:p>
        <w:p w14:paraId="02B2779F" w14:textId="368ED46C" w:rsidR="00265357" w:rsidRDefault="00265357">
          <w:pPr>
            <w:pStyle w:val="TOC1"/>
            <w:rPr>
              <w:rFonts w:asciiTheme="minorHAnsi" w:eastAsiaTheme="minorEastAsia" w:hAnsiTheme="minorHAnsi" w:cstheme="minorBidi"/>
              <w:bCs w:val="0"/>
              <w:noProof/>
              <w:kern w:val="2"/>
              <w:sz w:val="24"/>
              <w:szCs w:val="24"/>
              <w:lang w:eastAsia="en-GB"/>
              <w14:ligatures w14:val="standardContextual"/>
            </w:rPr>
          </w:pPr>
          <w:hyperlink w:anchor="_Toc194067257" w:history="1">
            <w:r w:rsidRPr="00EA1784">
              <w:rPr>
                <w:rStyle w:val="Hyperlink"/>
                <w:noProof/>
              </w:rPr>
              <w:t>Appendix G - Thinning Algorithms</w:t>
            </w:r>
            <w:r>
              <w:rPr>
                <w:noProof/>
                <w:webHidden/>
              </w:rPr>
              <w:tab/>
            </w:r>
            <w:r>
              <w:rPr>
                <w:noProof/>
                <w:webHidden/>
              </w:rPr>
              <w:fldChar w:fldCharType="begin"/>
            </w:r>
            <w:r>
              <w:rPr>
                <w:noProof/>
                <w:webHidden/>
              </w:rPr>
              <w:instrText xml:space="preserve"> PAGEREF _Toc194067257 \h </w:instrText>
            </w:r>
            <w:r>
              <w:rPr>
                <w:noProof/>
                <w:webHidden/>
              </w:rPr>
            </w:r>
            <w:r>
              <w:rPr>
                <w:noProof/>
                <w:webHidden/>
              </w:rPr>
              <w:fldChar w:fldCharType="separate"/>
            </w:r>
            <w:r>
              <w:rPr>
                <w:noProof/>
                <w:webHidden/>
              </w:rPr>
              <w:t>101</w:t>
            </w:r>
            <w:r>
              <w:rPr>
                <w:noProof/>
                <w:webHidden/>
              </w:rPr>
              <w:fldChar w:fldCharType="end"/>
            </w:r>
          </w:hyperlink>
        </w:p>
        <w:p w14:paraId="13A3BFFE" w14:textId="1E02DC7A" w:rsidR="00265357" w:rsidRDefault="00265357">
          <w:pPr>
            <w:pStyle w:val="TOC1"/>
            <w:rPr>
              <w:rFonts w:asciiTheme="minorHAnsi" w:eastAsiaTheme="minorEastAsia" w:hAnsiTheme="minorHAnsi" w:cstheme="minorBidi"/>
              <w:bCs w:val="0"/>
              <w:noProof/>
              <w:kern w:val="2"/>
              <w:sz w:val="24"/>
              <w:szCs w:val="24"/>
              <w:lang w:eastAsia="en-GB"/>
              <w14:ligatures w14:val="standardContextual"/>
            </w:rPr>
          </w:pPr>
          <w:hyperlink w:anchor="_Toc194067258" w:history="1">
            <w:r w:rsidRPr="00EA1784">
              <w:rPr>
                <w:rStyle w:val="Hyperlink"/>
                <w:noProof/>
              </w:rPr>
              <w:t>G-1</w:t>
            </w:r>
            <w:r>
              <w:rPr>
                <w:rFonts w:asciiTheme="minorHAnsi" w:eastAsiaTheme="minorEastAsia" w:hAnsiTheme="minorHAnsi" w:cstheme="minorBidi"/>
                <w:bCs w:val="0"/>
                <w:noProof/>
                <w:kern w:val="2"/>
                <w:sz w:val="24"/>
                <w:szCs w:val="24"/>
                <w:lang w:eastAsia="en-GB"/>
                <w14:ligatures w14:val="standardContextual"/>
              </w:rPr>
              <w:tab/>
            </w:r>
            <w:r w:rsidRPr="00EA1784">
              <w:rPr>
                <w:rStyle w:val="Hyperlink"/>
                <w:noProof/>
              </w:rPr>
              <w:t>Introduction</w:t>
            </w:r>
            <w:r>
              <w:rPr>
                <w:noProof/>
                <w:webHidden/>
              </w:rPr>
              <w:tab/>
            </w:r>
            <w:r>
              <w:rPr>
                <w:noProof/>
                <w:webHidden/>
              </w:rPr>
              <w:fldChar w:fldCharType="begin"/>
            </w:r>
            <w:r>
              <w:rPr>
                <w:noProof/>
                <w:webHidden/>
              </w:rPr>
              <w:instrText xml:space="preserve"> PAGEREF _Toc194067258 \h </w:instrText>
            </w:r>
            <w:r>
              <w:rPr>
                <w:noProof/>
                <w:webHidden/>
              </w:rPr>
            </w:r>
            <w:r>
              <w:rPr>
                <w:noProof/>
                <w:webHidden/>
              </w:rPr>
              <w:fldChar w:fldCharType="separate"/>
            </w:r>
            <w:r>
              <w:rPr>
                <w:noProof/>
                <w:webHidden/>
              </w:rPr>
              <w:t>101</w:t>
            </w:r>
            <w:r>
              <w:rPr>
                <w:noProof/>
                <w:webHidden/>
              </w:rPr>
              <w:fldChar w:fldCharType="end"/>
            </w:r>
          </w:hyperlink>
        </w:p>
        <w:p w14:paraId="0C0933B8" w14:textId="7DADB285"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259" w:history="1">
            <w:r w:rsidRPr="00EA1784">
              <w:rPr>
                <w:rStyle w:val="Hyperlink"/>
                <w:noProof/>
              </w:rPr>
              <w:t>G-1.1</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Regularly gridded data</w:t>
            </w:r>
            <w:r>
              <w:rPr>
                <w:noProof/>
                <w:webHidden/>
              </w:rPr>
              <w:tab/>
            </w:r>
            <w:r>
              <w:rPr>
                <w:noProof/>
                <w:webHidden/>
              </w:rPr>
              <w:fldChar w:fldCharType="begin"/>
            </w:r>
            <w:r>
              <w:rPr>
                <w:noProof/>
                <w:webHidden/>
              </w:rPr>
              <w:instrText xml:space="preserve"> PAGEREF _Toc194067259 \h </w:instrText>
            </w:r>
            <w:r>
              <w:rPr>
                <w:noProof/>
                <w:webHidden/>
              </w:rPr>
            </w:r>
            <w:r>
              <w:rPr>
                <w:noProof/>
                <w:webHidden/>
              </w:rPr>
              <w:fldChar w:fldCharType="separate"/>
            </w:r>
            <w:r>
              <w:rPr>
                <w:noProof/>
                <w:webHidden/>
              </w:rPr>
              <w:t>101</w:t>
            </w:r>
            <w:r>
              <w:rPr>
                <w:noProof/>
                <w:webHidden/>
              </w:rPr>
              <w:fldChar w:fldCharType="end"/>
            </w:r>
          </w:hyperlink>
        </w:p>
        <w:p w14:paraId="5811C60D" w14:textId="76623506" w:rsidR="00265357" w:rsidRDefault="00265357">
          <w:pPr>
            <w:pStyle w:val="TOC1"/>
            <w:rPr>
              <w:rFonts w:asciiTheme="minorHAnsi" w:eastAsiaTheme="minorEastAsia" w:hAnsiTheme="minorHAnsi" w:cstheme="minorBidi"/>
              <w:bCs w:val="0"/>
              <w:noProof/>
              <w:kern w:val="2"/>
              <w:sz w:val="24"/>
              <w:szCs w:val="24"/>
              <w:lang w:eastAsia="en-GB"/>
              <w14:ligatures w14:val="standardContextual"/>
            </w:rPr>
          </w:pPr>
          <w:hyperlink w:anchor="_Toc194067260" w:history="1">
            <w:r w:rsidRPr="00EA1784">
              <w:rPr>
                <w:rStyle w:val="Hyperlink"/>
                <w:noProof/>
              </w:rPr>
              <w:t>Appendix H-  Import and Use of projected data on S-100 ECDIS</w:t>
            </w:r>
            <w:r>
              <w:rPr>
                <w:noProof/>
                <w:webHidden/>
              </w:rPr>
              <w:tab/>
            </w:r>
            <w:r>
              <w:rPr>
                <w:noProof/>
                <w:webHidden/>
              </w:rPr>
              <w:fldChar w:fldCharType="begin"/>
            </w:r>
            <w:r>
              <w:rPr>
                <w:noProof/>
                <w:webHidden/>
              </w:rPr>
              <w:instrText xml:space="preserve"> PAGEREF _Toc194067260 \h </w:instrText>
            </w:r>
            <w:r>
              <w:rPr>
                <w:noProof/>
                <w:webHidden/>
              </w:rPr>
            </w:r>
            <w:r>
              <w:rPr>
                <w:noProof/>
                <w:webHidden/>
              </w:rPr>
              <w:fldChar w:fldCharType="separate"/>
            </w:r>
            <w:r>
              <w:rPr>
                <w:noProof/>
                <w:webHidden/>
              </w:rPr>
              <w:t>105</w:t>
            </w:r>
            <w:r>
              <w:rPr>
                <w:noProof/>
                <w:webHidden/>
              </w:rPr>
              <w:fldChar w:fldCharType="end"/>
            </w:r>
          </w:hyperlink>
        </w:p>
        <w:p w14:paraId="3CE7C102" w14:textId="28E3B752" w:rsidR="00265357" w:rsidRDefault="00265357">
          <w:pPr>
            <w:pStyle w:val="TOC1"/>
            <w:rPr>
              <w:rFonts w:asciiTheme="minorHAnsi" w:eastAsiaTheme="minorEastAsia" w:hAnsiTheme="minorHAnsi" w:cstheme="minorBidi"/>
              <w:bCs w:val="0"/>
              <w:noProof/>
              <w:kern w:val="2"/>
              <w:sz w:val="24"/>
              <w:szCs w:val="24"/>
              <w:lang w:eastAsia="en-GB"/>
              <w14:ligatures w14:val="standardContextual"/>
            </w:rPr>
          </w:pPr>
          <w:hyperlink w:anchor="_Toc194067261" w:history="1">
            <w:r w:rsidRPr="00EA1784">
              <w:rPr>
                <w:rStyle w:val="Hyperlink"/>
                <w:noProof/>
              </w:rPr>
              <w:t>H-1</w:t>
            </w:r>
            <w:r>
              <w:rPr>
                <w:rFonts w:asciiTheme="minorHAnsi" w:eastAsiaTheme="minorEastAsia" w:hAnsiTheme="minorHAnsi" w:cstheme="minorBidi"/>
                <w:bCs w:val="0"/>
                <w:noProof/>
                <w:kern w:val="2"/>
                <w:sz w:val="24"/>
                <w:szCs w:val="24"/>
                <w:lang w:eastAsia="en-GB"/>
                <w14:ligatures w14:val="standardContextual"/>
              </w:rPr>
              <w:tab/>
            </w:r>
            <w:r w:rsidRPr="00EA1784">
              <w:rPr>
                <w:rStyle w:val="Hyperlink"/>
                <w:noProof/>
              </w:rPr>
              <w:t>Introduction</w:t>
            </w:r>
            <w:r>
              <w:rPr>
                <w:noProof/>
                <w:webHidden/>
              </w:rPr>
              <w:tab/>
            </w:r>
            <w:r>
              <w:rPr>
                <w:noProof/>
                <w:webHidden/>
              </w:rPr>
              <w:fldChar w:fldCharType="begin"/>
            </w:r>
            <w:r>
              <w:rPr>
                <w:noProof/>
                <w:webHidden/>
              </w:rPr>
              <w:instrText xml:space="preserve"> PAGEREF _Toc194067261 \h </w:instrText>
            </w:r>
            <w:r>
              <w:rPr>
                <w:noProof/>
                <w:webHidden/>
              </w:rPr>
            </w:r>
            <w:r>
              <w:rPr>
                <w:noProof/>
                <w:webHidden/>
              </w:rPr>
              <w:fldChar w:fldCharType="separate"/>
            </w:r>
            <w:r>
              <w:rPr>
                <w:noProof/>
                <w:webHidden/>
              </w:rPr>
              <w:t>105</w:t>
            </w:r>
            <w:r>
              <w:rPr>
                <w:noProof/>
                <w:webHidden/>
              </w:rPr>
              <w:fldChar w:fldCharType="end"/>
            </w:r>
          </w:hyperlink>
        </w:p>
        <w:p w14:paraId="21E42CDD" w14:textId="6AD9685E"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262" w:history="1">
            <w:r w:rsidRPr="00EA1784">
              <w:rPr>
                <w:rStyle w:val="Hyperlink"/>
                <w:noProof/>
              </w:rPr>
              <w:t>H-1.1</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Conversion from UTM to WGS 84</w:t>
            </w:r>
            <w:r>
              <w:rPr>
                <w:noProof/>
                <w:webHidden/>
              </w:rPr>
              <w:tab/>
            </w:r>
            <w:r>
              <w:rPr>
                <w:noProof/>
                <w:webHidden/>
              </w:rPr>
              <w:fldChar w:fldCharType="begin"/>
            </w:r>
            <w:r>
              <w:rPr>
                <w:noProof/>
                <w:webHidden/>
              </w:rPr>
              <w:instrText xml:space="preserve"> PAGEREF _Toc194067262 \h </w:instrText>
            </w:r>
            <w:r>
              <w:rPr>
                <w:noProof/>
                <w:webHidden/>
              </w:rPr>
            </w:r>
            <w:r>
              <w:rPr>
                <w:noProof/>
                <w:webHidden/>
              </w:rPr>
              <w:fldChar w:fldCharType="separate"/>
            </w:r>
            <w:r>
              <w:rPr>
                <w:noProof/>
                <w:webHidden/>
              </w:rPr>
              <w:t>105</w:t>
            </w:r>
            <w:r>
              <w:rPr>
                <w:noProof/>
                <w:webHidden/>
              </w:rPr>
              <w:fldChar w:fldCharType="end"/>
            </w:r>
          </w:hyperlink>
        </w:p>
        <w:p w14:paraId="4999EA88" w14:textId="65BF8AB7"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263" w:history="1">
            <w:r w:rsidRPr="00EA1784">
              <w:rPr>
                <w:rStyle w:val="Hyperlink"/>
                <w:noProof/>
              </w:rPr>
              <w:t>H-1.2</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Conversion from UPS North to WGS 84</w:t>
            </w:r>
            <w:r>
              <w:rPr>
                <w:noProof/>
                <w:webHidden/>
              </w:rPr>
              <w:tab/>
            </w:r>
            <w:r>
              <w:rPr>
                <w:noProof/>
                <w:webHidden/>
              </w:rPr>
              <w:fldChar w:fldCharType="begin"/>
            </w:r>
            <w:r>
              <w:rPr>
                <w:noProof/>
                <w:webHidden/>
              </w:rPr>
              <w:instrText xml:space="preserve"> PAGEREF _Toc194067263 \h </w:instrText>
            </w:r>
            <w:r>
              <w:rPr>
                <w:noProof/>
                <w:webHidden/>
              </w:rPr>
            </w:r>
            <w:r>
              <w:rPr>
                <w:noProof/>
                <w:webHidden/>
              </w:rPr>
              <w:fldChar w:fldCharType="separate"/>
            </w:r>
            <w:r>
              <w:rPr>
                <w:noProof/>
                <w:webHidden/>
              </w:rPr>
              <w:t>107</w:t>
            </w:r>
            <w:r>
              <w:rPr>
                <w:noProof/>
                <w:webHidden/>
              </w:rPr>
              <w:fldChar w:fldCharType="end"/>
            </w:r>
          </w:hyperlink>
        </w:p>
        <w:p w14:paraId="30C751DA" w14:textId="6F7526CB"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264" w:history="1">
            <w:r w:rsidRPr="00EA1784">
              <w:rPr>
                <w:rStyle w:val="Hyperlink"/>
                <w:noProof/>
              </w:rPr>
              <w:t>H-1.3</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Conversion from UPS South to WGS 84</w:t>
            </w:r>
            <w:r>
              <w:rPr>
                <w:noProof/>
                <w:webHidden/>
              </w:rPr>
              <w:tab/>
            </w:r>
            <w:r>
              <w:rPr>
                <w:noProof/>
                <w:webHidden/>
              </w:rPr>
              <w:fldChar w:fldCharType="begin"/>
            </w:r>
            <w:r>
              <w:rPr>
                <w:noProof/>
                <w:webHidden/>
              </w:rPr>
              <w:instrText xml:space="preserve"> PAGEREF _Toc194067264 \h </w:instrText>
            </w:r>
            <w:r>
              <w:rPr>
                <w:noProof/>
                <w:webHidden/>
              </w:rPr>
            </w:r>
            <w:r>
              <w:rPr>
                <w:noProof/>
                <w:webHidden/>
              </w:rPr>
              <w:fldChar w:fldCharType="separate"/>
            </w:r>
            <w:r>
              <w:rPr>
                <w:noProof/>
                <w:webHidden/>
              </w:rPr>
              <w:t>108</w:t>
            </w:r>
            <w:r>
              <w:rPr>
                <w:noProof/>
                <w:webHidden/>
              </w:rPr>
              <w:fldChar w:fldCharType="end"/>
            </w:r>
          </w:hyperlink>
        </w:p>
        <w:p w14:paraId="699BE7FE" w14:textId="6732F755"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265" w:history="1">
            <w:r w:rsidRPr="00EA1784">
              <w:rPr>
                <w:rStyle w:val="Hyperlink"/>
                <w:noProof/>
              </w:rPr>
              <w:t>H-1.4</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References [Informative]</w:t>
            </w:r>
            <w:r>
              <w:rPr>
                <w:noProof/>
                <w:webHidden/>
              </w:rPr>
              <w:tab/>
            </w:r>
            <w:r>
              <w:rPr>
                <w:noProof/>
                <w:webHidden/>
              </w:rPr>
              <w:fldChar w:fldCharType="begin"/>
            </w:r>
            <w:r>
              <w:rPr>
                <w:noProof/>
                <w:webHidden/>
              </w:rPr>
              <w:instrText xml:space="preserve"> PAGEREF _Toc194067265 \h </w:instrText>
            </w:r>
            <w:r>
              <w:rPr>
                <w:noProof/>
                <w:webHidden/>
              </w:rPr>
            </w:r>
            <w:r>
              <w:rPr>
                <w:noProof/>
                <w:webHidden/>
              </w:rPr>
              <w:fldChar w:fldCharType="separate"/>
            </w:r>
            <w:r>
              <w:rPr>
                <w:noProof/>
                <w:webHidden/>
              </w:rPr>
              <w:t>109</w:t>
            </w:r>
            <w:r>
              <w:rPr>
                <w:noProof/>
                <w:webHidden/>
              </w:rPr>
              <w:fldChar w:fldCharType="end"/>
            </w:r>
          </w:hyperlink>
        </w:p>
        <w:p w14:paraId="22BDCFFF" w14:textId="1D1FE646" w:rsidR="009F2693" w:rsidRPr="00237F07" w:rsidRDefault="000806E0" w:rsidP="004E61EE">
          <w:pPr>
            <w:tabs>
              <w:tab w:val="left" w:pos="567"/>
              <w:tab w:val="left" w:pos="1134"/>
            </w:tabs>
            <w:spacing w:after="0" w:line="240" w:lineRule="auto"/>
          </w:pPr>
          <w:r w:rsidRPr="00237F07">
            <w:rPr>
              <w:bCs/>
            </w:rPr>
            <w:fldChar w:fldCharType="end"/>
          </w:r>
        </w:p>
      </w:sdtContent>
    </w:sdt>
    <w:p w14:paraId="177165BF" w14:textId="77777777" w:rsidR="00703BA8" w:rsidRPr="00237F07" w:rsidRDefault="00703BA8" w:rsidP="004E61EE">
      <w:pPr>
        <w:spacing w:line="240" w:lineRule="auto"/>
      </w:pPr>
      <w:r w:rsidRPr="00237F07">
        <w:br w:type="page"/>
      </w:r>
    </w:p>
    <w:p w14:paraId="3C0D622C" w14:textId="77777777" w:rsidR="00703BA8" w:rsidRPr="00237F07" w:rsidRDefault="00703BA8" w:rsidP="004E61EE">
      <w:pPr>
        <w:spacing w:before="360" w:line="240" w:lineRule="auto"/>
        <w:jc w:val="center"/>
        <w:rPr>
          <w:rFonts w:asciiTheme="minorHAnsi" w:eastAsiaTheme="minorEastAsia" w:hAnsiTheme="minorHAnsi"/>
          <w:lang w:eastAsia="en-US"/>
        </w:rPr>
      </w:pPr>
      <w:r w:rsidRPr="00237F07">
        <w:rPr>
          <w:rFonts w:eastAsia="Times New Roman"/>
          <w:b/>
          <w:sz w:val="24"/>
          <w:szCs w:val="24"/>
        </w:rPr>
        <w:lastRenderedPageBreak/>
        <w:t>Document History</w:t>
      </w:r>
    </w:p>
    <w:p w14:paraId="687C0634" w14:textId="77777777" w:rsidR="00703BA8" w:rsidRPr="00237F07" w:rsidRDefault="00703BA8" w:rsidP="00E54143">
      <w:pPr>
        <w:spacing w:line="240" w:lineRule="auto"/>
        <w:jc w:val="both"/>
      </w:pPr>
      <w:r w:rsidRPr="00237F07">
        <w:t>Changes to this Specification are coordinated by the IHO S-100 Working Group. New editions will be made available via the IHO website. Maintenance of the Specification shall conform to IHO Resolution 2/2007 (as amended).</w:t>
      </w:r>
    </w:p>
    <w:tbl>
      <w:tblPr>
        <w:tblW w:w="90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26"/>
        <w:gridCol w:w="1612"/>
        <w:gridCol w:w="1252"/>
        <w:gridCol w:w="4702"/>
      </w:tblGrid>
      <w:tr w:rsidR="00703BA8" w:rsidRPr="00237F07" w14:paraId="73E3154A" w14:textId="77777777" w:rsidTr="00AE3E22">
        <w:tc>
          <w:tcPr>
            <w:tcW w:w="152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906D905" w14:textId="77777777" w:rsidR="00703BA8" w:rsidRPr="00237F07" w:rsidRDefault="00703BA8" w:rsidP="004E61EE">
            <w:pPr>
              <w:spacing w:before="60" w:after="60" w:line="240" w:lineRule="auto"/>
              <w:rPr>
                <w:rFonts w:cs="Arial"/>
                <w:b/>
              </w:rPr>
            </w:pPr>
            <w:r w:rsidRPr="00237F07">
              <w:rPr>
                <w:rFonts w:cs="Arial"/>
                <w:b/>
              </w:rPr>
              <w:t>Version Number</w:t>
            </w:r>
          </w:p>
        </w:tc>
        <w:tc>
          <w:tcPr>
            <w:tcW w:w="161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6C096BF" w14:textId="77777777" w:rsidR="00703BA8" w:rsidRPr="00237F07" w:rsidRDefault="00703BA8" w:rsidP="004E61EE">
            <w:pPr>
              <w:spacing w:before="60" w:after="60" w:line="240" w:lineRule="auto"/>
              <w:ind w:left="-1" w:firstLine="1"/>
              <w:rPr>
                <w:rFonts w:cs="Arial"/>
                <w:b/>
              </w:rPr>
            </w:pPr>
            <w:r w:rsidRPr="00237F07">
              <w:rPr>
                <w:rFonts w:cs="Arial"/>
                <w:b/>
              </w:rPr>
              <w:t>Date</w:t>
            </w:r>
          </w:p>
        </w:tc>
        <w:tc>
          <w:tcPr>
            <w:tcW w:w="125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563CFA9" w14:textId="3675C8FA" w:rsidR="00703BA8" w:rsidRPr="00237F07" w:rsidRDefault="00703BA8" w:rsidP="000E4371">
            <w:pPr>
              <w:spacing w:before="60" w:after="60" w:line="240" w:lineRule="auto"/>
              <w:ind w:firstLine="21"/>
              <w:rPr>
                <w:rFonts w:cs="Arial"/>
                <w:b/>
              </w:rPr>
            </w:pPr>
            <w:r w:rsidRPr="00237F07">
              <w:rPr>
                <w:rFonts w:cs="Arial"/>
                <w:b/>
              </w:rPr>
              <w:t>A</w:t>
            </w:r>
            <w:r w:rsidR="000E4371" w:rsidRPr="00237F07">
              <w:rPr>
                <w:rFonts w:cs="Arial"/>
                <w:b/>
              </w:rPr>
              <w:t>pproved By</w:t>
            </w:r>
          </w:p>
        </w:tc>
        <w:tc>
          <w:tcPr>
            <w:tcW w:w="47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1228208" w14:textId="77777777" w:rsidR="00703BA8" w:rsidRPr="00237F07" w:rsidRDefault="00703BA8" w:rsidP="004E61EE">
            <w:pPr>
              <w:spacing w:before="60" w:after="60" w:line="240" w:lineRule="auto"/>
              <w:ind w:left="44" w:firstLine="43"/>
              <w:rPr>
                <w:rFonts w:cs="Arial"/>
                <w:b/>
              </w:rPr>
            </w:pPr>
            <w:r w:rsidRPr="00237F07">
              <w:rPr>
                <w:rFonts w:cs="Arial"/>
                <w:b/>
              </w:rPr>
              <w:t>Purpose</w:t>
            </w:r>
          </w:p>
        </w:tc>
      </w:tr>
      <w:tr w:rsidR="00703BA8" w:rsidRPr="00B77A92" w14:paraId="027EDA10" w14:textId="77777777" w:rsidTr="00AE3E22">
        <w:tc>
          <w:tcPr>
            <w:tcW w:w="1526" w:type="dxa"/>
            <w:tcBorders>
              <w:top w:val="single" w:sz="4" w:space="0" w:color="auto"/>
              <w:left w:val="single" w:sz="4" w:space="0" w:color="auto"/>
              <w:bottom w:val="single" w:sz="4" w:space="0" w:color="auto"/>
              <w:right w:val="single" w:sz="4" w:space="0" w:color="auto"/>
            </w:tcBorders>
            <w:hideMark/>
          </w:tcPr>
          <w:p w14:paraId="69B4B469" w14:textId="4DB3C3E7" w:rsidR="00703BA8" w:rsidRPr="00237F07" w:rsidRDefault="00703BA8" w:rsidP="004E61EE">
            <w:pPr>
              <w:spacing w:before="60" w:after="60" w:line="240" w:lineRule="auto"/>
              <w:rPr>
                <w:rFonts w:cs="Arial"/>
              </w:rPr>
            </w:pPr>
            <w:r w:rsidRPr="00237F07">
              <w:rPr>
                <w:rFonts w:cs="Arial"/>
              </w:rPr>
              <w:t>0.</w:t>
            </w:r>
            <w:r w:rsidR="00817E4C" w:rsidRPr="00237F07">
              <w:rPr>
                <w:rFonts w:cs="Arial"/>
              </w:rPr>
              <w:t>0.</w:t>
            </w:r>
            <w:r w:rsidRPr="00237F07">
              <w:rPr>
                <w:rFonts w:cs="Arial"/>
              </w:rPr>
              <w:t>1</w:t>
            </w:r>
          </w:p>
        </w:tc>
        <w:tc>
          <w:tcPr>
            <w:tcW w:w="1612" w:type="dxa"/>
            <w:tcBorders>
              <w:top w:val="single" w:sz="4" w:space="0" w:color="auto"/>
              <w:left w:val="single" w:sz="4" w:space="0" w:color="auto"/>
              <w:bottom w:val="single" w:sz="4" w:space="0" w:color="auto"/>
              <w:right w:val="single" w:sz="4" w:space="0" w:color="auto"/>
            </w:tcBorders>
            <w:hideMark/>
          </w:tcPr>
          <w:p w14:paraId="547A1C26" w14:textId="77777777" w:rsidR="00703BA8" w:rsidRPr="00237F07" w:rsidRDefault="00703BA8" w:rsidP="004E61EE">
            <w:pPr>
              <w:spacing w:before="60" w:after="60" w:line="240" w:lineRule="auto"/>
              <w:ind w:left="-1" w:firstLine="1"/>
              <w:rPr>
                <w:rFonts w:cs="Arial"/>
              </w:rPr>
            </w:pPr>
            <w:r w:rsidRPr="00237F07">
              <w:rPr>
                <w:rFonts w:cs="Arial"/>
              </w:rPr>
              <w:t>28 Aug 2020</w:t>
            </w:r>
          </w:p>
        </w:tc>
        <w:tc>
          <w:tcPr>
            <w:tcW w:w="1252" w:type="dxa"/>
            <w:tcBorders>
              <w:top w:val="single" w:sz="4" w:space="0" w:color="auto"/>
              <w:left w:val="single" w:sz="4" w:space="0" w:color="auto"/>
              <w:bottom w:val="single" w:sz="4" w:space="0" w:color="auto"/>
              <w:right w:val="single" w:sz="4" w:space="0" w:color="auto"/>
            </w:tcBorders>
            <w:hideMark/>
          </w:tcPr>
          <w:p w14:paraId="6B96CF3E" w14:textId="77777777" w:rsidR="00703BA8" w:rsidRPr="00237F07" w:rsidRDefault="00703BA8" w:rsidP="004E61EE">
            <w:pPr>
              <w:spacing w:before="60" w:after="60" w:line="240" w:lineRule="auto"/>
              <w:ind w:firstLine="21"/>
              <w:rPr>
                <w:rFonts w:cs="Arial"/>
              </w:rPr>
            </w:pPr>
            <w:r w:rsidRPr="00237F07">
              <w:rPr>
                <w:rFonts w:cs="Arial"/>
              </w:rPr>
              <w:t>RM</w:t>
            </w:r>
          </w:p>
        </w:tc>
        <w:tc>
          <w:tcPr>
            <w:tcW w:w="4702" w:type="dxa"/>
            <w:tcBorders>
              <w:top w:val="single" w:sz="4" w:space="0" w:color="auto"/>
              <w:left w:val="single" w:sz="4" w:space="0" w:color="auto"/>
              <w:bottom w:val="single" w:sz="4" w:space="0" w:color="auto"/>
              <w:right w:val="single" w:sz="4" w:space="0" w:color="auto"/>
            </w:tcBorders>
            <w:hideMark/>
          </w:tcPr>
          <w:p w14:paraId="13997DE1" w14:textId="3BF6C81E" w:rsidR="00703BA8" w:rsidRPr="00237F07" w:rsidRDefault="00703BA8" w:rsidP="004E61EE">
            <w:pPr>
              <w:spacing w:before="60" w:after="60" w:line="240" w:lineRule="auto"/>
              <w:ind w:left="44" w:firstLine="43"/>
              <w:rPr>
                <w:rFonts w:cs="Arial"/>
              </w:rPr>
            </w:pPr>
            <w:r w:rsidRPr="00237F07">
              <w:rPr>
                <w:rFonts w:cs="Arial"/>
              </w:rPr>
              <w:t>First draft. Reviewed by EM</w:t>
            </w:r>
            <w:r w:rsidR="00817E4C" w:rsidRPr="00237F07">
              <w:rPr>
                <w:rFonts w:cs="Arial"/>
              </w:rPr>
              <w:t>.</w:t>
            </w:r>
          </w:p>
        </w:tc>
      </w:tr>
      <w:tr w:rsidR="00703BA8" w:rsidRPr="00B77A92" w14:paraId="529D0F01" w14:textId="77777777" w:rsidTr="00AE3E22">
        <w:tc>
          <w:tcPr>
            <w:tcW w:w="1526" w:type="dxa"/>
            <w:tcBorders>
              <w:top w:val="single" w:sz="4" w:space="0" w:color="auto"/>
              <w:left w:val="single" w:sz="4" w:space="0" w:color="auto"/>
              <w:bottom w:val="single" w:sz="4" w:space="0" w:color="auto"/>
              <w:right w:val="single" w:sz="4" w:space="0" w:color="auto"/>
            </w:tcBorders>
          </w:tcPr>
          <w:p w14:paraId="57804990" w14:textId="046F46AB" w:rsidR="00703BA8" w:rsidRPr="00237F07" w:rsidRDefault="00703BA8" w:rsidP="004E61EE">
            <w:pPr>
              <w:spacing w:before="60" w:after="60" w:line="240" w:lineRule="auto"/>
              <w:rPr>
                <w:rFonts w:cs="Arial"/>
              </w:rPr>
            </w:pPr>
            <w:r w:rsidRPr="00237F07">
              <w:rPr>
                <w:rFonts w:cs="Arial"/>
              </w:rPr>
              <w:t>0.</w:t>
            </w:r>
            <w:r w:rsidR="00817E4C" w:rsidRPr="00237F07">
              <w:rPr>
                <w:rFonts w:cs="Arial"/>
              </w:rPr>
              <w:t>0.</w:t>
            </w:r>
            <w:r w:rsidRPr="00237F07">
              <w:rPr>
                <w:rFonts w:cs="Arial"/>
              </w:rPr>
              <w:t>2</w:t>
            </w:r>
          </w:p>
        </w:tc>
        <w:tc>
          <w:tcPr>
            <w:tcW w:w="1612" w:type="dxa"/>
            <w:tcBorders>
              <w:top w:val="single" w:sz="4" w:space="0" w:color="auto"/>
              <w:left w:val="single" w:sz="4" w:space="0" w:color="auto"/>
              <w:bottom w:val="single" w:sz="4" w:space="0" w:color="auto"/>
              <w:right w:val="single" w:sz="4" w:space="0" w:color="auto"/>
            </w:tcBorders>
          </w:tcPr>
          <w:p w14:paraId="6F930A87" w14:textId="23D7FBEB" w:rsidR="00703BA8" w:rsidRPr="00237F07" w:rsidRDefault="00703BA8" w:rsidP="004E61EE">
            <w:pPr>
              <w:spacing w:before="60" w:after="60" w:line="240" w:lineRule="auto"/>
              <w:ind w:left="-1" w:firstLine="1"/>
              <w:rPr>
                <w:rFonts w:cs="Arial"/>
              </w:rPr>
            </w:pPr>
            <w:r w:rsidRPr="00237F07">
              <w:rPr>
                <w:rFonts w:cs="Arial"/>
              </w:rPr>
              <w:t>01 Nov 2021</w:t>
            </w:r>
          </w:p>
        </w:tc>
        <w:tc>
          <w:tcPr>
            <w:tcW w:w="1252" w:type="dxa"/>
            <w:tcBorders>
              <w:top w:val="single" w:sz="4" w:space="0" w:color="auto"/>
              <w:left w:val="single" w:sz="4" w:space="0" w:color="auto"/>
              <w:bottom w:val="single" w:sz="4" w:space="0" w:color="auto"/>
              <w:right w:val="single" w:sz="4" w:space="0" w:color="auto"/>
            </w:tcBorders>
          </w:tcPr>
          <w:p w14:paraId="7707DF7D" w14:textId="77777777" w:rsidR="00703BA8" w:rsidRPr="00237F07" w:rsidRDefault="00703BA8" w:rsidP="004E61EE">
            <w:pPr>
              <w:spacing w:before="60" w:after="60" w:line="240" w:lineRule="auto"/>
              <w:ind w:firstLine="21"/>
              <w:rPr>
                <w:rFonts w:cs="Arial"/>
              </w:rPr>
            </w:pPr>
            <w:proofErr w:type="spellStart"/>
            <w:r w:rsidRPr="00237F07">
              <w:rPr>
                <w:rFonts w:cs="Arial"/>
              </w:rPr>
              <w:t>J.Powell</w:t>
            </w:r>
            <w:proofErr w:type="spellEnd"/>
          </w:p>
        </w:tc>
        <w:tc>
          <w:tcPr>
            <w:tcW w:w="4702" w:type="dxa"/>
            <w:tcBorders>
              <w:top w:val="single" w:sz="4" w:space="0" w:color="auto"/>
              <w:left w:val="single" w:sz="4" w:space="0" w:color="auto"/>
              <w:bottom w:val="single" w:sz="4" w:space="0" w:color="auto"/>
              <w:right w:val="single" w:sz="4" w:space="0" w:color="auto"/>
            </w:tcBorders>
          </w:tcPr>
          <w:p w14:paraId="0415C7C2" w14:textId="51AD6F15" w:rsidR="00703BA8" w:rsidRPr="00237F07" w:rsidRDefault="00703BA8" w:rsidP="004E61EE">
            <w:pPr>
              <w:spacing w:before="60" w:after="60" w:line="240" w:lineRule="auto"/>
              <w:ind w:left="44"/>
              <w:rPr>
                <w:rFonts w:cs="Arial"/>
              </w:rPr>
            </w:pPr>
            <w:r w:rsidRPr="00237F07">
              <w:rPr>
                <w:rFonts w:cs="Arial"/>
              </w:rPr>
              <w:t xml:space="preserve">Numerous revisions to take into account the S-98 </w:t>
            </w:r>
            <w:r w:rsidR="00817E4C" w:rsidRPr="00237F07">
              <w:rPr>
                <w:rFonts w:cs="Arial"/>
              </w:rPr>
              <w:t>C</w:t>
            </w:r>
            <w:r w:rsidRPr="00237F07">
              <w:rPr>
                <w:rFonts w:cs="Arial"/>
              </w:rPr>
              <w:t xml:space="preserve">orrespondence </w:t>
            </w:r>
            <w:r w:rsidR="00817E4C" w:rsidRPr="00237F07">
              <w:rPr>
                <w:rFonts w:cs="Arial"/>
              </w:rPr>
              <w:t>G</w:t>
            </w:r>
            <w:r w:rsidRPr="00237F07">
              <w:rPr>
                <w:rFonts w:cs="Arial"/>
              </w:rPr>
              <w:t>roup adjudication work.</w:t>
            </w:r>
          </w:p>
        </w:tc>
      </w:tr>
      <w:tr w:rsidR="00817E4C" w:rsidRPr="00B77A92" w14:paraId="3EF37538" w14:textId="77777777" w:rsidTr="00AE3E22">
        <w:tc>
          <w:tcPr>
            <w:tcW w:w="1526" w:type="dxa"/>
            <w:tcBorders>
              <w:top w:val="single" w:sz="4" w:space="0" w:color="auto"/>
              <w:left w:val="single" w:sz="4" w:space="0" w:color="auto"/>
              <w:bottom w:val="single" w:sz="4" w:space="0" w:color="auto"/>
              <w:right w:val="single" w:sz="4" w:space="0" w:color="auto"/>
            </w:tcBorders>
          </w:tcPr>
          <w:p w14:paraId="6E5575AC" w14:textId="2FE838F2" w:rsidR="00817E4C" w:rsidRPr="00237F07" w:rsidRDefault="00817E4C" w:rsidP="004E61EE">
            <w:pPr>
              <w:spacing w:before="60" w:after="60" w:line="240" w:lineRule="auto"/>
              <w:rPr>
                <w:rFonts w:cs="Arial"/>
              </w:rPr>
            </w:pPr>
            <w:r w:rsidRPr="00237F07">
              <w:rPr>
                <w:rFonts w:cs="Arial"/>
              </w:rPr>
              <w:t>1.0.0</w:t>
            </w:r>
          </w:p>
        </w:tc>
        <w:tc>
          <w:tcPr>
            <w:tcW w:w="1612" w:type="dxa"/>
            <w:tcBorders>
              <w:top w:val="single" w:sz="4" w:space="0" w:color="auto"/>
              <w:left w:val="single" w:sz="4" w:space="0" w:color="auto"/>
              <w:bottom w:val="single" w:sz="4" w:space="0" w:color="auto"/>
              <w:right w:val="single" w:sz="4" w:space="0" w:color="auto"/>
            </w:tcBorders>
          </w:tcPr>
          <w:p w14:paraId="5F903F4B" w14:textId="7ADD55D5" w:rsidR="00817E4C" w:rsidRPr="00237F07" w:rsidRDefault="00817E4C" w:rsidP="004E61EE">
            <w:pPr>
              <w:spacing w:before="60" w:after="60" w:line="240" w:lineRule="auto"/>
              <w:ind w:left="-1" w:firstLine="1"/>
              <w:rPr>
                <w:rFonts w:cs="Arial"/>
              </w:rPr>
            </w:pPr>
            <w:r w:rsidRPr="00237F07">
              <w:rPr>
                <w:rFonts w:cs="Arial"/>
              </w:rPr>
              <w:t>May 2022</w:t>
            </w:r>
          </w:p>
        </w:tc>
        <w:tc>
          <w:tcPr>
            <w:tcW w:w="1252" w:type="dxa"/>
            <w:tcBorders>
              <w:top w:val="single" w:sz="4" w:space="0" w:color="auto"/>
              <w:left w:val="single" w:sz="4" w:space="0" w:color="auto"/>
              <w:bottom w:val="single" w:sz="4" w:space="0" w:color="auto"/>
              <w:right w:val="single" w:sz="4" w:space="0" w:color="auto"/>
            </w:tcBorders>
          </w:tcPr>
          <w:p w14:paraId="3BD90B2B" w14:textId="62E54346" w:rsidR="00817E4C" w:rsidRPr="00237F07" w:rsidRDefault="000E4371" w:rsidP="004E61EE">
            <w:pPr>
              <w:spacing w:before="60" w:after="60" w:line="240" w:lineRule="auto"/>
              <w:ind w:firstLine="21"/>
              <w:rPr>
                <w:rFonts w:cs="Arial"/>
              </w:rPr>
            </w:pPr>
            <w:r w:rsidRPr="00237F07">
              <w:rPr>
                <w:rFonts w:cs="Arial"/>
              </w:rPr>
              <w:t>S-100WG</w:t>
            </w:r>
          </w:p>
        </w:tc>
        <w:tc>
          <w:tcPr>
            <w:tcW w:w="4702" w:type="dxa"/>
            <w:tcBorders>
              <w:top w:val="single" w:sz="4" w:space="0" w:color="auto"/>
              <w:left w:val="single" w:sz="4" w:space="0" w:color="auto"/>
              <w:bottom w:val="single" w:sz="4" w:space="0" w:color="auto"/>
              <w:right w:val="single" w:sz="4" w:space="0" w:color="auto"/>
            </w:tcBorders>
          </w:tcPr>
          <w:p w14:paraId="108E522E" w14:textId="4FC9152B" w:rsidR="00817E4C" w:rsidRPr="00237F07" w:rsidRDefault="00817E4C" w:rsidP="000E4371">
            <w:pPr>
              <w:spacing w:before="60" w:after="60" w:line="240" w:lineRule="auto"/>
              <w:ind w:left="44"/>
              <w:rPr>
                <w:rFonts w:cs="Arial"/>
              </w:rPr>
            </w:pPr>
            <w:r w:rsidRPr="00237F07">
              <w:rPr>
                <w:rFonts w:cs="Arial"/>
              </w:rPr>
              <w:t xml:space="preserve">Submission to HSSC14 for </w:t>
            </w:r>
            <w:r w:rsidR="000E4371" w:rsidRPr="00237F07">
              <w:rPr>
                <w:rFonts w:cs="Arial"/>
              </w:rPr>
              <w:t>approval</w:t>
            </w:r>
            <w:r w:rsidRPr="00237F07">
              <w:rPr>
                <w:rFonts w:cs="Arial"/>
              </w:rPr>
              <w:t>.</w:t>
            </w:r>
          </w:p>
        </w:tc>
      </w:tr>
      <w:tr w:rsidR="00703BA8" w:rsidRPr="00B77A92" w14:paraId="22DF7DAE" w14:textId="77777777" w:rsidTr="00AE3E22">
        <w:tc>
          <w:tcPr>
            <w:tcW w:w="1526" w:type="dxa"/>
            <w:tcBorders>
              <w:top w:val="single" w:sz="4" w:space="0" w:color="auto"/>
              <w:left w:val="single" w:sz="4" w:space="0" w:color="auto"/>
              <w:bottom w:val="single" w:sz="4" w:space="0" w:color="auto"/>
              <w:right w:val="single" w:sz="4" w:space="0" w:color="auto"/>
            </w:tcBorders>
          </w:tcPr>
          <w:p w14:paraId="1CE4BC43" w14:textId="703DEDF5" w:rsidR="00703BA8" w:rsidRPr="00237F07" w:rsidRDefault="000E4371" w:rsidP="004E61EE">
            <w:pPr>
              <w:spacing w:before="60" w:after="60" w:line="240" w:lineRule="auto"/>
              <w:rPr>
                <w:rFonts w:cs="Arial"/>
              </w:rPr>
            </w:pPr>
            <w:r w:rsidRPr="00237F07">
              <w:rPr>
                <w:rFonts w:cs="Arial"/>
              </w:rPr>
              <w:t>1.0.0</w:t>
            </w:r>
          </w:p>
        </w:tc>
        <w:tc>
          <w:tcPr>
            <w:tcW w:w="1612" w:type="dxa"/>
            <w:tcBorders>
              <w:top w:val="single" w:sz="4" w:space="0" w:color="auto"/>
              <w:left w:val="single" w:sz="4" w:space="0" w:color="auto"/>
              <w:bottom w:val="single" w:sz="4" w:space="0" w:color="auto"/>
              <w:right w:val="single" w:sz="4" w:space="0" w:color="auto"/>
            </w:tcBorders>
          </w:tcPr>
          <w:p w14:paraId="0E1724CB" w14:textId="12DEB9F5" w:rsidR="00703BA8" w:rsidRPr="00237F07" w:rsidRDefault="000E4371" w:rsidP="004E61EE">
            <w:pPr>
              <w:spacing w:before="60" w:after="60" w:line="240" w:lineRule="auto"/>
              <w:ind w:left="-1" w:firstLine="1"/>
              <w:rPr>
                <w:rFonts w:cs="Arial"/>
              </w:rPr>
            </w:pPr>
            <w:r w:rsidRPr="00237F07">
              <w:rPr>
                <w:rFonts w:cs="Arial"/>
              </w:rPr>
              <w:t>May 2022</w:t>
            </w:r>
          </w:p>
        </w:tc>
        <w:tc>
          <w:tcPr>
            <w:tcW w:w="1252" w:type="dxa"/>
            <w:tcBorders>
              <w:top w:val="single" w:sz="4" w:space="0" w:color="auto"/>
              <w:left w:val="single" w:sz="4" w:space="0" w:color="auto"/>
              <w:bottom w:val="single" w:sz="4" w:space="0" w:color="auto"/>
              <w:right w:val="single" w:sz="4" w:space="0" w:color="auto"/>
            </w:tcBorders>
          </w:tcPr>
          <w:p w14:paraId="28EB3A0B" w14:textId="0590997D" w:rsidR="00703BA8" w:rsidRPr="00237F07" w:rsidRDefault="000E4371" w:rsidP="004E61EE">
            <w:pPr>
              <w:spacing w:before="60" w:after="60" w:line="240" w:lineRule="auto"/>
              <w:ind w:firstLine="21"/>
              <w:rPr>
                <w:rFonts w:cs="Arial"/>
              </w:rPr>
            </w:pPr>
            <w:r w:rsidRPr="00237F07">
              <w:rPr>
                <w:rFonts w:cs="Arial"/>
              </w:rPr>
              <w:t>HSSC</w:t>
            </w:r>
          </w:p>
        </w:tc>
        <w:tc>
          <w:tcPr>
            <w:tcW w:w="4702" w:type="dxa"/>
            <w:tcBorders>
              <w:top w:val="single" w:sz="4" w:space="0" w:color="auto"/>
              <w:left w:val="single" w:sz="4" w:space="0" w:color="auto"/>
              <w:bottom w:val="single" w:sz="4" w:space="0" w:color="auto"/>
              <w:right w:val="single" w:sz="4" w:space="0" w:color="auto"/>
            </w:tcBorders>
          </w:tcPr>
          <w:p w14:paraId="631E779C" w14:textId="3A03055C" w:rsidR="00703BA8" w:rsidRPr="00237F07" w:rsidRDefault="000E4371" w:rsidP="000E4371">
            <w:pPr>
              <w:spacing w:before="60" w:after="60" w:line="240" w:lineRule="auto"/>
              <w:ind w:left="45"/>
              <w:rPr>
                <w:rFonts w:cs="Arial"/>
              </w:rPr>
            </w:pPr>
            <w:r w:rsidRPr="00237F07">
              <w:rPr>
                <w:rFonts w:cs="Arial"/>
              </w:rPr>
              <w:t>Initial published version for evaluation and testing.</w:t>
            </w:r>
          </w:p>
        </w:tc>
      </w:tr>
      <w:tr w:rsidR="00703BA8" w:rsidRPr="00B77A92" w14:paraId="12A94405" w14:textId="77777777" w:rsidTr="00AE3E22">
        <w:tc>
          <w:tcPr>
            <w:tcW w:w="1526" w:type="dxa"/>
            <w:tcBorders>
              <w:top w:val="single" w:sz="4" w:space="0" w:color="auto"/>
              <w:left w:val="single" w:sz="4" w:space="0" w:color="auto"/>
              <w:bottom w:val="single" w:sz="4" w:space="0" w:color="auto"/>
              <w:right w:val="single" w:sz="4" w:space="0" w:color="auto"/>
            </w:tcBorders>
          </w:tcPr>
          <w:p w14:paraId="72E5462A" w14:textId="0D17687C" w:rsidR="00703BA8" w:rsidRPr="00237F07" w:rsidRDefault="00E47E2A" w:rsidP="004E61EE">
            <w:pPr>
              <w:spacing w:before="60" w:after="60" w:line="240" w:lineRule="auto"/>
              <w:rPr>
                <w:rFonts w:cs="Arial"/>
              </w:rPr>
            </w:pPr>
            <w:r w:rsidRPr="00B77A92">
              <w:rPr>
                <w:rFonts w:cs="Arial"/>
              </w:rPr>
              <w:t>1.1.0</w:t>
            </w:r>
          </w:p>
        </w:tc>
        <w:tc>
          <w:tcPr>
            <w:tcW w:w="1612" w:type="dxa"/>
            <w:tcBorders>
              <w:top w:val="single" w:sz="4" w:space="0" w:color="auto"/>
              <w:left w:val="single" w:sz="4" w:space="0" w:color="auto"/>
              <w:bottom w:val="single" w:sz="4" w:space="0" w:color="auto"/>
              <w:right w:val="single" w:sz="4" w:space="0" w:color="auto"/>
            </w:tcBorders>
          </w:tcPr>
          <w:p w14:paraId="60C19DCF" w14:textId="771937B2" w:rsidR="00703BA8" w:rsidRPr="00237F07" w:rsidRDefault="00E47E2A" w:rsidP="004E61EE">
            <w:pPr>
              <w:spacing w:before="60" w:after="60" w:line="240" w:lineRule="auto"/>
              <w:ind w:left="-1" w:firstLine="1"/>
              <w:rPr>
                <w:rFonts w:cs="Arial"/>
              </w:rPr>
            </w:pPr>
            <w:r w:rsidRPr="00237F07">
              <w:rPr>
                <w:rFonts w:cs="Arial"/>
              </w:rPr>
              <w:t>August 2023</w:t>
            </w:r>
          </w:p>
        </w:tc>
        <w:tc>
          <w:tcPr>
            <w:tcW w:w="1252" w:type="dxa"/>
            <w:tcBorders>
              <w:top w:val="single" w:sz="4" w:space="0" w:color="auto"/>
              <w:left w:val="single" w:sz="4" w:space="0" w:color="auto"/>
              <w:bottom w:val="single" w:sz="4" w:space="0" w:color="auto"/>
              <w:right w:val="single" w:sz="4" w:space="0" w:color="auto"/>
            </w:tcBorders>
          </w:tcPr>
          <w:p w14:paraId="7ED00568" w14:textId="77777777" w:rsidR="00703BA8" w:rsidRPr="00237F07" w:rsidRDefault="00703BA8" w:rsidP="004E61EE">
            <w:pPr>
              <w:spacing w:before="60" w:after="60" w:line="240" w:lineRule="auto"/>
              <w:ind w:firstLine="21"/>
              <w:rPr>
                <w:rFonts w:cs="Arial"/>
              </w:rPr>
            </w:pPr>
          </w:p>
        </w:tc>
        <w:tc>
          <w:tcPr>
            <w:tcW w:w="4702" w:type="dxa"/>
            <w:tcBorders>
              <w:top w:val="single" w:sz="4" w:space="0" w:color="auto"/>
              <w:left w:val="single" w:sz="4" w:space="0" w:color="auto"/>
              <w:bottom w:val="single" w:sz="4" w:space="0" w:color="auto"/>
              <w:right w:val="single" w:sz="4" w:space="0" w:color="auto"/>
            </w:tcBorders>
          </w:tcPr>
          <w:p w14:paraId="0D6C669D" w14:textId="5A35E61C" w:rsidR="00703BA8" w:rsidRPr="00237F07" w:rsidRDefault="003171AA" w:rsidP="004E61EE">
            <w:pPr>
              <w:spacing w:before="60" w:after="60" w:line="240" w:lineRule="auto"/>
              <w:ind w:left="44" w:hanging="26"/>
              <w:rPr>
                <w:rFonts w:cs="Arial"/>
              </w:rPr>
            </w:pPr>
            <w:r w:rsidRPr="00237F07">
              <w:rPr>
                <w:rFonts w:cs="Arial"/>
              </w:rPr>
              <w:t xml:space="preserve">Added </w:t>
            </w:r>
            <w:r w:rsidR="0056040E">
              <w:rPr>
                <w:rFonts w:cs="Arial"/>
              </w:rPr>
              <w:t>MSC.530(106)/Rev.1</w:t>
            </w:r>
            <w:r w:rsidRPr="00B77A92">
              <w:rPr>
                <w:rFonts w:cs="Arial"/>
              </w:rPr>
              <w:t xml:space="preserve"> in place of MSC.232(82) and updated text accordingly</w:t>
            </w:r>
            <w:r w:rsidR="009F5B46" w:rsidRPr="00B77A92">
              <w:rPr>
                <w:rFonts w:cs="Arial"/>
              </w:rPr>
              <w:t xml:space="preserve"> (</w:t>
            </w:r>
            <w:r w:rsidR="003571AE" w:rsidRPr="00B77A92">
              <w:rPr>
                <w:rFonts w:cs="Arial"/>
              </w:rPr>
              <w:t xml:space="preserve">“SENC” to “System Database”- </w:t>
            </w:r>
            <w:r w:rsidR="009B7AB4" w:rsidRPr="00B77A92">
              <w:rPr>
                <w:rFonts w:cs="Arial"/>
              </w:rPr>
              <w:t>various clauses</w:t>
            </w:r>
            <w:r w:rsidR="009F5B46" w:rsidRPr="00B77A92">
              <w:rPr>
                <w:rFonts w:cs="Arial"/>
              </w:rPr>
              <w:t>)</w:t>
            </w:r>
            <w:r w:rsidRPr="00B77A92">
              <w:rPr>
                <w:rFonts w:cs="Arial"/>
              </w:rPr>
              <w:t>; updated tidal stream panel presentation (C-15.4);</w:t>
            </w:r>
            <w:r w:rsidR="005226E5" w:rsidRPr="00B77A92">
              <w:rPr>
                <w:rFonts w:cs="Arial"/>
              </w:rPr>
              <w:t xml:space="preserve"> fixed heading 1 and heading 2 styles; added new clause listing allowed support file formats for ECDIS</w:t>
            </w:r>
            <w:r w:rsidR="00BA7446" w:rsidRPr="00B77A92">
              <w:rPr>
                <w:rFonts w:cs="Arial"/>
              </w:rPr>
              <w:t xml:space="preserve"> and elaborated rules for additional information in text (C-11.5)</w:t>
            </w:r>
            <w:r w:rsidR="003571AE" w:rsidRPr="00B77A92">
              <w:rPr>
                <w:rFonts w:cs="Arial"/>
              </w:rPr>
              <w:t>; struck alternate labels in Tables C-2 and C-3;</w:t>
            </w:r>
          </w:p>
        </w:tc>
      </w:tr>
      <w:tr w:rsidR="00703BA8" w:rsidRPr="00B77A92" w14:paraId="0CD91432" w14:textId="77777777" w:rsidTr="00AE3E22">
        <w:tc>
          <w:tcPr>
            <w:tcW w:w="1526" w:type="dxa"/>
            <w:tcBorders>
              <w:top w:val="single" w:sz="4" w:space="0" w:color="auto"/>
              <w:left w:val="single" w:sz="4" w:space="0" w:color="auto"/>
              <w:bottom w:val="single" w:sz="4" w:space="0" w:color="auto"/>
              <w:right w:val="single" w:sz="4" w:space="0" w:color="auto"/>
            </w:tcBorders>
          </w:tcPr>
          <w:p w14:paraId="02A32306" w14:textId="70240E47" w:rsidR="00703BA8" w:rsidRPr="00237F07" w:rsidRDefault="006722CB" w:rsidP="004E61EE">
            <w:pPr>
              <w:spacing w:before="60" w:after="60" w:line="240" w:lineRule="auto"/>
              <w:rPr>
                <w:rFonts w:cs="Arial"/>
              </w:rPr>
            </w:pPr>
            <w:r w:rsidRPr="00B77A92">
              <w:rPr>
                <w:rFonts w:cs="Arial"/>
              </w:rPr>
              <w:t>1.2.0</w:t>
            </w:r>
          </w:p>
        </w:tc>
        <w:tc>
          <w:tcPr>
            <w:tcW w:w="1612" w:type="dxa"/>
            <w:tcBorders>
              <w:top w:val="single" w:sz="4" w:space="0" w:color="auto"/>
              <w:left w:val="single" w:sz="4" w:space="0" w:color="auto"/>
              <w:bottom w:val="single" w:sz="4" w:space="0" w:color="auto"/>
              <w:right w:val="single" w:sz="4" w:space="0" w:color="auto"/>
            </w:tcBorders>
          </w:tcPr>
          <w:p w14:paraId="4783614A" w14:textId="59F71448" w:rsidR="00703BA8" w:rsidRPr="00237F07" w:rsidRDefault="006722CB" w:rsidP="004E61EE">
            <w:pPr>
              <w:spacing w:before="60" w:after="60" w:line="240" w:lineRule="auto"/>
              <w:ind w:left="-1" w:firstLine="1"/>
              <w:rPr>
                <w:rFonts w:cs="Arial"/>
              </w:rPr>
            </w:pPr>
            <w:r w:rsidRPr="00237F07">
              <w:rPr>
                <w:rFonts w:cs="Arial"/>
              </w:rPr>
              <w:t>February 2024</w:t>
            </w:r>
          </w:p>
        </w:tc>
        <w:tc>
          <w:tcPr>
            <w:tcW w:w="1252" w:type="dxa"/>
            <w:tcBorders>
              <w:top w:val="single" w:sz="4" w:space="0" w:color="auto"/>
              <w:left w:val="single" w:sz="4" w:space="0" w:color="auto"/>
              <w:bottom w:val="single" w:sz="4" w:space="0" w:color="auto"/>
              <w:right w:val="single" w:sz="4" w:space="0" w:color="auto"/>
            </w:tcBorders>
          </w:tcPr>
          <w:p w14:paraId="163831FF" w14:textId="77777777" w:rsidR="00703BA8" w:rsidRPr="00237F07" w:rsidRDefault="00703BA8" w:rsidP="004E61EE">
            <w:pPr>
              <w:spacing w:before="60" w:after="60" w:line="240" w:lineRule="auto"/>
              <w:ind w:firstLine="21"/>
              <w:rPr>
                <w:rFonts w:cs="Arial"/>
              </w:rPr>
            </w:pPr>
          </w:p>
        </w:tc>
        <w:tc>
          <w:tcPr>
            <w:tcW w:w="4702" w:type="dxa"/>
            <w:tcBorders>
              <w:top w:val="single" w:sz="4" w:space="0" w:color="auto"/>
              <w:left w:val="single" w:sz="4" w:space="0" w:color="auto"/>
              <w:bottom w:val="single" w:sz="4" w:space="0" w:color="auto"/>
              <w:right w:val="single" w:sz="4" w:space="0" w:color="auto"/>
            </w:tcBorders>
          </w:tcPr>
          <w:p w14:paraId="04E2D384" w14:textId="5DEAAE9E" w:rsidR="00703BA8" w:rsidRPr="00237F07" w:rsidRDefault="006722CB" w:rsidP="00B30BBA">
            <w:pPr>
              <w:spacing w:before="60" w:after="60" w:line="240" w:lineRule="auto"/>
              <w:rPr>
                <w:rFonts w:cs="Arial"/>
              </w:rPr>
            </w:pPr>
            <w:r w:rsidRPr="00237F07">
              <w:rPr>
                <w:rFonts w:cs="Arial"/>
              </w:rPr>
              <w:t xml:space="preserve">Collection of issues identified by subgroup </w:t>
            </w:r>
            <w:r w:rsidRPr="00B77A92">
              <w:rPr>
                <w:rFonts w:cs="Arial"/>
              </w:rPr>
              <w:t>and external stakeholder.</w:t>
            </w:r>
          </w:p>
        </w:tc>
      </w:tr>
      <w:tr w:rsidR="00703BA8" w:rsidRPr="00B77A92" w14:paraId="3ECE5E82" w14:textId="77777777" w:rsidTr="00AE3E22">
        <w:tc>
          <w:tcPr>
            <w:tcW w:w="1526" w:type="dxa"/>
            <w:tcBorders>
              <w:top w:val="single" w:sz="4" w:space="0" w:color="auto"/>
              <w:left w:val="single" w:sz="4" w:space="0" w:color="auto"/>
              <w:bottom w:val="single" w:sz="4" w:space="0" w:color="auto"/>
              <w:right w:val="single" w:sz="4" w:space="0" w:color="auto"/>
            </w:tcBorders>
          </w:tcPr>
          <w:p w14:paraId="7EE88034" w14:textId="55839159" w:rsidR="00703BA8" w:rsidRPr="00237F07" w:rsidRDefault="00F75C61" w:rsidP="004E61EE">
            <w:pPr>
              <w:spacing w:before="60" w:after="60" w:line="240" w:lineRule="auto"/>
              <w:rPr>
                <w:rFonts w:cs="Arial"/>
              </w:rPr>
            </w:pPr>
            <w:r w:rsidRPr="00B77A92">
              <w:rPr>
                <w:rFonts w:cs="Arial"/>
              </w:rPr>
              <w:t>1.</w:t>
            </w:r>
            <w:r w:rsidR="002D6A62" w:rsidRPr="00B77A92">
              <w:rPr>
                <w:rFonts w:cs="Arial"/>
              </w:rPr>
              <w:t>3</w:t>
            </w:r>
            <w:r w:rsidRPr="00B77A92">
              <w:rPr>
                <w:rFonts w:cs="Arial"/>
              </w:rPr>
              <w:t>.</w:t>
            </w:r>
            <w:r w:rsidR="002D6A62" w:rsidRPr="00B77A92">
              <w:rPr>
                <w:rFonts w:cs="Arial"/>
              </w:rPr>
              <w:t>0</w:t>
            </w:r>
          </w:p>
        </w:tc>
        <w:tc>
          <w:tcPr>
            <w:tcW w:w="1612" w:type="dxa"/>
            <w:tcBorders>
              <w:top w:val="single" w:sz="4" w:space="0" w:color="auto"/>
              <w:left w:val="single" w:sz="4" w:space="0" w:color="auto"/>
              <w:bottom w:val="single" w:sz="4" w:space="0" w:color="auto"/>
              <w:right w:val="single" w:sz="4" w:space="0" w:color="auto"/>
            </w:tcBorders>
          </w:tcPr>
          <w:p w14:paraId="388B3404" w14:textId="1B480906" w:rsidR="00703BA8" w:rsidRPr="00237F07" w:rsidRDefault="00F75C61" w:rsidP="004E61EE">
            <w:pPr>
              <w:spacing w:before="60" w:after="60" w:line="240" w:lineRule="auto"/>
              <w:ind w:left="-1" w:firstLine="1"/>
              <w:rPr>
                <w:rFonts w:cs="Arial"/>
              </w:rPr>
            </w:pPr>
            <w:r w:rsidRPr="00237F07">
              <w:rPr>
                <w:rFonts w:cs="Arial"/>
              </w:rPr>
              <w:t>May 2024</w:t>
            </w:r>
          </w:p>
        </w:tc>
        <w:tc>
          <w:tcPr>
            <w:tcW w:w="1252" w:type="dxa"/>
            <w:tcBorders>
              <w:top w:val="single" w:sz="4" w:space="0" w:color="auto"/>
              <w:left w:val="single" w:sz="4" w:space="0" w:color="auto"/>
              <w:bottom w:val="single" w:sz="4" w:space="0" w:color="auto"/>
              <w:right w:val="single" w:sz="4" w:space="0" w:color="auto"/>
            </w:tcBorders>
          </w:tcPr>
          <w:p w14:paraId="4F57514C" w14:textId="77777777" w:rsidR="00703BA8" w:rsidRPr="00237F07" w:rsidRDefault="00703BA8" w:rsidP="004E61EE">
            <w:pPr>
              <w:spacing w:before="60" w:after="60" w:line="240" w:lineRule="auto"/>
              <w:ind w:firstLine="21"/>
              <w:rPr>
                <w:rFonts w:cs="Arial"/>
              </w:rPr>
            </w:pPr>
          </w:p>
        </w:tc>
        <w:tc>
          <w:tcPr>
            <w:tcW w:w="4702" w:type="dxa"/>
            <w:tcBorders>
              <w:top w:val="single" w:sz="4" w:space="0" w:color="auto"/>
              <w:left w:val="single" w:sz="4" w:space="0" w:color="auto"/>
              <w:bottom w:val="single" w:sz="4" w:space="0" w:color="auto"/>
              <w:right w:val="single" w:sz="4" w:space="0" w:color="auto"/>
            </w:tcBorders>
          </w:tcPr>
          <w:p w14:paraId="63D6B443" w14:textId="4ECA331E" w:rsidR="00703BA8" w:rsidRPr="00237F07" w:rsidRDefault="00F75C61" w:rsidP="00B30BBA">
            <w:pPr>
              <w:spacing w:before="60" w:after="60" w:line="240" w:lineRule="auto"/>
              <w:rPr>
                <w:rFonts w:cs="Arial"/>
              </w:rPr>
            </w:pPr>
            <w:r w:rsidRPr="00237F07">
              <w:rPr>
                <w:rFonts w:cs="Arial"/>
              </w:rPr>
              <w:t>Incorporating stakeholder inputs, GitHub discussions and TSM 2024 outputs.</w:t>
            </w:r>
          </w:p>
        </w:tc>
      </w:tr>
      <w:tr w:rsidR="00703BA8" w:rsidRPr="00B77A92" w14:paraId="03A471B7" w14:textId="77777777" w:rsidTr="00AE3E22">
        <w:tc>
          <w:tcPr>
            <w:tcW w:w="1526" w:type="dxa"/>
            <w:tcBorders>
              <w:top w:val="single" w:sz="4" w:space="0" w:color="auto"/>
              <w:left w:val="single" w:sz="4" w:space="0" w:color="auto"/>
              <w:bottom w:val="single" w:sz="4" w:space="0" w:color="auto"/>
              <w:right w:val="single" w:sz="4" w:space="0" w:color="auto"/>
            </w:tcBorders>
          </w:tcPr>
          <w:p w14:paraId="0E0C77D9" w14:textId="55DF2F55" w:rsidR="00703BA8" w:rsidRPr="00237F07" w:rsidRDefault="00314CAB" w:rsidP="004E61EE">
            <w:pPr>
              <w:spacing w:before="60" w:after="60" w:line="240" w:lineRule="auto"/>
              <w:rPr>
                <w:rFonts w:cs="Arial"/>
              </w:rPr>
            </w:pPr>
            <w:r w:rsidRPr="00B77A92">
              <w:rPr>
                <w:rFonts w:cs="Arial"/>
              </w:rPr>
              <w:t>1.3.</w:t>
            </w:r>
            <w:r w:rsidR="00B64E30" w:rsidRPr="00B77A92">
              <w:rPr>
                <w:rFonts w:cs="Arial"/>
              </w:rPr>
              <w:t>4</w:t>
            </w:r>
          </w:p>
        </w:tc>
        <w:tc>
          <w:tcPr>
            <w:tcW w:w="1612" w:type="dxa"/>
            <w:tcBorders>
              <w:top w:val="single" w:sz="4" w:space="0" w:color="auto"/>
              <w:left w:val="single" w:sz="4" w:space="0" w:color="auto"/>
              <w:bottom w:val="single" w:sz="4" w:space="0" w:color="auto"/>
              <w:right w:val="single" w:sz="4" w:space="0" w:color="auto"/>
            </w:tcBorders>
          </w:tcPr>
          <w:p w14:paraId="0F5E7269" w14:textId="5B0BC3A2" w:rsidR="00703BA8" w:rsidRPr="00237F07" w:rsidRDefault="00314CAB" w:rsidP="004E61EE">
            <w:pPr>
              <w:spacing w:before="60" w:after="60" w:line="240" w:lineRule="auto"/>
              <w:ind w:left="-1" w:firstLine="1"/>
              <w:rPr>
                <w:rFonts w:cs="Arial"/>
              </w:rPr>
            </w:pPr>
            <w:r w:rsidRPr="00237F07">
              <w:rPr>
                <w:rFonts w:cs="Arial"/>
              </w:rPr>
              <w:t>July 2024</w:t>
            </w:r>
          </w:p>
        </w:tc>
        <w:tc>
          <w:tcPr>
            <w:tcW w:w="1252" w:type="dxa"/>
            <w:tcBorders>
              <w:top w:val="single" w:sz="4" w:space="0" w:color="auto"/>
              <w:left w:val="single" w:sz="4" w:space="0" w:color="auto"/>
              <w:bottom w:val="single" w:sz="4" w:space="0" w:color="auto"/>
              <w:right w:val="single" w:sz="4" w:space="0" w:color="auto"/>
            </w:tcBorders>
          </w:tcPr>
          <w:p w14:paraId="3557F0ED" w14:textId="77777777" w:rsidR="00703BA8" w:rsidRPr="00237F07" w:rsidRDefault="00703BA8" w:rsidP="004E61EE">
            <w:pPr>
              <w:spacing w:before="60" w:after="60" w:line="240" w:lineRule="auto"/>
              <w:ind w:firstLine="21"/>
              <w:rPr>
                <w:rFonts w:cs="Arial"/>
              </w:rPr>
            </w:pPr>
          </w:p>
        </w:tc>
        <w:tc>
          <w:tcPr>
            <w:tcW w:w="4702" w:type="dxa"/>
            <w:tcBorders>
              <w:top w:val="single" w:sz="4" w:space="0" w:color="auto"/>
              <w:left w:val="single" w:sz="4" w:space="0" w:color="auto"/>
              <w:bottom w:val="single" w:sz="4" w:space="0" w:color="auto"/>
              <w:right w:val="single" w:sz="4" w:space="0" w:color="auto"/>
            </w:tcBorders>
          </w:tcPr>
          <w:p w14:paraId="09C27238" w14:textId="5F932F37" w:rsidR="00703BA8" w:rsidRPr="00237F07" w:rsidRDefault="00314CAB" w:rsidP="00B30BBA">
            <w:pPr>
              <w:spacing w:before="60" w:after="60" w:line="240" w:lineRule="auto"/>
              <w:rPr>
                <w:rFonts w:cs="Arial"/>
              </w:rPr>
            </w:pPr>
            <w:r w:rsidRPr="00237F07">
              <w:rPr>
                <w:rFonts w:cs="Arial"/>
              </w:rPr>
              <w:t>Version after review m</w:t>
            </w:r>
            <w:r w:rsidR="00B64E30" w:rsidRPr="00B77A92">
              <w:rPr>
                <w:rFonts w:cs="Arial"/>
              </w:rPr>
              <w:t>eetings</w:t>
            </w:r>
          </w:p>
        </w:tc>
      </w:tr>
      <w:tr w:rsidR="00703BA8" w:rsidRPr="00B77A92" w14:paraId="4CDB0B68" w14:textId="77777777" w:rsidTr="00AE3E22">
        <w:tc>
          <w:tcPr>
            <w:tcW w:w="1526" w:type="dxa"/>
            <w:tcBorders>
              <w:top w:val="single" w:sz="4" w:space="0" w:color="auto"/>
              <w:left w:val="single" w:sz="4" w:space="0" w:color="auto"/>
              <w:bottom w:val="single" w:sz="4" w:space="0" w:color="auto"/>
              <w:right w:val="single" w:sz="4" w:space="0" w:color="auto"/>
            </w:tcBorders>
          </w:tcPr>
          <w:p w14:paraId="56AB22C4" w14:textId="254AA048" w:rsidR="00703BA8" w:rsidRPr="00237F07" w:rsidRDefault="00237F07" w:rsidP="004E61EE">
            <w:pPr>
              <w:spacing w:before="60" w:after="60" w:line="240" w:lineRule="auto"/>
              <w:rPr>
                <w:rFonts w:cs="Arial"/>
              </w:rPr>
            </w:pPr>
            <w:r w:rsidRPr="00B77A92">
              <w:rPr>
                <w:rFonts w:cs="Arial"/>
              </w:rPr>
              <w:t>1.4.0</w:t>
            </w:r>
          </w:p>
        </w:tc>
        <w:tc>
          <w:tcPr>
            <w:tcW w:w="1612" w:type="dxa"/>
            <w:tcBorders>
              <w:top w:val="single" w:sz="4" w:space="0" w:color="auto"/>
              <w:left w:val="single" w:sz="4" w:space="0" w:color="auto"/>
              <w:bottom w:val="single" w:sz="4" w:space="0" w:color="auto"/>
              <w:right w:val="single" w:sz="4" w:space="0" w:color="auto"/>
            </w:tcBorders>
          </w:tcPr>
          <w:p w14:paraId="7E619643" w14:textId="533CFCEB" w:rsidR="00703BA8" w:rsidRPr="00237F07" w:rsidRDefault="00237F07" w:rsidP="004E61EE">
            <w:pPr>
              <w:spacing w:before="60" w:after="60" w:line="240" w:lineRule="auto"/>
              <w:ind w:left="-1" w:firstLine="1"/>
              <w:rPr>
                <w:rFonts w:cs="Arial"/>
              </w:rPr>
            </w:pPr>
            <w:r w:rsidRPr="00237F07">
              <w:rPr>
                <w:rFonts w:cs="Arial"/>
              </w:rPr>
              <w:t>August 2024</w:t>
            </w:r>
          </w:p>
        </w:tc>
        <w:tc>
          <w:tcPr>
            <w:tcW w:w="1252" w:type="dxa"/>
            <w:tcBorders>
              <w:top w:val="single" w:sz="4" w:space="0" w:color="auto"/>
              <w:left w:val="single" w:sz="4" w:space="0" w:color="auto"/>
              <w:bottom w:val="single" w:sz="4" w:space="0" w:color="auto"/>
              <w:right w:val="single" w:sz="4" w:space="0" w:color="auto"/>
            </w:tcBorders>
          </w:tcPr>
          <w:p w14:paraId="00CE791C" w14:textId="77777777" w:rsidR="00703BA8" w:rsidRPr="00237F07" w:rsidRDefault="00703BA8" w:rsidP="004E61EE">
            <w:pPr>
              <w:spacing w:before="60" w:after="60" w:line="240" w:lineRule="auto"/>
              <w:ind w:firstLine="21"/>
              <w:rPr>
                <w:rFonts w:cs="Arial"/>
              </w:rPr>
            </w:pPr>
          </w:p>
        </w:tc>
        <w:tc>
          <w:tcPr>
            <w:tcW w:w="4702" w:type="dxa"/>
            <w:tcBorders>
              <w:top w:val="single" w:sz="4" w:space="0" w:color="auto"/>
              <w:left w:val="single" w:sz="4" w:space="0" w:color="auto"/>
              <w:bottom w:val="single" w:sz="4" w:space="0" w:color="auto"/>
              <w:right w:val="single" w:sz="4" w:space="0" w:color="auto"/>
            </w:tcBorders>
          </w:tcPr>
          <w:p w14:paraId="0C08E8E3" w14:textId="1F2675F8" w:rsidR="00703BA8" w:rsidRPr="00237F07" w:rsidRDefault="00237F07" w:rsidP="00B30BBA">
            <w:pPr>
              <w:spacing w:before="60" w:after="60" w:line="240" w:lineRule="auto"/>
              <w:ind w:left="44"/>
              <w:rPr>
                <w:rFonts w:cs="Arial"/>
              </w:rPr>
            </w:pPr>
            <w:r w:rsidRPr="00237F07">
              <w:rPr>
                <w:rFonts w:cs="Arial"/>
              </w:rPr>
              <w:t xml:space="preserve">Version </w:t>
            </w:r>
            <w:r w:rsidRPr="00B77A92">
              <w:rPr>
                <w:rFonts w:cs="Arial"/>
              </w:rPr>
              <w:t>prepared for F2F meeting with stakeholders.</w:t>
            </w:r>
          </w:p>
        </w:tc>
      </w:tr>
      <w:tr w:rsidR="00703BA8" w:rsidRPr="00B77A92" w14:paraId="7F160AEA" w14:textId="77777777" w:rsidTr="00AE3E22">
        <w:tc>
          <w:tcPr>
            <w:tcW w:w="1526" w:type="dxa"/>
            <w:tcBorders>
              <w:top w:val="single" w:sz="4" w:space="0" w:color="auto"/>
              <w:left w:val="single" w:sz="4" w:space="0" w:color="auto"/>
              <w:bottom w:val="single" w:sz="4" w:space="0" w:color="auto"/>
              <w:right w:val="single" w:sz="4" w:space="0" w:color="auto"/>
            </w:tcBorders>
          </w:tcPr>
          <w:p w14:paraId="0A5169F1" w14:textId="01058280" w:rsidR="00703BA8" w:rsidRPr="00237F07" w:rsidRDefault="00950BE9" w:rsidP="004E61EE">
            <w:pPr>
              <w:spacing w:before="60" w:after="60" w:line="240" w:lineRule="auto"/>
              <w:rPr>
                <w:rFonts w:cs="Arial"/>
              </w:rPr>
            </w:pPr>
            <w:r>
              <w:rPr>
                <w:rFonts w:cs="Arial"/>
              </w:rPr>
              <w:t>1,6.0</w:t>
            </w:r>
          </w:p>
        </w:tc>
        <w:tc>
          <w:tcPr>
            <w:tcW w:w="1612" w:type="dxa"/>
            <w:tcBorders>
              <w:top w:val="single" w:sz="4" w:space="0" w:color="auto"/>
              <w:left w:val="single" w:sz="4" w:space="0" w:color="auto"/>
              <w:bottom w:val="single" w:sz="4" w:space="0" w:color="auto"/>
              <w:right w:val="single" w:sz="4" w:space="0" w:color="auto"/>
            </w:tcBorders>
          </w:tcPr>
          <w:p w14:paraId="7059F38D" w14:textId="242C390A" w:rsidR="00703BA8" w:rsidRPr="00237F07" w:rsidRDefault="00950BE9" w:rsidP="004E61EE">
            <w:pPr>
              <w:spacing w:before="60" w:after="60" w:line="240" w:lineRule="auto"/>
              <w:ind w:left="-1" w:firstLine="1"/>
              <w:rPr>
                <w:rFonts w:cs="Arial"/>
              </w:rPr>
            </w:pPr>
            <w:r>
              <w:rPr>
                <w:rFonts w:cs="Arial"/>
              </w:rPr>
              <w:t>September 2024</w:t>
            </w:r>
          </w:p>
        </w:tc>
        <w:tc>
          <w:tcPr>
            <w:tcW w:w="1252" w:type="dxa"/>
            <w:tcBorders>
              <w:top w:val="single" w:sz="4" w:space="0" w:color="auto"/>
              <w:left w:val="single" w:sz="4" w:space="0" w:color="auto"/>
              <w:bottom w:val="single" w:sz="4" w:space="0" w:color="auto"/>
              <w:right w:val="single" w:sz="4" w:space="0" w:color="auto"/>
            </w:tcBorders>
          </w:tcPr>
          <w:p w14:paraId="45E1607C" w14:textId="77777777" w:rsidR="00703BA8" w:rsidRPr="00237F07" w:rsidRDefault="00703BA8" w:rsidP="004E61EE">
            <w:pPr>
              <w:spacing w:before="60" w:after="60" w:line="240" w:lineRule="auto"/>
              <w:ind w:firstLine="21"/>
              <w:rPr>
                <w:rFonts w:cs="Arial"/>
              </w:rPr>
            </w:pPr>
          </w:p>
        </w:tc>
        <w:tc>
          <w:tcPr>
            <w:tcW w:w="4702" w:type="dxa"/>
            <w:tcBorders>
              <w:top w:val="single" w:sz="4" w:space="0" w:color="auto"/>
              <w:left w:val="single" w:sz="4" w:space="0" w:color="auto"/>
              <w:bottom w:val="single" w:sz="4" w:space="0" w:color="auto"/>
              <w:right w:val="single" w:sz="4" w:space="0" w:color="auto"/>
            </w:tcBorders>
          </w:tcPr>
          <w:p w14:paraId="723F3D0D" w14:textId="34F6FDD4" w:rsidR="00703BA8" w:rsidRPr="00237F07" w:rsidRDefault="00950BE9" w:rsidP="00B30BBA">
            <w:pPr>
              <w:spacing w:before="60" w:after="60" w:line="240" w:lineRule="auto"/>
              <w:rPr>
                <w:rFonts w:cs="Arial"/>
              </w:rPr>
            </w:pPr>
            <w:r>
              <w:rPr>
                <w:rFonts w:cs="Arial"/>
              </w:rPr>
              <w:t>Prepared following Face to Face meeting.</w:t>
            </w:r>
          </w:p>
        </w:tc>
      </w:tr>
      <w:tr w:rsidR="00703BA8" w:rsidRPr="00B77A92" w14:paraId="3A0AD7DB" w14:textId="77777777" w:rsidTr="00AE3E22">
        <w:tc>
          <w:tcPr>
            <w:tcW w:w="1526" w:type="dxa"/>
            <w:tcBorders>
              <w:top w:val="single" w:sz="4" w:space="0" w:color="auto"/>
              <w:left w:val="single" w:sz="4" w:space="0" w:color="auto"/>
              <w:bottom w:val="single" w:sz="4" w:space="0" w:color="auto"/>
              <w:right w:val="single" w:sz="4" w:space="0" w:color="auto"/>
            </w:tcBorders>
          </w:tcPr>
          <w:p w14:paraId="0BADA221" w14:textId="2DE014C3" w:rsidR="00703BA8" w:rsidRPr="00237F07" w:rsidRDefault="00B30BBA" w:rsidP="004E61EE">
            <w:pPr>
              <w:spacing w:before="60" w:after="60" w:line="240" w:lineRule="auto"/>
              <w:rPr>
                <w:rFonts w:cs="Arial"/>
              </w:rPr>
            </w:pPr>
            <w:r>
              <w:rPr>
                <w:rFonts w:cs="Arial"/>
              </w:rPr>
              <w:t>1.7.1</w:t>
            </w:r>
          </w:p>
        </w:tc>
        <w:tc>
          <w:tcPr>
            <w:tcW w:w="1612" w:type="dxa"/>
            <w:tcBorders>
              <w:top w:val="single" w:sz="4" w:space="0" w:color="auto"/>
              <w:left w:val="single" w:sz="4" w:space="0" w:color="auto"/>
              <w:bottom w:val="single" w:sz="4" w:space="0" w:color="auto"/>
              <w:right w:val="single" w:sz="4" w:space="0" w:color="auto"/>
            </w:tcBorders>
          </w:tcPr>
          <w:p w14:paraId="1F318DDA" w14:textId="4D62F34C" w:rsidR="00703BA8" w:rsidRPr="00237F07" w:rsidRDefault="00B30BBA" w:rsidP="004E61EE">
            <w:pPr>
              <w:spacing w:before="60" w:after="60" w:line="240" w:lineRule="auto"/>
              <w:ind w:left="-1" w:firstLine="1"/>
              <w:rPr>
                <w:rFonts w:cs="Arial"/>
              </w:rPr>
            </w:pPr>
            <w:r>
              <w:rPr>
                <w:rFonts w:cs="Arial"/>
              </w:rPr>
              <w:t>October 2024</w:t>
            </w:r>
          </w:p>
        </w:tc>
        <w:tc>
          <w:tcPr>
            <w:tcW w:w="1252" w:type="dxa"/>
            <w:tcBorders>
              <w:top w:val="single" w:sz="4" w:space="0" w:color="auto"/>
              <w:left w:val="single" w:sz="4" w:space="0" w:color="auto"/>
              <w:bottom w:val="single" w:sz="4" w:space="0" w:color="auto"/>
              <w:right w:val="single" w:sz="4" w:space="0" w:color="auto"/>
            </w:tcBorders>
          </w:tcPr>
          <w:p w14:paraId="4B1BB112" w14:textId="77777777" w:rsidR="00703BA8" w:rsidRPr="00237F07" w:rsidRDefault="00703BA8" w:rsidP="004E61EE">
            <w:pPr>
              <w:spacing w:before="60" w:after="60" w:line="240" w:lineRule="auto"/>
              <w:ind w:firstLine="21"/>
              <w:rPr>
                <w:rFonts w:cs="Arial"/>
              </w:rPr>
            </w:pPr>
          </w:p>
        </w:tc>
        <w:tc>
          <w:tcPr>
            <w:tcW w:w="4702" w:type="dxa"/>
            <w:tcBorders>
              <w:top w:val="single" w:sz="4" w:space="0" w:color="auto"/>
              <w:left w:val="single" w:sz="4" w:space="0" w:color="auto"/>
              <w:bottom w:val="single" w:sz="4" w:space="0" w:color="auto"/>
              <w:right w:val="single" w:sz="4" w:space="0" w:color="auto"/>
            </w:tcBorders>
          </w:tcPr>
          <w:p w14:paraId="0064E752" w14:textId="31C569FF" w:rsidR="00703BA8" w:rsidRPr="00237F07" w:rsidRDefault="00B30BBA" w:rsidP="004E61EE">
            <w:pPr>
              <w:spacing w:before="60" w:after="60" w:line="240" w:lineRule="auto"/>
              <w:ind w:left="44" w:firstLine="43"/>
              <w:rPr>
                <w:rFonts w:cs="Arial"/>
              </w:rPr>
            </w:pPr>
            <w:r>
              <w:rPr>
                <w:rFonts w:cs="Arial"/>
              </w:rPr>
              <w:t>Remainder of comments received applied and commented.</w:t>
            </w:r>
          </w:p>
        </w:tc>
      </w:tr>
      <w:tr w:rsidR="00BC2B3F" w:rsidRPr="00B77A92" w14:paraId="377BD032" w14:textId="77777777" w:rsidTr="00AE3E22">
        <w:tc>
          <w:tcPr>
            <w:tcW w:w="1526" w:type="dxa"/>
            <w:tcBorders>
              <w:top w:val="single" w:sz="4" w:space="0" w:color="auto"/>
              <w:left w:val="single" w:sz="4" w:space="0" w:color="auto"/>
              <w:bottom w:val="single" w:sz="4" w:space="0" w:color="auto"/>
              <w:right w:val="single" w:sz="4" w:space="0" w:color="auto"/>
            </w:tcBorders>
          </w:tcPr>
          <w:p w14:paraId="19BA2325" w14:textId="142FE5CF" w:rsidR="00BC2B3F" w:rsidRDefault="00BC2B3F" w:rsidP="004E61EE">
            <w:pPr>
              <w:spacing w:before="60" w:after="60" w:line="240" w:lineRule="auto"/>
              <w:rPr>
                <w:rFonts w:cs="Arial"/>
              </w:rPr>
            </w:pPr>
            <w:r>
              <w:rPr>
                <w:rFonts w:cs="Arial"/>
              </w:rPr>
              <w:t>1.8.0 [2.0.0]</w:t>
            </w:r>
          </w:p>
        </w:tc>
        <w:tc>
          <w:tcPr>
            <w:tcW w:w="1612" w:type="dxa"/>
            <w:tcBorders>
              <w:top w:val="single" w:sz="4" w:space="0" w:color="auto"/>
              <w:left w:val="single" w:sz="4" w:space="0" w:color="auto"/>
              <w:bottom w:val="single" w:sz="4" w:space="0" w:color="auto"/>
              <w:right w:val="single" w:sz="4" w:space="0" w:color="auto"/>
            </w:tcBorders>
          </w:tcPr>
          <w:p w14:paraId="14E2FB77" w14:textId="24F2EC07" w:rsidR="00BC2B3F" w:rsidRDefault="00BC2B3F" w:rsidP="004E61EE">
            <w:pPr>
              <w:spacing w:before="60" w:after="60" w:line="240" w:lineRule="auto"/>
              <w:ind w:left="-1" w:firstLine="1"/>
              <w:rPr>
                <w:rFonts w:cs="Arial"/>
              </w:rPr>
            </w:pPr>
            <w:r>
              <w:rPr>
                <w:rFonts w:cs="Arial"/>
              </w:rPr>
              <w:t>January 2025</w:t>
            </w:r>
          </w:p>
        </w:tc>
        <w:tc>
          <w:tcPr>
            <w:tcW w:w="1252" w:type="dxa"/>
            <w:tcBorders>
              <w:top w:val="single" w:sz="4" w:space="0" w:color="auto"/>
              <w:left w:val="single" w:sz="4" w:space="0" w:color="auto"/>
              <w:bottom w:val="single" w:sz="4" w:space="0" w:color="auto"/>
              <w:right w:val="single" w:sz="4" w:space="0" w:color="auto"/>
            </w:tcBorders>
          </w:tcPr>
          <w:p w14:paraId="62D5C079" w14:textId="77777777" w:rsidR="00BC2B3F" w:rsidRPr="00237F07" w:rsidRDefault="00BC2B3F" w:rsidP="004E61EE">
            <w:pPr>
              <w:spacing w:before="60" w:after="60" w:line="240" w:lineRule="auto"/>
              <w:ind w:firstLine="21"/>
              <w:rPr>
                <w:rFonts w:cs="Arial"/>
              </w:rPr>
            </w:pPr>
          </w:p>
        </w:tc>
        <w:tc>
          <w:tcPr>
            <w:tcW w:w="4702" w:type="dxa"/>
            <w:tcBorders>
              <w:top w:val="single" w:sz="4" w:space="0" w:color="auto"/>
              <w:left w:val="single" w:sz="4" w:space="0" w:color="auto"/>
              <w:bottom w:val="single" w:sz="4" w:space="0" w:color="auto"/>
              <w:right w:val="single" w:sz="4" w:space="0" w:color="auto"/>
            </w:tcBorders>
          </w:tcPr>
          <w:p w14:paraId="3D45BD4C" w14:textId="42F9688B" w:rsidR="00BC2B3F" w:rsidRDefault="00BC2B3F" w:rsidP="006D2CAA">
            <w:pPr>
              <w:spacing w:before="60" w:after="60" w:line="240" w:lineRule="auto"/>
              <w:ind w:left="44"/>
              <w:rPr>
                <w:rFonts w:cs="Arial"/>
              </w:rPr>
            </w:pPr>
            <w:r>
              <w:rPr>
                <w:rFonts w:cs="Arial"/>
              </w:rPr>
              <w:t>Draft for 2.0.0</w:t>
            </w:r>
            <w:r w:rsidR="00B94DFF">
              <w:rPr>
                <w:rFonts w:cs="Arial"/>
              </w:rPr>
              <w:t>, HSSC 2025 following VTC reviews and resolutions of comments from F2F meeting.</w:t>
            </w:r>
          </w:p>
        </w:tc>
      </w:tr>
      <w:tr w:rsidR="002348F9" w:rsidRPr="00B77A92" w14:paraId="0671ED5F" w14:textId="77777777" w:rsidTr="00AE3E22">
        <w:tc>
          <w:tcPr>
            <w:tcW w:w="1526" w:type="dxa"/>
            <w:tcBorders>
              <w:top w:val="single" w:sz="4" w:space="0" w:color="auto"/>
              <w:left w:val="single" w:sz="4" w:space="0" w:color="auto"/>
              <w:bottom w:val="single" w:sz="4" w:space="0" w:color="auto"/>
              <w:right w:val="single" w:sz="4" w:space="0" w:color="auto"/>
            </w:tcBorders>
          </w:tcPr>
          <w:p w14:paraId="7C2D0CE6" w14:textId="3B82A93D" w:rsidR="002348F9" w:rsidRDefault="002348F9" w:rsidP="004E61EE">
            <w:pPr>
              <w:spacing w:before="60" w:after="60" w:line="240" w:lineRule="auto"/>
              <w:rPr>
                <w:rFonts w:cs="Arial"/>
              </w:rPr>
            </w:pPr>
            <w:r>
              <w:rPr>
                <w:rFonts w:cs="Arial"/>
              </w:rPr>
              <w:t>1.9.0[2.0.0</w:t>
            </w:r>
          </w:p>
        </w:tc>
        <w:tc>
          <w:tcPr>
            <w:tcW w:w="1612" w:type="dxa"/>
            <w:tcBorders>
              <w:top w:val="single" w:sz="4" w:space="0" w:color="auto"/>
              <w:left w:val="single" w:sz="4" w:space="0" w:color="auto"/>
              <w:bottom w:val="single" w:sz="4" w:space="0" w:color="auto"/>
              <w:right w:val="single" w:sz="4" w:space="0" w:color="auto"/>
            </w:tcBorders>
          </w:tcPr>
          <w:p w14:paraId="6754DB8C" w14:textId="61457E5E" w:rsidR="002348F9" w:rsidRDefault="002348F9" w:rsidP="004E61EE">
            <w:pPr>
              <w:spacing w:before="60" w:after="60" w:line="240" w:lineRule="auto"/>
              <w:ind w:left="-1" w:firstLine="1"/>
              <w:rPr>
                <w:rFonts w:cs="Arial"/>
              </w:rPr>
            </w:pPr>
            <w:r>
              <w:rPr>
                <w:rFonts w:cs="Arial"/>
              </w:rPr>
              <w:t>March 2025</w:t>
            </w:r>
          </w:p>
        </w:tc>
        <w:tc>
          <w:tcPr>
            <w:tcW w:w="1252" w:type="dxa"/>
            <w:tcBorders>
              <w:top w:val="single" w:sz="4" w:space="0" w:color="auto"/>
              <w:left w:val="single" w:sz="4" w:space="0" w:color="auto"/>
              <w:bottom w:val="single" w:sz="4" w:space="0" w:color="auto"/>
              <w:right w:val="single" w:sz="4" w:space="0" w:color="auto"/>
            </w:tcBorders>
          </w:tcPr>
          <w:p w14:paraId="3D777DC6" w14:textId="77777777" w:rsidR="002348F9" w:rsidRPr="00237F07" w:rsidRDefault="002348F9" w:rsidP="004E61EE">
            <w:pPr>
              <w:spacing w:before="60" w:after="60" w:line="240" w:lineRule="auto"/>
              <w:ind w:firstLine="21"/>
              <w:rPr>
                <w:rFonts w:cs="Arial"/>
              </w:rPr>
            </w:pPr>
          </w:p>
        </w:tc>
        <w:tc>
          <w:tcPr>
            <w:tcW w:w="4702" w:type="dxa"/>
            <w:tcBorders>
              <w:top w:val="single" w:sz="4" w:space="0" w:color="auto"/>
              <w:left w:val="single" w:sz="4" w:space="0" w:color="auto"/>
              <w:bottom w:val="single" w:sz="4" w:space="0" w:color="auto"/>
              <w:right w:val="single" w:sz="4" w:space="0" w:color="auto"/>
            </w:tcBorders>
          </w:tcPr>
          <w:p w14:paraId="2C20EEB2" w14:textId="2B0CDCFE" w:rsidR="002348F9" w:rsidRDefault="002348F9" w:rsidP="006D2CAA">
            <w:pPr>
              <w:spacing w:before="60" w:after="60" w:line="240" w:lineRule="auto"/>
              <w:ind w:left="44"/>
              <w:rPr>
                <w:rFonts w:cs="Arial"/>
              </w:rPr>
            </w:pPr>
            <w:r>
              <w:rPr>
                <w:rFonts w:cs="Arial"/>
              </w:rPr>
              <w:t>Prepared version for TSM 2025</w:t>
            </w:r>
          </w:p>
        </w:tc>
      </w:tr>
      <w:tr w:rsidR="002348F9" w:rsidRPr="00B77A92" w14:paraId="2F97F856" w14:textId="77777777" w:rsidTr="00AE3E22">
        <w:tc>
          <w:tcPr>
            <w:tcW w:w="1526" w:type="dxa"/>
            <w:tcBorders>
              <w:top w:val="single" w:sz="4" w:space="0" w:color="auto"/>
              <w:left w:val="single" w:sz="4" w:space="0" w:color="auto"/>
              <w:bottom w:val="single" w:sz="4" w:space="0" w:color="auto"/>
              <w:right w:val="single" w:sz="4" w:space="0" w:color="auto"/>
            </w:tcBorders>
          </w:tcPr>
          <w:p w14:paraId="510649EE" w14:textId="44E95EBF" w:rsidR="002348F9" w:rsidRDefault="002348F9" w:rsidP="004E61EE">
            <w:pPr>
              <w:spacing w:before="60" w:after="60" w:line="240" w:lineRule="auto"/>
              <w:rPr>
                <w:rFonts w:cs="Arial"/>
              </w:rPr>
            </w:pPr>
            <w:r>
              <w:rPr>
                <w:rFonts w:cs="Arial"/>
              </w:rPr>
              <w:t>2.0.0</w:t>
            </w:r>
          </w:p>
        </w:tc>
        <w:tc>
          <w:tcPr>
            <w:tcW w:w="1612" w:type="dxa"/>
            <w:tcBorders>
              <w:top w:val="single" w:sz="4" w:space="0" w:color="auto"/>
              <w:left w:val="single" w:sz="4" w:space="0" w:color="auto"/>
              <w:bottom w:val="single" w:sz="4" w:space="0" w:color="auto"/>
              <w:right w:val="single" w:sz="4" w:space="0" w:color="auto"/>
            </w:tcBorders>
          </w:tcPr>
          <w:p w14:paraId="794F2339" w14:textId="46987E9A" w:rsidR="002348F9" w:rsidRDefault="002348F9" w:rsidP="004E61EE">
            <w:pPr>
              <w:spacing w:before="60" w:after="60" w:line="240" w:lineRule="auto"/>
              <w:ind w:left="-1" w:firstLine="1"/>
              <w:rPr>
                <w:rFonts w:cs="Arial"/>
              </w:rPr>
            </w:pPr>
            <w:r>
              <w:rPr>
                <w:rFonts w:cs="Arial"/>
              </w:rPr>
              <w:t>March 2025</w:t>
            </w:r>
          </w:p>
        </w:tc>
        <w:tc>
          <w:tcPr>
            <w:tcW w:w="1252" w:type="dxa"/>
            <w:tcBorders>
              <w:top w:val="single" w:sz="4" w:space="0" w:color="auto"/>
              <w:left w:val="single" w:sz="4" w:space="0" w:color="auto"/>
              <w:bottom w:val="single" w:sz="4" w:space="0" w:color="auto"/>
              <w:right w:val="single" w:sz="4" w:space="0" w:color="auto"/>
            </w:tcBorders>
          </w:tcPr>
          <w:p w14:paraId="6C0733E5" w14:textId="77777777" w:rsidR="002348F9" w:rsidRPr="00237F07" w:rsidRDefault="002348F9" w:rsidP="004E61EE">
            <w:pPr>
              <w:spacing w:before="60" w:after="60" w:line="240" w:lineRule="auto"/>
              <w:ind w:firstLine="21"/>
              <w:rPr>
                <w:rFonts w:cs="Arial"/>
              </w:rPr>
            </w:pPr>
          </w:p>
        </w:tc>
        <w:tc>
          <w:tcPr>
            <w:tcW w:w="4702" w:type="dxa"/>
            <w:tcBorders>
              <w:top w:val="single" w:sz="4" w:space="0" w:color="auto"/>
              <w:left w:val="single" w:sz="4" w:space="0" w:color="auto"/>
              <w:bottom w:val="single" w:sz="4" w:space="0" w:color="auto"/>
              <w:right w:val="single" w:sz="4" w:space="0" w:color="auto"/>
            </w:tcBorders>
          </w:tcPr>
          <w:p w14:paraId="6B5ED17F" w14:textId="7C47369A" w:rsidR="002348F9" w:rsidRDefault="002348F9" w:rsidP="006D2CAA">
            <w:pPr>
              <w:spacing w:before="60" w:after="60" w:line="240" w:lineRule="auto"/>
              <w:ind w:left="44"/>
              <w:rPr>
                <w:rFonts w:cs="Arial"/>
              </w:rPr>
            </w:pPr>
            <w:r>
              <w:rPr>
                <w:rFonts w:cs="Arial"/>
              </w:rPr>
              <w:t>Version submitted to HSSC 2025</w:t>
            </w:r>
          </w:p>
        </w:tc>
      </w:tr>
    </w:tbl>
    <w:p w14:paraId="7DEA819B" w14:textId="4FF57AB6" w:rsidR="009F2693" w:rsidRPr="00237F07" w:rsidRDefault="009F2693" w:rsidP="004E61EE">
      <w:pPr>
        <w:spacing w:line="240" w:lineRule="auto"/>
      </w:pPr>
      <w:r w:rsidRPr="00237F07">
        <w:br w:type="page"/>
      </w:r>
    </w:p>
    <w:p w14:paraId="192F998D" w14:textId="77777777" w:rsidR="006456D7" w:rsidRPr="00237F07" w:rsidRDefault="006456D7" w:rsidP="004E61EE">
      <w:pPr>
        <w:spacing w:after="0" w:line="240" w:lineRule="auto"/>
        <w:sectPr w:rsidR="006456D7" w:rsidRPr="00237F07" w:rsidSect="00686450">
          <w:headerReference w:type="even" r:id="rId15"/>
          <w:headerReference w:type="default" r:id="rId16"/>
          <w:footerReference w:type="even" r:id="rId17"/>
          <w:footerReference w:type="default" r:id="rId18"/>
          <w:pgSz w:w="11906" w:h="16838" w:code="9"/>
          <w:pgMar w:top="1440" w:right="1400" w:bottom="1440" w:left="1400" w:header="708" w:footer="708" w:gutter="0"/>
          <w:pgNumType w:fmt="lowerRoman"/>
          <w:cols w:space="708"/>
          <w:docGrid w:linePitch="360"/>
        </w:sectPr>
      </w:pPr>
    </w:p>
    <w:p w14:paraId="45FEC972" w14:textId="03F17AE2" w:rsidR="00297204" w:rsidRPr="00237F07" w:rsidRDefault="00297204" w:rsidP="00225381">
      <w:pPr>
        <w:pStyle w:val="Heading1"/>
        <w:rPr>
          <w:rFonts w:eastAsia="MS Mincho"/>
        </w:rPr>
      </w:pPr>
      <w:bookmarkStart w:id="6" w:name="_Toc194067041"/>
      <w:bookmarkEnd w:id="0"/>
      <w:bookmarkEnd w:id="1"/>
      <w:bookmarkEnd w:id="2"/>
      <w:r w:rsidRPr="00237F07">
        <w:rPr>
          <w:rFonts w:eastAsia="MS Mincho"/>
        </w:rPr>
        <w:lastRenderedPageBreak/>
        <w:t>Introduction</w:t>
      </w:r>
      <w:bookmarkEnd w:id="6"/>
    </w:p>
    <w:p w14:paraId="0BEA3CBA" w14:textId="3E2B79D4" w:rsidR="00C951BB" w:rsidRPr="00237F07" w:rsidRDefault="0096094A" w:rsidP="004E61EE">
      <w:pPr>
        <w:spacing w:after="120" w:line="240" w:lineRule="auto"/>
        <w:jc w:val="both"/>
      </w:pPr>
      <w:r w:rsidRPr="00237F07">
        <w:t xml:space="preserve">This </w:t>
      </w:r>
      <w:r w:rsidR="008B07B0">
        <w:t>document</w:t>
      </w:r>
      <w:r w:rsidR="008B07B0" w:rsidRPr="00237F07">
        <w:t xml:space="preserve"> </w:t>
      </w:r>
      <w:r w:rsidR="00095477" w:rsidRPr="00237F07">
        <w:t>contains</w:t>
      </w:r>
      <w:r w:rsidRPr="00237F07">
        <w:t xml:space="preserve"> </w:t>
      </w:r>
      <w:r w:rsidR="00411E72">
        <w:t xml:space="preserve">requirements and </w:t>
      </w:r>
      <w:r w:rsidR="00C951BB" w:rsidRPr="00237F07">
        <w:t>guidance for the implementation of</w:t>
      </w:r>
      <w:r w:rsidRPr="00237F07">
        <w:t xml:space="preserve"> harmonised portrayal and other </w:t>
      </w:r>
      <w:r w:rsidR="00C951BB" w:rsidRPr="00237F07">
        <w:t>user interaction</w:t>
      </w:r>
      <w:r w:rsidRPr="00237F07">
        <w:t xml:space="preserve"> functions for </w:t>
      </w:r>
      <w:r w:rsidR="007F33C3" w:rsidRPr="00237F07">
        <w:t xml:space="preserve">S-101 </w:t>
      </w:r>
      <w:r w:rsidR="00C23C23" w:rsidRPr="00237F07">
        <w:t xml:space="preserve">Electronic Navigational Chart </w:t>
      </w:r>
      <w:r w:rsidR="007F33C3" w:rsidRPr="00237F07">
        <w:t xml:space="preserve">(ENC) and other </w:t>
      </w:r>
      <w:r w:rsidRPr="00237F07">
        <w:t xml:space="preserve">S-100 based data products in an </w:t>
      </w:r>
      <w:r w:rsidR="00C23C23" w:rsidRPr="00237F07">
        <w:t>Electronic Chart Display and Information System (</w:t>
      </w:r>
      <w:r w:rsidRPr="00237F07">
        <w:t>ECDIS</w:t>
      </w:r>
      <w:r w:rsidR="00C23C23" w:rsidRPr="00237F07">
        <w:t>)</w:t>
      </w:r>
      <w:r w:rsidRPr="00237F07">
        <w:t>.</w:t>
      </w:r>
      <w:r w:rsidR="007F33C3" w:rsidRPr="00237F07">
        <w:t xml:space="preserve"> It describes how S-100 products are to be used and displayed simultaneously on the navigation screen.</w:t>
      </w:r>
      <w:r w:rsidRPr="00237F07">
        <w:t xml:space="preserve"> It does not address the portrayal processes or architectures, which are addressed in S-100 Part</w:t>
      </w:r>
      <w:r w:rsidR="00A355E2" w:rsidRPr="00237F07">
        <w:t xml:space="preserve"> 9</w:t>
      </w:r>
      <w:r w:rsidRPr="00237F07">
        <w:t>. It is based on the general principles described in S-100 Part 16A</w:t>
      </w:r>
      <w:r w:rsidR="007F33C3" w:rsidRPr="00237F07">
        <w:t>,</w:t>
      </w:r>
      <w:r w:rsidRPr="00237F07">
        <w:t xml:space="preserve"> and the</w:t>
      </w:r>
      <w:r w:rsidR="007F33C3" w:rsidRPr="00237F07">
        <w:t xml:space="preserve"> requirements for ECDIS specified in the</w:t>
      </w:r>
      <w:r w:rsidRPr="00237F07">
        <w:t xml:space="preserve"> relevant </w:t>
      </w:r>
      <w:r w:rsidR="005C25FA" w:rsidRPr="00237F07">
        <w:t>International Maritime Organization (</w:t>
      </w:r>
      <w:r w:rsidRPr="00237F07">
        <w:t>IMO</w:t>
      </w:r>
      <w:r w:rsidR="005C25FA" w:rsidRPr="00237F07">
        <w:t>)</w:t>
      </w:r>
      <w:r w:rsidRPr="00237F07">
        <w:t xml:space="preserve">, </w:t>
      </w:r>
      <w:r w:rsidR="005C25FA" w:rsidRPr="00237F07">
        <w:t>International Hydrographic Organization (</w:t>
      </w:r>
      <w:r w:rsidRPr="00237F07">
        <w:t>IHO</w:t>
      </w:r>
      <w:r w:rsidR="005C25FA" w:rsidRPr="00237F07">
        <w:t>)</w:t>
      </w:r>
      <w:r w:rsidRPr="00237F07">
        <w:t xml:space="preserve">, and </w:t>
      </w:r>
      <w:r w:rsidR="005C25FA" w:rsidRPr="00237F07">
        <w:t>International Electrotechnical Commission (</w:t>
      </w:r>
      <w:r w:rsidRPr="00237F07">
        <w:t>IEC</w:t>
      </w:r>
      <w:r w:rsidR="005C25FA" w:rsidRPr="00237F07">
        <w:t>)</w:t>
      </w:r>
      <w:r w:rsidRPr="00237F07">
        <w:t xml:space="preserve"> standards.</w:t>
      </w:r>
    </w:p>
    <w:p w14:paraId="30646B99" w14:textId="489332A3" w:rsidR="0096094A" w:rsidRPr="00237F07" w:rsidRDefault="00C951BB" w:rsidP="004E61EE">
      <w:pPr>
        <w:spacing w:after="120" w:line="240" w:lineRule="auto"/>
        <w:jc w:val="both"/>
      </w:pPr>
      <w:r w:rsidRPr="00237F07">
        <w:t xml:space="preserve">This </w:t>
      </w:r>
      <w:r w:rsidR="004554DE">
        <w:t>specification</w:t>
      </w:r>
      <w:r w:rsidR="004554DE" w:rsidRPr="00237F07">
        <w:t xml:space="preserve"> </w:t>
      </w:r>
      <w:r w:rsidR="001C07C4" w:rsidRPr="00237F07">
        <w:t>is the</w:t>
      </w:r>
      <w:r w:rsidR="007F33C3" w:rsidRPr="00237F07">
        <w:t xml:space="preserve"> successor to the IHO S-52 </w:t>
      </w:r>
      <w:r w:rsidR="001C07C4" w:rsidRPr="00237F07">
        <w:t>S</w:t>
      </w:r>
      <w:r w:rsidR="007F33C3" w:rsidRPr="00237F07">
        <w:t>tandard for chart content and display in ECDIS</w:t>
      </w:r>
      <w:r w:rsidRPr="00237F07">
        <w:t>.</w:t>
      </w:r>
      <w:r w:rsidR="007F33C3" w:rsidRPr="00237F07">
        <w:t xml:space="preserve"> </w:t>
      </w:r>
      <w:r w:rsidRPr="00237F07">
        <w:t xml:space="preserve">It contains material from S-52 that has been </w:t>
      </w:r>
      <w:r w:rsidR="007F33C3" w:rsidRPr="00237F07">
        <w:t xml:space="preserve">updated for S-100, but does not include </w:t>
      </w:r>
      <w:r w:rsidR="00AF7AAF" w:rsidRPr="00237F07">
        <w:t xml:space="preserve">symbol specifications (the S-52 “presentation library”) or portrayal rules </w:t>
      </w:r>
      <w:r w:rsidRPr="00237F07">
        <w:t>because</w:t>
      </w:r>
      <w:r w:rsidR="00AF7AAF" w:rsidRPr="00237F07">
        <w:t xml:space="preserve"> symbols and portrayal rules are now defined in the IHO GI Registry </w:t>
      </w:r>
      <w:r w:rsidR="00C4067C" w:rsidRPr="00237F07">
        <w:t xml:space="preserve">and </w:t>
      </w:r>
      <w:r w:rsidR="00AF7AAF" w:rsidRPr="00237F07">
        <w:t>portrayal catalogues for individual product specifications</w:t>
      </w:r>
      <w:r w:rsidR="007F33C3" w:rsidRPr="00237F07">
        <w:t>.</w:t>
      </w:r>
      <w:r w:rsidR="00277767" w:rsidRPr="00237F07">
        <w:t xml:space="preserve"> This document focuses on </w:t>
      </w:r>
      <w:r w:rsidR="001A6C75" w:rsidRPr="00237F07">
        <w:t xml:space="preserve">the principles for portraying </w:t>
      </w:r>
      <w:r w:rsidR="00277767" w:rsidRPr="00237F07">
        <w:t>S-101 ENC and S-100 based data</w:t>
      </w:r>
      <w:r w:rsidR="001A6C75" w:rsidRPr="00237F07">
        <w:t xml:space="preserve"> on ECDIS</w:t>
      </w:r>
      <w:r w:rsidR="00277767" w:rsidRPr="00237F07">
        <w:t xml:space="preserve">. The principles </w:t>
      </w:r>
      <w:r w:rsidR="001A6C75" w:rsidRPr="00237F07">
        <w:t>described herein</w:t>
      </w:r>
      <w:r w:rsidR="00277767" w:rsidRPr="00237F07">
        <w:t xml:space="preserve"> are intended to be compatible with </w:t>
      </w:r>
      <w:r w:rsidR="001A6C75" w:rsidRPr="00237F07">
        <w:t>the corresponding</w:t>
      </w:r>
      <w:r w:rsidR="00277767" w:rsidRPr="00237F07">
        <w:t xml:space="preserve"> requirements </w:t>
      </w:r>
      <w:r w:rsidR="001A6C75" w:rsidRPr="00237F07">
        <w:t>for</w:t>
      </w:r>
      <w:r w:rsidR="00277767" w:rsidRPr="00237F07">
        <w:t xml:space="preserve"> ECDIS portrayal of S-57 ENC</w:t>
      </w:r>
      <w:r w:rsidR="001A6C75" w:rsidRPr="00237F07">
        <w:t>s</w:t>
      </w:r>
      <w:r w:rsidR="00277767" w:rsidRPr="00237F07">
        <w:t>.</w:t>
      </w:r>
    </w:p>
    <w:p w14:paraId="57EDF006" w14:textId="520A6FEE" w:rsidR="00413E27" w:rsidRPr="00237F07" w:rsidRDefault="00E60658" w:rsidP="004E61EE">
      <w:pPr>
        <w:spacing w:after="120" w:line="240" w:lineRule="auto"/>
        <w:jc w:val="both"/>
      </w:pPr>
      <w:r w:rsidRPr="00237F07">
        <w:t xml:space="preserve">This </w:t>
      </w:r>
      <w:r w:rsidR="004554DE">
        <w:t>specification</w:t>
      </w:r>
      <w:r w:rsidR="004554DE" w:rsidRPr="00237F07">
        <w:t xml:space="preserve"> </w:t>
      </w:r>
      <w:r w:rsidRPr="00237F07">
        <w:t xml:space="preserve">does not revoke nor does it supersede S-52 in its applicability to the use of S-57 </w:t>
      </w:r>
      <w:r w:rsidR="00BE77A7" w:rsidRPr="00237F07">
        <w:t xml:space="preserve">information </w:t>
      </w:r>
      <w:r w:rsidRPr="00237F07">
        <w:t xml:space="preserve">on ECDIS. </w:t>
      </w:r>
      <w:r w:rsidR="00277767" w:rsidRPr="00237F07">
        <w:t>It</w:t>
      </w:r>
      <w:r w:rsidR="00BE77A7" w:rsidRPr="00237F07">
        <w:t xml:space="preserve"> assumes</w:t>
      </w:r>
      <w:r w:rsidR="00413E27" w:rsidRPr="00237F07">
        <w:t xml:space="preserve"> </w:t>
      </w:r>
      <w:r w:rsidR="00BE77A7" w:rsidRPr="00237F07">
        <w:t>ECDIS will support both S-52/S-57 and S-101 ENCs for the foreseeable future. Such systems should continue to follow the S-52</w:t>
      </w:r>
      <w:r w:rsidR="00277767" w:rsidRPr="00237F07">
        <w:t>/</w:t>
      </w:r>
      <w:r w:rsidR="00BE77A7" w:rsidRPr="00237F07">
        <w:t xml:space="preserve">S-57 </w:t>
      </w:r>
      <w:r w:rsidR="0042425D" w:rsidRPr="00237F07">
        <w:t xml:space="preserve">standards </w:t>
      </w:r>
      <w:r w:rsidR="00277767" w:rsidRPr="00237F07">
        <w:t>for S-57 information</w:t>
      </w:r>
      <w:r w:rsidRPr="00237F07">
        <w:t>.</w:t>
      </w:r>
    </w:p>
    <w:p w14:paraId="208BE7A6" w14:textId="78EAC854" w:rsidR="007B452F" w:rsidRPr="00237F07" w:rsidRDefault="00AF7AAF" w:rsidP="004E61EE">
      <w:pPr>
        <w:spacing w:after="60" w:line="240" w:lineRule="auto"/>
        <w:jc w:val="both"/>
      </w:pPr>
      <w:r w:rsidRPr="00237F07">
        <w:t>ECDIS presentation and user interactions are determined by the following standards:</w:t>
      </w:r>
    </w:p>
    <w:p w14:paraId="7C58E095" w14:textId="3C995BCA" w:rsidR="007B452F" w:rsidRPr="00237F07" w:rsidRDefault="007B452F" w:rsidP="00AE2737">
      <w:pPr>
        <w:pStyle w:val="ListParagraph"/>
        <w:numPr>
          <w:ilvl w:val="0"/>
          <w:numId w:val="12"/>
        </w:numPr>
        <w:spacing w:after="60" w:line="240" w:lineRule="auto"/>
        <w:jc w:val="both"/>
      </w:pPr>
      <w:r w:rsidRPr="00237F07">
        <w:t>IMO</w:t>
      </w:r>
      <w:r w:rsidR="008748FB" w:rsidRPr="00237F07">
        <w:t xml:space="preserve"> standards</w:t>
      </w:r>
      <w:r w:rsidR="00AF7AAF" w:rsidRPr="00237F07">
        <w:t xml:space="preserve"> control p</w:t>
      </w:r>
      <w:r w:rsidR="008748FB" w:rsidRPr="00237F07">
        <w:t>resentation, performance, and user experience</w:t>
      </w:r>
      <w:r w:rsidR="00AF7AAF" w:rsidRPr="00237F07">
        <w:t>. They</w:t>
      </w:r>
      <w:r w:rsidR="008748FB" w:rsidRPr="00237F07">
        <w:t xml:space="preserve"> include standards and guidelines for display and user interaction, </w:t>
      </w:r>
      <w:r w:rsidR="009F7151" w:rsidRPr="00237F07">
        <w:t>including</w:t>
      </w:r>
      <w:r w:rsidR="008748FB" w:rsidRPr="00237F07">
        <w:t xml:space="preserve"> alerts.</w:t>
      </w:r>
    </w:p>
    <w:p w14:paraId="5B17D2A9" w14:textId="4D47E512" w:rsidR="007B452F" w:rsidRPr="00237F07" w:rsidRDefault="007B452F" w:rsidP="00AE2737">
      <w:pPr>
        <w:pStyle w:val="ListParagraph"/>
        <w:numPr>
          <w:ilvl w:val="0"/>
          <w:numId w:val="12"/>
        </w:numPr>
        <w:spacing w:after="60" w:line="240" w:lineRule="auto"/>
        <w:jc w:val="both"/>
      </w:pPr>
      <w:r w:rsidRPr="00237F07">
        <w:t>IHO</w:t>
      </w:r>
      <w:r w:rsidR="008748FB" w:rsidRPr="00237F07">
        <w:t xml:space="preserve"> standards</w:t>
      </w:r>
      <w:r w:rsidR="00AF7AAF" w:rsidRPr="00237F07">
        <w:t xml:space="preserve"> provide t</w:t>
      </w:r>
      <w:r w:rsidR="008748FB" w:rsidRPr="00237F07">
        <w:t>he framework for data content, primarily in S-100</w:t>
      </w:r>
      <w:r w:rsidR="00A53A4E">
        <w:t xml:space="preserve">, </w:t>
      </w:r>
      <w:r w:rsidR="00A53A4E" w:rsidRPr="00A53A4E">
        <w:t>as well as standards for portrayal of hydrographic data</w:t>
      </w:r>
      <w:r w:rsidR="0013502A" w:rsidRPr="00237F07">
        <w:t>.</w:t>
      </w:r>
      <w:r w:rsidR="008748FB" w:rsidRPr="00237F07">
        <w:t xml:space="preserve"> S-100 also provides an abstract specification for visual interoperability; </w:t>
      </w:r>
      <w:r w:rsidR="0013502A" w:rsidRPr="00237F07">
        <w:t xml:space="preserve">for ECDIS, </w:t>
      </w:r>
      <w:r w:rsidR="00F27D30" w:rsidRPr="00237F07">
        <w:t xml:space="preserve">details about </w:t>
      </w:r>
      <w:r w:rsidR="0013502A" w:rsidRPr="00237F07">
        <w:t xml:space="preserve">interoperability </w:t>
      </w:r>
      <w:r w:rsidR="00F27D30" w:rsidRPr="00237F07">
        <w:t>are</w:t>
      </w:r>
      <w:r w:rsidR="0013502A" w:rsidRPr="00237F07">
        <w:t xml:space="preserve"> specified</w:t>
      </w:r>
      <w:r w:rsidR="008748FB" w:rsidRPr="00237F07">
        <w:t xml:space="preserve"> </w:t>
      </w:r>
      <w:r w:rsidR="0013502A" w:rsidRPr="00237F07">
        <w:t>in</w:t>
      </w:r>
      <w:r w:rsidR="008748FB" w:rsidRPr="00237F07">
        <w:t xml:space="preserve"> S-98.</w:t>
      </w:r>
      <w:r w:rsidR="00A53A4E" w:rsidRPr="00A53A4E">
        <w:t xml:space="preserve"> IHO standards additionally provide methods of test and required test results for portrayal and interoperability, these are in S-64 (for S-57) and S-164 (for S-100).</w:t>
      </w:r>
    </w:p>
    <w:p w14:paraId="04CD5E8C" w14:textId="6E084E1D" w:rsidR="007B452F" w:rsidRPr="00237F07" w:rsidRDefault="007B452F" w:rsidP="00AE2737">
      <w:pPr>
        <w:pStyle w:val="ListParagraph"/>
        <w:numPr>
          <w:ilvl w:val="0"/>
          <w:numId w:val="12"/>
        </w:numPr>
        <w:spacing w:after="60" w:line="240" w:lineRule="auto"/>
        <w:jc w:val="both"/>
      </w:pPr>
      <w:r w:rsidRPr="00237F07">
        <w:t>IEC</w:t>
      </w:r>
      <w:r w:rsidR="008748FB" w:rsidRPr="00237F07">
        <w:t xml:space="preserve"> standards </w:t>
      </w:r>
      <w:r w:rsidR="0013502A" w:rsidRPr="00237F07">
        <w:t>describe</w:t>
      </w:r>
      <w:r w:rsidR="001A6C75" w:rsidRPr="00237F07">
        <w:t xml:space="preserve"> </w:t>
      </w:r>
      <w:r w:rsidR="0013502A" w:rsidRPr="00237F07">
        <w:t>methods and required results for</w:t>
      </w:r>
      <w:r w:rsidR="008748FB" w:rsidRPr="00237F07">
        <w:t xml:space="preserve"> equipment and system testing.</w:t>
      </w:r>
    </w:p>
    <w:p w14:paraId="016DD7EF" w14:textId="14649A5F" w:rsidR="008748FB" w:rsidRPr="00237F07" w:rsidRDefault="0013502A" w:rsidP="00AE2737">
      <w:pPr>
        <w:pStyle w:val="ListParagraph"/>
        <w:numPr>
          <w:ilvl w:val="0"/>
          <w:numId w:val="12"/>
        </w:numPr>
        <w:spacing w:after="120" w:line="240" w:lineRule="auto"/>
        <w:jc w:val="both"/>
      </w:pPr>
      <w:r w:rsidRPr="00237F07">
        <w:t>Data p</w:t>
      </w:r>
      <w:r w:rsidR="008748FB" w:rsidRPr="00237F07">
        <w:t xml:space="preserve">roduct specifications </w:t>
      </w:r>
      <w:r w:rsidR="00451A0E" w:rsidRPr="00237F07">
        <w:t>describe the content, data formats,</w:t>
      </w:r>
      <w:r w:rsidR="00E558AF" w:rsidRPr="00237F07">
        <w:t xml:space="preserve"> symbols,</w:t>
      </w:r>
      <w:r w:rsidR="00451A0E" w:rsidRPr="00237F07">
        <w:t xml:space="preserve"> portrayal</w:t>
      </w:r>
      <w:r w:rsidR="00E558AF" w:rsidRPr="00237F07">
        <w:t xml:space="preserve"> rules</w:t>
      </w:r>
      <w:r w:rsidR="00451A0E" w:rsidRPr="00237F07">
        <w:t>, packaging, and delivery, of individual data products</w:t>
      </w:r>
      <w:r w:rsidR="008748FB" w:rsidRPr="00237F07">
        <w:t xml:space="preserve">. </w:t>
      </w:r>
      <w:r w:rsidR="00451A0E" w:rsidRPr="00237F07">
        <w:t xml:space="preserve">For ECDIS, the basic data product is S-101 (Electronic Navigational Charts). Other </w:t>
      </w:r>
      <w:r w:rsidR="00E558AF" w:rsidRPr="00237F07">
        <w:t>product</w:t>
      </w:r>
      <w:r w:rsidR="00C4067C" w:rsidRPr="00237F07">
        <w:t>s</w:t>
      </w:r>
      <w:r w:rsidR="008748FB" w:rsidRPr="00237F07">
        <w:t xml:space="preserve"> </w:t>
      </w:r>
      <w:r w:rsidR="00451A0E" w:rsidRPr="00237F07">
        <w:t>describe</w:t>
      </w:r>
      <w:r w:rsidR="008748FB" w:rsidRPr="00237F07">
        <w:t xml:space="preserve"> </w:t>
      </w:r>
      <w:r w:rsidR="00451A0E" w:rsidRPr="00237F07">
        <w:t>additional information relevant to navigation</w:t>
      </w:r>
      <w:r w:rsidR="008748FB" w:rsidRPr="00237F07">
        <w:t xml:space="preserve">, </w:t>
      </w:r>
      <w:r w:rsidR="00E558AF" w:rsidRPr="00237F07">
        <w:t xml:space="preserve">for example, bathymetry, currents, water levels, regulated areas, </w:t>
      </w:r>
      <w:r w:rsidR="00BA654F" w:rsidRPr="00237F07">
        <w:t>services</w:t>
      </w:r>
      <w:r w:rsidR="00C4067C" w:rsidRPr="00237F07">
        <w:t xml:space="preserve"> and</w:t>
      </w:r>
      <w:r w:rsidR="00E558AF" w:rsidRPr="00237F07">
        <w:t xml:space="preserve"> weather</w:t>
      </w:r>
      <w:r w:rsidR="00C4067C" w:rsidRPr="00237F07">
        <w:t>.</w:t>
      </w:r>
    </w:p>
    <w:p w14:paraId="0E4B2726" w14:textId="1ED07282" w:rsidR="00451A0E" w:rsidRPr="00237F07" w:rsidRDefault="00E558AF" w:rsidP="004E61EE">
      <w:pPr>
        <w:spacing w:after="120" w:line="240" w:lineRule="auto"/>
        <w:jc w:val="both"/>
      </w:pPr>
      <w:r w:rsidRPr="00237F07">
        <w:t xml:space="preserve">The standards </w:t>
      </w:r>
      <w:r w:rsidR="008D36AB" w:rsidRPr="00237F07">
        <w:t xml:space="preserve">that are </w:t>
      </w:r>
      <w:r w:rsidRPr="00237F07">
        <w:t xml:space="preserve">current at the time of writing of this </w:t>
      </w:r>
      <w:r w:rsidR="004554DE">
        <w:t>specification</w:t>
      </w:r>
      <w:r w:rsidR="004554DE" w:rsidRPr="00237F07">
        <w:t xml:space="preserve"> </w:t>
      </w:r>
      <w:r w:rsidRPr="00237F07">
        <w:t xml:space="preserve">are listed in the References section. </w:t>
      </w:r>
      <w:r w:rsidR="00451A0E" w:rsidRPr="00237F07">
        <w:t xml:space="preserve">More detailed information about the various standards is provided in </w:t>
      </w:r>
      <w:r w:rsidR="009C26C0" w:rsidRPr="00237F07">
        <w:t xml:space="preserve">S-100 </w:t>
      </w:r>
      <w:r w:rsidR="00451A0E" w:rsidRPr="00237F07">
        <w:t>Part 16</w:t>
      </w:r>
      <w:r w:rsidR="001D420D">
        <w:t>a</w:t>
      </w:r>
      <w:r w:rsidR="00451A0E" w:rsidRPr="00237F07">
        <w:t>.</w:t>
      </w:r>
    </w:p>
    <w:p w14:paraId="3AEB7C84" w14:textId="7BA4374E" w:rsidR="007B452F" w:rsidRDefault="008937C6" w:rsidP="004E61EE">
      <w:pPr>
        <w:spacing w:after="120" w:line="240" w:lineRule="auto"/>
        <w:jc w:val="both"/>
        <w:rPr>
          <w:lang w:eastAsia="en-US"/>
        </w:rPr>
      </w:pPr>
      <w:r w:rsidRPr="00237F07">
        <w:t>Application developers should obtain a</w:t>
      </w:r>
      <w:r w:rsidR="00C4067C" w:rsidRPr="00237F07">
        <w:t>n</w:t>
      </w:r>
      <w:r w:rsidRPr="00237F07">
        <w:t xml:space="preserve"> up-to-date set of applicable standards and specifications from the relevant organisations. </w:t>
      </w:r>
      <w:r w:rsidR="008748FB" w:rsidRPr="00237F07">
        <w:t xml:space="preserve">Developers must conform to the mandatory requirements of the particular standards which apply to an application or system. In case of a conflict between this </w:t>
      </w:r>
      <w:r w:rsidR="004554DE">
        <w:t>specification</w:t>
      </w:r>
      <w:r w:rsidR="004554DE" w:rsidRPr="00237F07">
        <w:t xml:space="preserve"> </w:t>
      </w:r>
      <w:r w:rsidR="008748FB" w:rsidRPr="00237F07">
        <w:t xml:space="preserve">and a mandatory requirement in an applicable standard, the requirement in the standard supersedes the guidance in this </w:t>
      </w:r>
      <w:r w:rsidR="004554DE">
        <w:t>specification</w:t>
      </w:r>
      <w:r w:rsidR="008748FB" w:rsidRPr="00237F07">
        <w:t>.</w:t>
      </w:r>
      <w:r w:rsidR="00D748F6">
        <w:t xml:space="preserve"> </w:t>
      </w:r>
      <w:r w:rsidR="00D748F6" w:rsidRPr="00B812CA">
        <w:rPr>
          <w:lang w:eastAsia="en-US"/>
        </w:rPr>
        <w:t xml:space="preserve">Manufacturers, type-approval authorities, and above all Mariners, are always encouraged to contact the IHO </w:t>
      </w:r>
      <w:r w:rsidR="007F244A">
        <w:rPr>
          <w:lang w:eastAsia="en-US"/>
        </w:rPr>
        <w:t>to provide feedback</w:t>
      </w:r>
      <w:r w:rsidR="00D748F6" w:rsidRPr="00B812CA">
        <w:rPr>
          <w:lang w:eastAsia="en-US"/>
        </w:rPr>
        <w:t xml:space="preserve"> that they may have about the ECDIS display, in order that th</w:t>
      </w:r>
      <w:r w:rsidR="004554DE">
        <w:rPr>
          <w:lang w:eastAsia="en-US"/>
        </w:rPr>
        <w:t>is</w:t>
      </w:r>
      <w:r w:rsidR="00D748F6" w:rsidRPr="00B812CA">
        <w:rPr>
          <w:lang w:eastAsia="en-US"/>
        </w:rPr>
        <w:t xml:space="preserve"> </w:t>
      </w:r>
      <w:r w:rsidR="004554DE">
        <w:rPr>
          <w:lang w:eastAsia="en-US"/>
        </w:rPr>
        <w:t>s</w:t>
      </w:r>
      <w:r w:rsidR="00D748F6" w:rsidRPr="00B812CA">
        <w:rPr>
          <w:lang w:eastAsia="en-US"/>
        </w:rPr>
        <w:t>pecification can be kept effective and up to date.</w:t>
      </w:r>
    </w:p>
    <w:p w14:paraId="74DA086D" w14:textId="6309A303" w:rsidR="008172D8" w:rsidRPr="00237F07" w:rsidRDefault="00C23C23" w:rsidP="004E61EE">
      <w:pPr>
        <w:spacing w:after="120" w:line="240" w:lineRule="auto"/>
        <w:jc w:val="both"/>
      </w:pPr>
      <w:r w:rsidRPr="00237F07">
        <w:t>Th</w:t>
      </w:r>
      <w:r w:rsidR="001D420D">
        <w:t>is</w:t>
      </w:r>
      <w:r w:rsidRPr="00237F07">
        <w:t xml:space="preserve"> specification </w:t>
      </w:r>
      <w:r w:rsidR="001D420D">
        <w:t>al</w:t>
      </w:r>
      <w:r w:rsidRPr="00237F07">
        <w:t>so app</w:t>
      </w:r>
      <w:r w:rsidR="001D420D">
        <w:t>lies</w:t>
      </w:r>
      <w:r w:rsidRPr="00237F07">
        <w:t xml:space="preserve"> to navigation displays in an Integrated Navigation System (INS) which </w:t>
      </w:r>
      <w:r w:rsidR="009F7151" w:rsidRPr="00237F07">
        <w:t>fulfil</w:t>
      </w:r>
      <w:r w:rsidRPr="00237F07">
        <w:t xml:space="preserve"> the role of an ECDIS.</w:t>
      </w:r>
      <w:r w:rsidR="00D748F6">
        <w:t xml:space="preserve"> </w:t>
      </w:r>
      <w:r w:rsidR="008B441C" w:rsidRPr="00237F07">
        <w:t xml:space="preserve">Users of this document should refer to </w:t>
      </w:r>
      <w:r w:rsidR="00C4067C" w:rsidRPr="00237F07">
        <w:t xml:space="preserve">IEC </w:t>
      </w:r>
      <w:r w:rsidR="008B441C" w:rsidRPr="00237F07">
        <w:t>publications when dealing with implementation testing.</w:t>
      </w:r>
    </w:p>
    <w:p w14:paraId="62D86F4C" w14:textId="77777777" w:rsidR="004554DE" w:rsidRDefault="004554DE" w:rsidP="004554DE">
      <w:pPr>
        <w:spacing w:after="120"/>
        <w:jc w:val="both"/>
      </w:pPr>
      <w:bookmarkStart w:id="7" w:name="_Toc38829536"/>
      <w:bookmarkStart w:id="8" w:name="_Toc38830039"/>
      <w:bookmarkStart w:id="9" w:name="_Toc38936204"/>
      <w:bookmarkStart w:id="10" w:name="_Toc40990380"/>
      <w:bookmarkStart w:id="11" w:name="_Toc484523815"/>
      <w:bookmarkEnd w:id="7"/>
      <w:bookmarkEnd w:id="8"/>
      <w:bookmarkEnd w:id="9"/>
      <w:bookmarkEnd w:id="10"/>
      <w:r>
        <w:t xml:space="preserve">This document contains the main requirements and guidance for development of S-100 ECDIS. </w:t>
      </w:r>
      <w:r w:rsidRPr="00773509">
        <w:t xml:space="preserve">Mariners and other users will receive different S-100-based data products, each providing one or more information layers, and will often need to view some of the information layers simultaneously on a S-100 compatible ECDIS as well as in other ship and shore-based scenarios. </w:t>
      </w:r>
      <w:r>
        <w:t xml:space="preserve"> </w:t>
      </w:r>
    </w:p>
    <w:p w14:paraId="4876EE24" w14:textId="77777777" w:rsidR="001D420D" w:rsidRDefault="004554DE">
      <w:pPr>
        <w:spacing w:after="120"/>
        <w:jc w:val="both"/>
      </w:pPr>
      <w:r w:rsidRPr="00773509">
        <w:t>The smooth interoper</w:t>
      </w:r>
      <w:r>
        <w:t>ability</w:t>
      </w:r>
      <w:r w:rsidRPr="00773509">
        <w:t xml:space="preserve"> and harmonized user-friendly graphical presentations of these various products is therefore necessary. The rules for interoperation and harmonized graphical presentations of </w:t>
      </w:r>
      <w:r w:rsidRPr="00773509">
        <w:lastRenderedPageBreak/>
        <w:t xml:space="preserve">S-100 data products are contained in an </w:t>
      </w:r>
      <w:r w:rsidRPr="00773509">
        <w:rPr>
          <w:i/>
        </w:rPr>
        <w:t>Interoperability Catalogue</w:t>
      </w:r>
      <w:r w:rsidRPr="00773509">
        <w:t xml:space="preserve">, </w:t>
      </w:r>
      <w:r>
        <w:t>which</w:t>
      </w:r>
      <w:r w:rsidRPr="00773509">
        <w:t xml:space="preserve"> describes how </w:t>
      </w:r>
      <w:r>
        <w:t xml:space="preserve">groups of </w:t>
      </w:r>
      <w:r w:rsidRPr="00773509">
        <w:t>products are to be used and displayed simultaneously.</w:t>
      </w:r>
      <w:bookmarkEnd w:id="11"/>
      <w:r>
        <w:t xml:space="preserve"> </w:t>
      </w:r>
      <w:bookmarkStart w:id="12" w:name="_Toc484523816"/>
    </w:p>
    <w:p w14:paraId="0545F5CA" w14:textId="093F242E" w:rsidR="004554DE" w:rsidRDefault="004554DE">
      <w:pPr>
        <w:spacing w:after="120"/>
        <w:jc w:val="both"/>
      </w:pPr>
      <w:r>
        <w:t>Annex A to t</w:t>
      </w:r>
      <w:r w:rsidRPr="00773509">
        <w:t xml:space="preserve">his Specification describes the structure, usage and rules for development of Interoperability Catalogues that can be used by systems to </w:t>
      </w:r>
      <w:r>
        <w:t>control</w:t>
      </w:r>
      <w:r w:rsidRPr="00773509">
        <w:t xml:space="preserve"> the simultaneous use and display of two or more S-100 based data products.</w:t>
      </w:r>
      <w:bookmarkEnd w:id="12"/>
      <w:r w:rsidRPr="00773509">
        <w:t xml:space="preserve"> It is an implementation of the abstract interoperability concepts described in S-100 Part 16.</w:t>
      </w:r>
      <w:r w:rsidR="001D420D">
        <w:t xml:space="preserve"> Part A and B of this specification </w:t>
      </w:r>
      <w:r w:rsidR="007F244A">
        <w:t xml:space="preserve">define </w:t>
      </w:r>
      <w:r w:rsidR="00FB64A7">
        <w:t>levels 1 and 2 respectively.</w:t>
      </w:r>
    </w:p>
    <w:p w14:paraId="418C945C" w14:textId="79805395" w:rsidR="001D420D" w:rsidRPr="001D420D" w:rsidRDefault="001D420D" w:rsidP="002D7DEE">
      <w:pPr>
        <w:spacing w:after="120"/>
        <w:jc w:val="both"/>
      </w:pPr>
      <w:r>
        <w:rPr>
          <w:b/>
          <w:bCs/>
        </w:rPr>
        <w:t xml:space="preserve">Note: </w:t>
      </w:r>
      <w:r>
        <w:t>the current edition of S-98 does not use the full interoperability specification, it is included on the basis that it is highly likely to be brought in in a future edition.</w:t>
      </w:r>
    </w:p>
    <w:p w14:paraId="697FD68D" w14:textId="15B01C10" w:rsidR="0064639B" w:rsidRPr="00237F07" w:rsidRDefault="0064639B" w:rsidP="00AE3E22">
      <w:pPr>
        <w:pStyle w:val="Heading1"/>
      </w:pPr>
      <w:bookmarkStart w:id="13" w:name="_Toc194067042"/>
      <w:r w:rsidRPr="00237F07">
        <w:t>References</w:t>
      </w:r>
      <w:bookmarkEnd w:id="13"/>
    </w:p>
    <w:p w14:paraId="263D91F4" w14:textId="7B06BD9B" w:rsidR="0096295A" w:rsidRDefault="0096295A" w:rsidP="00DB7CFE">
      <w:pPr>
        <w:pStyle w:val="Heading2"/>
      </w:pPr>
      <w:bookmarkStart w:id="14" w:name="_Toc194067043"/>
      <w:r w:rsidRPr="00237F07">
        <w:t>Normative references</w:t>
      </w:r>
      <w:bookmarkEnd w:id="14"/>
    </w:p>
    <w:p w14:paraId="6BD7343C" w14:textId="3530E47E" w:rsidR="00B727EB" w:rsidRPr="00237F07" w:rsidRDefault="00B727EB" w:rsidP="004E61EE">
      <w:pPr>
        <w:spacing w:after="120" w:line="240" w:lineRule="auto"/>
        <w:ind w:left="1418" w:hanging="1418"/>
        <w:jc w:val="both"/>
        <w:rPr>
          <w:lang w:eastAsia="en-GB"/>
        </w:rPr>
      </w:pPr>
      <w:bookmarkStart w:id="15" w:name="_Hlk38497336"/>
      <w:r w:rsidRPr="00237F07">
        <w:rPr>
          <w:lang w:eastAsia="en-GB"/>
        </w:rPr>
        <w:t>A.1021(26)</w:t>
      </w:r>
      <w:r w:rsidRPr="00237F07">
        <w:rPr>
          <w:lang w:eastAsia="en-GB"/>
        </w:rPr>
        <w:tab/>
      </w:r>
      <w:r w:rsidRPr="00237F07">
        <w:rPr>
          <w:i/>
          <w:lang w:eastAsia="en-GB"/>
        </w:rPr>
        <w:t>Code on Alerts and Indicators</w:t>
      </w:r>
      <w:r w:rsidR="005A4E20" w:rsidRPr="00237F07">
        <w:rPr>
          <w:i/>
          <w:lang w:eastAsia="en-GB"/>
        </w:rPr>
        <w:t xml:space="preserve"> (2009)</w:t>
      </w:r>
      <w:r w:rsidR="005A4E20" w:rsidRPr="00237F07">
        <w:rPr>
          <w:lang w:eastAsia="en-GB"/>
        </w:rPr>
        <w:t>,</w:t>
      </w:r>
      <w:r w:rsidRPr="00237F07">
        <w:rPr>
          <w:lang w:eastAsia="en-GB"/>
        </w:rPr>
        <w:t xml:space="preserve"> IMO Resolution A.1021(26), 2009.</w:t>
      </w:r>
    </w:p>
    <w:bookmarkEnd w:id="15"/>
    <w:p w14:paraId="16E11171" w14:textId="7399CF4A" w:rsidR="004D3C45" w:rsidRPr="00237F07" w:rsidRDefault="004D3C45" w:rsidP="004E61EE">
      <w:pPr>
        <w:spacing w:after="120" w:line="240" w:lineRule="auto"/>
        <w:ind w:left="1418" w:hanging="1418"/>
        <w:jc w:val="both"/>
        <w:rPr>
          <w:lang w:eastAsia="en-GB"/>
        </w:rPr>
      </w:pPr>
      <w:r w:rsidRPr="00237F07">
        <w:rPr>
          <w:lang w:eastAsia="en-GB"/>
        </w:rPr>
        <w:t>IEC 60945</w:t>
      </w:r>
      <w:r w:rsidRPr="00237F07">
        <w:rPr>
          <w:lang w:eastAsia="en-GB"/>
        </w:rPr>
        <w:tab/>
      </w:r>
      <w:r w:rsidRPr="00237F07">
        <w:rPr>
          <w:i/>
          <w:lang w:eastAsia="en-GB"/>
        </w:rPr>
        <w:t>Maritime navigation and radiocommunication equipment and systems – General requirements – Methods of testing and required test results</w:t>
      </w:r>
      <w:r w:rsidR="00703B5C" w:rsidRPr="00237F07">
        <w:rPr>
          <w:lang w:eastAsia="en-GB"/>
        </w:rPr>
        <w:t>,</w:t>
      </w:r>
      <w:r w:rsidRPr="00237F07">
        <w:rPr>
          <w:lang w:eastAsia="en-GB"/>
        </w:rPr>
        <w:t xml:space="preserve"> International Electrotechnical Commission (IEC), Fourth Edition, 2002.</w:t>
      </w:r>
    </w:p>
    <w:p w14:paraId="7CB627EA" w14:textId="77777777" w:rsidR="00C56536" w:rsidRDefault="00B727EB" w:rsidP="004E61EE">
      <w:pPr>
        <w:spacing w:after="120" w:line="240" w:lineRule="auto"/>
        <w:ind w:left="1418" w:hanging="1418"/>
        <w:jc w:val="both"/>
        <w:rPr>
          <w:lang w:eastAsia="en-GB"/>
        </w:rPr>
      </w:pPr>
      <w:r w:rsidRPr="00237F07">
        <w:rPr>
          <w:lang w:eastAsia="en-GB"/>
        </w:rPr>
        <w:t>IEC 61174</w:t>
      </w:r>
      <w:r w:rsidRPr="00237F07">
        <w:rPr>
          <w:lang w:eastAsia="en-GB"/>
        </w:rPr>
        <w:tab/>
      </w:r>
      <w:r w:rsidRPr="00237F07">
        <w:rPr>
          <w:i/>
          <w:lang w:eastAsia="en-GB"/>
        </w:rPr>
        <w:t>Maritime navigation and radiocommunication equipment and systems – Electronic chart display and information system (ECDIS) – Operational and performance requirements, methods of testing and required test results</w:t>
      </w:r>
      <w:r w:rsidR="00703B5C" w:rsidRPr="00237F07">
        <w:rPr>
          <w:lang w:eastAsia="en-GB"/>
        </w:rPr>
        <w:t>,</w:t>
      </w:r>
      <w:r w:rsidRPr="00237F07">
        <w:rPr>
          <w:lang w:eastAsia="en-GB"/>
        </w:rPr>
        <w:t xml:space="preserve"> International Electrotechnical Commission (IEC)</w:t>
      </w:r>
    </w:p>
    <w:p w14:paraId="4C87F8B1" w14:textId="565BB0FB" w:rsidR="00B727EB" w:rsidRDefault="00B727EB" w:rsidP="004E61EE">
      <w:pPr>
        <w:spacing w:after="120" w:line="240" w:lineRule="auto"/>
        <w:ind w:left="1418" w:hanging="1418"/>
        <w:jc w:val="both"/>
        <w:rPr>
          <w:lang w:eastAsia="en-GB"/>
        </w:rPr>
      </w:pPr>
      <w:r w:rsidRPr="00237F07">
        <w:rPr>
          <w:lang w:eastAsia="en-GB"/>
        </w:rPr>
        <w:t>IEC 62288</w:t>
      </w:r>
      <w:r w:rsidRPr="00237F07">
        <w:rPr>
          <w:lang w:eastAsia="en-GB"/>
        </w:rPr>
        <w:tab/>
      </w:r>
      <w:r w:rsidR="00335E14" w:rsidRPr="00237F07">
        <w:rPr>
          <w:i/>
          <w:lang w:eastAsia="en-GB"/>
        </w:rPr>
        <w:t>Maritime navigation and radiocommunication equipment and systems – Presentation of navigation-related information on shipborne navigational displays – General requirements, methods of testing and required test results</w:t>
      </w:r>
      <w:r w:rsidR="00703B5C" w:rsidRPr="00237F07">
        <w:rPr>
          <w:lang w:eastAsia="en-GB"/>
        </w:rPr>
        <w:t>,</w:t>
      </w:r>
      <w:r w:rsidR="00335E14" w:rsidRPr="00237F07">
        <w:rPr>
          <w:lang w:eastAsia="en-GB"/>
        </w:rPr>
        <w:t xml:space="preserve"> International Electrotechnical Commission (IEC), Edition </w:t>
      </w:r>
      <w:r w:rsidR="00AD76F5" w:rsidRPr="00B77A92">
        <w:rPr>
          <w:lang w:eastAsia="en-GB"/>
        </w:rPr>
        <w:t>3</w:t>
      </w:r>
      <w:r w:rsidR="00335E14" w:rsidRPr="00237F07">
        <w:rPr>
          <w:lang w:eastAsia="en-GB"/>
        </w:rPr>
        <w:t xml:space="preserve">.0, </w:t>
      </w:r>
      <w:r w:rsidR="00AD76F5" w:rsidRPr="00B77A92">
        <w:rPr>
          <w:lang w:eastAsia="en-GB"/>
        </w:rPr>
        <w:t>2021</w:t>
      </w:r>
      <w:r w:rsidR="00335E14" w:rsidRPr="00237F07">
        <w:rPr>
          <w:lang w:eastAsia="en-GB"/>
        </w:rPr>
        <w:t>.</w:t>
      </w:r>
    </w:p>
    <w:p w14:paraId="73CD0B53" w14:textId="36219E3C" w:rsidR="00425B5E" w:rsidRPr="00237F07" w:rsidRDefault="00425B5E" w:rsidP="004E61EE">
      <w:pPr>
        <w:spacing w:after="120" w:line="240" w:lineRule="auto"/>
        <w:ind w:left="1418" w:hanging="1418"/>
        <w:jc w:val="both"/>
        <w:rPr>
          <w:lang w:eastAsia="en-GB"/>
        </w:rPr>
      </w:pPr>
      <w:r w:rsidRPr="00425B5E">
        <w:rPr>
          <w:lang w:eastAsia="en-GB"/>
        </w:rPr>
        <w:t>IEC 63173-2</w:t>
      </w:r>
      <w:r>
        <w:rPr>
          <w:lang w:eastAsia="en-GB"/>
        </w:rPr>
        <w:tab/>
      </w:r>
      <w:r w:rsidRPr="00425B5E">
        <w:rPr>
          <w:lang w:eastAsia="en-GB"/>
        </w:rPr>
        <w:t>Maritime navigation and radiocommunication equipment and systems - Data interfaces - Part 2: Secure communication between ship and shore (SECOM)</w:t>
      </w:r>
    </w:p>
    <w:p w14:paraId="78CC5B88" w14:textId="620F5077" w:rsidR="000E7565" w:rsidRPr="00237F07" w:rsidRDefault="000E7565" w:rsidP="004E61EE">
      <w:pPr>
        <w:spacing w:after="120" w:line="240" w:lineRule="auto"/>
        <w:ind w:left="1418" w:hanging="1418"/>
        <w:jc w:val="both"/>
        <w:rPr>
          <w:lang w:eastAsia="en-GB"/>
        </w:rPr>
      </w:pPr>
      <w:r w:rsidRPr="00237F07">
        <w:rPr>
          <w:lang w:eastAsia="en-GB"/>
        </w:rPr>
        <w:t>MSC</w:t>
      </w:r>
      <w:r w:rsidR="00067B82" w:rsidRPr="00237F07">
        <w:rPr>
          <w:lang w:eastAsia="en-GB"/>
        </w:rPr>
        <w:t>.</w:t>
      </w:r>
      <w:r w:rsidRPr="00237F07">
        <w:rPr>
          <w:lang w:eastAsia="en-GB"/>
        </w:rPr>
        <w:t>191(79)</w:t>
      </w:r>
      <w:r w:rsidRPr="00237F07">
        <w:rPr>
          <w:lang w:eastAsia="en-GB"/>
        </w:rPr>
        <w:tab/>
      </w:r>
      <w:r w:rsidRPr="00237F07">
        <w:rPr>
          <w:i/>
          <w:lang w:eastAsia="en-GB"/>
        </w:rPr>
        <w:t>Amendments to the Performance Standards for the Presentation of Navigation-Related Information on Shipborne Navigational Displays</w:t>
      </w:r>
      <w:r w:rsidRPr="00237F07">
        <w:rPr>
          <w:lang w:eastAsia="en-GB"/>
        </w:rPr>
        <w:t xml:space="preserve">, IMO Resolution MSC.191(79), </w:t>
      </w:r>
      <w:r w:rsidR="007F49B3" w:rsidRPr="00237F07">
        <w:rPr>
          <w:lang w:eastAsia="en-GB"/>
        </w:rPr>
        <w:t>2004</w:t>
      </w:r>
      <w:r w:rsidRPr="00237F07">
        <w:rPr>
          <w:lang w:eastAsia="en-GB"/>
        </w:rPr>
        <w:t>. As amended by MSC</w:t>
      </w:r>
      <w:r w:rsidR="007F49B3" w:rsidRPr="00237F07">
        <w:rPr>
          <w:lang w:eastAsia="en-GB"/>
        </w:rPr>
        <w:t xml:space="preserve"> 466(101).</w:t>
      </w:r>
    </w:p>
    <w:p w14:paraId="12D33703" w14:textId="6E10EE0C" w:rsidR="004427C4" w:rsidRPr="00237F07" w:rsidRDefault="004427C4" w:rsidP="004E61EE">
      <w:pPr>
        <w:spacing w:after="120" w:line="240" w:lineRule="auto"/>
        <w:ind w:left="1418" w:hanging="1418"/>
        <w:jc w:val="both"/>
        <w:rPr>
          <w:lang w:eastAsia="en-GB"/>
        </w:rPr>
      </w:pPr>
      <w:r w:rsidRPr="00237F07">
        <w:rPr>
          <w:lang w:eastAsia="en-GB"/>
        </w:rPr>
        <w:t>MSC</w:t>
      </w:r>
      <w:r w:rsidR="00067B82" w:rsidRPr="00237F07">
        <w:rPr>
          <w:lang w:eastAsia="en-GB"/>
        </w:rPr>
        <w:t>.</w:t>
      </w:r>
      <w:r w:rsidRPr="00237F07">
        <w:rPr>
          <w:lang w:eastAsia="en-GB"/>
        </w:rPr>
        <w:t>252(83)</w:t>
      </w:r>
      <w:r w:rsidRPr="00237F07">
        <w:rPr>
          <w:lang w:eastAsia="en-GB"/>
        </w:rPr>
        <w:tab/>
      </w:r>
      <w:r w:rsidRPr="00237F07">
        <w:rPr>
          <w:i/>
          <w:lang w:eastAsia="en-GB"/>
        </w:rPr>
        <w:t>Performance Standards for Integrated Navigation Systems (INS)</w:t>
      </w:r>
      <w:r w:rsidRPr="00237F07">
        <w:rPr>
          <w:lang w:eastAsia="en-GB"/>
        </w:rPr>
        <w:t xml:space="preserve">, IMO Resolution 252(83), </w:t>
      </w:r>
      <w:r w:rsidR="004A5160" w:rsidRPr="00237F07">
        <w:rPr>
          <w:lang w:eastAsia="en-GB"/>
        </w:rPr>
        <w:t>2007.</w:t>
      </w:r>
    </w:p>
    <w:p w14:paraId="1DBFDF5D" w14:textId="1B30A9A6" w:rsidR="005056C1" w:rsidRPr="00237F07" w:rsidRDefault="005056C1" w:rsidP="004E61EE">
      <w:pPr>
        <w:spacing w:after="120" w:line="240" w:lineRule="auto"/>
        <w:ind w:left="1418" w:hanging="1418"/>
        <w:jc w:val="both"/>
        <w:rPr>
          <w:lang w:eastAsia="en-GB"/>
        </w:rPr>
      </w:pPr>
      <w:r w:rsidRPr="00237F07">
        <w:rPr>
          <w:lang w:eastAsia="en-GB"/>
        </w:rPr>
        <w:t>MSC</w:t>
      </w:r>
      <w:r w:rsidR="00067B82" w:rsidRPr="00237F07">
        <w:rPr>
          <w:lang w:eastAsia="en-GB"/>
        </w:rPr>
        <w:t>.</w:t>
      </w:r>
      <w:r w:rsidRPr="00237F07">
        <w:rPr>
          <w:lang w:eastAsia="en-GB"/>
        </w:rPr>
        <w:t>302(87)</w:t>
      </w:r>
      <w:r w:rsidRPr="00237F07">
        <w:rPr>
          <w:lang w:eastAsia="en-GB"/>
        </w:rPr>
        <w:tab/>
      </w:r>
      <w:r w:rsidRPr="00237F07">
        <w:rPr>
          <w:i/>
          <w:lang w:eastAsia="en-GB"/>
        </w:rPr>
        <w:t xml:space="preserve">Adoption </w:t>
      </w:r>
      <w:r w:rsidR="00252410" w:rsidRPr="00237F07">
        <w:rPr>
          <w:i/>
          <w:lang w:eastAsia="en-GB"/>
        </w:rPr>
        <w:t>o</w:t>
      </w:r>
      <w:r w:rsidRPr="00237F07">
        <w:rPr>
          <w:i/>
          <w:lang w:eastAsia="en-GB"/>
        </w:rPr>
        <w:t>f Performance Standards for Bridge Alert Management</w:t>
      </w:r>
      <w:r w:rsidRPr="00237F07">
        <w:rPr>
          <w:lang w:eastAsia="en-GB"/>
        </w:rPr>
        <w:t>, IMO Resolution 302(87), 2010.</w:t>
      </w:r>
    </w:p>
    <w:p w14:paraId="66AC4CB6" w14:textId="0A40975C" w:rsidR="00082003" w:rsidRPr="00237F07" w:rsidRDefault="00E908EA" w:rsidP="004E61EE">
      <w:pPr>
        <w:spacing w:after="120" w:line="240" w:lineRule="auto"/>
        <w:ind w:left="1418" w:hanging="1418"/>
        <w:jc w:val="both"/>
        <w:rPr>
          <w:lang w:eastAsia="en-GB"/>
        </w:rPr>
      </w:pPr>
      <w:bookmarkStart w:id="16" w:name="_Hlk38558695"/>
      <w:r w:rsidRPr="00237F07">
        <w:rPr>
          <w:lang w:eastAsia="en-GB"/>
        </w:rPr>
        <w:t>MSC</w:t>
      </w:r>
      <w:r w:rsidR="00067B82" w:rsidRPr="00237F07">
        <w:rPr>
          <w:lang w:eastAsia="en-GB"/>
        </w:rPr>
        <w:t>.</w:t>
      </w:r>
      <w:r w:rsidRPr="00237F07">
        <w:rPr>
          <w:lang w:eastAsia="en-GB"/>
        </w:rPr>
        <w:t>466(101)</w:t>
      </w:r>
      <w:r w:rsidRPr="00237F07">
        <w:rPr>
          <w:lang w:eastAsia="en-GB"/>
        </w:rPr>
        <w:tab/>
      </w:r>
      <w:r w:rsidRPr="00237F07">
        <w:rPr>
          <w:i/>
          <w:lang w:eastAsia="en-GB"/>
        </w:rPr>
        <w:t>Amendments to the Performance Standards for the Presentation of Navigation-Related Information on Shipborne Navigational Displays</w:t>
      </w:r>
      <w:r w:rsidR="00703B5C" w:rsidRPr="00237F07">
        <w:rPr>
          <w:lang w:eastAsia="en-GB"/>
        </w:rPr>
        <w:t>,</w:t>
      </w:r>
      <w:r w:rsidRPr="00237F07">
        <w:rPr>
          <w:lang w:eastAsia="en-GB"/>
        </w:rPr>
        <w:t xml:space="preserve"> Resolution MSC.191(79), </w:t>
      </w:r>
      <w:r w:rsidR="00C27D15" w:rsidRPr="00237F07">
        <w:rPr>
          <w:lang w:eastAsia="en-GB"/>
        </w:rPr>
        <w:t>2019</w:t>
      </w:r>
      <w:r w:rsidR="00B46EDD" w:rsidRPr="00237F07">
        <w:rPr>
          <w:lang w:eastAsia="en-GB"/>
        </w:rPr>
        <w:t>.</w:t>
      </w:r>
    </w:p>
    <w:p w14:paraId="77AACCC1" w14:textId="23212584" w:rsidR="0081373B" w:rsidRPr="00237F07" w:rsidRDefault="0056040E" w:rsidP="0081373B">
      <w:pPr>
        <w:spacing w:after="120" w:line="240" w:lineRule="auto"/>
        <w:ind w:left="1418" w:hanging="1418"/>
        <w:jc w:val="both"/>
        <w:rPr>
          <w:lang w:eastAsia="en-GB"/>
        </w:rPr>
      </w:pPr>
      <w:r>
        <w:rPr>
          <w:lang w:eastAsia="en-GB"/>
        </w:rPr>
        <w:t>MSC.530(106)/</w:t>
      </w:r>
      <w:r w:rsidR="008D6C94">
        <w:rPr>
          <w:lang w:eastAsia="en-GB"/>
        </w:rPr>
        <w:t>Rev. 1</w:t>
      </w:r>
      <w:r w:rsidR="0081373B" w:rsidRPr="00237F07">
        <w:rPr>
          <w:lang w:eastAsia="en-GB"/>
        </w:rPr>
        <w:tab/>
        <w:t xml:space="preserve">Performance Standards for Electronic Chart Display and  Information Systems (ECDIS), Resolution </w:t>
      </w:r>
      <w:r>
        <w:rPr>
          <w:lang w:eastAsia="en-GB"/>
        </w:rPr>
        <w:t>MSC.530(106)/</w:t>
      </w:r>
      <w:r w:rsidR="008D6C94">
        <w:rPr>
          <w:lang w:eastAsia="en-GB"/>
        </w:rPr>
        <w:t>Rev.1</w:t>
      </w:r>
      <w:r w:rsidR="0081373B" w:rsidRPr="00237F07">
        <w:rPr>
          <w:lang w:eastAsia="en-GB"/>
        </w:rPr>
        <w:t xml:space="preserve">, </w:t>
      </w:r>
      <w:r w:rsidR="004E3071">
        <w:rPr>
          <w:lang w:eastAsia="en-GB"/>
        </w:rPr>
        <w:t>2024</w:t>
      </w:r>
      <w:r w:rsidR="0081373B" w:rsidRPr="00237F07">
        <w:rPr>
          <w:lang w:eastAsia="en-GB"/>
        </w:rPr>
        <w:t>.</w:t>
      </w:r>
    </w:p>
    <w:p w14:paraId="47AC3C87" w14:textId="5AE6E18B" w:rsidR="003B43E6" w:rsidRPr="00237F07" w:rsidRDefault="00357C86" w:rsidP="004E61EE">
      <w:pPr>
        <w:spacing w:after="120" w:line="240" w:lineRule="auto"/>
        <w:ind w:left="1418" w:hanging="1418"/>
        <w:jc w:val="both"/>
        <w:rPr>
          <w:lang w:eastAsia="en-GB"/>
        </w:rPr>
      </w:pPr>
      <w:r w:rsidRPr="00237F07">
        <w:rPr>
          <w:lang w:eastAsia="en-GB"/>
        </w:rPr>
        <w:t>MSC.1/</w:t>
      </w:r>
      <w:r w:rsidR="00C56536">
        <w:rPr>
          <w:lang w:eastAsia="en-GB"/>
        </w:rPr>
        <w:t>Circ</w:t>
      </w:r>
      <w:r w:rsidRPr="00237F07">
        <w:rPr>
          <w:lang w:eastAsia="en-GB"/>
        </w:rPr>
        <w:t>.1609</w:t>
      </w:r>
      <w:r w:rsidR="003B43E6" w:rsidRPr="00237F07">
        <w:rPr>
          <w:lang w:eastAsia="en-GB"/>
        </w:rPr>
        <w:tab/>
      </w:r>
      <w:r w:rsidR="003B43E6" w:rsidRPr="00237F07">
        <w:rPr>
          <w:i/>
          <w:lang w:eastAsia="en-GB"/>
        </w:rPr>
        <w:t>Guidelines for the Standardization of User Interface Design for Navigation Equipment</w:t>
      </w:r>
      <w:r w:rsidR="003B43E6" w:rsidRPr="00237F07">
        <w:rPr>
          <w:lang w:eastAsia="en-GB"/>
        </w:rPr>
        <w:t>, IMO MSC.1/</w:t>
      </w:r>
      <w:proofErr w:type="spellStart"/>
      <w:r w:rsidR="003B43E6" w:rsidRPr="00237F07">
        <w:rPr>
          <w:lang w:eastAsia="en-GB"/>
        </w:rPr>
        <w:t>Circ</w:t>
      </w:r>
      <w:proofErr w:type="spellEnd"/>
      <w:r w:rsidR="003B43E6" w:rsidRPr="00237F07">
        <w:rPr>
          <w:lang w:eastAsia="en-GB"/>
        </w:rPr>
        <w:t xml:space="preserve"> 1609, 2019.</w:t>
      </w:r>
    </w:p>
    <w:p w14:paraId="4998B4FF" w14:textId="2DA580D7" w:rsidR="00F9545E" w:rsidRPr="00237F07" w:rsidRDefault="00F9545E" w:rsidP="004E61EE">
      <w:pPr>
        <w:spacing w:after="120" w:line="240" w:lineRule="auto"/>
        <w:ind w:left="1418" w:hanging="1418"/>
        <w:jc w:val="both"/>
        <w:rPr>
          <w:lang w:eastAsia="en-GB"/>
        </w:rPr>
      </w:pPr>
      <w:r w:rsidRPr="00237F07">
        <w:rPr>
          <w:lang w:eastAsia="en-GB"/>
        </w:rPr>
        <w:t>S-97</w:t>
      </w:r>
      <w:r w:rsidRPr="00237F07">
        <w:rPr>
          <w:lang w:eastAsia="en-GB"/>
        </w:rPr>
        <w:tab/>
      </w:r>
      <w:r w:rsidRPr="00237F07">
        <w:rPr>
          <w:i/>
          <w:lang w:eastAsia="en-GB"/>
        </w:rPr>
        <w:t>IHO Guidelines for Creating S-100 Product Specifications</w:t>
      </w:r>
      <w:r w:rsidRPr="00237F07">
        <w:rPr>
          <w:lang w:eastAsia="en-GB"/>
        </w:rPr>
        <w:t>, IHO Publication S-97 1.1.0 (June 2020).</w:t>
      </w:r>
    </w:p>
    <w:p w14:paraId="798FC0A3" w14:textId="07540673" w:rsidR="00591F3D" w:rsidRPr="00237F07" w:rsidRDefault="00F27D30" w:rsidP="004E61EE">
      <w:pPr>
        <w:spacing w:after="120" w:line="240" w:lineRule="auto"/>
        <w:ind w:left="1418" w:hanging="1418"/>
        <w:jc w:val="both"/>
        <w:rPr>
          <w:lang w:eastAsia="en-GB"/>
        </w:rPr>
      </w:pPr>
      <w:r w:rsidRPr="00237F07">
        <w:rPr>
          <w:lang w:eastAsia="en-GB"/>
        </w:rPr>
        <w:t>S-100</w:t>
      </w:r>
      <w:r w:rsidR="00D453BA" w:rsidRPr="00237F07">
        <w:rPr>
          <w:lang w:eastAsia="en-GB"/>
        </w:rPr>
        <w:tab/>
      </w:r>
      <w:r w:rsidR="00D453BA" w:rsidRPr="00237F07">
        <w:rPr>
          <w:i/>
          <w:lang w:eastAsia="en-GB"/>
        </w:rPr>
        <w:t>Universal Hydrographic Data Model</w:t>
      </w:r>
      <w:r w:rsidR="00D453BA" w:rsidRPr="00237F07">
        <w:rPr>
          <w:lang w:eastAsia="en-GB"/>
        </w:rPr>
        <w:t>, IHO Publication S-100</w:t>
      </w:r>
      <w:r w:rsidR="000E4371" w:rsidRPr="00237F07">
        <w:rPr>
          <w:lang w:eastAsia="en-GB"/>
        </w:rPr>
        <w:t>, Edition</w:t>
      </w:r>
      <w:r w:rsidR="00D453BA" w:rsidRPr="00237F07">
        <w:rPr>
          <w:lang w:eastAsia="en-GB"/>
        </w:rPr>
        <w:t xml:space="preserve"> 5.</w:t>
      </w:r>
      <w:r w:rsidR="00B840E1" w:rsidRPr="00237F07">
        <w:rPr>
          <w:lang w:eastAsia="en-GB"/>
        </w:rPr>
        <w:t>2</w:t>
      </w:r>
      <w:r w:rsidR="00D453BA" w:rsidRPr="00237F07">
        <w:rPr>
          <w:lang w:eastAsia="en-GB"/>
        </w:rPr>
        <w:t>.0 (</w:t>
      </w:r>
      <w:r w:rsidR="00B840E1" w:rsidRPr="00237F07">
        <w:rPr>
          <w:lang w:eastAsia="en-GB"/>
        </w:rPr>
        <w:t xml:space="preserve"> </w:t>
      </w:r>
      <w:r w:rsidR="000E4371" w:rsidRPr="00237F07">
        <w:rPr>
          <w:lang w:eastAsia="en-GB"/>
        </w:rPr>
        <w:t>202</w:t>
      </w:r>
      <w:r w:rsidR="00B840E1" w:rsidRPr="00237F07">
        <w:rPr>
          <w:lang w:eastAsia="en-GB"/>
        </w:rPr>
        <w:t>4</w:t>
      </w:r>
      <w:r w:rsidR="00D453BA" w:rsidRPr="00237F07">
        <w:rPr>
          <w:lang w:eastAsia="en-GB"/>
        </w:rPr>
        <w:t>).</w:t>
      </w:r>
    </w:p>
    <w:p w14:paraId="27089AC1" w14:textId="13DBE2EB" w:rsidR="003B43E6" w:rsidRPr="00237F07" w:rsidRDefault="003B43E6" w:rsidP="004E61EE">
      <w:pPr>
        <w:spacing w:after="120" w:line="240" w:lineRule="auto"/>
        <w:ind w:left="1418" w:hanging="1418"/>
        <w:jc w:val="both"/>
        <w:rPr>
          <w:lang w:eastAsia="en-GB"/>
        </w:rPr>
      </w:pPr>
      <w:r w:rsidRPr="00237F07">
        <w:rPr>
          <w:lang w:eastAsia="en-GB"/>
        </w:rPr>
        <w:t>SN</w:t>
      </w:r>
      <w:r w:rsidR="00151AD5" w:rsidRPr="00237F07">
        <w:rPr>
          <w:lang w:eastAsia="en-GB"/>
        </w:rPr>
        <w:t>.1/Circ</w:t>
      </w:r>
      <w:r w:rsidRPr="00237F07">
        <w:rPr>
          <w:lang w:eastAsia="en-GB"/>
        </w:rPr>
        <w:t>.243/</w:t>
      </w:r>
      <w:r w:rsidR="002F4314" w:rsidRPr="00237F07">
        <w:rPr>
          <w:lang w:eastAsia="en-GB"/>
        </w:rPr>
        <w:t xml:space="preserve">Rev. </w:t>
      </w:r>
      <w:r w:rsidRPr="00237F07">
        <w:rPr>
          <w:lang w:eastAsia="en-GB"/>
        </w:rPr>
        <w:t>2</w:t>
      </w:r>
      <w:r w:rsidRPr="00237F07">
        <w:rPr>
          <w:lang w:eastAsia="en-GB"/>
        </w:rPr>
        <w:tab/>
      </w:r>
      <w:r w:rsidRPr="00237F07">
        <w:rPr>
          <w:i/>
          <w:lang w:eastAsia="en-GB"/>
        </w:rPr>
        <w:t>Guidelines for the Presentation of Navigational-Related Symbols, Terms and Abbreviations</w:t>
      </w:r>
      <w:r w:rsidRPr="00237F07">
        <w:rPr>
          <w:lang w:eastAsia="en-GB"/>
        </w:rPr>
        <w:t>, IMO SN.1/Circ.243/Rev.2, 2019.</w:t>
      </w:r>
    </w:p>
    <w:p w14:paraId="4EA29DA9" w14:textId="4A289705" w:rsidR="00395724" w:rsidRDefault="005A72AB" w:rsidP="00B812CA">
      <w:r w:rsidRPr="00B812CA">
        <w:t>All references refer to the latest revision or amendment.</w:t>
      </w:r>
    </w:p>
    <w:p w14:paraId="62D9043F" w14:textId="77777777" w:rsidR="005A72AB" w:rsidRPr="00237F07" w:rsidRDefault="005A72AB" w:rsidP="00B812CA">
      <w:pPr>
        <w:spacing w:after="120" w:line="240" w:lineRule="auto"/>
        <w:jc w:val="both"/>
        <w:rPr>
          <w:lang w:eastAsia="en-GB"/>
        </w:rPr>
      </w:pPr>
    </w:p>
    <w:p w14:paraId="15FDC10C" w14:textId="6AD92085" w:rsidR="0096295A" w:rsidRPr="00237F07" w:rsidRDefault="0096295A" w:rsidP="00DB7CFE">
      <w:pPr>
        <w:pStyle w:val="Heading2"/>
        <w:rPr>
          <w:lang w:eastAsia="en-GB"/>
        </w:rPr>
      </w:pPr>
      <w:bookmarkStart w:id="17" w:name="_Toc194067044"/>
      <w:bookmarkEnd w:id="16"/>
      <w:r w:rsidRPr="00237F07">
        <w:rPr>
          <w:lang w:eastAsia="en-GB"/>
        </w:rPr>
        <w:t>Informative references</w:t>
      </w:r>
      <w:bookmarkEnd w:id="17"/>
    </w:p>
    <w:p w14:paraId="1DC3F177" w14:textId="6044F1BB" w:rsidR="000621E3" w:rsidRPr="00B77A92" w:rsidRDefault="0096295A" w:rsidP="004E61EE">
      <w:pPr>
        <w:spacing w:after="120" w:line="240" w:lineRule="auto"/>
        <w:ind w:left="1418" w:hanging="1418"/>
        <w:jc w:val="both"/>
        <w:rPr>
          <w:lang w:eastAsia="en-GB"/>
        </w:rPr>
      </w:pPr>
      <w:r w:rsidRPr="00237F07">
        <w:rPr>
          <w:lang w:eastAsia="en-GB"/>
        </w:rPr>
        <w:t>ISO 19117</w:t>
      </w:r>
      <w:r w:rsidRPr="00237F07">
        <w:rPr>
          <w:lang w:eastAsia="en-GB"/>
        </w:rPr>
        <w:tab/>
      </w:r>
      <w:r w:rsidRPr="00237F07">
        <w:rPr>
          <w:i/>
          <w:lang w:eastAsia="en-GB"/>
        </w:rPr>
        <w:t xml:space="preserve">Geographic Information </w:t>
      </w:r>
      <w:r w:rsidR="00EA350C" w:rsidRPr="00237F07">
        <w:rPr>
          <w:i/>
          <w:lang w:eastAsia="en-GB"/>
        </w:rPr>
        <w:t>–</w:t>
      </w:r>
      <w:r w:rsidRPr="00237F07">
        <w:rPr>
          <w:i/>
          <w:lang w:eastAsia="en-GB"/>
        </w:rPr>
        <w:t xml:space="preserve"> Portrayal</w:t>
      </w:r>
      <w:r w:rsidR="00EA350C" w:rsidRPr="00237F07">
        <w:rPr>
          <w:lang w:eastAsia="en-GB"/>
        </w:rPr>
        <w:t>,</w:t>
      </w:r>
      <w:r w:rsidRPr="00237F07">
        <w:rPr>
          <w:lang w:eastAsia="en-GB"/>
        </w:rPr>
        <w:t xml:space="preserve"> ISO Standard 19117 Edition 2, 2012.</w:t>
      </w:r>
    </w:p>
    <w:p w14:paraId="63B9D5E2" w14:textId="2EB71583" w:rsidR="00D06526" w:rsidRPr="00237F07" w:rsidRDefault="00D06526" w:rsidP="004E61EE">
      <w:pPr>
        <w:spacing w:after="120" w:line="240" w:lineRule="auto"/>
        <w:ind w:left="1418" w:hanging="1418"/>
        <w:jc w:val="both"/>
        <w:rPr>
          <w:lang w:eastAsia="en-GB"/>
        </w:rPr>
      </w:pPr>
      <w:r w:rsidRPr="00237F07">
        <w:rPr>
          <w:lang w:eastAsia="en-GB"/>
        </w:rPr>
        <w:lastRenderedPageBreak/>
        <w:t>S-4</w:t>
      </w:r>
      <w:r w:rsidRPr="00237F07">
        <w:rPr>
          <w:lang w:eastAsia="en-GB"/>
        </w:rPr>
        <w:tab/>
      </w:r>
      <w:r w:rsidR="005F6A06" w:rsidRPr="00237F07">
        <w:rPr>
          <w:i/>
          <w:lang w:eastAsia="en-GB"/>
        </w:rPr>
        <w:t>Regulations of the IHO for International (INT) Charts and Chart Specifications of the IHO</w:t>
      </w:r>
      <w:r w:rsidRPr="00237F07">
        <w:rPr>
          <w:lang w:eastAsia="en-GB"/>
        </w:rPr>
        <w:t xml:space="preserve">, </w:t>
      </w:r>
      <w:r w:rsidR="00EA350C" w:rsidRPr="00237F07">
        <w:rPr>
          <w:lang w:eastAsia="en-GB"/>
        </w:rPr>
        <w:t xml:space="preserve">IHO Publication S-4, </w:t>
      </w:r>
      <w:r w:rsidRPr="00237F07">
        <w:rPr>
          <w:lang w:eastAsia="en-GB"/>
        </w:rPr>
        <w:t>Edition 4.8.0, October 2018.</w:t>
      </w:r>
      <w:r w:rsidR="005F6A06" w:rsidRPr="00237F07">
        <w:rPr>
          <w:lang w:eastAsia="en-GB"/>
        </w:rPr>
        <w:t xml:space="preserve"> (Parts B and C in particular.) </w:t>
      </w:r>
    </w:p>
    <w:p w14:paraId="0BAC4D4A" w14:textId="578CD6DF" w:rsidR="00395724" w:rsidRPr="00237F07" w:rsidRDefault="00395724" w:rsidP="004E61EE">
      <w:pPr>
        <w:spacing w:after="120" w:line="240" w:lineRule="auto"/>
        <w:ind w:left="1411" w:hanging="1411"/>
        <w:jc w:val="both"/>
        <w:rPr>
          <w:lang w:eastAsia="en-GB"/>
        </w:rPr>
      </w:pPr>
      <w:r w:rsidRPr="00237F07">
        <w:rPr>
          <w:lang w:eastAsia="en-GB"/>
        </w:rPr>
        <w:t>S-52</w:t>
      </w:r>
      <w:r w:rsidRPr="00237F07">
        <w:rPr>
          <w:lang w:eastAsia="en-GB"/>
        </w:rPr>
        <w:tab/>
      </w:r>
      <w:r w:rsidR="005F6A06" w:rsidRPr="00237F07">
        <w:rPr>
          <w:i/>
          <w:lang w:eastAsia="en-GB"/>
        </w:rPr>
        <w:t>Specifications for Chart Content and Display Aspects of</w:t>
      </w:r>
      <w:r w:rsidRPr="00237F07">
        <w:rPr>
          <w:i/>
          <w:lang w:eastAsia="en-GB"/>
        </w:rPr>
        <w:t xml:space="preserve"> ECDIS</w:t>
      </w:r>
      <w:r w:rsidRPr="00237F07">
        <w:rPr>
          <w:lang w:eastAsia="en-GB"/>
        </w:rPr>
        <w:t xml:space="preserve">, </w:t>
      </w:r>
      <w:r w:rsidR="00EA350C" w:rsidRPr="00237F07">
        <w:rPr>
          <w:lang w:eastAsia="en-GB"/>
        </w:rPr>
        <w:t xml:space="preserve">IHO Publication S-52, </w:t>
      </w:r>
      <w:r w:rsidRPr="00237F07">
        <w:rPr>
          <w:lang w:eastAsia="en-GB"/>
        </w:rPr>
        <w:t>Edition 6.1.1, June 2015.</w:t>
      </w:r>
    </w:p>
    <w:p w14:paraId="7725B431" w14:textId="709C9D2F" w:rsidR="0096295A" w:rsidRPr="00237F07" w:rsidRDefault="0096295A" w:rsidP="004E61EE">
      <w:pPr>
        <w:spacing w:after="120" w:line="240" w:lineRule="auto"/>
        <w:jc w:val="both"/>
        <w:rPr>
          <w:lang w:eastAsia="en-GB"/>
        </w:rPr>
      </w:pPr>
    </w:p>
    <w:p w14:paraId="1C33F8DA" w14:textId="6D4E1060" w:rsidR="003E7D16" w:rsidRPr="00237F07" w:rsidRDefault="003E7D16" w:rsidP="00214B3A">
      <w:pPr>
        <w:pStyle w:val="Heading1"/>
        <w:rPr>
          <w:lang w:eastAsia="en-GB"/>
        </w:rPr>
      </w:pPr>
      <w:r w:rsidRPr="00237F07">
        <w:rPr>
          <w:lang w:eastAsia="en-GB"/>
        </w:rPr>
        <w:t xml:space="preserve"> </w:t>
      </w:r>
      <w:bookmarkStart w:id="18" w:name="_Toc194067045"/>
      <w:r w:rsidRPr="00237F07">
        <w:rPr>
          <w:lang w:eastAsia="en-GB"/>
        </w:rPr>
        <w:t>Abbreviations and Notation</w:t>
      </w:r>
      <w:bookmarkEnd w:id="18"/>
    </w:p>
    <w:p w14:paraId="672C963E" w14:textId="6BCD1D62" w:rsidR="003E7D16" w:rsidRPr="00237F07" w:rsidRDefault="003E7D16" w:rsidP="00DB7CFE">
      <w:pPr>
        <w:pStyle w:val="Heading2"/>
        <w:rPr>
          <w:lang w:eastAsia="en-GB"/>
        </w:rPr>
      </w:pPr>
      <w:bookmarkStart w:id="19" w:name="_Toc99104495"/>
      <w:bookmarkStart w:id="20" w:name="_Toc99104948"/>
      <w:bookmarkStart w:id="21" w:name="_Toc194067046"/>
      <w:bookmarkEnd w:id="19"/>
      <w:bookmarkEnd w:id="20"/>
      <w:r w:rsidRPr="00237F07">
        <w:rPr>
          <w:lang w:eastAsia="en-GB"/>
        </w:rPr>
        <w:t>Abbreviations</w:t>
      </w:r>
      <w:bookmarkEnd w:id="21"/>
    </w:p>
    <w:p w14:paraId="601483DD" w14:textId="4BE5FD93" w:rsidR="00893D06" w:rsidRPr="00237F07" w:rsidRDefault="00893D06" w:rsidP="004E61EE">
      <w:pPr>
        <w:spacing w:after="120" w:line="240" w:lineRule="auto"/>
        <w:rPr>
          <w:lang w:eastAsia="en-GB"/>
        </w:rPr>
      </w:pPr>
      <w:r w:rsidRPr="00237F07">
        <w:rPr>
          <w:lang w:eastAsia="en-GB"/>
        </w:rPr>
        <w:t>AIS</w:t>
      </w:r>
      <w:r w:rsidRPr="00237F07">
        <w:rPr>
          <w:lang w:eastAsia="en-GB"/>
        </w:rPr>
        <w:tab/>
        <w:t>Automatic Identification System</w:t>
      </w:r>
    </w:p>
    <w:p w14:paraId="1A781BEF" w14:textId="5DE45C81" w:rsidR="003B1910" w:rsidRPr="00237F07" w:rsidRDefault="003B1910" w:rsidP="004E61EE">
      <w:pPr>
        <w:spacing w:after="120" w:line="240" w:lineRule="auto"/>
        <w:rPr>
          <w:lang w:eastAsia="en-GB"/>
        </w:rPr>
      </w:pPr>
      <w:r w:rsidRPr="00237F07">
        <w:rPr>
          <w:lang w:eastAsia="en-GB"/>
        </w:rPr>
        <w:t>ARPA</w:t>
      </w:r>
      <w:r w:rsidRPr="00237F07">
        <w:rPr>
          <w:lang w:eastAsia="en-GB"/>
        </w:rPr>
        <w:tab/>
        <w:t>Automatic Radar Plotting Aid</w:t>
      </w:r>
    </w:p>
    <w:p w14:paraId="4B83A4C6" w14:textId="1B291719" w:rsidR="001036AA" w:rsidRPr="00237F07" w:rsidRDefault="001036AA" w:rsidP="004E61EE">
      <w:pPr>
        <w:spacing w:after="120" w:line="240" w:lineRule="auto"/>
        <w:rPr>
          <w:lang w:eastAsia="en-GB"/>
        </w:rPr>
      </w:pPr>
      <w:r w:rsidRPr="00237F07">
        <w:rPr>
          <w:lang w:eastAsia="en-GB"/>
        </w:rPr>
        <w:t xml:space="preserve">CRS </w:t>
      </w:r>
      <w:r w:rsidRPr="00237F07">
        <w:rPr>
          <w:lang w:eastAsia="en-GB"/>
        </w:rPr>
        <w:tab/>
        <w:t>Coordinate Reference System</w:t>
      </w:r>
    </w:p>
    <w:p w14:paraId="23EA8A00" w14:textId="47D82EAE" w:rsidR="000259FF" w:rsidRPr="00237F07" w:rsidRDefault="000259FF" w:rsidP="004E61EE">
      <w:pPr>
        <w:spacing w:after="120" w:line="240" w:lineRule="auto"/>
        <w:rPr>
          <w:lang w:eastAsia="en-GB"/>
        </w:rPr>
      </w:pPr>
      <w:r w:rsidRPr="00237F07">
        <w:rPr>
          <w:lang w:eastAsia="en-GB"/>
        </w:rPr>
        <w:t>CSS</w:t>
      </w:r>
      <w:r w:rsidR="002B18F2" w:rsidRPr="00237F07">
        <w:rPr>
          <w:lang w:eastAsia="en-GB"/>
        </w:rPr>
        <w:tab/>
        <w:t>Cascading Style Sheets</w:t>
      </w:r>
    </w:p>
    <w:p w14:paraId="7A0965F1" w14:textId="3D33B478" w:rsidR="001243D7" w:rsidRPr="00237F07" w:rsidRDefault="001243D7" w:rsidP="004E61EE">
      <w:pPr>
        <w:spacing w:after="120" w:line="240" w:lineRule="auto"/>
        <w:rPr>
          <w:lang w:eastAsia="en-GB"/>
        </w:rPr>
      </w:pPr>
      <w:r w:rsidRPr="00237F07">
        <w:rPr>
          <w:lang w:eastAsia="en-GB"/>
        </w:rPr>
        <w:t>EBL</w:t>
      </w:r>
      <w:r w:rsidRPr="00237F07">
        <w:rPr>
          <w:lang w:eastAsia="en-GB"/>
        </w:rPr>
        <w:tab/>
        <w:t>Electronic Bearing Line</w:t>
      </w:r>
    </w:p>
    <w:p w14:paraId="36ED1E48" w14:textId="289718FA" w:rsidR="003E7D16" w:rsidRPr="00237F07" w:rsidRDefault="003E7D16" w:rsidP="004E61EE">
      <w:pPr>
        <w:spacing w:after="120" w:line="240" w:lineRule="auto"/>
        <w:rPr>
          <w:lang w:eastAsia="en-GB"/>
        </w:rPr>
      </w:pPr>
      <w:r w:rsidRPr="00237F07">
        <w:rPr>
          <w:lang w:eastAsia="en-GB"/>
        </w:rPr>
        <w:t>ECDIS</w:t>
      </w:r>
      <w:r w:rsidR="00815769" w:rsidRPr="00237F07">
        <w:rPr>
          <w:lang w:eastAsia="en-GB"/>
        </w:rPr>
        <w:tab/>
        <w:t>Electronic Chart Display and Information System</w:t>
      </w:r>
    </w:p>
    <w:p w14:paraId="47A5F853" w14:textId="3260BFD7" w:rsidR="00AA2BB6" w:rsidRPr="00237F07" w:rsidRDefault="00AA2BB6" w:rsidP="004E61EE">
      <w:pPr>
        <w:spacing w:after="120" w:line="240" w:lineRule="auto"/>
        <w:rPr>
          <w:lang w:eastAsia="en-GB"/>
        </w:rPr>
      </w:pPr>
      <w:r w:rsidRPr="00237F07">
        <w:rPr>
          <w:lang w:eastAsia="en-GB"/>
        </w:rPr>
        <w:t>ECS</w:t>
      </w:r>
      <w:r w:rsidRPr="00237F07">
        <w:rPr>
          <w:lang w:eastAsia="en-GB"/>
        </w:rPr>
        <w:tab/>
        <w:t>Electronic Chart System</w:t>
      </w:r>
    </w:p>
    <w:p w14:paraId="3CB91180" w14:textId="071E1DD1" w:rsidR="003E7D16" w:rsidRPr="00237F07" w:rsidRDefault="003E7D16" w:rsidP="004E61EE">
      <w:pPr>
        <w:spacing w:after="120" w:line="240" w:lineRule="auto"/>
        <w:rPr>
          <w:lang w:eastAsia="en-GB"/>
        </w:rPr>
      </w:pPr>
      <w:r w:rsidRPr="00237F07">
        <w:rPr>
          <w:lang w:eastAsia="en-GB"/>
        </w:rPr>
        <w:t>ENC</w:t>
      </w:r>
      <w:r w:rsidR="00815769" w:rsidRPr="00237F07">
        <w:rPr>
          <w:lang w:eastAsia="en-GB"/>
        </w:rPr>
        <w:tab/>
        <w:t>Electronic Navigational Chart</w:t>
      </w:r>
    </w:p>
    <w:p w14:paraId="112AAD9A" w14:textId="23243E55" w:rsidR="00BB4E9F" w:rsidRPr="00237F07" w:rsidRDefault="00BB4E9F" w:rsidP="004E61EE">
      <w:pPr>
        <w:spacing w:after="120" w:line="240" w:lineRule="auto"/>
        <w:rPr>
          <w:lang w:eastAsia="en-GB"/>
        </w:rPr>
      </w:pPr>
      <w:r w:rsidRPr="00237F07">
        <w:rPr>
          <w:lang w:eastAsia="en-GB"/>
        </w:rPr>
        <w:t>ENDS</w:t>
      </w:r>
      <w:r w:rsidRPr="00237F07">
        <w:rPr>
          <w:lang w:eastAsia="en-GB"/>
        </w:rPr>
        <w:tab/>
        <w:t>Electronic Navigational Data Service</w:t>
      </w:r>
    </w:p>
    <w:p w14:paraId="1173FB9A" w14:textId="2FC2366B" w:rsidR="00CE36C4" w:rsidRPr="00237F07" w:rsidRDefault="00CE36C4" w:rsidP="004E61EE">
      <w:pPr>
        <w:spacing w:after="120" w:line="240" w:lineRule="auto"/>
        <w:rPr>
          <w:lang w:eastAsia="en-GB"/>
        </w:rPr>
      </w:pPr>
      <w:r w:rsidRPr="00237F07">
        <w:rPr>
          <w:lang w:eastAsia="en-GB"/>
        </w:rPr>
        <w:t>ENP</w:t>
      </w:r>
      <w:r w:rsidRPr="00237F07">
        <w:rPr>
          <w:lang w:eastAsia="en-GB"/>
        </w:rPr>
        <w:tab/>
        <w:t xml:space="preserve">Electronic </w:t>
      </w:r>
      <w:r w:rsidR="002F4314" w:rsidRPr="00237F07">
        <w:rPr>
          <w:lang w:eastAsia="en-GB"/>
        </w:rPr>
        <w:t>Nautical</w:t>
      </w:r>
      <w:r w:rsidRPr="00237F07">
        <w:rPr>
          <w:lang w:eastAsia="en-GB"/>
        </w:rPr>
        <w:t xml:space="preserve"> Publication</w:t>
      </w:r>
    </w:p>
    <w:p w14:paraId="296A8EB4" w14:textId="6FC5C719" w:rsidR="00D80D30" w:rsidRPr="00237F07" w:rsidRDefault="00D80D30" w:rsidP="004E61EE">
      <w:pPr>
        <w:spacing w:after="120" w:line="240" w:lineRule="auto"/>
        <w:rPr>
          <w:lang w:eastAsia="en-GB"/>
        </w:rPr>
      </w:pPr>
      <w:r w:rsidRPr="00237F07">
        <w:rPr>
          <w:lang w:eastAsia="en-GB"/>
        </w:rPr>
        <w:t>GML</w:t>
      </w:r>
      <w:r w:rsidRPr="00237F07">
        <w:rPr>
          <w:lang w:eastAsia="en-GB"/>
        </w:rPr>
        <w:tab/>
        <w:t>Geographic Markup Language</w:t>
      </w:r>
    </w:p>
    <w:p w14:paraId="1966DF3A" w14:textId="039B9C1E" w:rsidR="003E7D16" w:rsidRPr="00237F07" w:rsidRDefault="003E7D16" w:rsidP="004E61EE">
      <w:pPr>
        <w:spacing w:after="120" w:line="240" w:lineRule="auto"/>
        <w:rPr>
          <w:lang w:eastAsia="en-GB"/>
        </w:rPr>
      </w:pPr>
      <w:r w:rsidRPr="00237F07">
        <w:rPr>
          <w:lang w:eastAsia="en-GB"/>
        </w:rPr>
        <w:t>HO</w:t>
      </w:r>
      <w:r w:rsidRPr="00237F07">
        <w:rPr>
          <w:lang w:eastAsia="en-GB"/>
        </w:rPr>
        <w:tab/>
        <w:t>Hydrographic Office</w:t>
      </w:r>
    </w:p>
    <w:p w14:paraId="0275F22C" w14:textId="34BBAF9B" w:rsidR="003E7D16" w:rsidRPr="00237F07" w:rsidRDefault="003E7D16" w:rsidP="004E61EE">
      <w:pPr>
        <w:spacing w:after="120" w:line="240" w:lineRule="auto"/>
        <w:rPr>
          <w:lang w:eastAsia="en-GB"/>
        </w:rPr>
      </w:pPr>
      <w:r w:rsidRPr="00237F07">
        <w:rPr>
          <w:lang w:eastAsia="en-GB"/>
        </w:rPr>
        <w:t>INS</w:t>
      </w:r>
      <w:r w:rsidR="00815769" w:rsidRPr="00237F07">
        <w:rPr>
          <w:lang w:eastAsia="en-GB"/>
        </w:rPr>
        <w:tab/>
        <w:t>Integrated Navigation System</w:t>
      </w:r>
    </w:p>
    <w:p w14:paraId="089A65E4" w14:textId="7F679AD8" w:rsidR="003E7D16" w:rsidRPr="00237F07" w:rsidRDefault="003E7D16" w:rsidP="004E61EE">
      <w:pPr>
        <w:spacing w:after="120" w:line="240" w:lineRule="auto"/>
        <w:rPr>
          <w:lang w:eastAsia="en-GB"/>
        </w:rPr>
      </w:pPr>
      <w:r w:rsidRPr="00237F07">
        <w:rPr>
          <w:lang w:eastAsia="en-GB"/>
        </w:rPr>
        <w:t>IEC</w:t>
      </w:r>
      <w:r w:rsidR="00815769" w:rsidRPr="00237F07">
        <w:rPr>
          <w:lang w:eastAsia="en-GB"/>
        </w:rPr>
        <w:tab/>
        <w:t>International Electrotechnical Commission</w:t>
      </w:r>
    </w:p>
    <w:p w14:paraId="370B433F" w14:textId="13F777CA" w:rsidR="003E7D16" w:rsidRPr="00237F07" w:rsidRDefault="003E7D16" w:rsidP="004E61EE">
      <w:pPr>
        <w:spacing w:after="120" w:line="240" w:lineRule="auto"/>
        <w:rPr>
          <w:lang w:eastAsia="en-GB"/>
        </w:rPr>
      </w:pPr>
      <w:r w:rsidRPr="00237F07">
        <w:rPr>
          <w:lang w:eastAsia="en-GB"/>
        </w:rPr>
        <w:t>IHO</w:t>
      </w:r>
      <w:r w:rsidR="00815769" w:rsidRPr="00237F07">
        <w:rPr>
          <w:lang w:eastAsia="en-GB"/>
        </w:rPr>
        <w:tab/>
        <w:t>International Hydrographic Organization</w:t>
      </w:r>
    </w:p>
    <w:p w14:paraId="6E9223EA" w14:textId="2403A54C" w:rsidR="003E7D16" w:rsidRPr="00237F07" w:rsidRDefault="003E7D16" w:rsidP="004E61EE">
      <w:pPr>
        <w:spacing w:after="120" w:line="240" w:lineRule="auto"/>
        <w:rPr>
          <w:lang w:eastAsia="en-GB"/>
        </w:rPr>
      </w:pPr>
      <w:r w:rsidRPr="00237F07">
        <w:rPr>
          <w:lang w:eastAsia="en-GB"/>
        </w:rPr>
        <w:t>IMO</w:t>
      </w:r>
      <w:r w:rsidR="00815769" w:rsidRPr="00237F07">
        <w:rPr>
          <w:lang w:eastAsia="en-GB"/>
        </w:rPr>
        <w:tab/>
        <w:t>International Maritime Organization</w:t>
      </w:r>
    </w:p>
    <w:p w14:paraId="1FC441AB" w14:textId="4C2D0C71" w:rsidR="006A6380" w:rsidRDefault="006665AC" w:rsidP="004E61EE">
      <w:pPr>
        <w:spacing w:after="120" w:line="240" w:lineRule="auto"/>
        <w:rPr>
          <w:lang w:eastAsia="en-GB"/>
        </w:rPr>
      </w:pPr>
      <w:r w:rsidRPr="00237F07">
        <w:rPr>
          <w:lang w:eastAsia="en-GB"/>
        </w:rPr>
        <w:t>SD</w:t>
      </w:r>
      <w:r w:rsidRPr="00237F07">
        <w:rPr>
          <w:lang w:eastAsia="en-GB"/>
        </w:rPr>
        <w:tab/>
        <w:t>System Database</w:t>
      </w:r>
    </w:p>
    <w:p w14:paraId="60A762E5" w14:textId="238B4144" w:rsidR="00425B5E" w:rsidRPr="00237F07" w:rsidRDefault="00425B5E" w:rsidP="004E61EE">
      <w:pPr>
        <w:spacing w:after="120" w:line="240" w:lineRule="auto"/>
        <w:rPr>
          <w:lang w:eastAsia="en-GB"/>
        </w:rPr>
      </w:pPr>
      <w:r w:rsidRPr="00425B5E">
        <w:rPr>
          <w:lang w:eastAsia="en-GB"/>
        </w:rPr>
        <w:t>SECOM Secure communication between ship and shore</w:t>
      </w:r>
    </w:p>
    <w:p w14:paraId="65DC35EF" w14:textId="0C4C9ECC" w:rsidR="000259FF" w:rsidRPr="00237F07" w:rsidRDefault="000259FF" w:rsidP="004E61EE">
      <w:pPr>
        <w:spacing w:after="120" w:line="240" w:lineRule="auto"/>
        <w:rPr>
          <w:lang w:eastAsia="en-GB"/>
        </w:rPr>
      </w:pPr>
      <w:r w:rsidRPr="00237F07">
        <w:rPr>
          <w:lang w:eastAsia="en-GB"/>
        </w:rPr>
        <w:t>SVG</w:t>
      </w:r>
      <w:r w:rsidR="00815769" w:rsidRPr="00237F07">
        <w:rPr>
          <w:lang w:eastAsia="en-GB"/>
        </w:rPr>
        <w:tab/>
        <w:t>Scalable Vector Graphics</w:t>
      </w:r>
    </w:p>
    <w:p w14:paraId="1084B0D1" w14:textId="503C699C" w:rsidR="001243D7" w:rsidRPr="00237F07" w:rsidRDefault="001243D7" w:rsidP="004E61EE">
      <w:pPr>
        <w:spacing w:after="120" w:line="240" w:lineRule="auto"/>
        <w:rPr>
          <w:lang w:eastAsia="en-GB"/>
        </w:rPr>
      </w:pPr>
      <w:r w:rsidRPr="00237F07">
        <w:rPr>
          <w:lang w:eastAsia="en-GB"/>
        </w:rPr>
        <w:t>VRM</w:t>
      </w:r>
      <w:r w:rsidRPr="00237F07">
        <w:rPr>
          <w:lang w:eastAsia="en-GB"/>
        </w:rPr>
        <w:tab/>
        <w:t>Variable Range Marker</w:t>
      </w:r>
    </w:p>
    <w:p w14:paraId="22803720" w14:textId="4038E692" w:rsidR="000259FF" w:rsidRPr="00237F07" w:rsidRDefault="000259FF" w:rsidP="004E61EE">
      <w:pPr>
        <w:spacing w:after="120" w:line="240" w:lineRule="auto"/>
        <w:rPr>
          <w:lang w:eastAsia="en-GB"/>
        </w:rPr>
      </w:pPr>
      <w:r w:rsidRPr="00237F07">
        <w:rPr>
          <w:lang w:eastAsia="en-GB"/>
        </w:rPr>
        <w:t>XML</w:t>
      </w:r>
      <w:r w:rsidR="00815769" w:rsidRPr="00237F07">
        <w:rPr>
          <w:lang w:eastAsia="en-GB"/>
        </w:rPr>
        <w:tab/>
      </w:r>
      <w:proofErr w:type="spellStart"/>
      <w:r w:rsidR="004C74B2">
        <w:rPr>
          <w:lang w:eastAsia="en-GB"/>
        </w:rPr>
        <w:t>e</w:t>
      </w:r>
      <w:r w:rsidR="00815769" w:rsidRPr="00237F07">
        <w:rPr>
          <w:lang w:eastAsia="en-GB"/>
        </w:rPr>
        <w:t>Xtensible</w:t>
      </w:r>
      <w:proofErr w:type="spellEnd"/>
      <w:r w:rsidR="00815769" w:rsidRPr="00237F07">
        <w:rPr>
          <w:lang w:eastAsia="en-GB"/>
        </w:rPr>
        <w:t xml:space="preserve"> Markup Language</w:t>
      </w:r>
    </w:p>
    <w:p w14:paraId="39D7BC53" w14:textId="61F23612" w:rsidR="00815769" w:rsidRPr="00237F07" w:rsidRDefault="00815769" w:rsidP="004E61EE">
      <w:pPr>
        <w:spacing w:after="120" w:line="240" w:lineRule="auto"/>
        <w:rPr>
          <w:lang w:eastAsia="en-GB"/>
        </w:rPr>
      </w:pPr>
      <w:r w:rsidRPr="00237F07">
        <w:rPr>
          <w:lang w:eastAsia="en-GB"/>
        </w:rPr>
        <w:t>XSLT</w:t>
      </w:r>
      <w:r w:rsidRPr="00237F07">
        <w:rPr>
          <w:lang w:eastAsia="en-GB"/>
        </w:rPr>
        <w:tab/>
      </w:r>
      <w:proofErr w:type="spellStart"/>
      <w:r w:rsidR="004C74B2">
        <w:rPr>
          <w:lang w:eastAsia="en-GB"/>
        </w:rPr>
        <w:t>e</w:t>
      </w:r>
      <w:r w:rsidRPr="00237F07">
        <w:rPr>
          <w:lang w:eastAsia="en-GB"/>
        </w:rPr>
        <w:t>Xtensible</w:t>
      </w:r>
      <w:proofErr w:type="spellEnd"/>
      <w:r w:rsidRPr="00237F07">
        <w:rPr>
          <w:lang w:eastAsia="en-GB"/>
        </w:rPr>
        <w:t xml:space="preserve"> Stylesheet Language Transformations</w:t>
      </w:r>
    </w:p>
    <w:p w14:paraId="6CA575C2" w14:textId="77777777" w:rsidR="00E71512" w:rsidRPr="00237F07" w:rsidRDefault="00E71512" w:rsidP="004E61EE">
      <w:pPr>
        <w:spacing w:after="120" w:line="240" w:lineRule="auto"/>
        <w:rPr>
          <w:lang w:eastAsia="en-GB"/>
        </w:rPr>
      </w:pPr>
    </w:p>
    <w:p w14:paraId="7A67A338" w14:textId="635D788A" w:rsidR="003E7D16" w:rsidRPr="00237F07" w:rsidRDefault="003E7D16" w:rsidP="00DB7CFE">
      <w:pPr>
        <w:pStyle w:val="Heading2"/>
        <w:rPr>
          <w:lang w:eastAsia="en-GB"/>
        </w:rPr>
      </w:pPr>
      <w:bookmarkStart w:id="22" w:name="_Toc194067047"/>
      <w:r w:rsidRPr="00237F07">
        <w:rPr>
          <w:lang w:eastAsia="en-GB"/>
        </w:rPr>
        <w:t>Notation</w:t>
      </w:r>
      <w:bookmarkEnd w:id="22"/>
    </w:p>
    <w:p w14:paraId="3A4970BF" w14:textId="08AF21D2" w:rsidR="003E7D16" w:rsidRPr="00237F07" w:rsidRDefault="00EE7A3D" w:rsidP="004E61EE">
      <w:pPr>
        <w:pStyle w:val="DescriptionTag"/>
        <w:spacing w:after="120" w:line="240" w:lineRule="auto"/>
        <w:jc w:val="both"/>
        <w:rPr>
          <w:lang w:eastAsia="en-GB"/>
        </w:rPr>
      </w:pPr>
      <w:r w:rsidRPr="00237F07">
        <w:rPr>
          <w:b w:val="0"/>
          <w:lang w:eastAsia="en-GB"/>
        </w:rPr>
        <w:t>The following notation is used throughout the document to describe various portrayal aspects.</w:t>
      </w:r>
    </w:p>
    <w:p w14:paraId="778A0BEB" w14:textId="3C014141" w:rsidR="007F21D9" w:rsidRPr="00237F07" w:rsidRDefault="007F21D9" w:rsidP="004E61EE">
      <w:pPr>
        <w:pStyle w:val="DescriptionTag"/>
        <w:spacing w:line="240" w:lineRule="auto"/>
        <w:jc w:val="both"/>
        <w:rPr>
          <w:lang w:eastAsia="en-GB"/>
        </w:rPr>
      </w:pPr>
      <w:r w:rsidRPr="00237F07">
        <w:rPr>
          <w:lang w:eastAsia="en-GB"/>
        </w:rPr>
        <w:t>(</w:t>
      </w:r>
      <w:r w:rsidR="00CE08C7" w:rsidRPr="00237F07">
        <w:rPr>
          <w:lang w:eastAsia="en-GB"/>
        </w:rPr>
        <w:t>Name of f</w:t>
      </w:r>
      <w:r w:rsidRPr="00237F07">
        <w:rPr>
          <w:lang w:eastAsia="en-GB"/>
        </w:rPr>
        <w:t>eature or information type)</w:t>
      </w:r>
    </w:p>
    <w:p w14:paraId="6F6E9BE7" w14:textId="089F4E8A" w:rsidR="007F21D9" w:rsidRPr="00237F07" w:rsidRDefault="007F21D9" w:rsidP="004E61EE">
      <w:pPr>
        <w:pStyle w:val="dl"/>
        <w:spacing w:after="120" w:line="240" w:lineRule="auto"/>
        <w:ind w:left="431" w:hanging="28"/>
        <w:jc w:val="both"/>
        <w:rPr>
          <w:lang w:eastAsia="en-GB"/>
        </w:rPr>
      </w:pPr>
      <w:r w:rsidRPr="00237F07">
        <w:rPr>
          <w:lang w:eastAsia="en-GB"/>
        </w:rPr>
        <w:t>Features and information types are referenced by their names in camel-case or space-separated names in initial capitals (“</w:t>
      </w:r>
      <w:proofErr w:type="spellStart"/>
      <w:r w:rsidRPr="00237F07">
        <w:rPr>
          <w:lang w:eastAsia="en-GB"/>
        </w:rPr>
        <w:t>LandArea</w:t>
      </w:r>
      <w:proofErr w:type="spellEnd"/>
      <w:r w:rsidRPr="00237F07">
        <w:rPr>
          <w:lang w:eastAsia="en-GB"/>
        </w:rPr>
        <w:t>” or “Land</w:t>
      </w:r>
      <w:r w:rsidR="00CE08C7" w:rsidRPr="00237F07">
        <w:rPr>
          <w:lang w:eastAsia="en-GB"/>
        </w:rPr>
        <w:t xml:space="preserve"> </w:t>
      </w:r>
      <w:r w:rsidRPr="00237F07">
        <w:rPr>
          <w:lang w:eastAsia="en-GB"/>
        </w:rPr>
        <w:t>Area”)</w:t>
      </w:r>
      <w:r w:rsidR="00CE08C7" w:rsidRPr="00237F07">
        <w:rPr>
          <w:lang w:eastAsia="en-GB"/>
        </w:rPr>
        <w:t>.</w:t>
      </w:r>
    </w:p>
    <w:p w14:paraId="1B919E0A" w14:textId="78DFD69A" w:rsidR="00CE08C7" w:rsidRPr="00237F07" w:rsidRDefault="00CE08C7" w:rsidP="004E61EE">
      <w:pPr>
        <w:pStyle w:val="DescriptionTag"/>
        <w:spacing w:line="240" w:lineRule="auto"/>
        <w:jc w:val="both"/>
        <w:rPr>
          <w:lang w:eastAsia="en-GB"/>
        </w:rPr>
      </w:pPr>
      <w:r w:rsidRPr="00237F07">
        <w:rPr>
          <w:lang w:eastAsia="en-GB"/>
        </w:rPr>
        <w:t>(Name of attribute)</w:t>
      </w:r>
    </w:p>
    <w:p w14:paraId="598342EB" w14:textId="639C5D7D" w:rsidR="00CE08C7" w:rsidRPr="00237F07" w:rsidRDefault="00CE08C7" w:rsidP="004E61EE">
      <w:pPr>
        <w:pStyle w:val="dl"/>
        <w:spacing w:after="120" w:line="240" w:lineRule="auto"/>
        <w:ind w:left="431" w:hanging="28"/>
        <w:jc w:val="both"/>
        <w:rPr>
          <w:lang w:eastAsia="en-GB"/>
        </w:rPr>
      </w:pPr>
      <w:bookmarkStart w:id="23" w:name="_Hlk87453078"/>
      <w:r w:rsidRPr="00237F07">
        <w:rPr>
          <w:lang w:eastAsia="en-GB"/>
        </w:rPr>
        <w:t>Attributes are referenced by their names in camel-case with initial letters in lower case, or space-separated names in all lower case (“</w:t>
      </w:r>
      <w:proofErr w:type="spellStart"/>
      <w:r w:rsidRPr="00237F07">
        <w:rPr>
          <w:lang w:eastAsia="en-GB"/>
        </w:rPr>
        <w:t>visuallyConspicuous</w:t>
      </w:r>
      <w:proofErr w:type="spellEnd"/>
      <w:r w:rsidRPr="00237F07">
        <w:rPr>
          <w:lang w:eastAsia="en-GB"/>
        </w:rPr>
        <w:t>” or “visually conspicuous”).</w:t>
      </w:r>
      <w:bookmarkEnd w:id="23"/>
    </w:p>
    <w:p w14:paraId="00BB8059" w14:textId="72D7BAA6" w:rsidR="008A09EF" w:rsidRPr="00237F07" w:rsidRDefault="008A09EF" w:rsidP="004E61EE">
      <w:pPr>
        <w:pStyle w:val="dl"/>
        <w:spacing w:after="60" w:line="240" w:lineRule="auto"/>
        <w:ind w:left="403" w:hanging="403"/>
        <w:jc w:val="both"/>
        <w:rPr>
          <w:b/>
          <w:bCs/>
          <w:lang w:eastAsia="en-GB"/>
        </w:rPr>
      </w:pPr>
      <w:r w:rsidRPr="00237F07">
        <w:rPr>
          <w:b/>
          <w:bCs/>
          <w:lang w:eastAsia="en-GB"/>
        </w:rPr>
        <w:t>(</w:t>
      </w:r>
      <w:r w:rsidR="00786923" w:rsidRPr="00237F07">
        <w:rPr>
          <w:b/>
          <w:bCs/>
          <w:lang w:eastAsia="en-GB"/>
        </w:rPr>
        <w:t>P</w:t>
      </w:r>
      <w:r w:rsidRPr="00237F07">
        <w:rPr>
          <w:b/>
          <w:bCs/>
          <w:lang w:eastAsia="en-GB"/>
        </w:rPr>
        <w:t>ortrayal register item)</w:t>
      </w:r>
    </w:p>
    <w:p w14:paraId="3C309714" w14:textId="7460304E" w:rsidR="008A09EF" w:rsidRPr="00237F07" w:rsidRDefault="008A09EF" w:rsidP="004E61EE">
      <w:pPr>
        <w:pStyle w:val="dl"/>
        <w:spacing w:after="120" w:line="240" w:lineRule="auto"/>
        <w:ind w:left="426" w:hanging="26"/>
        <w:jc w:val="both"/>
        <w:rPr>
          <w:lang w:eastAsia="en-GB"/>
        </w:rPr>
      </w:pPr>
      <w:r w:rsidRPr="00237F07">
        <w:rPr>
          <w:lang w:eastAsia="en-GB"/>
        </w:rPr>
        <w:lastRenderedPageBreak/>
        <w:t xml:space="preserve">Items from the IHO portrayal registry are referenced by their registered name and item type (“line style SCLBDY51”). The </w:t>
      </w:r>
      <w:r w:rsidR="000202B1" w:rsidRPr="00237F07">
        <w:rPr>
          <w:lang w:eastAsia="en-GB"/>
        </w:rPr>
        <w:t>portrayal registry is a component of the IHO</w:t>
      </w:r>
      <w:r w:rsidRPr="00237F07">
        <w:rPr>
          <w:lang w:eastAsia="en-GB"/>
        </w:rPr>
        <w:t xml:space="preserve"> </w:t>
      </w:r>
      <w:r w:rsidR="000202B1" w:rsidRPr="00237F07">
        <w:rPr>
          <w:lang w:eastAsia="en-GB"/>
        </w:rPr>
        <w:t>Geospatial Information R</w:t>
      </w:r>
      <w:r w:rsidRPr="00237F07">
        <w:rPr>
          <w:lang w:eastAsia="en-GB"/>
        </w:rPr>
        <w:t>egistry</w:t>
      </w:r>
      <w:r w:rsidR="000202B1" w:rsidRPr="00237F07">
        <w:rPr>
          <w:lang w:eastAsia="en-GB"/>
        </w:rPr>
        <w:t xml:space="preserve"> (</w:t>
      </w:r>
      <w:hyperlink r:id="rId19" w:history="1">
        <w:r w:rsidR="000202B1" w:rsidRPr="00237F07">
          <w:rPr>
            <w:rStyle w:val="Hyperlink"/>
            <w:lang w:eastAsia="en-GB"/>
          </w:rPr>
          <w:t>https://registry.iho.int</w:t>
        </w:r>
      </w:hyperlink>
      <w:r w:rsidR="000202B1" w:rsidRPr="00237F07">
        <w:rPr>
          <w:lang w:eastAsia="en-GB"/>
        </w:rPr>
        <w:t>)</w:t>
      </w:r>
      <w:r w:rsidRPr="00237F07">
        <w:rPr>
          <w:lang w:eastAsia="en-GB"/>
        </w:rPr>
        <w:t>.</w:t>
      </w:r>
    </w:p>
    <w:p w14:paraId="6F71C654" w14:textId="4D44BAED" w:rsidR="00480BC0" w:rsidRPr="00237F07" w:rsidRDefault="00480BC0" w:rsidP="00DB7CFE">
      <w:pPr>
        <w:pStyle w:val="Heading2"/>
        <w:rPr>
          <w:lang w:eastAsia="en-GB"/>
        </w:rPr>
      </w:pPr>
      <w:bookmarkStart w:id="24" w:name="_Toc194067048"/>
      <w:r w:rsidRPr="00237F07">
        <w:rPr>
          <w:lang w:eastAsia="en-GB"/>
        </w:rPr>
        <w:t>Normative vs Informative</w:t>
      </w:r>
      <w:r w:rsidR="00B6123E" w:rsidRPr="00237F07">
        <w:rPr>
          <w:lang w:eastAsia="en-GB"/>
        </w:rPr>
        <w:t xml:space="preserve"> within this document</w:t>
      </w:r>
      <w:r w:rsidRPr="00237F07">
        <w:rPr>
          <w:lang w:eastAsia="en-GB"/>
        </w:rPr>
        <w:t>.</w:t>
      </w:r>
      <w:bookmarkEnd w:id="24"/>
    </w:p>
    <w:p w14:paraId="2FE3184A" w14:textId="1F7A1D75" w:rsidR="00AD2F07" w:rsidRDefault="00B6123E" w:rsidP="00F2390C">
      <w:pPr>
        <w:jc w:val="both"/>
        <w:rPr>
          <w:lang w:eastAsia="en-GB"/>
        </w:rPr>
      </w:pPr>
      <w:r w:rsidRPr="00237F07">
        <w:rPr>
          <w:lang w:eastAsia="en-GB"/>
        </w:rPr>
        <w:t>This document uses the word “</w:t>
      </w:r>
      <w:r w:rsidR="00F2390C" w:rsidRPr="00237F07">
        <w:rPr>
          <w:lang w:eastAsia="en-GB"/>
        </w:rPr>
        <w:t>m</w:t>
      </w:r>
      <w:r w:rsidR="00AE3E22" w:rsidRPr="00237F07">
        <w:rPr>
          <w:lang w:eastAsia="en-GB"/>
        </w:rPr>
        <w:t>u</w:t>
      </w:r>
      <w:r w:rsidR="00F2390C" w:rsidRPr="00237F07">
        <w:rPr>
          <w:lang w:eastAsia="en-GB"/>
        </w:rPr>
        <w:t>st</w:t>
      </w:r>
      <w:r w:rsidRPr="00237F07">
        <w:rPr>
          <w:lang w:eastAsia="en-GB"/>
        </w:rPr>
        <w:t xml:space="preserve">” to describe </w:t>
      </w:r>
      <w:r w:rsidR="00237F07" w:rsidRPr="00237F07">
        <w:rPr>
          <w:lang w:eastAsia="en-GB"/>
        </w:rPr>
        <w:t xml:space="preserve">how </w:t>
      </w:r>
      <w:r w:rsidRPr="00237F07">
        <w:rPr>
          <w:lang w:eastAsia="en-GB"/>
        </w:rPr>
        <w:t>mandatory functionality for S-100 ECDIS</w:t>
      </w:r>
      <w:r w:rsidR="00237F07" w:rsidRPr="00237F07">
        <w:rPr>
          <w:lang w:eastAsia="en-GB"/>
        </w:rPr>
        <w:t xml:space="preserve"> </w:t>
      </w:r>
      <w:r w:rsidR="006F7B6E">
        <w:rPr>
          <w:lang w:eastAsia="en-GB"/>
        </w:rPr>
        <w:t>must</w:t>
      </w:r>
      <w:r w:rsidR="006F7B6E" w:rsidRPr="00237F07">
        <w:rPr>
          <w:lang w:eastAsia="en-GB"/>
        </w:rPr>
        <w:t xml:space="preserve"> </w:t>
      </w:r>
      <w:r w:rsidR="00237F07" w:rsidRPr="00237F07">
        <w:rPr>
          <w:lang w:eastAsia="en-GB"/>
        </w:rPr>
        <w:t>be implemented</w:t>
      </w:r>
      <w:r w:rsidRPr="00237F07">
        <w:rPr>
          <w:lang w:eastAsia="en-GB"/>
        </w:rPr>
        <w:t xml:space="preserve">. </w:t>
      </w:r>
      <w:r w:rsidR="006F7B6E">
        <w:rPr>
          <w:lang w:eastAsia="en-GB"/>
        </w:rPr>
        <w:t>Some</w:t>
      </w:r>
      <w:r w:rsidR="00AD2F07" w:rsidRPr="00237F07">
        <w:rPr>
          <w:lang w:eastAsia="en-GB"/>
        </w:rPr>
        <w:t xml:space="preserve"> parts of the S-100 framework are </w:t>
      </w:r>
      <w:r w:rsidR="006F7B6E">
        <w:rPr>
          <w:lang w:eastAsia="en-GB"/>
        </w:rPr>
        <w:t xml:space="preserve">also </w:t>
      </w:r>
      <w:r w:rsidR="00AD2F07" w:rsidRPr="00237F07">
        <w:rPr>
          <w:lang w:eastAsia="en-GB"/>
        </w:rPr>
        <w:t>described in overview to provide useful context for implementers. Where this is the case</w:t>
      </w:r>
      <w:r w:rsidR="00237F07" w:rsidRPr="00237F07">
        <w:rPr>
          <w:lang w:eastAsia="en-GB"/>
        </w:rPr>
        <w:t xml:space="preserve"> </w:t>
      </w:r>
      <w:r w:rsidR="00AD2F07" w:rsidRPr="00237F07">
        <w:rPr>
          <w:lang w:eastAsia="en-GB"/>
        </w:rPr>
        <w:t>sections are marked as “Informative”</w:t>
      </w:r>
      <w:r w:rsidR="00237F07" w:rsidRPr="00237F07">
        <w:rPr>
          <w:lang w:eastAsia="en-GB"/>
        </w:rPr>
        <w:t xml:space="preserve"> to clarify</w:t>
      </w:r>
      <w:r w:rsidR="00AD2F07" w:rsidRPr="00237F07">
        <w:rPr>
          <w:lang w:eastAsia="en-GB"/>
        </w:rPr>
        <w:t xml:space="preserve">. </w:t>
      </w:r>
    </w:p>
    <w:p w14:paraId="538B6C3F" w14:textId="6E8874F5" w:rsidR="00B42BF5" w:rsidRDefault="00B42BF5" w:rsidP="00F2390C">
      <w:pPr>
        <w:jc w:val="both"/>
        <w:rPr>
          <w:lang w:eastAsia="en-GB"/>
        </w:rPr>
      </w:pPr>
      <w:r>
        <w:rPr>
          <w:lang w:eastAsia="en-GB"/>
        </w:rPr>
        <w:t>Non-mandatory requirements or recommendations to implementers are indicated using word “shall” or “should”.</w:t>
      </w:r>
    </w:p>
    <w:p w14:paraId="5894818B" w14:textId="71F630AF" w:rsidR="00B76036" w:rsidRPr="00237F07" w:rsidRDefault="00B76036" w:rsidP="00F2390C">
      <w:pPr>
        <w:jc w:val="both"/>
        <w:rPr>
          <w:lang w:eastAsia="en-GB"/>
        </w:rPr>
      </w:pPr>
      <w:r>
        <w:rPr>
          <w:lang w:eastAsia="en-GB"/>
        </w:rPr>
        <w:t>The word “may”</w:t>
      </w:r>
      <w:r w:rsidRPr="00F11896">
        <w:rPr>
          <w:lang w:eastAsia="en-GB"/>
        </w:rPr>
        <w:t xml:space="preserve"> expresses a permissible practice for action. It does not express a requirement.</w:t>
      </w:r>
    </w:p>
    <w:p w14:paraId="292A074A" w14:textId="2BA3B42B" w:rsidR="00AE2E01" w:rsidRPr="00237F07" w:rsidRDefault="00AD2F07" w:rsidP="00F2390C">
      <w:pPr>
        <w:jc w:val="both"/>
        <w:rPr>
          <w:i/>
          <w:iCs/>
          <w:lang w:eastAsia="en-GB"/>
        </w:rPr>
      </w:pPr>
      <w:r w:rsidRPr="00237F07">
        <w:rPr>
          <w:lang w:eastAsia="en-GB"/>
        </w:rPr>
        <w:t>Mandatory functionality is achieved by the implementation of the relevant parts of S-100</w:t>
      </w:r>
      <w:r w:rsidR="004B1F0F">
        <w:rPr>
          <w:lang w:eastAsia="en-GB"/>
        </w:rPr>
        <w:t xml:space="preserve"> and S-98</w:t>
      </w:r>
      <w:r w:rsidRPr="00237F07">
        <w:rPr>
          <w:lang w:eastAsia="en-GB"/>
        </w:rPr>
        <w:t xml:space="preserve">. In all cases the content of the published, operational IHO product specifications are </w:t>
      </w:r>
      <w:r w:rsidR="00237F07" w:rsidRPr="00237F07">
        <w:rPr>
          <w:lang w:eastAsia="en-GB"/>
        </w:rPr>
        <w:t xml:space="preserve">also </w:t>
      </w:r>
      <w:r w:rsidRPr="00237F07">
        <w:rPr>
          <w:lang w:eastAsia="en-GB"/>
        </w:rPr>
        <w:t xml:space="preserve">normative. </w:t>
      </w:r>
    </w:p>
    <w:p w14:paraId="1BFE4A96" w14:textId="185362F5" w:rsidR="0033324D" w:rsidRPr="00B812CA" w:rsidRDefault="00256304" w:rsidP="00F2390C">
      <w:pPr>
        <w:pStyle w:val="Heading1"/>
      </w:pPr>
      <w:bookmarkStart w:id="25" w:name="_Toc40990386"/>
      <w:bookmarkStart w:id="26" w:name="_Toc40990387"/>
      <w:bookmarkStart w:id="27" w:name="_Toc40990388"/>
      <w:bookmarkStart w:id="28" w:name="_Toc40990389"/>
      <w:bookmarkStart w:id="29" w:name="_Toc40990390"/>
      <w:bookmarkStart w:id="30" w:name="_Toc40990391"/>
      <w:bookmarkStart w:id="31" w:name="_Toc40990392"/>
      <w:bookmarkStart w:id="32" w:name="_Toc40990393"/>
      <w:bookmarkStart w:id="33" w:name="_Toc40990394"/>
      <w:bookmarkStart w:id="34" w:name="_Toc40990395"/>
      <w:bookmarkStart w:id="35" w:name="_Toc40990396"/>
      <w:bookmarkStart w:id="36" w:name="_Toc40990397"/>
      <w:bookmarkStart w:id="37" w:name="_Toc40990398"/>
      <w:bookmarkStart w:id="38" w:name="_Toc40990399"/>
      <w:bookmarkStart w:id="39" w:name="_Toc40990400"/>
      <w:bookmarkStart w:id="40" w:name="_Toc40990401"/>
      <w:bookmarkStart w:id="41" w:name="_Toc38829544"/>
      <w:bookmarkStart w:id="42" w:name="_Toc38830047"/>
      <w:bookmarkStart w:id="43" w:name="_Toc194067049"/>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r w:rsidRPr="00B812CA">
        <w:t xml:space="preserve">Background - </w:t>
      </w:r>
      <w:r w:rsidR="00E36AC7" w:rsidRPr="00B812CA">
        <w:t xml:space="preserve">System </w:t>
      </w:r>
      <w:r w:rsidR="00D259B2" w:rsidRPr="00B812CA">
        <w:t>C</w:t>
      </w:r>
      <w:r w:rsidR="0033324D" w:rsidRPr="00B812CA">
        <w:t>oncept</w:t>
      </w:r>
      <w:r w:rsidR="004C242A" w:rsidRPr="00B812CA">
        <w:t>s</w:t>
      </w:r>
      <w:r w:rsidR="0033324D" w:rsidRPr="00B812CA">
        <w:t xml:space="preserve"> and </w:t>
      </w:r>
      <w:r w:rsidR="00D259B2" w:rsidRPr="00B812CA">
        <w:t>L</w:t>
      </w:r>
      <w:r w:rsidR="0033324D" w:rsidRPr="00B812CA">
        <w:t>imitations</w:t>
      </w:r>
      <w:bookmarkEnd w:id="43"/>
      <w:r w:rsidR="00411D24" w:rsidRPr="00B812CA">
        <w:t xml:space="preserve"> </w:t>
      </w:r>
    </w:p>
    <w:p w14:paraId="72A69B43" w14:textId="29666087" w:rsidR="00826285" w:rsidRPr="00237F07" w:rsidRDefault="00826285" w:rsidP="00DB7CFE">
      <w:pPr>
        <w:pStyle w:val="Heading2"/>
      </w:pPr>
      <w:bookmarkStart w:id="44" w:name="_Toc194067050"/>
      <w:r w:rsidRPr="00237F07">
        <w:t>The concepts of ENC</w:t>
      </w:r>
      <w:r w:rsidR="00C64C79" w:rsidRPr="00237F07">
        <w:t>, ENDS and System Database</w:t>
      </w:r>
      <w:bookmarkEnd w:id="44"/>
    </w:p>
    <w:p w14:paraId="7C9F4ED3" w14:textId="2C68B7B2" w:rsidR="00826285" w:rsidRPr="00237F07" w:rsidRDefault="00826285" w:rsidP="00AA0332">
      <w:pPr>
        <w:spacing w:after="120" w:line="240" w:lineRule="auto"/>
        <w:jc w:val="both"/>
      </w:pPr>
      <w:r w:rsidRPr="00237F07">
        <w:t xml:space="preserve">The </w:t>
      </w:r>
      <w:r w:rsidR="00C64C79" w:rsidRPr="00237F07">
        <w:t xml:space="preserve">Electronic Navigational Data Service and </w:t>
      </w:r>
      <w:r w:rsidR="006665AC" w:rsidRPr="00237F07">
        <w:t xml:space="preserve">System Database </w:t>
      </w:r>
      <w:r w:rsidRPr="00237F07">
        <w:t>concept</w:t>
      </w:r>
      <w:r w:rsidR="00C64C79" w:rsidRPr="00237F07">
        <w:t>s</w:t>
      </w:r>
      <w:r w:rsidRPr="00237F07">
        <w:t xml:space="preserve"> include multiple products for use in navigation systems.</w:t>
      </w:r>
      <w:r w:rsidR="00BB4E9F" w:rsidRPr="00237F07">
        <w:t xml:space="preserve"> </w:t>
      </w:r>
      <w:r w:rsidR="00C64C79" w:rsidRPr="00237F07">
        <w:t>They were</w:t>
      </w:r>
      <w:r w:rsidR="0007117E" w:rsidRPr="00237F07">
        <w:t xml:space="preserve"> introduced in IMO MSC 530(106) and </w:t>
      </w:r>
      <w:r w:rsidR="00BB4E9F" w:rsidRPr="00237F07">
        <w:t xml:space="preserve">update the </w:t>
      </w:r>
      <w:r w:rsidR="00B840E1" w:rsidRPr="00237F07">
        <w:t xml:space="preserve">previous </w:t>
      </w:r>
      <w:r w:rsidR="00BB4E9F" w:rsidRPr="00237F07">
        <w:t xml:space="preserve">concept of SENC </w:t>
      </w:r>
      <w:r w:rsidR="00B840E1" w:rsidRPr="00237F07">
        <w:t xml:space="preserve">defined </w:t>
      </w:r>
      <w:r w:rsidR="00BB4E9F" w:rsidRPr="00237F07">
        <w:t>in IMO MSC.232(82).</w:t>
      </w:r>
    </w:p>
    <w:p w14:paraId="069FEDAA" w14:textId="54714C3F" w:rsidR="00826285" w:rsidRPr="00237F07" w:rsidRDefault="00826285" w:rsidP="00AA0332">
      <w:pPr>
        <w:spacing w:after="120" w:line="240" w:lineRule="auto"/>
        <w:jc w:val="both"/>
      </w:pPr>
      <w:r w:rsidRPr="00237F07">
        <w:t xml:space="preserve">IMO </w:t>
      </w:r>
      <w:r w:rsidR="0056040E">
        <w:t>MSC.530(106)/Rev.1</w:t>
      </w:r>
      <w:r w:rsidRPr="00237F07">
        <w:t xml:space="preserve"> defines Electronic Navigational Chart (ENC)</w:t>
      </w:r>
      <w:r w:rsidR="00391671" w:rsidRPr="00237F07">
        <w:t>, Electronic Navigational Data Service (ENDS),</w:t>
      </w:r>
      <w:r w:rsidRPr="00237F07">
        <w:t xml:space="preserve"> and System </w:t>
      </w:r>
      <w:r w:rsidR="00EA38B6" w:rsidRPr="00237F07">
        <w:t>Database</w:t>
      </w:r>
      <w:r w:rsidRPr="00237F07">
        <w:t xml:space="preserve"> as follows:</w:t>
      </w:r>
    </w:p>
    <w:p w14:paraId="406D53B9" w14:textId="334950EB" w:rsidR="00826285" w:rsidRPr="00237F07" w:rsidRDefault="00826285" w:rsidP="00AA0332">
      <w:pPr>
        <w:pStyle w:val="BlockQuote"/>
        <w:spacing w:after="120" w:line="240" w:lineRule="auto"/>
        <w:jc w:val="both"/>
      </w:pPr>
      <w:r w:rsidRPr="00237F07">
        <w:t xml:space="preserve">3.2 Electronic Navigational Chart (ENC) means the database, standardized as to content, structure and format, issued for use with ECDIS by or on the authority of a Government, authorized </w:t>
      </w:r>
      <w:r w:rsidR="00BB4E9F" w:rsidRPr="00237F07">
        <w:t>h</w:t>
      </w:r>
      <w:r w:rsidRPr="00237F07">
        <w:t xml:space="preserve">ydrographic </w:t>
      </w:r>
      <w:r w:rsidR="00BB4E9F" w:rsidRPr="00237F07">
        <w:t>o</w:t>
      </w:r>
      <w:r w:rsidRPr="00237F07">
        <w:t>ffice or other relevant government institution, and conform</w:t>
      </w:r>
      <w:r w:rsidR="00BB4E9F" w:rsidRPr="00237F07">
        <w:t>ing</w:t>
      </w:r>
      <w:r w:rsidRPr="00237F07">
        <w:t xml:space="preserve"> to IHO standards. The ENC contains all the </w:t>
      </w:r>
      <w:r w:rsidR="00BB4E9F" w:rsidRPr="00237F07">
        <w:t xml:space="preserve">nautical </w:t>
      </w:r>
      <w:r w:rsidRPr="00237F07">
        <w:t>chart information necessary for safe navigation.</w:t>
      </w:r>
    </w:p>
    <w:p w14:paraId="5591E742" w14:textId="4CC9B201" w:rsidR="003D4621" w:rsidRPr="00237F07" w:rsidRDefault="003D4621" w:rsidP="003D4621">
      <w:pPr>
        <w:pStyle w:val="BlockQuote"/>
        <w:spacing w:after="120" w:line="240" w:lineRule="auto"/>
        <w:jc w:val="both"/>
      </w:pPr>
      <w:r w:rsidRPr="00237F07">
        <w:t>3.3 Electronic Navigational Data Service (ENDS) means a special-purpose database, compiled from nautical chart and nautical publication data, standardized as to content, structure and format, issued for use with ECDIS by or on the authority of a Government, authorized hydrographic office or other relevant government institution, and conforming to IHO standards; and, which is designed to meet the requirement of marine navigation and the nautical chart and nautical publications carriage requirements in SOLAS regulations V/19 and V/27. The navigational base layer of ENDS is the electronic navigational chart.</w:t>
      </w:r>
    </w:p>
    <w:p w14:paraId="3D31A631" w14:textId="26F877A6" w:rsidR="00826285" w:rsidRPr="00237F07" w:rsidRDefault="00826285" w:rsidP="00AA0332">
      <w:pPr>
        <w:pStyle w:val="BlockQuote"/>
        <w:spacing w:after="120" w:line="240" w:lineRule="auto"/>
        <w:jc w:val="both"/>
      </w:pPr>
      <w:r w:rsidRPr="00237F07">
        <w:t>3.</w:t>
      </w:r>
      <w:r w:rsidR="00391671" w:rsidRPr="00237F07">
        <w:t>4</w:t>
      </w:r>
      <w:r w:rsidRPr="00237F07">
        <w:t xml:space="preserve"> System </w:t>
      </w:r>
      <w:r w:rsidR="00391671" w:rsidRPr="00237F07">
        <w:t>Database</w:t>
      </w:r>
      <w:r w:rsidRPr="00237F07">
        <w:t xml:space="preserve"> means a database, in the manufacturer</w:t>
      </w:r>
      <w:r w:rsidRPr="00237F07">
        <w:rPr>
          <w:rFonts w:cs="Arial"/>
        </w:rPr>
        <w:t>’</w:t>
      </w:r>
      <w:r w:rsidRPr="00237F07">
        <w:t xml:space="preserve">s internal ECDIS format, resulting from the lossless transformation of the </w:t>
      </w:r>
      <w:r w:rsidR="00391671" w:rsidRPr="00237F07">
        <w:t>ENDS</w:t>
      </w:r>
      <w:r w:rsidRPr="00237F07">
        <w:t xml:space="preserve"> contents and its updates. It is this database that is accessed by ECDIS for the display generation and other navigational functions, and is equivalent to up-to-date </w:t>
      </w:r>
      <w:r w:rsidR="00391671" w:rsidRPr="00237F07">
        <w:t>ENDS</w:t>
      </w:r>
      <w:r w:rsidRPr="00237F07">
        <w:t>.</w:t>
      </w:r>
    </w:p>
    <w:p w14:paraId="23B6E7F5" w14:textId="486753A3" w:rsidR="00E71512" w:rsidRPr="00237F07" w:rsidRDefault="00CD41C5" w:rsidP="00AA0332">
      <w:pPr>
        <w:pStyle w:val="BlockQuote"/>
        <w:spacing w:after="120" w:line="240" w:lineRule="auto"/>
        <w:ind w:left="0"/>
        <w:jc w:val="both"/>
        <w:rPr>
          <w:i w:val="0"/>
          <w:iCs w:val="0"/>
        </w:rPr>
      </w:pPr>
      <w:bookmarkStart w:id="45" w:name="_Hlk171083846"/>
      <w:r w:rsidRPr="00237F07">
        <w:rPr>
          <w:i w:val="0"/>
          <w:iCs w:val="0"/>
        </w:rPr>
        <w:t>The</w:t>
      </w:r>
      <w:r w:rsidR="0007117E" w:rsidRPr="00237F07">
        <w:rPr>
          <w:i w:val="0"/>
          <w:iCs w:val="0"/>
        </w:rPr>
        <w:t xml:space="preserve"> System Database </w:t>
      </w:r>
      <w:r w:rsidRPr="00237F07">
        <w:rPr>
          <w:i w:val="0"/>
          <w:iCs w:val="0"/>
        </w:rPr>
        <w:t xml:space="preserve">is </w:t>
      </w:r>
      <w:r w:rsidR="0007117E" w:rsidRPr="00237F07">
        <w:rPr>
          <w:i w:val="0"/>
          <w:iCs w:val="0"/>
        </w:rPr>
        <w:t xml:space="preserve">compiled from </w:t>
      </w:r>
      <w:r w:rsidRPr="00237F07">
        <w:rPr>
          <w:i w:val="0"/>
          <w:iCs w:val="0"/>
        </w:rPr>
        <w:t xml:space="preserve">one or more </w:t>
      </w:r>
      <w:r w:rsidR="0007117E" w:rsidRPr="00237F07">
        <w:rPr>
          <w:i w:val="0"/>
          <w:iCs w:val="0"/>
        </w:rPr>
        <w:t>S-100-based products</w:t>
      </w:r>
      <w:r w:rsidRPr="00237F07">
        <w:rPr>
          <w:i w:val="0"/>
          <w:iCs w:val="0"/>
        </w:rPr>
        <w:t xml:space="preserve"> and/or S-57 based products</w:t>
      </w:r>
      <w:bookmarkEnd w:id="45"/>
      <w:r w:rsidR="0007117E" w:rsidRPr="00237F07">
        <w:rPr>
          <w:i w:val="0"/>
          <w:iCs w:val="0"/>
        </w:rPr>
        <w:t>.</w:t>
      </w:r>
    </w:p>
    <w:p w14:paraId="11B34173" w14:textId="77777777" w:rsidR="00826285" w:rsidRPr="00237F07" w:rsidRDefault="00826285" w:rsidP="00DB7CFE">
      <w:pPr>
        <w:pStyle w:val="Heading2"/>
      </w:pPr>
      <w:bookmarkStart w:id="46" w:name="_Ref98329076"/>
      <w:bookmarkStart w:id="47" w:name="_Ref98339151"/>
      <w:bookmarkStart w:id="48" w:name="_Ref98339270"/>
      <w:bookmarkStart w:id="49" w:name="_Toc194067051"/>
      <w:r w:rsidRPr="00237F07">
        <w:t>ECDIS concept, limitations, and challenges</w:t>
      </w:r>
      <w:bookmarkEnd w:id="46"/>
      <w:bookmarkEnd w:id="47"/>
      <w:bookmarkEnd w:id="48"/>
      <w:bookmarkEnd w:id="49"/>
    </w:p>
    <w:p w14:paraId="2C9C6850" w14:textId="18DF4985" w:rsidR="0053774B" w:rsidRPr="00237F07" w:rsidRDefault="0053774B" w:rsidP="00AA0332">
      <w:pPr>
        <w:spacing w:after="120" w:line="240" w:lineRule="auto"/>
        <w:jc w:val="both"/>
      </w:pPr>
      <w:r w:rsidRPr="00237F07">
        <w:t>IMO MSC 530(106)</w:t>
      </w:r>
      <w:r w:rsidR="00840978">
        <w:t>/Rev.1</w:t>
      </w:r>
      <w:r w:rsidRPr="00237F07">
        <w:t xml:space="preserve"> also defines Electronic Chart Display and Information System (ECDIS):</w:t>
      </w:r>
    </w:p>
    <w:p w14:paraId="6076448B" w14:textId="53E44D58" w:rsidR="00F14ED1" w:rsidRPr="00237F07" w:rsidRDefault="0053774B" w:rsidP="00F2390C">
      <w:pPr>
        <w:pStyle w:val="BlockQuote"/>
      </w:pPr>
      <w:r w:rsidRPr="00237F07">
        <w:t xml:space="preserve">3.1 </w:t>
      </w:r>
      <w:r w:rsidR="00F14ED1" w:rsidRPr="00237F07">
        <w:t xml:space="preserve">Electronic Chart Display and Information System (ECDIS) </w:t>
      </w:r>
      <w:r w:rsidRPr="00237F07">
        <w:t>means a navigation information system which with adequate backup arrangements can be accepted as complying  with the up-to-date nautical chart and nautical publications required by SOLAS regulations V/19 and V/27, by displaying selected information from a system database with positional information from navigation sensors to assist the mariner in route planning and route monitoring and, if required, display additional navigation-related information.</w:t>
      </w:r>
    </w:p>
    <w:p w14:paraId="34306569" w14:textId="46D38C5C" w:rsidR="00F14ED1" w:rsidRPr="00237F07" w:rsidRDefault="00F14ED1" w:rsidP="00AA0332">
      <w:pPr>
        <w:spacing w:after="120" w:line="240" w:lineRule="auto"/>
        <w:jc w:val="both"/>
      </w:pPr>
      <w:r w:rsidRPr="00237F07">
        <w:lastRenderedPageBreak/>
        <w:t xml:space="preserve">The following </w:t>
      </w:r>
      <w:r w:rsidR="00384F14" w:rsidRPr="00237F07">
        <w:t xml:space="preserve">list explains more of the </w:t>
      </w:r>
      <w:r w:rsidR="000C6BB9" w:rsidRPr="00237F07">
        <w:t xml:space="preserve">ECDIS </w:t>
      </w:r>
      <w:r w:rsidR="00384F14" w:rsidRPr="00237F07">
        <w:t>concept in detail and provides information about certain limitations.</w:t>
      </w:r>
    </w:p>
    <w:p w14:paraId="3FAF299D" w14:textId="6ABFFF92" w:rsidR="00F14ED1" w:rsidRPr="00237F07" w:rsidRDefault="00F14ED1" w:rsidP="00AE2737">
      <w:pPr>
        <w:pStyle w:val="ListParagraph"/>
        <w:numPr>
          <w:ilvl w:val="0"/>
          <w:numId w:val="37"/>
        </w:numPr>
        <w:spacing w:after="120" w:line="240" w:lineRule="auto"/>
        <w:jc w:val="both"/>
      </w:pPr>
      <w:r w:rsidRPr="00237F07">
        <w:t xml:space="preserve">ENC is an integral part of ECDIS and therefore </w:t>
      </w:r>
      <w:r w:rsidR="00EE7A3D" w:rsidRPr="00237F07">
        <w:t>is</w:t>
      </w:r>
      <w:r w:rsidRPr="00237F07">
        <w:t xml:space="preserve"> defined as the base layer for the portrayal harmonisation framework. Additional layers </w:t>
      </w:r>
      <w:r w:rsidR="00EE7A3D" w:rsidRPr="00237F07">
        <w:t>are</w:t>
      </w:r>
      <w:r w:rsidRPr="00237F07">
        <w:t xml:space="preserve"> classified as two main types, additional information to that of the ENC or enhanced information to that of the ENC. Additional information </w:t>
      </w:r>
      <w:r w:rsidR="00EE7A3D" w:rsidRPr="00237F07">
        <w:t>is</w:t>
      </w:r>
      <w:r w:rsidRPr="00237F07">
        <w:t xml:space="preserve"> information that is not contained in the ENC, while enhanced information are layers that contain improved, detailed or higher resolution information than the ENC.</w:t>
      </w:r>
    </w:p>
    <w:p w14:paraId="3DDC35EA" w14:textId="0DE99279" w:rsidR="00F14ED1" w:rsidRPr="00237F07" w:rsidRDefault="00F14ED1" w:rsidP="00AE2737">
      <w:pPr>
        <w:pStyle w:val="ListParagraph"/>
        <w:numPr>
          <w:ilvl w:val="0"/>
          <w:numId w:val="37"/>
        </w:numPr>
        <w:spacing w:after="120" w:line="240" w:lineRule="auto"/>
        <w:jc w:val="both"/>
      </w:pPr>
      <w:r w:rsidRPr="00237F07">
        <w:t xml:space="preserve">ECDIS, used together with official data, [is] accepted as complying with the up-to-date </w:t>
      </w:r>
      <w:r w:rsidR="00C0149A" w:rsidRPr="00237F07">
        <w:t xml:space="preserve">nautical </w:t>
      </w:r>
      <w:r w:rsidRPr="00237F07">
        <w:t>chart</w:t>
      </w:r>
      <w:r w:rsidR="00C0149A" w:rsidRPr="00237F07">
        <w:t xml:space="preserve"> and nautical publications</w:t>
      </w:r>
      <w:r w:rsidRPr="00237F07">
        <w:t xml:space="preserve"> carriage requirement required by regulation</w:t>
      </w:r>
      <w:r w:rsidR="00867548">
        <w:t>s</w:t>
      </w:r>
      <w:r w:rsidRPr="00237F07">
        <w:t xml:space="preserve"> V/19 </w:t>
      </w:r>
      <w:r w:rsidR="00C0149A" w:rsidRPr="00237F07">
        <w:t xml:space="preserve">and V/17 </w:t>
      </w:r>
      <w:r w:rsidRPr="00237F07">
        <w:t>of the 1974 SOLAS Convention amended in 2009. Electronic chart systems not meeting these ECDIS specifications of IHO and IMO, or ECDIS using non-official data, are known as ECS (Electronic Chart Systems).</w:t>
      </w:r>
    </w:p>
    <w:p w14:paraId="1043F4CA" w14:textId="72D47004" w:rsidR="000F49BE" w:rsidRPr="00237F07" w:rsidRDefault="000F49BE" w:rsidP="00AE2737">
      <w:pPr>
        <w:pStyle w:val="ListParagraph"/>
        <w:numPr>
          <w:ilvl w:val="0"/>
          <w:numId w:val="37"/>
        </w:numPr>
        <w:spacing w:after="120" w:line="240" w:lineRule="auto"/>
        <w:jc w:val="both"/>
      </w:pPr>
      <w:r w:rsidRPr="00237F07">
        <w:t xml:space="preserve">Chart information may be used in conjunction with a radar overlay on ECDIS. </w:t>
      </w:r>
      <w:r w:rsidR="00A53A4E">
        <w:t>T</w:t>
      </w:r>
      <w:r w:rsidRPr="00237F07">
        <w:t xml:space="preserve">racked radar targets </w:t>
      </w:r>
      <w:r w:rsidR="00A53A4E">
        <w:t>and</w:t>
      </w:r>
      <w:r w:rsidRPr="00237F07">
        <w:t xml:space="preserve"> targets </w:t>
      </w:r>
      <w:r w:rsidR="00C0149A" w:rsidRPr="00237F07">
        <w:t xml:space="preserve">reported </w:t>
      </w:r>
      <w:r w:rsidRPr="00237F07">
        <w:t xml:space="preserve">by AIS (Automatic Identification System) </w:t>
      </w:r>
      <w:r w:rsidR="009E196A" w:rsidRPr="00237F07">
        <w:t xml:space="preserve">can be integrated </w:t>
      </w:r>
      <w:r w:rsidRPr="00237F07">
        <w:t xml:space="preserve">into the ECDIS display, as well as other navigational information </w:t>
      </w:r>
      <w:r w:rsidR="009E196A" w:rsidRPr="00237F07">
        <w:t xml:space="preserve">which </w:t>
      </w:r>
      <w:r w:rsidRPr="00237F07">
        <w:t xml:space="preserve">may be added to the ECDIS display. With the advent of S-100, additional types of data may also be occasionally added to the ECDIS display, especially high-density bathymetry, surface current and water levels data or predictions, maritime safety information (MSI), and </w:t>
      </w:r>
      <w:r w:rsidR="00A82152" w:rsidRPr="00237F07">
        <w:t>under keel</w:t>
      </w:r>
      <w:r w:rsidRPr="00237F07">
        <w:t xml:space="preserve"> clearance area data. </w:t>
      </w:r>
    </w:p>
    <w:p w14:paraId="48E7AF0A" w14:textId="45897088" w:rsidR="00F14ED1" w:rsidRPr="00237F07" w:rsidRDefault="00817467" w:rsidP="00AE2737">
      <w:pPr>
        <w:pStyle w:val="ListParagraph"/>
        <w:numPr>
          <w:ilvl w:val="0"/>
          <w:numId w:val="37"/>
        </w:numPr>
        <w:spacing w:after="120" w:line="240" w:lineRule="auto"/>
        <w:jc w:val="both"/>
      </w:pPr>
      <w:r w:rsidRPr="00237F07">
        <w:t>Colours and symbols defined in the S-101 portrayal catalogue are conceptually based on the symbology of conventional paper charts. However, d</w:t>
      </w:r>
      <w:r w:rsidR="00F14ED1" w:rsidRPr="00237F07">
        <w:t>ue to the special conditions of the ECDIS chart display as a computer-generated image, the ECDIS presentation of ENC data may differ from the appearance of a conventional paper chart, especially when simplified portrayal mode is used. There may be considerable differences in symbology in shape, colour and size, and in the placement of text in particular.</w:t>
      </w:r>
    </w:p>
    <w:p w14:paraId="7B32DDC8" w14:textId="5E2A7E0A" w:rsidR="00F14ED1" w:rsidRPr="00237F07" w:rsidRDefault="00F14ED1" w:rsidP="00AE2737">
      <w:pPr>
        <w:pStyle w:val="ListParagraph"/>
        <w:numPr>
          <w:ilvl w:val="0"/>
          <w:numId w:val="37"/>
        </w:numPr>
        <w:spacing w:after="120" w:line="240" w:lineRule="auto"/>
        <w:jc w:val="both"/>
      </w:pPr>
      <w:r w:rsidRPr="00237F07">
        <w:t>ECDIS combines chart and real-time navigational positioning information. Modern navigation systems (i.e. GNSS) may offer a more accurate positioning than was available to position some of the surveys from which the digital chart data ENC was derived. Further, other products may not be encoded to the same accuracy or precision as ENC data or ship’s positioning</w:t>
      </w:r>
      <w:r w:rsidR="00397820" w:rsidRPr="00237F07">
        <w:t>, therefore there is a potentially greater reliance on metadata covering data quality and precision in a digital navigation context</w:t>
      </w:r>
    </w:p>
    <w:p w14:paraId="697348F9" w14:textId="1986DDD0" w:rsidR="00F14ED1" w:rsidRPr="00237F07" w:rsidRDefault="00F14ED1" w:rsidP="00AE2737">
      <w:pPr>
        <w:pStyle w:val="ListParagraph"/>
        <w:numPr>
          <w:ilvl w:val="0"/>
          <w:numId w:val="37"/>
        </w:numPr>
        <w:spacing w:after="120" w:line="240" w:lineRule="auto"/>
        <w:jc w:val="both"/>
      </w:pPr>
      <w:r w:rsidRPr="00237F07">
        <w:t>The display categories specified in the IMO Performance Standards and the IHO priorities of the various types of chart information (</w:t>
      </w:r>
      <w:r w:rsidR="00C0149A" w:rsidRPr="00237F07">
        <w:t>alerts</w:t>
      </w:r>
      <w:r w:rsidRPr="00237F07">
        <w:t xml:space="preserve">, updates, mariner's and </w:t>
      </w:r>
      <w:r w:rsidR="00CF6F82">
        <w:t>non official</w:t>
      </w:r>
      <w:r w:rsidRPr="00237F07">
        <w:t xml:space="preserve"> chart data, etc.) are applied to features by the display plane and drawing order assignments in individual portrayal catalogues. The drawing order may be modified if interoperability is activated.</w:t>
      </w:r>
    </w:p>
    <w:p w14:paraId="0CB22476" w14:textId="7595ED34" w:rsidR="00F14ED1" w:rsidRPr="00237F07" w:rsidRDefault="00F14ED1" w:rsidP="00AE2737">
      <w:pPr>
        <w:pStyle w:val="ListParagraph"/>
        <w:numPr>
          <w:ilvl w:val="0"/>
          <w:numId w:val="37"/>
        </w:numPr>
        <w:spacing w:after="120" w:line="240" w:lineRule="auto"/>
        <w:jc w:val="both"/>
      </w:pPr>
      <w:r w:rsidRPr="00237F07">
        <w:t xml:space="preserve">In the initial period of S-100 roll-out, S-100 compatible ECDIS </w:t>
      </w:r>
      <w:r w:rsidR="007005BC" w:rsidRPr="00237F07">
        <w:t>will</w:t>
      </w:r>
      <w:r w:rsidRPr="00237F07">
        <w:t xml:space="preserve"> be “dual-fuel” in that they will have both S-57 and S-101 ENCs</w:t>
      </w:r>
      <w:r w:rsidR="007005BC" w:rsidRPr="00237F07">
        <w:t xml:space="preserve"> (see:</w:t>
      </w:r>
      <w:r w:rsidR="00A74A4F">
        <w:t xml:space="preserve"> Section </w:t>
      </w:r>
      <w:r w:rsidR="00776736" w:rsidRPr="00237F07">
        <w:fldChar w:fldCharType="begin"/>
      </w:r>
      <w:r w:rsidR="00776736" w:rsidRPr="00237F07">
        <w:instrText xml:space="preserve"> REF _Ref171161739 \r \h </w:instrText>
      </w:r>
      <w:r w:rsidR="00776736" w:rsidRPr="00237F07">
        <w:fldChar w:fldCharType="separate"/>
      </w:r>
      <w:r w:rsidR="00A74A4F">
        <w:t>18</w:t>
      </w:r>
      <w:r w:rsidR="00776736" w:rsidRPr="00237F07">
        <w:fldChar w:fldCharType="end"/>
      </w:r>
      <w:r w:rsidR="007005BC" w:rsidRPr="00237F07">
        <w:t>)</w:t>
      </w:r>
      <w:r w:rsidRPr="00237F07">
        <w:t xml:space="preserve">. It is possible that there will be situations where the navigation screen </w:t>
      </w:r>
      <w:r w:rsidR="007005BC" w:rsidRPr="00237F07">
        <w:t>will</w:t>
      </w:r>
      <w:r w:rsidRPr="00237F07">
        <w:t xml:space="preserve"> display both S-57 and S-101 ENCs. The user experience aspects of such situations are discussed in </w:t>
      </w:r>
      <w:r w:rsidR="00A74A4F">
        <w:t>Section</w:t>
      </w:r>
      <w:r w:rsidR="00A74A4F" w:rsidRPr="00237F07">
        <w:t xml:space="preserve"> </w:t>
      </w:r>
      <w:r w:rsidRPr="00237F07">
        <w:fldChar w:fldCharType="begin"/>
      </w:r>
      <w:r w:rsidRPr="00237F07">
        <w:instrText xml:space="preserve"> REF _Ref45143486 \r \h </w:instrText>
      </w:r>
      <w:r w:rsidR="00AA0332" w:rsidRPr="00237F07">
        <w:instrText xml:space="preserve"> \* MERGEFORMAT </w:instrText>
      </w:r>
      <w:r w:rsidRPr="00237F07">
        <w:fldChar w:fldCharType="separate"/>
      </w:r>
      <w:r w:rsidR="00A74A4F">
        <w:t>18</w:t>
      </w:r>
      <w:r w:rsidRPr="00237F07">
        <w:fldChar w:fldCharType="end"/>
      </w:r>
      <w:r w:rsidRPr="00237F07">
        <w:t>.</w:t>
      </w:r>
    </w:p>
    <w:p w14:paraId="446AD1CE" w14:textId="70BD1673" w:rsidR="00D259B2" w:rsidRPr="00237F07" w:rsidRDefault="00D259B2" w:rsidP="00AA0332">
      <w:pPr>
        <w:spacing w:after="120" w:line="240" w:lineRule="auto"/>
        <w:jc w:val="both"/>
      </w:pPr>
      <w:r w:rsidRPr="00237F07">
        <w:t>T</w:t>
      </w:r>
      <w:r w:rsidR="00E4413A" w:rsidRPr="00237F07">
        <w:t xml:space="preserve">he versatility of ECDIS </w:t>
      </w:r>
      <w:r w:rsidRPr="00237F07">
        <w:t>poses several challenges for ECDIS display design. These challenges are discussed</w:t>
      </w:r>
      <w:r w:rsidR="00E4413A" w:rsidRPr="00237F07">
        <w:t xml:space="preserve"> below.</w:t>
      </w:r>
    </w:p>
    <w:p w14:paraId="0DB67739" w14:textId="437D9931" w:rsidR="00994DB8" w:rsidRPr="00237F07" w:rsidRDefault="00994DB8" w:rsidP="00AA0332">
      <w:pPr>
        <w:spacing w:after="60" w:line="240" w:lineRule="auto"/>
        <w:jc w:val="both"/>
      </w:pPr>
      <w:r w:rsidRPr="00237F07">
        <w:t xml:space="preserve">The diversity of information </w:t>
      </w:r>
      <w:r w:rsidR="003C366A" w:rsidRPr="00237F07">
        <w:t xml:space="preserve">displayed on an ECDIS </w:t>
      </w:r>
      <w:r w:rsidRPr="00237F07">
        <w:t>may include:</w:t>
      </w:r>
    </w:p>
    <w:p w14:paraId="2120BDF2" w14:textId="344AB687" w:rsidR="003C366A" w:rsidRPr="00237F07" w:rsidRDefault="00994DB8" w:rsidP="00AE2737">
      <w:pPr>
        <w:pStyle w:val="ListParagraph"/>
        <w:numPr>
          <w:ilvl w:val="0"/>
          <w:numId w:val="14"/>
        </w:numPr>
        <w:spacing w:after="60" w:line="240" w:lineRule="auto"/>
        <w:jc w:val="both"/>
      </w:pPr>
      <w:r w:rsidRPr="00237F07">
        <w:t xml:space="preserve">physical chart information, </w:t>
      </w:r>
      <w:r w:rsidR="003C366A" w:rsidRPr="00237F07">
        <w:t>f</w:t>
      </w:r>
      <w:r w:rsidRPr="00237F07">
        <w:t>or example, c</w:t>
      </w:r>
      <w:r w:rsidR="00A82152" w:rsidRPr="00237F07">
        <w:t>oastline, depth contours, buoys;</w:t>
      </w:r>
    </w:p>
    <w:p w14:paraId="5BC1ECE3" w14:textId="5DD07530" w:rsidR="00994DB8" w:rsidRPr="00237F07" w:rsidRDefault="00994DB8" w:rsidP="00AE2737">
      <w:pPr>
        <w:pStyle w:val="ListParagraph"/>
        <w:numPr>
          <w:ilvl w:val="0"/>
          <w:numId w:val="14"/>
        </w:numPr>
        <w:spacing w:after="60" w:line="240" w:lineRule="auto"/>
        <w:jc w:val="both"/>
      </w:pPr>
      <w:r w:rsidRPr="00237F07">
        <w:t xml:space="preserve">traffic routeing; </w:t>
      </w:r>
      <w:r w:rsidR="00A82152" w:rsidRPr="00237F07">
        <w:t>specified areas; cautions; etc.;</w:t>
      </w:r>
    </w:p>
    <w:p w14:paraId="39A9A193" w14:textId="496F5F07" w:rsidR="00994DB8" w:rsidRPr="00237F07" w:rsidRDefault="00994DB8" w:rsidP="00AE2737">
      <w:pPr>
        <w:pStyle w:val="ListParagraph"/>
        <w:numPr>
          <w:ilvl w:val="0"/>
          <w:numId w:val="14"/>
        </w:numPr>
        <w:spacing w:after="60" w:line="240" w:lineRule="auto"/>
        <w:jc w:val="both"/>
      </w:pPr>
      <w:r w:rsidRPr="00237F07">
        <w:t>supplementary HO in</w:t>
      </w:r>
      <w:r w:rsidR="00A82152" w:rsidRPr="00237F07">
        <w:t>formation from light list, etc.;</w:t>
      </w:r>
    </w:p>
    <w:p w14:paraId="3BA84777" w14:textId="426AA011" w:rsidR="00994DB8" w:rsidRPr="00237F07" w:rsidRDefault="00994DB8" w:rsidP="00AE2737">
      <w:pPr>
        <w:pStyle w:val="ListParagraph"/>
        <w:numPr>
          <w:ilvl w:val="0"/>
          <w:numId w:val="14"/>
        </w:numPr>
        <w:spacing w:after="60" w:line="240" w:lineRule="auto"/>
        <w:jc w:val="both"/>
      </w:pPr>
      <w:r w:rsidRPr="00237F07">
        <w:t>mariner's notes; additional local chart information; manufacturer's inf</w:t>
      </w:r>
      <w:r w:rsidR="00A82152" w:rsidRPr="00237F07">
        <w:t>ormation;</w:t>
      </w:r>
    </w:p>
    <w:p w14:paraId="41CA6983" w14:textId="75A9E43E" w:rsidR="00994DB8" w:rsidRPr="00237F07" w:rsidRDefault="00994DB8" w:rsidP="00AE2737">
      <w:pPr>
        <w:pStyle w:val="ListParagraph"/>
        <w:numPr>
          <w:ilvl w:val="0"/>
          <w:numId w:val="14"/>
        </w:numPr>
        <w:spacing w:after="60" w:line="240" w:lineRule="auto"/>
        <w:jc w:val="both"/>
      </w:pPr>
      <w:r w:rsidRPr="00237F07">
        <w:t>chartwork such as planned route; electronic bear</w:t>
      </w:r>
      <w:r w:rsidR="00A82152" w:rsidRPr="00237F07">
        <w:t>ing lines and range rings; etc.;</w:t>
      </w:r>
    </w:p>
    <w:p w14:paraId="01667619" w14:textId="3E7F4AAF" w:rsidR="003C366A" w:rsidRPr="00237F07" w:rsidRDefault="00994DB8" w:rsidP="00AE2737">
      <w:pPr>
        <w:pStyle w:val="ListParagraph"/>
        <w:numPr>
          <w:ilvl w:val="0"/>
          <w:numId w:val="14"/>
        </w:numPr>
        <w:spacing w:after="60" w:line="240" w:lineRule="auto"/>
        <w:jc w:val="both"/>
      </w:pPr>
      <w:r w:rsidRPr="00237F07">
        <w:t>own ship's position and velocity vector; ship's head and rate of turn;</w:t>
      </w:r>
      <w:r w:rsidR="003C366A" w:rsidRPr="00237F07">
        <w:t xml:space="preserve"> past track;</w:t>
      </w:r>
    </w:p>
    <w:p w14:paraId="3492452C" w14:textId="2E430851" w:rsidR="00994DB8" w:rsidRPr="00237F07" w:rsidRDefault="00994DB8" w:rsidP="00AE2737">
      <w:pPr>
        <w:pStyle w:val="ListParagraph"/>
        <w:numPr>
          <w:ilvl w:val="0"/>
          <w:numId w:val="14"/>
        </w:numPr>
        <w:spacing w:after="60" w:line="240" w:lineRule="auto"/>
        <w:jc w:val="both"/>
      </w:pPr>
      <w:r w:rsidRPr="00237F07">
        <w:t>fix accuracy, or position check fr</w:t>
      </w:r>
      <w:r w:rsidR="00A82152" w:rsidRPr="00237F07">
        <w:t>om secondary positioning system;</w:t>
      </w:r>
    </w:p>
    <w:p w14:paraId="6A747123" w14:textId="04DEAD12" w:rsidR="00994DB8" w:rsidRPr="00237F07" w:rsidRDefault="00994DB8" w:rsidP="00AE2737">
      <w:pPr>
        <w:pStyle w:val="ListParagraph"/>
        <w:numPr>
          <w:ilvl w:val="0"/>
          <w:numId w:val="14"/>
        </w:numPr>
        <w:spacing w:after="60" w:line="240" w:lineRule="auto"/>
        <w:jc w:val="both"/>
      </w:pPr>
      <w:r w:rsidRPr="00237F07">
        <w:t>possibly, ship</w:t>
      </w:r>
      <w:r w:rsidR="009A245C" w:rsidRPr="00237F07">
        <w:t xml:space="preserve"> </w:t>
      </w:r>
      <w:r w:rsidRPr="00237F07">
        <w:t>handling options, based on ship</w:t>
      </w:r>
      <w:r w:rsidR="009A245C" w:rsidRPr="00B77A92">
        <w:t>’</w:t>
      </w:r>
      <w:r w:rsidRPr="00237F07">
        <w:t>s characteristics, alphanumeric navigation information (ship</w:t>
      </w:r>
      <w:r w:rsidR="009A245C" w:rsidRPr="00B77A92">
        <w:t>’</w:t>
      </w:r>
      <w:r w:rsidRPr="00237F07">
        <w:t>s latitude, lo</w:t>
      </w:r>
      <w:r w:rsidR="00A82152" w:rsidRPr="00237F07">
        <w:t>ngitude, heading, course, etc.);</w:t>
      </w:r>
    </w:p>
    <w:p w14:paraId="102548D9" w14:textId="241A27B8" w:rsidR="00994DB8" w:rsidRPr="00237F07" w:rsidRDefault="00994DB8" w:rsidP="00AE2737">
      <w:pPr>
        <w:pStyle w:val="ListParagraph"/>
        <w:numPr>
          <w:ilvl w:val="0"/>
          <w:numId w:val="14"/>
        </w:numPr>
        <w:spacing w:after="60" w:line="240" w:lineRule="auto"/>
        <w:jc w:val="both"/>
      </w:pPr>
      <w:r w:rsidRPr="00237F07">
        <w:t>informati</w:t>
      </w:r>
      <w:r w:rsidR="00A82152" w:rsidRPr="00237F07">
        <w:t>on from radar and other sensors;</w:t>
      </w:r>
    </w:p>
    <w:p w14:paraId="01686D59" w14:textId="353B33E6" w:rsidR="00994DB8" w:rsidRPr="00237F07" w:rsidRDefault="00A82152" w:rsidP="00AE2737">
      <w:pPr>
        <w:pStyle w:val="ListParagraph"/>
        <w:numPr>
          <w:ilvl w:val="0"/>
          <w:numId w:val="14"/>
        </w:numPr>
        <w:spacing w:after="60" w:line="240" w:lineRule="auto"/>
        <w:jc w:val="both"/>
      </w:pPr>
      <w:r w:rsidRPr="00237F07">
        <w:t>information from AIS;</w:t>
      </w:r>
    </w:p>
    <w:p w14:paraId="1E37B1DF" w14:textId="7A66FE11" w:rsidR="00994DB8" w:rsidRPr="00237F07" w:rsidRDefault="00994DB8" w:rsidP="00AE2737">
      <w:pPr>
        <w:pStyle w:val="ListParagraph"/>
        <w:numPr>
          <w:ilvl w:val="0"/>
          <w:numId w:val="14"/>
        </w:numPr>
        <w:spacing w:after="60" w:line="240" w:lineRule="auto"/>
        <w:jc w:val="both"/>
      </w:pPr>
      <w:r w:rsidRPr="00237F07">
        <w:lastRenderedPageBreak/>
        <w:t xml:space="preserve">navigational indications and </w:t>
      </w:r>
      <w:r w:rsidR="00C0149A" w:rsidRPr="00237F07">
        <w:t xml:space="preserve">alerts </w:t>
      </w:r>
      <w:r w:rsidRPr="00237F07">
        <w:t>generated by ECDI</w:t>
      </w:r>
      <w:r w:rsidR="00A82152" w:rsidRPr="00237F07">
        <w:t>S;</w:t>
      </w:r>
    </w:p>
    <w:p w14:paraId="59AF76E0" w14:textId="33C6A40B" w:rsidR="00994DB8" w:rsidRPr="00237F07" w:rsidRDefault="00994DB8" w:rsidP="00AE2737">
      <w:pPr>
        <w:pStyle w:val="ListParagraph"/>
        <w:numPr>
          <w:ilvl w:val="0"/>
          <w:numId w:val="14"/>
        </w:numPr>
        <w:spacing w:after="60" w:line="240" w:lineRule="auto"/>
        <w:jc w:val="both"/>
      </w:pPr>
      <w:r w:rsidRPr="00237F07">
        <w:t xml:space="preserve">possibly, telemetered information from shore authorities </w:t>
      </w:r>
      <w:r w:rsidR="00A82152" w:rsidRPr="00237F07">
        <w:t>(traffic, real-time tides etc.);</w:t>
      </w:r>
    </w:p>
    <w:p w14:paraId="3B7063ED" w14:textId="40082DE8" w:rsidR="00994DB8" w:rsidRPr="00237F07" w:rsidRDefault="00A82152" w:rsidP="00AE2737">
      <w:pPr>
        <w:pStyle w:val="ListParagraph"/>
        <w:numPr>
          <w:ilvl w:val="0"/>
          <w:numId w:val="14"/>
        </w:numPr>
        <w:spacing w:after="60" w:line="240" w:lineRule="auto"/>
        <w:jc w:val="both"/>
      </w:pPr>
      <w:r w:rsidRPr="00237F07">
        <w:t>possibly, ice information;</w:t>
      </w:r>
    </w:p>
    <w:p w14:paraId="61B65682" w14:textId="6ED2594D" w:rsidR="00994DB8" w:rsidRPr="00237F07" w:rsidRDefault="00994DB8" w:rsidP="00AE2737">
      <w:pPr>
        <w:pStyle w:val="ListParagraph"/>
        <w:numPr>
          <w:ilvl w:val="0"/>
          <w:numId w:val="14"/>
        </w:numPr>
        <w:spacing w:after="60" w:line="240" w:lineRule="auto"/>
        <w:jc w:val="both"/>
      </w:pPr>
      <w:r w:rsidRPr="00237F07">
        <w:t>reminders (</w:t>
      </w:r>
      <w:r w:rsidR="003560A4" w:rsidRPr="00237F07">
        <w:t>f</w:t>
      </w:r>
      <w:r w:rsidRPr="00237F07">
        <w:t>or example,</w:t>
      </w:r>
      <w:r w:rsidR="00A82152" w:rsidRPr="00237F07">
        <w:t xml:space="preserve"> time to contact pilot station);</w:t>
      </w:r>
    </w:p>
    <w:p w14:paraId="2B21AA25" w14:textId="55979AE3" w:rsidR="00994DB8" w:rsidRPr="00237F07" w:rsidRDefault="00994DB8" w:rsidP="00AE2737">
      <w:pPr>
        <w:pStyle w:val="ListParagraph"/>
        <w:numPr>
          <w:ilvl w:val="0"/>
          <w:numId w:val="14"/>
        </w:numPr>
        <w:spacing w:after="120" w:line="240" w:lineRule="auto"/>
        <w:ind w:left="714" w:hanging="357"/>
        <w:jc w:val="both"/>
      </w:pPr>
      <w:r w:rsidRPr="00237F07">
        <w:t>possibly, messages from other displays.</w:t>
      </w:r>
    </w:p>
    <w:p w14:paraId="382AF88C" w14:textId="77777777" w:rsidR="00994DB8" w:rsidRPr="00237F07" w:rsidRDefault="00994DB8" w:rsidP="00AA0332">
      <w:pPr>
        <w:spacing w:after="60" w:line="240" w:lineRule="auto"/>
        <w:jc w:val="both"/>
      </w:pPr>
      <w:r w:rsidRPr="00237F07">
        <w:t>The flexibility of portrayal may include:</w:t>
      </w:r>
    </w:p>
    <w:p w14:paraId="638DE162" w14:textId="32232547" w:rsidR="00994DB8" w:rsidRPr="00237F07" w:rsidRDefault="00994DB8" w:rsidP="00AE2737">
      <w:pPr>
        <w:pStyle w:val="ListParagraph"/>
        <w:numPr>
          <w:ilvl w:val="0"/>
          <w:numId w:val="13"/>
        </w:numPr>
        <w:spacing w:after="60" w:line="240" w:lineRule="auto"/>
        <w:jc w:val="both"/>
      </w:pPr>
      <w:r w:rsidRPr="00237F07">
        <w:t>displaying/removing various types of chart and non-chart information,</w:t>
      </w:r>
    </w:p>
    <w:p w14:paraId="550C543A" w14:textId="341DD2B4" w:rsidR="00994DB8" w:rsidRPr="00237F07" w:rsidRDefault="00994DB8" w:rsidP="00AE2737">
      <w:pPr>
        <w:pStyle w:val="ListParagraph"/>
        <w:numPr>
          <w:ilvl w:val="0"/>
          <w:numId w:val="13"/>
        </w:numPr>
        <w:spacing w:after="60" w:line="240" w:lineRule="auto"/>
        <w:jc w:val="both"/>
      </w:pPr>
      <w:r w:rsidRPr="00237F07">
        <w:t xml:space="preserve">selecting standard chart display or a thinned out display, and </w:t>
      </w:r>
      <w:r w:rsidR="009C5B8C" w:rsidRPr="00237F07">
        <w:t xml:space="preserve">either paper chart symbols </w:t>
      </w:r>
      <w:r w:rsidRPr="00237F07">
        <w:t>or simplified symbols,</w:t>
      </w:r>
    </w:p>
    <w:p w14:paraId="550816ED" w14:textId="6CDB4F89" w:rsidR="00994DB8" w:rsidRPr="00237F07" w:rsidRDefault="00994DB8" w:rsidP="00AE2737">
      <w:pPr>
        <w:pStyle w:val="ListParagraph"/>
        <w:numPr>
          <w:ilvl w:val="0"/>
          <w:numId w:val="13"/>
        </w:numPr>
        <w:spacing w:after="60" w:line="240" w:lineRule="auto"/>
        <w:jc w:val="both"/>
      </w:pPr>
      <w:r w:rsidRPr="00237F07">
        <w:t>using cursor interrogation for further detail,</w:t>
      </w:r>
    </w:p>
    <w:p w14:paraId="3264647B" w14:textId="4FBBD54C" w:rsidR="00994DB8" w:rsidRPr="00237F07" w:rsidRDefault="00994DB8" w:rsidP="00AE2737">
      <w:pPr>
        <w:pStyle w:val="ListParagraph"/>
        <w:numPr>
          <w:ilvl w:val="0"/>
          <w:numId w:val="13"/>
        </w:numPr>
        <w:spacing w:after="60" w:line="240" w:lineRule="auto"/>
        <w:jc w:val="both"/>
      </w:pPr>
      <w:r w:rsidRPr="00237F07">
        <w:t>overlaying/removing radar video or radar target information (in order to: confirm ship</w:t>
      </w:r>
      <w:r w:rsidR="009A245C" w:rsidRPr="00237F07">
        <w:t>’</w:t>
      </w:r>
      <w:r w:rsidRPr="00237F07">
        <w:t>s positioning; aid radar interpretation; show the entire navigation situation on one screen),</w:t>
      </w:r>
    </w:p>
    <w:p w14:paraId="506F891E" w14:textId="53B85C24" w:rsidR="00994DB8" w:rsidRPr="00237F07" w:rsidRDefault="00994DB8" w:rsidP="00AE2737">
      <w:pPr>
        <w:pStyle w:val="ListParagraph"/>
        <w:numPr>
          <w:ilvl w:val="0"/>
          <w:numId w:val="13"/>
        </w:numPr>
        <w:spacing w:after="60" w:line="240" w:lineRule="auto"/>
        <w:jc w:val="both"/>
      </w:pPr>
      <w:r w:rsidRPr="00237F07">
        <w:t>overlaying/removing various other sensor information, or information telemetered from shore,</w:t>
      </w:r>
    </w:p>
    <w:p w14:paraId="61EC13D8" w14:textId="01A6A31A" w:rsidR="00994DB8" w:rsidRPr="00237F07" w:rsidRDefault="00994DB8" w:rsidP="00AE2737">
      <w:pPr>
        <w:pStyle w:val="ListParagraph"/>
        <w:numPr>
          <w:ilvl w:val="0"/>
          <w:numId w:val="13"/>
        </w:numPr>
        <w:spacing w:after="60" w:line="240" w:lineRule="auto"/>
        <w:jc w:val="both"/>
      </w:pPr>
      <w:r w:rsidRPr="00237F07">
        <w:t>changing the scale or orientation of the display,</w:t>
      </w:r>
    </w:p>
    <w:p w14:paraId="38C23E67" w14:textId="031417D5" w:rsidR="00994DB8" w:rsidRPr="00237F07" w:rsidRDefault="00994DB8" w:rsidP="00AE2737">
      <w:pPr>
        <w:pStyle w:val="ListParagraph"/>
        <w:numPr>
          <w:ilvl w:val="0"/>
          <w:numId w:val="13"/>
        </w:numPr>
        <w:spacing w:after="60" w:line="240" w:lineRule="auto"/>
        <w:jc w:val="both"/>
      </w:pPr>
      <w:r w:rsidRPr="00237F07">
        <w:t>selecting true motion or relative motion,</w:t>
      </w:r>
    </w:p>
    <w:p w14:paraId="0EE0D5B4" w14:textId="0385D920" w:rsidR="00994DB8" w:rsidRPr="00237F07" w:rsidRDefault="00994DB8" w:rsidP="00AE2737">
      <w:pPr>
        <w:pStyle w:val="ListParagraph"/>
        <w:numPr>
          <w:ilvl w:val="0"/>
          <w:numId w:val="13"/>
        </w:numPr>
        <w:spacing w:after="60" w:line="240" w:lineRule="auto"/>
        <w:jc w:val="both"/>
      </w:pPr>
      <w:r w:rsidRPr="00237F07">
        <w:t>changing screen layout with windowed displays, text information in the margins, etc.,</w:t>
      </w:r>
    </w:p>
    <w:p w14:paraId="62731D86" w14:textId="606F17D5" w:rsidR="00994DB8" w:rsidRPr="00237F07" w:rsidRDefault="00994DB8" w:rsidP="00AE2737">
      <w:pPr>
        <w:pStyle w:val="ListParagraph"/>
        <w:numPr>
          <w:ilvl w:val="0"/>
          <w:numId w:val="13"/>
        </w:numPr>
        <w:spacing w:after="60" w:line="240" w:lineRule="auto"/>
        <w:jc w:val="both"/>
      </w:pPr>
      <w:r w:rsidRPr="00237F07">
        <w:t>possibility of pull-down menus and other operator interaction devices being alongside the operational navigation display and so interacting with it,</w:t>
      </w:r>
    </w:p>
    <w:p w14:paraId="7540944A" w14:textId="318B6BC5" w:rsidR="00994DB8" w:rsidRPr="00237F07" w:rsidRDefault="00994DB8" w:rsidP="00AE2737">
      <w:pPr>
        <w:pStyle w:val="ListParagraph"/>
        <w:numPr>
          <w:ilvl w:val="0"/>
          <w:numId w:val="13"/>
        </w:numPr>
        <w:spacing w:after="60" w:line="240" w:lineRule="auto"/>
        <w:jc w:val="both"/>
      </w:pPr>
      <w:r w:rsidRPr="00237F07">
        <w:t xml:space="preserve">giving navigation and chart warnings such as </w:t>
      </w:r>
      <w:r w:rsidR="009A245C" w:rsidRPr="00237F07">
        <w:t>“</w:t>
      </w:r>
      <w:r w:rsidRPr="00237F07">
        <w:t>too close approach to safety contour</w:t>
      </w:r>
      <w:r w:rsidR="009A245C" w:rsidRPr="00237F07">
        <w:t>”</w:t>
      </w:r>
      <w:r w:rsidRPr="00237F07">
        <w:t xml:space="preserve">; </w:t>
      </w:r>
      <w:r w:rsidR="009A245C" w:rsidRPr="00237F07">
        <w:t>“</w:t>
      </w:r>
      <w:r w:rsidRPr="00237F07">
        <w:t>about to enter prohibited area</w:t>
      </w:r>
      <w:r w:rsidR="009A245C" w:rsidRPr="00237F07">
        <w:t>”</w:t>
      </w:r>
      <w:r w:rsidRPr="00237F07">
        <w:t xml:space="preserve">; </w:t>
      </w:r>
      <w:r w:rsidR="009A245C" w:rsidRPr="00237F07">
        <w:t>“</w:t>
      </w:r>
      <w:r w:rsidRPr="00237F07">
        <w:t>overscale display</w:t>
      </w:r>
      <w:r w:rsidR="009A245C" w:rsidRPr="00B77A92">
        <w:t>”</w:t>
      </w:r>
      <w:r w:rsidRPr="00237F07">
        <w:t xml:space="preserve">; </w:t>
      </w:r>
      <w:r w:rsidR="009A245C" w:rsidRPr="00B77A92">
        <w:t>“</w:t>
      </w:r>
      <w:r w:rsidRPr="00237F07">
        <w:t>more detailed (larger scale) data available</w:t>
      </w:r>
      <w:r w:rsidR="009A245C" w:rsidRPr="00237F07">
        <w:t>”</w:t>
      </w:r>
      <w:r w:rsidRPr="00237F07">
        <w:t>; etc.,</w:t>
      </w:r>
    </w:p>
    <w:p w14:paraId="4985C954" w14:textId="1FFAC939" w:rsidR="00994DB8" w:rsidRPr="00237F07" w:rsidRDefault="00994DB8" w:rsidP="00AE2737">
      <w:pPr>
        <w:pStyle w:val="ListParagraph"/>
        <w:numPr>
          <w:ilvl w:val="0"/>
          <w:numId w:val="13"/>
        </w:numPr>
        <w:spacing w:after="60" w:line="240" w:lineRule="auto"/>
        <w:jc w:val="both"/>
      </w:pPr>
      <w:r w:rsidRPr="00237F07">
        <w:t>possibly, a diagrammatic representation of a computer evaluation of grounding danger,</w:t>
      </w:r>
    </w:p>
    <w:p w14:paraId="2C896B77" w14:textId="2D3EDD58" w:rsidR="00994DB8" w:rsidRPr="00237F07" w:rsidRDefault="00994DB8" w:rsidP="00AE2737">
      <w:pPr>
        <w:pStyle w:val="ListParagraph"/>
        <w:numPr>
          <w:ilvl w:val="0"/>
          <w:numId w:val="13"/>
        </w:numPr>
        <w:spacing w:after="120" w:line="240" w:lineRule="auto"/>
        <w:ind w:left="714" w:hanging="357"/>
        <w:jc w:val="both"/>
      </w:pPr>
      <w:r w:rsidRPr="00237F07">
        <w:t>possibly, a diagrammatic representation of the immediate vicinity of the ship to aid in close quarters manoeuvring,</w:t>
      </w:r>
    </w:p>
    <w:p w14:paraId="5B659B61" w14:textId="2F936ACE" w:rsidR="003C366A" w:rsidRPr="00237F07" w:rsidRDefault="00FE25F2" w:rsidP="00214B3A">
      <w:pPr>
        <w:pStyle w:val="Heading3"/>
      </w:pPr>
      <w:bookmarkStart w:id="50" w:name="_Toc194067052"/>
      <w:r w:rsidRPr="00237F07">
        <w:t>Depth Related Functionality</w:t>
      </w:r>
      <w:bookmarkEnd w:id="50"/>
    </w:p>
    <w:p w14:paraId="24F56AB2" w14:textId="59376F17" w:rsidR="003E7E2E" w:rsidRPr="00237F07" w:rsidRDefault="003E7E2E" w:rsidP="00AA0332">
      <w:pPr>
        <w:spacing w:after="120" w:line="240" w:lineRule="auto"/>
        <w:jc w:val="both"/>
        <w:rPr>
          <w:b/>
          <w:bCs/>
        </w:rPr>
      </w:pPr>
      <w:r w:rsidRPr="00237F07">
        <w:t xml:space="preserve">S-100 ECDIS allows </w:t>
      </w:r>
      <w:r w:rsidR="004A6E2D">
        <w:t>w</w:t>
      </w:r>
      <w:r w:rsidRPr="00237F07">
        <w:t xml:space="preserve">ater </w:t>
      </w:r>
      <w:r w:rsidR="004A6E2D">
        <w:t>l</w:t>
      </w:r>
      <w:r w:rsidRPr="00237F07">
        <w:t xml:space="preserve">evels to be </w:t>
      </w:r>
      <w:r w:rsidR="00EF57B5" w:rsidRPr="00237F07">
        <w:t xml:space="preserve">automatically </w:t>
      </w:r>
      <w:r w:rsidRPr="00237F07">
        <w:t xml:space="preserve">adjusted </w:t>
      </w:r>
      <w:r w:rsidR="00EF57B5" w:rsidRPr="00237F07">
        <w:t xml:space="preserve">using an interoperable combination of S-101, S-102 and S-104 data, both for monitoring and planning purposes. This is described fully in appendix </w:t>
      </w:r>
      <w:r w:rsidR="00624B58">
        <w:t>D of this document</w:t>
      </w:r>
      <w:r w:rsidR="00EF57B5" w:rsidRPr="00237F07">
        <w:rPr>
          <w:b/>
          <w:bCs/>
        </w:rPr>
        <w:t>.</w:t>
      </w:r>
    </w:p>
    <w:p w14:paraId="45753222" w14:textId="77777777" w:rsidR="00FE25F2" w:rsidRPr="00237F07" w:rsidRDefault="00FE25F2" w:rsidP="00AA0332">
      <w:pPr>
        <w:spacing w:after="120" w:line="240" w:lineRule="auto"/>
        <w:jc w:val="both"/>
      </w:pPr>
    </w:p>
    <w:p w14:paraId="14CF2A04" w14:textId="763337A2" w:rsidR="00756F7F" w:rsidRPr="00237F07" w:rsidRDefault="00756F7F" w:rsidP="00DB7CFE">
      <w:pPr>
        <w:pStyle w:val="Heading2"/>
      </w:pPr>
      <w:bookmarkStart w:id="51" w:name="_Toc194067053"/>
      <w:r w:rsidRPr="00237F07">
        <w:t>I</w:t>
      </w:r>
      <w:r w:rsidR="000F49BE" w:rsidRPr="00237F07">
        <w:t>ntegrated Navigation System (INS)</w:t>
      </w:r>
      <w:r w:rsidR="004C242A" w:rsidRPr="00237F07">
        <w:t xml:space="preserve"> concept, limitations and challenges</w:t>
      </w:r>
      <w:bookmarkEnd w:id="51"/>
    </w:p>
    <w:p w14:paraId="4EEC7D3F" w14:textId="654798F8" w:rsidR="00F301B4" w:rsidRPr="00237F07" w:rsidRDefault="00DC5AC7" w:rsidP="00AA0332">
      <w:pPr>
        <w:spacing w:after="120" w:line="240" w:lineRule="auto"/>
        <w:jc w:val="both"/>
      </w:pPr>
      <w:r w:rsidRPr="00237F07">
        <w:t>The concept of</w:t>
      </w:r>
      <w:r w:rsidR="0046008B" w:rsidRPr="00237F07">
        <w:t xml:space="preserve"> an </w:t>
      </w:r>
      <w:r w:rsidR="00531DC0" w:rsidRPr="00237F07">
        <w:t>Integrated Navigation System</w:t>
      </w:r>
      <w:r w:rsidR="0046008B" w:rsidRPr="00237F07">
        <w:t xml:space="preserve"> (INS</w:t>
      </w:r>
      <w:r w:rsidR="00531DC0" w:rsidRPr="00237F07">
        <w:t>)</w:t>
      </w:r>
      <w:r w:rsidRPr="00237F07">
        <w:t xml:space="preserve"> is outlined in the IMO Performance Standards MSC 252(83). INS workstations have multifunctional displays providing at least route monitoring and collision avoidance functions, and may provide manual or automatic navigation control functions. In addition to </w:t>
      </w:r>
      <w:r w:rsidR="00340F2E" w:rsidRPr="00237F07">
        <w:t>these functions, an INS generally also provide route planning, navigation control data and status, and alert management functions. INS integrate sources, data, and displays into one navigation system.</w:t>
      </w:r>
      <w:r w:rsidR="003E4127" w:rsidRPr="00237F07">
        <w:t xml:space="preserve"> An INS may consist of multiple task stations.</w:t>
      </w:r>
    </w:p>
    <w:p w14:paraId="17D52E79" w14:textId="3EADB4B3" w:rsidR="00F301B4" w:rsidRPr="00237F07" w:rsidRDefault="00F301B4" w:rsidP="00AA0332">
      <w:pPr>
        <w:spacing w:after="120" w:line="240" w:lineRule="auto"/>
        <w:jc w:val="both"/>
      </w:pPr>
      <w:r w:rsidRPr="00237F07">
        <w:t xml:space="preserve">Since the concept of ECDIS is included in the INS concept, the </w:t>
      </w:r>
      <w:r w:rsidR="005A38FD" w:rsidRPr="00237F07">
        <w:t xml:space="preserve">principle described in </w:t>
      </w:r>
      <w:r w:rsidR="00E9513D" w:rsidRPr="00237F07">
        <w:t xml:space="preserve">clause </w:t>
      </w:r>
      <w:r w:rsidR="003F3390" w:rsidRPr="00237F07">
        <w:rPr>
          <w:highlight w:val="yellow"/>
        </w:rPr>
        <w:fldChar w:fldCharType="begin"/>
      </w:r>
      <w:r w:rsidR="003F3390" w:rsidRPr="00237F07">
        <w:instrText xml:space="preserve"> REF _Ref45055302 \r \h </w:instrText>
      </w:r>
      <w:r w:rsidR="00AA0332" w:rsidRPr="00237F07">
        <w:rPr>
          <w:highlight w:val="yellow"/>
        </w:rPr>
        <w:instrText xml:space="preserve"> \* MERGEFORMAT </w:instrText>
      </w:r>
      <w:r w:rsidR="003F3390" w:rsidRPr="00237F07">
        <w:rPr>
          <w:highlight w:val="yellow"/>
        </w:rPr>
      </w:r>
      <w:r w:rsidR="003F3390" w:rsidRPr="00237F07">
        <w:rPr>
          <w:highlight w:val="yellow"/>
        </w:rPr>
        <w:fldChar w:fldCharType="separate"/>
      </w:r>
      <w:r w:rsidR="00A74A4F">
        <w:t>6.1.1</w:t>
      </w:r>
      <w:r w:rsidR="003F3390" w:rsidRPr="00237F07">
        <w:rPr>
          <w:highlight w:val="yellow"/>
        </w:rPr>
        <w:fldChar w:fldCharType="end"/>
      </w:r>
      <w:r w:rsidR="005A38FD" w:rsidRPr="00237F07">
        <w:t xml:space="preserve"> of </w:t>
      </w:r>
      <w:r w:rsidR="00E22B8A" w:rsidRPr="00237F07">
        <w:t xml:space="preserve">having </w:t>
      </w:r>
      <w:r w:rsidR="005A38FD" w:rsidRPr="00237F07">
        <w:t>ENC</w:t>
      </w:r>
      <w:r w:rsidR="006B6670" w:rsidRPr="00237F07">
        <w:t xml:space="preserve"> as</w:t>
      </w:r>
      <w:r w:rsidR="005A38FD" w:rsidRPr="00237F07">
        <w:t xml:space="preserve"> the base layer applies </w:t>
      </w:r>
      <w:r w:rsidR="009A245C" w:rsidRPr="00237F07">
        <w:t>–</w:t>
      </w:r>
      <w:r w:rsidR="005A38FD" w:rsidRPr="00237F07">
        <w:t xml:space="preserve"> but in the context of an INS it applies to components playing the role of an ECDIS. Components playing other roles will generally use ENC or similar data, but this may depend on function and task.</w:t>
      </w:r>
    </w:p>
    <w:p w14:paraId="67F943F2" w14:textId="5037AEA6" w:rsidR="000B7D3A" w:rsidRPr="00237F07" w:rsidRDefault="00A3539D" w:rsidP="00AA0332">
      <w:pPr>
        <w:spacing w:after="120" w:line="240" w:lineRule="auto"/>
        <w:jc w:val="both"/>
      </w:pPr>
      <w:r w:rsidRPr="00237F07">
        <w:t>The considerations related to portrayal</w:t>
      </w:r>
      <w:r w:rsidR="00B252DF" w:rsidRPr="00237F07">
        <w:t xml:space="preserve"> that are in addition to the requirements already embedded in the INS standards </w:t>
      </w:r>
      <w:r w:rsidRPr="00237F07">
        <w:t>are outlined below:</w:t>
      </w:r>
    </w:p>
    <w:p w14:paraId="0F973999" w14:textId="28FA0DB9" w:rsidR="008555ED" w:rsidRPr="00237F07" w:rsidRDefault="00596C8A" w:rsidP="00AE2737">
      <w:pPr>
        <w:pStyle w:val="ListParagraph"/>
        <w:numPr>
          <w:ilvl w:val="0"/>
          <w:numId w:val="11"/>
        </w:numPr>
        <w:spacing w:after="120" w:line="240" w:lineRule="auto"/>
        <w:jc w:val="both"/>
      </w:pPr>
      <w:r w:rsidRPr="00237F07">
        <w:t xml:space="preserve">An INS may substitute </w:t>
      </w:r>
      <w:r w:rsidR="002C40AA" w:rsidRPr="00237F07">
        <w:t xml:space="preserve">under </w:t>
      </w:r>
      <w:r w:rsidRPr="00237F07">
        <w:t>some carriage requirements for</w:t>
      </w:r>
      <w:r w:rsidR="002C40AA" w:rsidRPr="00237F07">
        <w:t xml:space="preserve"> certain</w:t>
      </w:r>
      <w:r w:rsidRPr="00237F07">
        <w:t xml:space="preserve"> navigational equipment. </w:t>
      </w:r>
      <w:r w:rsidR="002C5B24" w:rsidRPr="00237F07">
        <w:t xml:space="preserve">The INS is required to </w:t>
      </w:r>
      <w:r w:rsidR="009D54A5" w:rsidRPr="00237F07">
        <w:t>fulfil</w:t>
      </w:r>
      <w:r w:rsidR="002C5B24" w:rsidRPr="00237F07">
        <w:t xml:space="preserve"> the requirements for </w:t>
      </w:r>
      <w:r w:rsidR="00A9378A" w:rsidRPr="00237F07">
        <w:t xml:space="preserve">the </w:t>
      </w:r>
      <w:r w:rsidR="002C5B24" w:rsidRPr="00237F07">
        <w:t>system</w:t>
      </w:r>
      <w:r w:rsidRPr="00237F07">
        <w:t>s</w:t>
      </w:r>
      <w:r w:rsidR="002C5B24" w:rsidRPr="00237F07">
        <w:t xml:space="preserve"> it replaces. For example, an INS component used for the tasks of route monitoring and route planning must meet the requirements for an ECDIS, which are described </w:t>
      </w:r>
      <w:r w:rsidR="00A11D96" w:rsidRPr="00237F07">
        <w:t xml:space="preserve">in </w:t>
      </w:r>
      <w:r w:rsidR="002C5B24" w:rsidRPr="00237F07">
        <w:t xml:space="preserve">IMO MSC </w:t>
      </w:r>
      <w:r w:rsidR="00F00C10" w:rsidRPr="00237F07">
        <w:t>530(106)</w:t>
      </w:r>
      <w:r w:rsidR="002C5B24" w:rsidRPr="00237F07">
        <w:t>. This means that</w:t>
      </w:r>
      <w:r w:rsidR="001861CA" w:rsidRPr="00237F07">
        <w:t xml:space="preserve"> </w:t>
      </w:r>
      <w:r w:rsidR="00616CF7" w:rsidRPr="00237F07">
        <w:t xml:space="preserve">the portrayal and user interaction considerations for an ECDIS described in </w:t>
      </w:r>
      <w:r w:rsidR="00222A25" w:rsidRPr="00237F07">
        <w:fldChar w:fldCharType="begin"/>
      </w:r>
      <w:r w:rsidR="00222A25" w:rsidRPr="00237F07">
        <w:instrText xml:space="preserve"> REF _Ref98339151 \r \h </w:instrText>
      </w:r>
      <w:r w:rsidR="00AA0332" w:rsidRPr="00237F07">
        <w:instrText xml:space="preserve"> \* MERGEFORMAT </w:instrText>
      </w:r>
      <w:r w:rsidR="00222A25" w:rsidRPr="00237F07">
        <w:fldChar w:fldCharType="separate"/>
      </w:r>
      <w:r w:rsidR="00A74A4F">
        <w:t>4.2</w:t>
      </w:r>
      <w:r w:rsidR="00222A25" w:rsidRPr="00237F07">
        <w:fldChar w:fldCharType="end"/>
      </w:r>
      <w:r w:rsidR="00630C8C" w:rsidRPr="00237F07">
        <w:t xml:space="preserve"> </w:t>
      </w:r>
      <w:r w:rsidR="00616CF7" w:rsidRPr="00237F07">
        <w:t>apply to the workstation playing the role of an ECDIS.</w:t>
      </w:r>
    </w:p>
    <w:p w14:paraId="20E5D429" w14:textId="717AFC88" w:rsidR="00456780" w:rsidRPr="00237F07" w:rsidRDefault="00456780" w:rsidP="00AE2737">
      <w:pPr>
        <w:pStyle w:val="ListParagraph"/>
        <w:numPr>
          <w:ilvl w:val="0"/>
          <w:numId w:val="11"/>
        </w:numPr>
        <w:spacing w:after="120" w:line="240" w:lineRule="auto"/>
        <w:jc w:val="both"/>
      </w:pPr>
      <w:r w:rsidRPr="00237F07">
        <w:t xml:space="preserve">All tasks of an INS should use the same electronic chart data and other </w:t>
      </w:r>
      <w:r w:rsidR="002C40AA" w:rsidRPr="00237F07">
        <w:t xml:space="preserve">S-100 </w:t>
      </w:r>
      <w:r w:rsidRPr="00237F07">
        <w:t xml:space="preserve">navigational databases such as routes, maps, </w:t>
      </w:r>
      <w:r w:rsidR="006D077D">
        <w:t xml:space="preserve">and </w:t>
      </w:r>
      <w:r w:rsidRPr="00237F07">
        <w:t>tide information.</w:t>
      </w:r>
    </w:p>
    <w:p w14:paraId="328B1A2A" w14:textId="1FFB4D58" w:rsidR="00274A00" w:rsidRPr="00237F07" w:rsidRDefault="001B6486" w:rsidP="00AA0332">
      <w:pPr>
        <w:spacing w:after="120" w:line="240" w:lineRule="auto"/>
        <w:jc w:val="both"/>
      </w:pPr>
      <w:r w:rsidRPr="00237F07">
        <w:lastRenderedPageBreak/>
        <w:t xml:space="preserve">IMO Performance </w:t>
      </w:r>
      <w:r w:rsidRPr="007763CD">
        <w:t>Standards state</w:t>
      </w:r>
      <w:r w:rsidRPr="00237F07">
        <w:t xml:space="preserve"> that </w:t>
      </w:r>
      <w:r w:rsidR="001D151B" w:rsidRPr="00237F07">
        <w:t xml:space="preserve">for each task it is used for, </w:t>
      </w:r>
      <w:r w:rsidRPr="00237F07">
        <w:t xml:space="preserve">the INS should fulfil the relevant modules of </w:t>
      </w:r>
      <w:r w:rsidR="001D151B" w:rsidRPr="00237F07">
        <w:t xml:space="preserve">the </w:t>
      </w:r>
      <w:r w:rsidRPr="00237F07">
        <w:t xml:space="preserve">performance standards for standalone </w:t>
      </w:r>
      <w:r w:rsidR="001D151B" w:rsidRPr="00237F07">
        <w:t xml:space="preserve">equipment for the task. </w:t>
      </w:r>
      <w:r w:rsidR="00693FE3" w:rsidRPr="00237F07">
        <w:t>A</w:t>
      </w:r>
      <w:r w:rsidR="00E91941" w:rsidRPr="00237F07">
        <w:t>n INS</w:t>
      </w:r>
      <w:r w:rsidR="00693FE3" w:rsidRPr="00237F07">
        <w:t xml:space="preserve"> display being used </w:t>
      </w:r>
      <w:r w:rsidR="00E91941" w:rsidRPr="00237F07">
        <w:t>for route monitoring</w:t>
      </w:r>
      <w:r w:rsidR="00693FE3" w:rsidRPr="00237F07">
        <w:t xml:space="preserve"> will be subject to </w:t>
      </w:r>
      <w:r w:rsidR="001D151B" w:rsidRPr="00237F07">
        <w:t xml:space="preserve">the ECDIS performance standards, and therefore the relevant INS display will have </w:t>
      </w:r>
      <w:r w:rsidR="006079F2" w:rsidRPr="00237F07">
        <w:t xml:space="preserve">largely </w:t>
      </w:r>
      <w:r w:rsidR="00693FE3" w:rsidRPr="00237F07">
        <w:t>the same limitations and challenges</w:t>
      </w:r>
      <w:r w:rsidR="00506AB6" w:rsidRPr="00237F07">
        <w:t xml:space="preserve"> </w:t>
      </w:r>
      <w:r w:rsidR="00E91941" w:rsidRPr="00237F07">
        <w:t xml:space="preserve">described </w:t>
      </w:r>
      <w:r w:rsidR="00506AB6" w:rsidRPr="00237F07">
        <w:t xml:space="preserve">in clause </w:t>
      </w:r>
      <w:r w:rsidR="00222A25" w:rsidRPr="00237F07">
        <w:fldChar w:fldCharType="begin"/>
      </w:r>
      <w:r w:rsidR="00222A25" w:rsidRPr="00237F07">
        <w:instrText xml:space="preserve"> REF _Ref98339270 \r \h </w:instrText>
      </w:r>
      <w:r w:rsidR="00AA0332" w:rsidRPr="00237F07">
        <w:instrText xml:space="preserve"> \* MERGEFORMAT </w:instrText>
      </w:r>
      <w:r w:rsidR="00222A25" w:rsidRPr="00237F07">
        <w:fldChar w:fldCharType="separate"/>
      </w:r>
      <w:r w:rsidR="00A74A4F">
        <w:t>4.2</w:t>
      </w:r>
      <w:r w:rsidR="00222A25" w:rsidRPr="00237F07">
        <w:fldChar w:fldCharType="end"/>
      </w:r>
      <w:r w:rsidR="00E91941" w:rsidRPr="00237F07">
        <w:t xml:space="preserve">. </w:t>
      </w:r>
      <w:r w:rsidR="001D151B" w:rsidRPr="00237F07">
        <w:t>T</w:t>
      </w:r>
      <w:r w:rsidR="00274A00" w:rsidRPr="00237F07">
        <w:t>he potential availability of other workstations</w:t>
      </w:r>
      <w:r w:rsidR="001D151B" w:rsidRPr="00237F07">
        <w:t xml:space="preserve"> in an INS allows manufacturers somewhat more flexibility in designing solutions</w:t>
      </w:r>
      <w:r w:rsidR="00274A00" w:rsidRPr="00237F07">
        <w:t xml:space="preserve">, but </w:t>
      </w:r>
      <w:r w:rsidR="001D151B" w:rsidRPr="00237F07">
        <w:t>this is limited</w:t>
      </w:r>
      <w:r w:rsidR="00274A00" w:rsidRPr="00237F07">
        <w:t xml:space="preserve"> by human factors </w:t>
      </w:r>
      <w:r w:rsidR="001D151B" w:rsidRPr="00237F07">
        <w:t>constraints</w:t>
      </w:r>
      <w:r w:rsidR="00274A00" w:rsidRPr="00237F07">
        <w:t xml:space="preserve"> </w:t>
      </w:r>
      <w:r w:rsidR="00C32116" w:rsidRPr="00237F07">
        <w:t>related</w:t>
      </w:r>
      <w:r w:rsidR="00274A00" w:rsidRPr="00237F07">
        <w:t xml:space="preserve"> to </w:t>
      </w:r>
      <w:r w:rsidR="00C32116" w:rsidRPr="00237F07">
        <w:t xml:space="preserve">compatibility and </w:t>
      </w:r>
      <w:r w:rsidR="00274A00" w:rsidRPr="00237F07">
        <w:t>divided attention.</w:t>
      </w:r>
    </w:p>
    <w:p w14:paraId="229285C2" w14:textId="4ECCD858" w:rsidR="008B2D61" w:rsidRPr="00237F07" w:rsidRDefault="00E91941" w:rsidP="00AA0332">
      <w:pPr>
        <w:spacing w:after="120" w:line="240" w:lineRule="auto"/>
        <w:jc w:val="both"/>
      </w:pPr>
      <w:r w:rsidRPr="00237F07">
        <w:t>Given the complexity of the issues</w:t>
      </w:r>
      <w:r w:rsidR="000A0E8A" w:rsidRPr="00237F07">
        <w:t xml:space="preserve"> and the necessity for compatibility</w:t>
      </w:r>
      <w:r w:rsidRPr="00237F07">
        <w:t>,</w:t>
      </w:r>
      <w:r w:rsidR="00C32116" w:rsidRPr="00237F07">
        <w:t xml:space="preserve"> this document does not distinguish between</w:t>
      </w:r>
      <w:r w:rsidR="00E42E7A" w:rsidRPr="00237F07">
        <w:t xml:space="preserve"> INS </w:t>
      </w:r>
      <w:r w:rsidR="00C32116" w:rsidRPr="00237F07">
        <w:t>and</w:t>
      </w:r>
      <w:r w:rsidR="00E42E7A" w:rsidRPr="00237F07">
        <w:t xml:space="preserve"> ECDIS </w:t>
      </w:r>
      <w:r w:rsidR="00C32116" w:rsidRPr="00237F07">
        <w:t xml:space="preserve">displays for the purpose of harmonised portrayal. If the data products are shown on the same </w:t>
      </w:r>
      <w:r w:rsidR="000A0E8A" w:rsidRPr="00237F07">
        <w:t>screen</w:t>
      </w:r>
      <w:r w:rsidR="00C32116" w:rsidRPr="00237F07">
        <w:t xml:space="preserve">, the </w:t>
      </w:r>
      <w:r w:rsidR="000A0E8A" w:rsidRPr="00237F07">
        <w:t xml:space="preserve">same rules apply for INS and ECDIS displays, and the </w:t>
      </w:r>
      <w:r w:rsidR="00C32116" w:rsidRPr="00237F07">
        <w:t>treatment should be the same</w:t>
      </w:r>
      <w:r w:rsidR="000A0E8A" w:rsidRPr="00237F07">
        <w:t xml:space="preserve"> for INS as for ECDIS. If the data products are on different INS screens, the treatment should be compatible </w:t>
      </w:r>
      <w:r w:rsidR="006365CF" w:rsidRPr="00237F07">
        <w:t>in the sense of</w:t>
      </w:r>
      <w:r w:rsidR="000A0E8A" w:rsidRPr="00237F07">
        <w:t xml:space="preserve"> the guidelines in IMO </w:t>
      </w:r>
      <w:r w:rsidR="00867548" w:rsidRPr="00237F07">
        <w:t>MSC.1/</w:t>
      </w:r>
      <w:r w:rsidR="000A0E8A" w:rsidRPr="00237F07">
        <w:t>Circ.1609.</w:t>
      </w:r>
    </w:p>
    <w:p w14:paraId="51CF5AE2" w14:textId="1E8F48F3" w:rsidR="00B268EF" w:rsidRPr="00237F07" w:rsidRDefault="00793684" w:rsidP="00F2390C">
      <w:pPr>
        <w:pStyle w:val="Heading1"/>
      </w:pPr>
      <w:bookmarkStart w:id="52" w:name="_Toc38936212"/>
      <w:bookmarkStart w:id="53" w:name="_Toc40990404"/>
      <w:bookmarkStart w:id="54" w:name="_Toc41235015"/>
      <w:bookmarkStart w:id="55" w:name="_Toc41235059"/>
      <w:bookmarkStart w:id="56" w:name="_Toc38936213"/>
      <w:bookmarkStart w:id="57" w:name="_Toc40990405"/>
      <w:bookmarkStart w:id="58" w:name="_Toc41235016"/>
      <w:bookmarkStart w:id="59" w:name="_Toc41235060"/>
      <w:bookmarkStart w:id="60" w:name="_Toc194067054"/>
      <w:bookmarkEnd w:id="52"/>
      <w:bookmarkEnd w:id="53"/>
      <w:bookmarkEnd w:id="54"/>
      <w:bookmarkEnd w:id="55"/>
      <w:bookmarkEnd w:id="56"/>
      <w:bookmarkEnd w:id="57"/>
      <w:bookmarkEnd w:id="58"/>
      <w:bookmarkEnd w:id="59"/>
      <w:r w:rsidRPr="00237F07">
        <w:t>User Interface Design</w:t>
      </w:r>
      <w:bookmarkEnd w:id="60"/>
    </w:p>
    <w:p w14:paraId="5681FAC0" w14:textId="00D054DE" w:rsidR="00793684" w:rsidRPr="00237F07" w:rsidRDefault="00793684" w:rsidP="00DB7CFE">
      <w:pPr>
        <w:pStyle w:val="Heading2"/>
      </w:pPr>
      <w:bookmarkStart w:id="61" w:name="_Toc194067055"/>
      <w:r w:rsidRPr="00237F07">
        <w:t>General principles</w:t>
      </w:r>
      <w:bookmarkEnd w:id="61"/>
    </w:p>
    <w:p w14:paraId="3367E527" w14:textId="6B2E032D" w:rsidR="00B63F00" w:rsidRPr="00237F07" w:rsidRDefault="00E5289F" w:rsidP="004E61EE">
      <w:pPr>
        <w:spacing w:after="120" w:line="240" w:lineRule="auto"/>
        <w:jc w:val="both"/>
      </w:pPr>
      <w:r w:rsidRPr="00237F07">
        <w:t xml:space="preserve">The guidelines in </w:t>
      </w:r>
      <w:r w:rsidR="00B268EF" w:rsidRPr="00237F07">
        <w:t xml:space="preserve">IMO </w:t>
      </w:r>
      <w:r w:rsidR="00357C86" w:rsidRPr="00237F07">
        <w:t>MSC.1/</w:t>
      </w:r>
      <w:r w:rsidR="00A11D96" w:rsidRPr="00237F07">
        <w:t>Circ</w:t>
      </w:r>
      <w:r w:rsidR="00357C86" w:rsidRPr="00237F07">
        <w:t>.1609</w:t>
      </w:r>
      <w:r w:rsidR="00B268EF" w:rsidRPr="00237F07">
        <w:t xml:space="preserve"> (Guidelines for the </w:t>
      </w:r>
      <w:r w:rsidR="009471F7" w:rsidRPr="00237F07">
        <w:t>Standardization of User Interface Design for Navigational Equipment</w:t>
      </w:r>
      <w:r w:rsidR="00B268EF" w:rsidRPr="00237F07">
        <w:t xml:space="preserve">) </w:t>
      </w:r>
      <w:r w:rsidRPr="00237F07">
        <w:t>appl</w:t>
      </w:r>
      <w:r w:rsidR="00B252DF" w:rsidRPr="00237F07">
        <w:t>y</w:t>
      </w:r>
      <w:r w:rsidRPr="00237F07">
        <w:t xml:space="preserve"> to the design of user interfaces for navigation systems</w:t>
      </w:r>
      <w:r w:rsidR="00B252DF" w:rsidRPr="00237F07">
        <w:t xml:space="preserve"> such as ECDIS and INS</w:t>
      </w:r>
      <w:r w:rsidR="00B268EF" w:rsidRPr="00237F07">
        <w:t>.</w:t>
      </w:r>
      <w:r w:rsidR="00CF001C" w:rsidRPr="00237F07">
        <w:t xml:space="preserve"> The general principles are described in</w:t>
      </w:r>
      <w:r w:rsidR="00357C86" w:rsidRPr="00237F07">
        <w:t xml:space="preserve"> MSC.1/</w:t>
      </w:r>
      <w:r w:rsidR="00796161" w:rsidRPr="00237F07">
        <w:t>Circ</w:t>
      </w:r>
      <w:r w:rsidR="00357C86" w:rsidRPr="00237F07">
        <w:t>.1609</w:t>
      </w:r>
      <w:r w:rsidR="00CF001C" w:rsidRPr="00237F07">
        <w:t xml:space="preserve"> and </w:t>
      </w:r>
      <w:r w:rsidR="00277A81" w:rsidRPr="00237F07">
        <w:t xml:space="preserve">are </w:t>
      </w:r>
      <w:r w:rsidR="00C45369" w:rsidRPr="00237F07">
        <w:t xml:space="preserve">summarised </w:t>
      </w:r>
      <w:r w:rsidR="00CF001C" w:rsidRPr="00237F07">
        <w:t>in S-100 Part 16A.</w:t>
      </w:r>
    </w:p>
    <w:p w14:paraId="5F1E6A0A" w14:textId="5F0E85A1" w:rsidR="00E12CDB" w:rsidRPr="00237F07" w:rsidRDefault="000D6C8D" w:rsidP="00F2390C">
      <w:pPr>
        <w:pStyle w:val="Heading1"/>
      </w:pPr>
      <w:bookmarkStart w:id="62" w:name="_Toc47708006"/>
      <w:bookmarkStart w:id="63" w:name="_Ref188951485"/>
      <w:bookmarkStart w:id="64" w:name="_Toc194067056"/>
      <w:bookmarkEnd w:id="62"/>
      <w:r w:rsidRPr="00237F07">
        <w:t>Data</w:t>
      </w:r>
      <w:r w:rsidR="00E12CDB" w:rsidRPr="00237F07">
        <w:t xml:space="preserve"> </w:t>
      </w:r>
      <w:r w:rsidRPr="00237F07">
        <w:t>L</w:t>
      </w:r>
      <w:r w:rsidR="00E12CDB" w:rsidRPr="00237F07">
        <w:t>ayers</w:t>
      </w:r>
      <w:bookmarkEnd w:id="63"/>
      <w:bookmarkEnd w:id="64"/>
    </w:p>
    <w:p w14:paraId="77DB75E3" w14:textId="39CA3488" w:rsidR="00D60E7E" w:rsidRPr="00237F07" w:rsidRDefault="00B55D04" w:rsidP="00DB7CFE">
      <w:pPr>
        <w:pStyle w:val="Heading2"/>
      </w:pPr>
      <w:bookmarkStart w:id="65" w:name="_Toc175130107"/>
      <w:bookmarkStart w:id="66" w:name="_Toc178784314"/>
      <w:bookmarkStart w:id="67" w:name="_Ref45143574"/>
      <w:bookmarkStart w:id="68" w:name="_Toc194067057"/>
      <w:bookmarkEnd w:id="65"/>
      <w:bookmarkEnd w:id="66"/>
      <w:r w:rsidRPr="00237F07">
        <w:t>D</w:t>
      </w:r>
      <w:r w:rsidR="00960834" w:rsidRPr="00237F07">
        <w:t xml:space="preserve">ata </w:t>
      </w:r>
      <w:r w:rsidR="008549AF" w:rsidRPr="00237F07">
        <w:t>products and information layers</w:t>
      </w:r>
      <w:bookmarkEnd w:id="67"/>
      <w:bookmarkEnd w:id="68"/>
    </w:p>
    <w:p w14:paraId="130C22D9" w14:textId="0D0BF85D" w:rsidR="00B55D04" w:rsidRPr="00237F07" w:rsidRDefault="00B55D04" w:rsidP="00F2390C">
      <w:pPr>
        <w:pStyle w:val="Heading3"/>
      </w:pPr>
      <w:bookmarkStart w:id="69" w:name="_Ref45055302"/>
      <w:bookmarkStart w:id="70" w:name="_Ref45211567"/>
      <w:bookmarkStart w:id="71" w:name="_Toc194067058"/>
      <w:r w:rsidRPr="00237F07">
        <w:t>Basic product</w:t>
      </w:r>
      <w:r w:rsidR="00FD4A8D" w:rsidRPr="00237F07">
        <w:t xml:space="preserve"> specifications</w:t>
      </w:r>
      <w:r w:rsidRPr="00237F07">
        <w:t xml:space="preserve"> and layers</w:t>
      </w:r>
      <w:bookmarkEnd w:id="69"/>
      <w:bookmarkEnd w:id="70"/>
      <w:bookmarkEnd w:id="71"/>
    </w:p>
    <w:p w14:paraId="431C6DD0" w14:textId="661D0805" w:rsidR="0083356D" w:rsidRPr="00237F07" w:rsidRDefault="00C8199B" w:rsidP="00AA0332">
      <w:pPr>
        <w:spacing w:after="60" w:line="240" w:lineRule="auto"/>
        <w:jc w:val="both"/>
      </w:pPr>
      <w:r w:rsidRPr="00237F07">
        <w:t xml:space="preserve">Navigation displays such as the ECDIS main screen </w:t>
      </w:r>
      <w:r w:rsidR="00960834" w:rsidRPr="00237F07">
        <w:rPr>
          <w:b/>
          <w:bCs/>
        </w:rPr>
        <w:t>must</w:t>
      </w:r>
      <w:r w:rsidRPr="00237F07">
        <w:rPr>
          <w:b/>
          <w:bCs/>
        </w:rPr>
        <w:t xml:space="preserve"> </w:t>
      </w:r>
      <w:r w:rsidR="00960834" w:rsidRPr="00237F07">
        <w:t>be able to</w:t>
      </w:r>
      <w:r w:rsidRPr="00237F07">
        <w:t xml:space="preserve"> </w:t>
      </w:r>
      <w:r w:rsidR="00C470C5">
        <w:t xml:space="preserve">process and </w:t>
      </w:r>
      <w:r w:rsidR="008C35BD">
        <w:t>display</w:t>
      </w:r>
      <w:r w:rsidR="008C35BD" w:rsidRPr="00237F07">
        <w:t xml:space="preserve"> </w:t>
      </w:r>
      <w:r w:rsidR="00480BC0" w:rsidRPr="00237F07">
        <w:t>at least</w:t>
      </w:r>
      <w:r w:rsidR="00656888" w:rsidRPr="00237F07">
        <w:t xml:space="preserve"> </w:t>
      </w:r>
      <w:r w:rsidRPr="00237F07">
        <w:t xml:space="preserve">the following data </w:t>
      </w:r>
      <w:r w:rsidR="002D6394" w:rsidRPr="00237F07">
        <w:t>products</w:t>
      </w:r>
      <w:r w:rsidRPr="00237F07">
        <w:t>:</w:t>
      </w:r>
    </w:p>
    <w:p w14:paraId="2530DFEE" w14:textId="3E44C088" w:rsidR="00A07CCD" w:rsidRPr="00237F07" w:rsidRDefault="00C8199B" w:rsidP="00FD4A8D">
      <w:pPr>
        <w:pStyle w:val="ListParagraph"/>
        <w:numPr>
          <w:ilvl w:val="0"/>
          <w:numId w:val="16"/>
        </w:numPr>
        <w:spacing w:after="60" w:line="240" w:lineRule="auto"/>
        <w:jc w:val="both"/>
      </w:pPr>
      <w:r w:rsidRPr="00237F07">
        <w:t xml:space="preserve">S-101 ENC data as the base layer, </w:t>
      </w:r>
      <w:r w:rsidR="00FD4A8D" w:rsidRPr="00237F07">
        <w:t xml:space="preserve">alongside </w:t>
      </w:r>
      <w:r w:rsidRPr="00237F07">
        <w:t xml:space="preserve">S-57 </w:t>
      </w:r>
      <w:r w:rsidR="006E3B34" w:rsidRPr="00237F07">
        <w:t xml:space="preserve">ENC </w:t>
      </w:r>
      <w:r w:rsidRPr="00237F07">
        <w:t>data</w:t>
      </w:r>
      <w:r w:rsidR="0082322B">
        <w:t xml:space="preserve"> during the transition period</w:t>
      </w:r>
      <w:r w:rsidR="008972A2">
        <w:t>;</w:t>
      </w:r>
    </w:p>
    <w:p w14:paraId="42DBF5D0" w14:textId="5A6380F1" w:rsidR="00656888" w:rsidRPr="00237F07" w:rsidRDefault="00656888" w:rsidP="00AE2737">
      <w:pPr>
        <w:pStyle w:val="ListParagraph"/>
        <w:numPr>
          <w:ilvl w:val="0"/>
          <w:numId w:val="16"/>
        </w:numPr>
        <w:spacing w:after="60" w:line="240" w:lineRule="auto"/>
        <w:jc w:val="both"/>
      </w:pPr>
      <w:r w:rsidRPr="00237F07">
        <w:t xml:space="preserve">S-102 </w:t>
      </w:r>
      <w:r w:rsidR="001A3D58" w:rsidRPr="00237F07">
        <w:t>Bathymetric Surfac</w:t>
      </w:r>
      <w:r w:rsidR="00497BDA" w:rsidRPr="00237F07">
        <w:t>e</w:t>
      </w:r>
      <w:r w:rsidR="00C470C5">
        <w:t>, only for Enhanced Safety Contour and Water Level Adjustment (Appendix D)</w:t>
      </w:r>
      <w:r w:rsidR="000F2A6A" w:rsidRPr="00237F07">
        <w:t>;</w:t>
      </w:r>
    </w:p>
    <w:p w14:paraId="68E23E6B" w14:textId="52B9B954" w:rsidR="001A3D58" w:rsidRPr="00237F07" w:rsidRDefault="001A3D58" w:rsidP="00AE2737">
      <w:pPr>
        <w:pStyle w:val="ListParagraph"/>
        <w:numPr>
          <w:ilvl w:val="0"/>
          <w:numId w:val="16"/>
        </w:numPr>
        <w:spacing w:after="60" w:line="240" w:lineRule="auto"/>
        <w:jc w:val="both"/>
      </w:pPr>
      <w:r w:rsidRPr="00237F07">
        <w:t>S-104 Water Level inf</w:t>
      </w:r>
      <w:r w:rsidR="000F2A6A" w:rsidRPr="00237F07">
        <w:t>ormation for Surface Navigation</w:t>
      </w:r>
      <w:r w:rsidR="00C470C5">
        <w:t>, only for Water Level Adjustment (Appendix D)</w:t>
      </w:r>
      <w:r w:rsidR="000F2A6A" w:rsidRPr="00237F07">
        <w:t>;</w:t>
      </w:r>
    </w:p>
    <w:p w14:paraId="7058595E" w14:textId="127F38A3" w:rsidR="00656888" w:rsidRPr="00237F07" w:rsidRDefault="00656888" w:rsidP="00AE2737">
      <w:pPr>
        <w:pStyle w:val="ListParagraph"/>
        <w:numPr>
          <w:ilvl w:val="0"/>
          <w:numId w:val="16"/>
        </w:numPr>
        <w:spacing w:after="60" w:line="240" w:lineRule="auto"/>
        <w:jc w:val="both"/>
      </w:pPr>
      <w:r w:rsidRPr="00237F07">
        <w:t xml:space="preserve">S-111 </w:t>
      </w:r>
      <w:r w:rsidR="001A3D58" w:rsidRPr="00237F07">
        <w:t>S</w:t>
      </w:r>
      <w:r w:rsidRPr="00237F07">
        <w:t xml:space="preserve">urface </w:t>
      </w:r>
      <w:r w:rsidR="001A3D58" w:rsidRPr="00237F07">
        <w:t>C</w:t>
      </w:r>
      <w:r w:rsidRPr="00237F07">
        <w:t>urrent</w:t>
      </w:r>
      <w:r w:rsidR="001A3D58" w:rsidRPr="00237F07">
        <w:t>s</w:t>
      </w:r>
      <w:r w:rsidR="00C470C5">
        <w:t>, additional requirements apply (Section 13.1 and Appendix G)</w:t>
      </w:r>
      <w:r w:rsidR="000F2A6A" w:rsidRPr="00237F07">
        <w:t>;</w:t>
      </w:r>
    </w:p>
    <w:p w14:paraId="1802341C" w14:textId="61CD0E84" w:rsidR="001A3D58" w:rsidRPr="00237F07" w:rsidRDefault="000F2A6A" w:rsidP="00AE2737">
      <w:pPr>
        <w:pStyle w:val="ListParagraph"/>
        <w:numPr>
          <w:ilvl w:val="0"/>
          <w:numId w:val="16"/>
        </w:numPr>
        <w:spacing w:after="60" w:line="240" w:lineRule="auto"/>
        <w:jc w:val="both"/>
      </w:pPr>
      <w:r w:rsidRPr="00237F07">
        <w:t>S-124 Navigational Warnings</w:t>
      </w:r>
      <w:r w:rsidR="00C470C5">
        <w:t>, additional requirements also apply (Section 12.12 )</w:t>
      </w:r>
      <w:r w:rsidRPr="00237F07">
        <w:t>;</w:t>
      </w:r>
    </w:p>
    <w:p w14:paraId="43BE239C" w14:textId="02C989FA" w:rsidR="00AD2F07" w:rsidRPr="00237F07" w:rsidRDefault="00AD2F07" w:rsidP="00AD2F07">
      <w:pPr>
        <w:pStyle w:val="ListParagraph"/>
        <w:numPr>
          <w:ilvl w:val="0"/>
          <w:numId w:val="16"/>
        </w:numPr>
        <w:spacing w:after="120" w:line="240" w:lineRule="auto"/>
        <w:jc w:val="both"/>
      </w:pPr>
      <w:r w:rsidRPr="00237F07">
        <w:t>S-128 Catalogue of Nautical Products</w:t>
      </w:r>
      <w:r w:rsidR="00C470C5">
        <w:t>, only with</w:t>
      </w:r>
      <w:r w:rsidR="006779F8">
        <w:t>in</w:t>
      </w:r>
      <w:r w:rsidR="00C470C5">
        <w:t xml:space="preserve"> Update Status Reports</w:t>
      </w:r>
      <w:r w:rsidR="006779F8">
        <w:t xml:space="preserve"> (Appendix C)</w:t>
      </w:r>
      <w:r w:rsidR="00C470C5">
        <w:t xml:space="preserve"> and graphical indexes</w:t>
      </w:r>
      <w:r w:rsidR="006779F8">
        <w:t xml:space="preserve"> (Section 12.4)</w:t>
      </w:r>
    </w:p>
    <w:p w14:paraId="521B8F4A" w14:textId="3EBD8187" w:rsidR="00C470C5" w:rsidRDefault="000F2A6A" w:rsidP="00C470C5">
      <w:pPr>
        <w:pStyle w:val="ListParagraph"/>
        <w:numPr>
          <w:ilvl w:val="0"/>
          <w:numId w:val="16"/>
        </w:numPr>
        <w:spacing w:after="60" w:line="240" w:lineRule="auto"/>
        <w:jc w:val="both"/>
      </w:pPr>
      <w:r w:rsidRPr="00237F07">
        <w:t>S-129 Under</w:t>
      </w:r>
      <w:r w:rsidR="002128CD">
        <w:t xml:space="preserve"> </w:t>
      </w:r>
      <w:r w:rsidR="008972A2">
        <w:t>K</w:t>
      </w:r>
      <w:r w:rsidRPr="00237F07">
        <w:t>eel Clearance</w:t>
      </w:r>
      <w:r w:rsidR="008972A2">
        <w:t xml:space="preserve"> Management</w:t>
      </w:r>
      <w:r w:rsidRPr="00237F07">
        <w:t>;</w:t>
      </w:r>
    </w:p>
    <w:p w14:paraId="4795731A" w14:textId="77777777" w:rsidR="00C470C5" w:rsidRDefault="00C470C5" w:rsidP="00C470C5">
      <w:pPr>
        <w:spacing w:after="60" w:line="240" w:lineRule="auto"/>
        <w:jc w:val="both"/>
      </w:pPr>
    </w:p>
    <w:p w14:paraId="0BF1C0C1" w14:textId="2A8A3F14" w:rsidR="00C470C5" w:rsidRDefault="00C470C5" w:rsidP="00530F27">
      <w:pPr>
        <w:spacing w:after="120" w:line="240" w:lineRule="auto"/>
        <w:jc w:val="both"/>
      </w:pPr>
      <w:del w:id="72" w:author="jonathan pritchard" w:date="2025-06-02T12:04:00Z" w16du:dateUtc="2025-06-02T11:04:00Z">
        <w:r w:rsidRPr="00F81DCC" w:rsidDel="00725AA2">
          <w:delText>With the exception of t</w:delText>
        </w:r>
      </w:del>
      <w:ins w:id="73" w:author="jonathan pritchard" w:date="2025-06-02T12:04:00Z" w16du:dateUtc="2025-06-02T11:04:00Z">
        <w:r w:rsidR="00725AA2">
          <w:t>T</w:t>
        </w:r>
      </w:ins>
      <w:r w:rsidRPr="00F81DCC">
        <w:t>he ENC layer</w:t>
      </w:r>
      <w:ins w:id="74" w:author="jonathan pritchard" w:date="2025-06-02T12:04:00Z" w16du:dateUtc="2025-06-02T11:04:00Z">
        <w:r w:rsidR="00725AA2">
          <w:t xml:space="preserve"> </w:t>
        </w:r>
      </w:ins>
      <w:del w:id="75" w:author="jonathan pritchard" w:date="2025-06-02T12:04:00Z" w16du:dateUtc="2025-06-02T11:04:00Z">
        <w:r w:rsidRPr="00F81DCC" w:rsidDel="00725AA2">
          <w:delText xml:space="preserve">, which </w:delText>
        </w:r>
      </w:del>
      <w:r w:rsidRPr="00F81DCC">
        <w:t>must be permanently on</w:t>
      </w:r>
      <w:ins w:id="76" w:author="jonathan pritchard" w:date="2025-06-02T12:04:00Z" w16du:dateUtc="2025-06-02T11:04:00Z">
        <w:r w:rsidR="00725AA2">
          <w:t xml:space="preserve">. </w:t>
        </w:r>
      </w:ins>
      <w:del w:id="77" w:author="jonathan pritchard" w:date="2025-06-02T12:04:00Z" w16du:dateUtc="2025-06-02T11:04:00Z">
        <w:r w:rsidRPr="00F81DCC" w:rsidDel="00725AA2">
          <w:delText>, t</w:delText>
        </w:r>
      </w:del>
      <w:ins w:id="78" w:author="jonathan pritchard" w:date="2025-06-02T12:04:00Z" w16du:dateUtc="2025-06-02T11:04:00Z">
        <w:r w:rsidR="00725AA2">
          <w:t>T</w:t>
        </w:r>
      </w:ins>
      <w:r w:rsidRPr="00F81DCC">
        <w:t xml:space="preserve">he mariner must be able to switch the graphical display of </w:t>
      </w:r>
      <w:r w:rsidR="003C0506">
        <w:t>S-111, S-124, S-129</w:t>
      </w:r>
      <w:r w:rsidRPr="00F81DCC">
        <w:t xml:space="preserve"> on and off.</w:t>
      </w:r>
      <w:r>
        <w:t xml:space="preserve"> </w:t>
      </w:r>
      <w:r w:rsidR="00E4615A">
        <w:t>Graphical display of S-101 is defined in Appendix E. Additional requirements for the graphical display of S-111, S-124 and S-129 are contained in 12.2.</w:t>
      </w:r>
    </w:p>
    <w:p w14:paraId="09D5B609" w14:textId="5BF0EFA9" w:rsidR="008C35BD" w:rsidRPr="00237F07" w:rsidRDefault="008C35BD" w:rsidP="00530F27">
      <w:pPr>
        <w:pStyle w:val="Heading3"/>
      </w:pPr>
      <w:bookmarkStart w:id="79" w:name="_Toc194067059"/>
      <w:r>
        <w:t>Projected Data</w:t>
      </w:r>
      <w:bookmarkEnd w:id="79"/>
    </w:p>
    <w:p w14:paraId="752F0D33" w14:textId="6C962806" w:rsidR="00F13E78" w:rsidRPr="00237F07" w:rsidRDefault="00F13E78" w:rsidP="002D7DEE">
      <w:pPr>
        <w:spacing w:after="120" w:line="240" w:lineRule="auto"/>
        <w:jc w:val="both"/>
      </w:pPr>
      <w:r>
        <w:t xml:space="preserve">ECDIS must support the import of data products using unprojected geographic latitude and longitude values. Additionally, ECDIS must support the import of S-102 and S-104 data products using coordinates which are projected using either UTM or UPS projections. </w:t>
      </w:r>
      <w:r w:rsidR="00522226">
        <w:t>F</w:t>
      </w:r>
      <w:r>
        <w:t xml:space="preserve">ormulas for </w:t>
      </w:r>
      <w:r w:rsidRPr="00624B58">
        <w:t xml:space="preserve">conversion of such coordinates back to unprojected latitude and longitude values are contained in appendix </w:t>
      </w:r>
      <w:r w:rsidR="00624B58" w:rsidRPr="00624B58">
        <w:t>H</w:t>
      </w:r>
      <w:r w:rsidRPr="00624B58">
        <w:t xml:space="preserve"> of this</w:t>
      </w:r>
      <w:r>
        <w:t xml:space="preserve"> document.</w:t>
      </w:r>
    </w:p>
    <w:p w14:paraId="2AA0EF74" w14:textId="76329AB1" w:rsidR="00D60E7E" w:rsidRPr="00237F07" w:rsidRDefault="00B55D04" w:rsidP="00B42F17">
      <w:pPr>
        <w:pStyle w:val="Heading3"/>
      </w:pPr>
      <w:bookmarkStart w:id="80" w:name="_Ref45055480"/>
      <w:bookmarkStart w:id="81" w:name="_Ref45211570"/>
      <w:bookmarkStart w:id="82" w:name="_Toc194067060"/>
      <w:r w:rsidRPr="00237F07">
        <w:t xml:space="preserve">Other </w:t>
      </w:r>
      <w:r w:rsidR="008549AF" w:rsidRPr="00237F07">
        <w:t>data products</w:t>
      </w:r>
      <w:bookmarkEnd w:id="80"/>
      <w:bookmarkEnd w:id="81"/>
      <w:bookmarkEnd w:id="82"/>
    </w:p>
    <w:p w14:paraId="3209FFF3" w14:textId="490F02AE" w:rsidR="001A3D58" w:rsidRPr="00237F07" w:rsidRDefault="00796161" w:rsidP="00AA0332">
      <w:pPr>
        <w:spacing w:after="60" w:line="240" w:lineRule="auto"/>
        <w:jc w:val="both"/>
      </w:pPr>
      <w:r w:rsidRPr="00237F07">
        <w:t xml:space="preserve">The intention is that in future editions of this document, when operational product specifications are published by IHO, </w:t>
      </w:r>
      <w:r w:rsidR="00960834" w:rsidRPr="00237F07">
        <w:t xml:space="preserve">navigation </w:t>
      </w:r>
      <w:r w:rsidR="008549AF" w:rsidRPr="00237F07">
        <w:t>displays such as the ECDIS main screen</w:t>
      </w:r>
      <w:r w:rsidR="00960834" w:rsidRPr="00237F07">
        <w:t xml:space="preserve"> </w:t>
      </w:r>
      <w:r w:rsidRPr="00237F07">
        <w:t xml:space="preserve">will </w:t>
      </w:r>
      <w:r w:rsidR="00EE7A3D" w:rsidRPr="00237F07">
        <w:t xml:space="preserve">allow the mariner to </w:t>
      </w:r>
      <w:r w:rsidR="00522226">
        <w:t xml:space="preserve">process </w:t>
      </w:r>
      <w:r w:rsidR="00EE7A3D" w:rsidRPr="00237F07">
        <w:t>the following data products</w:t>
      </w:r>
    </w:p>
    <w:p w14:paraId="638A72EC" w14:textId="26B8CC63" w:rsidR="00A4729C" w:rsidRPr="00237F07" w:rsidRDefault="00A4729C" w:rsidP="00AE2737">
      <w:pPr>
        <w:pStyle w:val="ListParagraph"/>
        <w:numPr>
          <w:ilvl w:val="0"/>
          <w:numId w:val="17"/>
        </w:numPr>
        <w:spacing w:after="60" w:line="240" w:lineRule="auto"/>
        <w:jc w:val="both"/>
      </w:pPr>
      <w:r w:rsidRPr="00237F07">
        <w:t>S-122 Marine Protected Areas</w:t>
      </w:r>
      <w:r w:rsidR="000F2A6A" w:rsidRPr="00237F07">
        <w:t>;</w:t>
      </w:r>
    </w:p>
    <w:p w14:paraId="08C77765" w14:textId="1445706F" w:rsidR="00497BDA" w:rsidRPr="00237F07" w:rsidRDefault="00A4729C" w:rsidP="00AE2737">
      <w:pPr>
        <w:pStyle w:val="ListParagraph"/>
        <w:numPr>
          <w:ilvl w:val="0"/>
          <w:numId w:val="17"/>
        </w:numPr>
        <w:spacing w:after="60" w:line="240" w:lineRule="auto"/>
        <w:jc w:val="both"/>
      </w:pPr>
      <w:r w:rsidRPr="00237F07">
        <w:t xml:space="preserve">S-123 </w:t>
      </w:r>
      <w:r w:rsidR="000F2A6A" w:rsidRPr="00237F07">
        <w:t>Marine Radio Services;</w:t>
      </w:r>
    </w:p>
    <w:p w14:paraId="45AD7D6E" w14:textId="03A86F15" w:rsidR="007D45C3" w:rsidRPr="00B77A92" w:rsidRDefault="007D45C3" w:rsidP="00AE2737">
      <w:pPr>
        <w:pStyle w:val="ListParagraph"/>
        <w:numPr>
          <w:ilvl w:val="0"/>
          <w:numId w:val="17"/>
        </w:numPr>
        <w:spacing w:after="60" w:line="240" w:lineRule="auto"/>
        <w:jc w:val="both"/>
      </w:pPr>
      <w:r w:rsidRPr="00B77A92">
        <w:lastRenderedPageBreak/>
        <w:t>S-125</w:t>
      </w:r>
      <w:r w:rsidR="002D6394" w:rsidRPr="00B77A92">
        <w:t xml:space="preserve"> </w:t>
      </w:r>
      <w:r w:rsidR="00776736" w:rsidRPr="00B77A92">
        <w:t>Marine Aids to Navigation</w:t>
      </w:r>
      <w:r w:rsidR="002128CD">
        <w:t>;</w:t>
      </w:r>
    </w:p>
    <w:p w14:paraId="1E591681" w14:textId="0D27E0D7" w:rsidR="005A185A" w:rsidRPr="00237F07" w:rsidRDefault="000F2A6A" w:rsidP="00AE2737">
      <w:pPr>
        <w:pStyle w:val="ListParagraph"/>
        <w:numPr>
          <w:ilvl w:val="0"/>
          <w:numId w:val="17"/>
        </w:numPr>
        <w:spacing w:after="60" w:line="240" w:lineRule="auto"/>
        <w:jc w:val="both"/>
      </w:pPr>
      <w:r w:rsidRPr="00237F07">
        <w:t>S-127 Marine Traffic Management;</w:t>
      </w:r>
    </w:p>
    <w:p w14:paraId="4FD66DDE" w14:textId="3C0D11A4" w:rsidR="007D45C3" w:rsidRPr="00B77A92" w:rsidRDefault="007D45C3" w:rsidP="00AE2737">
      <w:pPr>
        <w:pStyle w:val="ListParagraph"/>
        <w:numPr>
          <w:ilvl w:val="0"/>
          <w:numId w:val="17"/>
        </w:numPr>
        <w:spacing w:after="60" w:line="240" w:lineRule="auto"/>
        <w:jc w:val="both"/>
      </w:pPr>
      <w:r w:rsidRPr="00B77A92">
        <w:t>S-131</w:t>
      </w:r>
      <w:r w:rsidR="00796161" w:rsidRPr="00B77A92">
        <w:t xml:space="preserve"> Marine Harbour Infrastructure</w:t>
      </w:r>
      <w:r w:rsidR="002128CD">
        <w:t>;</w:t>
      </w:r>
    </w:p>
    <w:p w14:paraId="52CFF01E" w14:textId="31707D95" w:rsidR="00776736" w:rsidRPr="00522226" w:rsidRDefault="00776736" w:rsidP="00AE2737">
      <w:pPr>
        <w:pStyle w:val="ListParagraph"/>
        <w:numPr>
          <w:ilvl w:val="0"/>
          <w:numId w:val="17"/>
        </w:numPr>
        <w:spacing w:after="60" w:line="240" w:lineRule="auto"/>
        <w:jc w:val="both"/>
      </w:pPr>
      <w:r w:rsidRPr="00522226">
        <w:t>WMO S-411 Ice Information</w:t>
      </w:r>
      <w:r w:rsidR="002128CD" w:rsidRPr="00522226">
        <w:t>;</w:t>
      </w:r>
    </w:p>
    <w:p w14:paraId="69C2D57B" w14:textId="005D108F" w:rsidR="00776736" w:rsidRPr="00522226" w:rsidRDefault="00776736" w:rsidP="00AE2737">
      <w:pPr>
        <w:pStyle w:val="ListParagraph"/>
        <w:numPr>
          <w:ilvl w:val="0"/>
          <w:numId w:val="17"/>
        </w:numPr>
        <w:spacing w:after="60" w:line="240" w:lineRule="auto"/>
        <w:jc w:val="both"/>
      </w:pPr>
      <w:r w:rsidRPr="00522226">
        <w:t xml:space="preserve">WMO </w:t>
      </w:r>
      <w:r w:rsidR="00494538" w:rsidRPr="00530F27">
        <w:t>S-412</w:t>
      </w:r>
      <w:r w:rsidR="00494538" w:rsidRPr="00522226">
        <w:t xml:space="preserve"> </w:t>
      </w:r>
      <w:r w:rsidR="008972A2" w:rsidRPr="00522226">
        <w:t>Weather and Wave Hazards</w:t>
      </w:r>
      <w:r w:rsidR="002128CD" w:rsidRPr="00522226">
        <w:t>;</w:t>
      </w:r>
    </w:p>
    <w:p w14:paraId="408E69DF" w14:textId="77777777" w:rsidR="000F2A6A" w:rsidRPr="00237F07" w:rsidRDefault="000F2A6A" w:rsidP="00AA0332">
      <w:pPr>
        <w:spacing w:after="120" w:line="240" w:lineRule="auto"/>
        <w:jc w:val="both"/>
      </w:pPr>
    </w:p>
    <w:p w14:paraId="0AB41732" w14:textId="29495B4A" w:rsidR="00A36C96" w:rsidRPr="00237F07" w:rsidRDefault="00740F24" w:rsidP="00DB7CFE">
      <w:pPr>
        <w:pStyle w:val="Heading2"/>
      </w:pPr>
      <w:bookmarkStart w:id="83" w:name="_Ref42642169"/>
      <w:bookmarkStart w:id="84" w:name="_Toc194067061"/>
      <w:r w:rsidRPr="00237F07">
        <w:t>Mitigation of d</w:t>
      </w:r>
      <w:r w:rsidR="00A36C96" w:rsidRPr="00237F07">
        <w:t>ata overload</w:t>
      </w:r>
      <w:bookmarkEnd w:id="83"/>
      <w:bookmarkEnd w:id="84"/>
    </w:p>
    <w:p w14:paraId="19F1CC81" w14:textId="1E99A9CE" w:rsidR="00A02000" w:rsidRDefault="00A02000" w:rsidP="00AA0332">
      <w:pPr>
        <w:spacing w:after="120" w:line="240" w:lineRule="auto"/>
        <w:jc w:val="both"/>
      </w:pPr>
      <w:r w:rsidRPr="00F0338B">
        <w:t xml:space="preserve">To prevent the simultaneous presentation of multiple data layers from cluttering the presentation and hiding critical information, the ECDIS shall implement good practice in user interface design, including the applicable IMO requirements (MSC.191(79), MSC.1/Circ1609), </w:t>
      </w:r>
      <w:r w:rsidR="002F74A0">
        <w:t>see also Section 8.</w:t>
      </w:r>
    </w:p>
    <w:p w14:paraId="4AA9B1D3" w14:textId="69AA4C20" w:rsidR="0040028C" w:rsidRDefault="004D00EC" w:rsidP="00AA0332">
      <w:pPr>
        <w:spacing w:after="120" w:line="240" w:lineRule="auto"/>
        <w:jc w:val="both"/>
      </w:pPr>
      <w:r w:rsidRPr="00237F07">
        <w:t xml:space="preserve">Detection </w:t>
      </w:r>
      <w:r w:rsidR="00D242A8" w:rsidRPr="00237F07">
        <w:t xml:space="preserve">of </w:t>
      </w:r>
      <w:r w:rsidRPr="00237F07">
        <w:t>and response</w:t>
      </w:r>
      <w:r w:rsidR="00A36C96" w:rsidRPr="00237F07">
        <w:t xml:space="preserve"> </w:t>
      </w:r>
      <w:r w:rsidR="00D242A8" w:rsidRPr="00237F07">
        <w:t xml:space="preserve">to possible data overload </w:t>
      </w:r>
      <w:r w:rsidRPr="00237F07">
        <w:t>should</w:t>
      </w:r>
      <w:r w:rsidR="00A36C96" w:rsidRPr="00237F07">
        <w:t xml:space="preserve"> be guided by the role </w:t>
      </w:r>
      <w:r w:rsidR="002A7FC8" w:rsidRPr="00237F07">
        <w:t>a particular system</w:t>
      </w:r>
      <w:r w:rsidRPr="00237F07">
        <w:t xml:space="preserve"> is playing</w:t>
      </w:r>
      <w:r w:rsidR="002A7FC8" w:rsidRPr="00237F07">
        <w:t xml:space="preserve"> at the moment (e.g., a display being used </w:t>
      </w:r>
      <w:r w:rsidR="001D168B" w:rsidRPr="00237F07">
        <w:t>for planning may be able to treat potential overloading in a laxer manner than</w:t>
      </w:r>
      <w:r w:rsidR="002A7FC8" w:rsidRPr="00237F07">
        <w:t xml:space="preserve"> navigation display</w:t>
      </w:r>
      <w:r w:rsidR="001D168B" w:rsidRPr="00237F07">
        <w:t>s being used for route monitoring and collision avoidance</w:t>
      </w:r>
      <w:r w:rsidRPr="00237F07">
        <w:t>)</w:t>
      </w:r>
      <w:r w:rsidR="002A7FC8" w:rsidRPr="00237F07">
        <w:t>.</w:t>
      </w:r>
      <w:r w:rsidR="008878F3" w:rsidRPr="00237F07">
        <w:t xml:space="preserve"> </w:t>
      </w:r>
    </w:p>
    <w:p w14:paraId="11F8FE8E" w14:textId="77777777" w:rsidR="000F2A6A" w:rsidRPr="00237F07" w:rsidRDefault="000F2A6A" w:rsidP="00AA0332">
      <w:pPr>
        <w:spacing w:after="120" w:line="240" w:lineRule="auto"/>
        <w:jc w:val="both"/>
      </w:pPr>
    </w:p>
    <w:p w14:paraId="4E08DACA" w14:textId="0DDABD6F" w:rsidR="005A03D0" w:rsidRPr="00237F07" w:rsidRDefault="004A2B46" w:rsidP="00214B3A">
      <w:pPr>
        <w:pStyle w:val="Heading1"/>
      </w:pPr>
      <w:bookmarkStart w:id="85" w:name="_Toc194067062"/>
      <w:r w:rsidRPr="00237F07">
        <w:t>P</w:t>
      </w:r>
      <w:r w:rsidR="005A03D0" w:rsidRPr="00237F07">
        <w:t xml:space="preserve">ortrayal </w:t>
      </w:r>
      <w:r w:rsidRPr="00237F07">
        <w:t>P</w:t>
      </w:r>
      <w:r w:rsidR="005A03D0" w:rsidRPr="00237F07">
        <w:t>rocess</w:t>
      </w:r>
      <w:r w:rsidR="00F53FBA" w:rsidRPr="00237F07">
        <w:t xml:space="preserve">, </w:t>
      </w:r>
      <w:r w:rsidRPr="00237F07">
        <w:t>Catalogue Elements</w:t>
      </w:r>
      <w:r w:rsidR="00F53FBA" w:rsidRPr="00237F07">
        <w:t>, and Alerting</w:t>
      </w:r>
      <w:bookmarkEnd w:id="85"/>
    </w:p>
    <w:p w14:paraId="3A3C63D8" w14:textId="5C22A73B" w:rsidR="00161C04" w:rsidRPr="00237F07" w:rsidRDefault="00D85A9D" w:rsidP="00AA0332">
      <w:pPr>
        <w:spacing w:after="120" w:line="240" w:lineRule="auto"/>
        <w:jc w:val="both"/>
      </w:pPr>
      <w:r w:rsidRPr="00237F07">
        <w:t>This section provides a brief</w:t>
      </w:r>
      <w:r w:rsidR="00235FD2" w:rsidRPr="00237F07">
        <w:t>, informative</w:t>
      </w:r>
      <w:r w:rsidRPr="00237F07">
        <w:t xml:space="preserve"> summary of the </w:t>
      </w:r>
      <w:r w:rsidR="00235FD2" w:rsidRPr="00237F07">
        <w:t xml:space="preserve">S-100 </w:t>
      </w:r>
      <w:r w:rsidRPr="00237F07">
        <w:t>portrayal process</w:t>
      </w:r>
      <w:r w:rsidR="008F0427" w:rsidRPr="00237F07">
        <w:t xml:space="preserve">, </w:t>
      </w:r>
      <w:r w:rsidRPr="00237F07">
        <w:t xml:space="preserve">the main elements of </w:t>
      </w:r>
      <w:r w:rsidR="000F2A6A" w:rsidRPr="00237F07">
        <w:t>P</w:t>
      </w:r>
      <w:r w:rsidRPr="00237F07">
        <w:t>ortrayal</w:t>
      </w:r>
      <w:r w:rsidR="008F0427" w:rsidRPr="00237F07">
        <w:t xml:space="preserve"> </w:t>
      </w:r>
      <w:r w:rsidR="000F2A6A" w:rsidRPr="00237F07">
        <w:t>C</w:t>
      </w:r>
      <w:r w:rsidRPr="00237F07">
        <w:t>atalogues</w:t>
      </w:r>
      <w:r w:rsidR="008F0427" w:rsidRPr="00237F07">
        <w:t>, and the alert model</w:t>
      </w:r>
      <w:r w:rsidRPr="00237F07">
        <w:t xml:space="preserve">. More details </w:t>
      </w:r>
      <w:r w:rsidR="00161C04" w:rsidRPr="00237F07">
        <w:t xml:space="preserve">about the process and definitions of </w:t>
      </w:r>
      <w:r w:rsidR="000F2A6A" w:rsidRPr="00237F07">
        <w:t>P</w:t>
      </w:r>
      <w:r w:rsidR="00161C04" w:rsidRPr="00237F07">
        <w:t xml:space="preserve">ortrayal </w:t>
      </w:r>
      <w:r w:rsidR="000F2A6A" w:rsidRPr="00237F07">
        <w:t>C</w:t>
      </w:r>
      <w:r w:rsidR="00161C04" w:rsidRPr="00237F07">
        <w:t>atalogue elements</w:t>
      </w:r>
      <w:r w:rsidR="008F0427" w:rsidRPr="00237F07">
        <w:t xml:space="preserve"> and the alerting model</w:t>
      </w:r>
      <w:r w:rsidR="00161C04" w:rsidRPr="00237F07">
        <w:t xml:space="preserve"> </w:t>
      </w:r>
      <w:r w:rsidRPr="00237F07">
        <w:t>are available in S-100 Parts 9 and 9a.</w:t>
      </w:r>
    </w:p>
    <w:p w14:paraId="72A3851D" w14:textId="3F227133" w:rsidR="00D85A9D" w:rsidRPr="00237F07" w:rsidRDefault="00161C04" w:rsidP="00AA0332">
      <w:pPr>
        <w:spacing w:after="120" w:line="240" w:lineRule="auto"/>
        <w:jc w:val="both"/>
      </w:pPr>
      <w:r w:rsidRPr="00237F07">
        <w:t xml:space="preserve">Later sections of </w:t>
      </w:r>
      <w:r w:rsidR="00F8463D">
        <w:t>this</w:t>
      </w:r>
      <w:r w:rsidRPr="00237F07">
        <w:t xml:space="preserve"> document describe how the portrayal elements should be used in an ECDIS implementation.</w:t>
      </w:r>
    </w:p>
    <w:p w14:paraId="30CBE76E" w14:textId="77777777" w:rsidR="000F2A6A" w:rsidRPr="00237F07" w:rsidRDefault="000F2A6A" w:rsidP="00AA0332">
      <w:pPr>
        <w:spacing w:after="120" w:line="240" w:lineRule="auto"/>
        <w:jc w:val="both"/>
      </w:pPr>
    </w:p>
    <w:p w14:paraId="45051FF8" w14:textId="22BD27D4" w:rsidR="00EE220D" w:rsidRPr="00237F07" w:rsidRDefault="00EE220D" w:rsidP="00DB7CFE">
      <w:pPr>
        <w:pStyle w:val="Heading2"/>
      </w:pPr>
      <w:bookmarkStart w:id="86" w:name="_Toc194067063"/>
      <w:r w:rsidRPr="00237F07">
        <w:t>Overview of the portrayal process</w:t>
      </w:r>
      <w:bookmarkEnd w:id="86"/>
    </w:p>
    <w:p w14:paraId="594685A0" w14:textId="108EC759" w:rsidR="005543C4" w:rsidRPr="00237F07" w:rsidRDefault="00A10FE8" w:rsidP="00AA0332">
      <w:pPr>
        <w:spacing w:after="120" w:line="240" w:lineRule="auto"/>
        <w:jc w:val="both"/>
      </w:pPr>
      <w:r w:rsidRPr="00237F07">
        <w:t xml:space="preserve">The system has </w:t>
      </w:r>
      <w:r w:rsidR="00D5076B" w:rsidRPr="00237F07">
        <w:t>f</w:t>
      </w:r>
      <w:r w:rsidRPr="00237F07">
        <w:t xml:space="preserve">eature data within its internal database that needs to be portrayed. The System Portrayal Engine transforms the </w:t>
      </w:r>
      <w:r w:rsidR="00D5076B" w:rsidRPr="00237F07">
        <w:t>f</w:t>
      </w:r>
      <w:r w:rsidRPr="00237F07">
        <w:t>eature data into drawing instructions</w:t>
      </w:r>
      <w:r w:rsidR="00D5076B" w:rsidRPr="00237F07">
        <w:t xml:space="preserve"> according to the portrayal rules defined in the </w:t>
      </w:r>
      <w:r w:rsidR="000F2A6A" w:rsidRPr="00237F07">
        <w:t>P</w:t>
      </w:r>
      <w:r w:rsidR="00D5076B" w:rsidRPr="00237F07">
        <w:t xml:space="preserve">ortrayal </w:t>
      </w:r>
      <w:r w:rsidR="000F2A6A" w:rsidRPr="00237F07">
        <w:t>C</w:t>
      </w:r>
      <w:r w:rsidR="00D5076B" w:rsidRPr="00237F07">
        <w:t>atalogue</w:t>
      </w:r>
      <w:r w:rsidRPr="00237F07">
        <w:t xml:space="preserve">. </w:t>
      </w:r>
      <w:r w:rsidR="00341B76" w:rsidRPr="00237F07">
        <w:t xml:space="preserve">The drawing instructions are intermediate data used by the rendering engine to produce the </w:t>
      </w:r>
      <w:r w:rsidR="009D54A5" w:rsidRPr="00237F07">
        <w:t>portrayal</w:t>
      </w:r>
      <w:r w:rsidR="00341B76" w:rsidRPr="00237F07">
        <w:t xml:space="preserve"> output. </w:t>
      </w:r>
      <w:r w:rsidRPr="00237F07">
        <w:t xml:space="preserve">Drawing instructions include such things as references to symbol definitions, priority and filtering information. </w:t>
      </w:r>
      <w:r w:rsidR="00BE7352" w:rsidRPr="00237F07">
        <w:t xml:space="preserve">The symbol definitions contain the details of all graphical elements used for the portrayal. </w:t>
      </w:r>
      <w:r w:rsidRPr="00237F07">
        <w:t>The drawing instructions are processed by the rendering engine to produce the final display</w:t>
      </w:r>
      <w:r w:rsidR="00BE7352" w:rsidRPr="00237F07">
        <w:t xml:space="preserve"> according to the output device</w:t>
      </w:r>
      <w:r w:rsidRPr="00237F07">
        <w:t>.</w:t>
      </w:r>
    </w:p>
    <w:p w14:paraId="50A05D19" w14:textId="7C5C3CF2" w:rsidR="00293CE9" w:rsidRPr="00237F07" w:rsidRDefault="005543C4" w:rsidP="00AA0332">
      <w:pPr>
        <w:spacing w:after="120" w:line="240" w:lineRule="auto"/>
        <w:jc w:val="both"/>
      </w:pPr>
      <w:r w:rsidRPr="00237F07">
        <w:t>S-</w:t>
      </w:r>
      <w:r w:rsidR="00A5400C" w:rsidRPr="00237F07">
        <w:t>100 describes</w:t>
      </w:r>
      <w:r w:rsidRPr="00237F07">
        <w:t xml:space="preserve"> </w:t>
      </w:r>
      <w:r w:rsidR="00653147" w:rsidRPr="00237F07">
        <w:t xml:space="preserve">two different portrayal mechanisms, one based on </w:t>
      </w:r>
      <w:r w:rsidRPr="00237F07">
        <w:t xml:space="preserve">XSLT </w:t>
      </w:r>
      <w:r w:rsidR="00653147" w:rsidRPr="00237F07">
        <w:t xml:space="preserve">templates </w:t>
      </w:r>
      <w:r w:rsidRPr="00237F07">
        <w:t xml:space="preserve">and </w:t>
      </w:r>
      <w:r w:rsidR="00653147" w:rsidRPr="00237F07">
        <w:t xml:space="preserve">the other </w:t>
      </w:r>
      <w:r w:rsidR="00B42BF5">
        <w:t xml:space="preserve">based </w:t>
      </w:r>
      <w:r w:rsidR="00653147" w:rsidRPr="00237F07">
        <w:t xml:space="preserve">on </w:t>
      </w:r>
      <w:r w:rsidR="00756C2F">
        <w:t xml:space="preserve">the scripting </w:t>
      </w:r>
      <w:r w:rsidR="00E75DD4">
        <w:t>capability described in S-100 Part 13</w:t>
      </w:r>
      <w:r w:rsidRPr="00237F07">
        <w:t xml:space="preserve">. </w:t>
      </w:r>
      <w:r w:rsidR="00D5076B" w:rsidRPr="00237F07">
        <w:t xml:space="preserve">The </w:t>
      </w:r>
      <w:r w:rsidR="00653147" w:rsidRPr="00237F07">
        <w:t>basic</w:t>
      </w:r>
      <w:r w:rsidR="00D5076B" w:rsidRPr="00237F07">
        <w:t xml:space="preserve"> portrayal process is </w:t>
      </w:r>
      <w:r w:rsidR="00653147" w:rsidRPr="00237F07">
        <w:t xml:space="preserve">the same for both, and is </w:t>
      </w:r>
      <w:r w:rsidR="00D5076B" w:rsidRPr="00237F07">
        <w:t>described in S-100 Part 9</w:t>
      </w:r>
      <w:r w:rsidR="0081247B">
        <w:t xml:space="preserve"> and 9a</w:t>
      </w:r>
      <w:r w:rsidR="00D5076B" w:rsidRPr="00237F07">
        <w:t>.</w:t>
      </w:r>
      <w:r w:rsidR="00F42EC6" w:rsidRPr="00B77A92">
        <w:t xml:space="preserve"> </w:t>
      </w:r>
    </w:p>
    <w:p w14:paraId="7B1DB2A3" w14:textId="799B1BBA" w:rsidR="00D5076B" w:rsidRPr="00237F07" w:rsidRDefault="00EC339B" w:rsidP="00AA0332">
      <w:pPr>
        <w:spacing w:after="120" w:line="240" w:lineRule="auto"/>
        <w:jc w:val="both"/>
      </w:pPr>
      <w:r w:rsidRPr="00237F07">
        <w:t>When interoperability is activated and there is an interoperable product loaded to the display, either feature data or drawing instructions (depending on the implementation architecture) are further filtered and/or have their priorities adjusted as specified in the interoperability catalogue.</w:t>
      </w:r>
      <w:r w:rsidR="00127A99" w:rsidRPr="00237F07">
        <w:t xml:space="preserve"> </w:t>
      </w:r>
      <w:r w:rsidR="00D5076B" w:rsidRPr="00237F07">
        <w:t xml:space="preserve">Interoperability processing is described in S-100 Part 16 and </w:t>
      </w:r>
      <w:r w:rsidR="00B42BF5">
        <w:t>in Annexes A and B of this specification (</w:t>
      </w:r>
      <w:r w:rsidR="00B42BF5" w:rsidRPr="00522226">
        <w:t xml:space="preserve">Note that </w:t>
      </w:r>
      <w:r w:rsidR="00522226">
        <w:t xml:space="preserve">such </w:t>
      </w:r>
      <w:r w:rsidR="00B42BF5" w:rsidRPr="00522226">
        <w:t>interoperability is not operational in this edition of S-98)</w:t>
      </w:r>
      <w:r w:rsidR="00D5076B" w:rsidRPr="00522226">
        <w:t>.</w:t>
      </w:r>
      <w:r w:rsidR="001E273F" w:rsidRPr="00237F07">
        <w:t xml:space="preserve"> </w:t>
      </w:r>
    </w:p>
    <w:p w14:paraId="40746E8B" w14:textId="77777777" w:rsidR="001E273F" w:rsidRPr="00237F07" w:rsidRDefault="001E273F" w:rsidP="00AA0332">
      <w:pPr>
        <w:spacing w:after="120" w:line="240" w:lineRule="auto"/>
        <w:jc w:val="both"/>
      </w:pPr>
    </w:p>
    <w:p w14:paraId="2268938B" w14:textId="63C99BC0" w:rsidR="00EE220D" w:rsidRPr="00237F07" w:rsidRDefault="00EE220D" w:rsidP="00DB7CFE">
      <w:pPr>
        <w:pStyle w:val="Heading2"/>
      </w:pPr>
      <w:bookmarkStart w:id="87" w:name="_Toc194067064"/>
      <w:r w:rsidRPr="00237F07">
        <w:t xml:space="preserve">Elements of </w:t>
      </w:r>
      <w:r w:rsidR="00AD2F07" w:rsidRPr="00237F07">
        <w:t>S-100 P</w:t>
      </w:r>
      <w:r w:rsidRPr="00237F07">
        <w:t>ortrayal</w:t>
      </w:r>
      <w:bookmarkEnd w:id="87"/>
    </w:p>
    <w:p w14:paraId="770B1E54" w14:textId="4585B7DB" w:rsidR="00B42F17" w:rsidRPr="00237F07" w:rsidRDefault="00B42F17" w:rsidP="00214B3A">
      <w:r w:rsidRPr="00237F07">
        <w:t xml:space="preserve">Much of the content of this section is included for information as it is described </w:t>
      </w:r>
      <w:r w:rsidR="00E4260A" w:rsidRPr="00237F07">
        <w:t xml:space="preserve">definitively </w:t>
      </w:r>
      <w:r w:rsidRPr="00237F07">
        <w:t>in S-100 Part 9 and Part 9a.</w:t>
      </w:r>
      <w:r w:rsidR="009F2D40" w:rsidRPr="00237F07">
        <w:t xml:space="preserve"> </w:t>
      </w:r>
    </w:p>
    <w:p w14:paraId="4107A5FA" w14:textId="52C37A4A" w:rsidR="00EE62F6" w:rsidRPr="00237F07" w:rsidRDefault="00EE62F6" w:rsidP="00B42F17">
      <w:pPr>
        <w:pStyle w:val="Heading3"/>
      </w:pPr>
      <w:bookmarkStart w:id="88" w:name="_Toc194067065"/>
      <w:proofErr w:type="spellStart"/>
      <w:r w:rsidRPr="00237F07">
        <w:t>Pixmaps</w:t>
      </w:r>
      <w:bookmarkEnd w:id="88"/>
      <w:proofErr w:type="spellEnd"/>
    </w:p>
    <w:p w14:paraId="30373C0E" w14:textId="6F92C22F" w:rsidR="00EE62F6" w:rsidRPr="00237F07" w:rsidRDefault="0016682D" w:rsidP="00A52928">
      <w:pPr>
        <w:spacing w:after="120" w:line="240" w:lineRule="auto"/>
        <w:jc w:val="both"/>
      </w:pPr>
      <w:proofErr w:type="spellStart"/>
      <w:r w:rsidRPr="00237F07">
        <w:t>Pixmaps</w:t>
      </w:r>
      <w:proofErr w:type="spellEnd"/>
      <w:r w:rsidRPr="00237F07">
        <w:t xml:space="preserve"> can be used for defining pattern fills for areas that are not sufficiently described to be symbolised, or for which no symbol exists in the </w:t>
      </w:r>
      <w:r w:rsidR="00A5400C" w:rsidRPr="00237F07">
        <w:t>IHO Geospatial Information (</w:t>
      </w:r>
      <w:r w:rsidRPr="00237F07">
        <w:t>GI</w:t>
      </w:r>
      <w:r w:rsidR="00A5400C" w:rsidRPr="00237F07">
        <w:t>)</w:t>
      </w:r>
      <w:r w:rsidRPr="00237F07">
        <w:t xml:space="preserve"> </w:t>
      </w:r>
      <w:r w:rsidR="00A5400C" w:rsidRPr="00237F07">
        <w:t>R</w:t>
      </w:r>
      <w:r w:rsidRPr="00237F07">
        <w:t>egistry.</w:t>
      </w:r>
    </w:p>
    <w:p w14:paraId="7D90C3D8" w14:textId="54B51F00" w:rsidR="00EE220D" w:rsidRPr="00237F07" w:rsidRDefault="00EE220D" w:rsidP="00B42F17">
      <w:pPr>
        <w:pStyle w:val="Heading3"/>
      </w:pPr>
      <w:bookmarkStart w:id="89" w:name="_Toc194067066"/>
      <w:r w:rsidRPr="00237F07">
        <w:lastRenderedPageBreak/>
        <w:t xml:space="preserve">Colour </w:t>
      </w:r>
      <w:r w:rsidR="00E75C72" w:rsidRPr="00237F07">
        <w:t>c</w:t>
      </w:r>
      <w:r w:rsidRPr="00237F07">
        <w:t xml:space="preserve">oding </w:t>
      </w:r>
      <w:r w:rsidR="00E75C72" w:rsidRPr="00237F07">
        <w:t>s</w:t>
      </w:r>
      <w:r w:rsidRPr="00237F07">
        <w:t>cheme</w:t>
      </w:r>
      <w:bookmarkEnd w:id="89"/>
    </w:p>
    <w:p w14:paraId="267A8B73" w14:textId="45CD2AE4" w:rsidR="00693E3B" w:rsidRPr="00237F07" w:rsidRDefault="00EE220D" w:rsidP="00A52928">
      <w:pPr>
        <w:spacing w:after="120" w:line="240" w:lineRule="auto"/>
        <w:jc w:val="both"/>
      </w:pPr>
      <w:r w:rsidRPr="00237F07">
        <w:t xml:space="preserve">The </w:t>
      </w:r>
      <w:r w:rsidR="00A5400C" w:rsidRPr="00237F07">
        <w:t>P</w:t>
      </w:r>
      <w:r w:rsidR="00A52928" w:rsidRPr="00237F07">
        <w:t>or</w:t>
      </w:r>
      <w:r w:rsidRPr="00237F07">
        <w:t xml:space="preserve">trayal </w:t>
      </w:r>
      <w:r w:rsidR="00A5400C" w:rsidRPr="00237F07">
        <w:t>C</w:t>
      </w:r>
      <w:r w:rsidRPr="00237F07">
        <w:t xml:space="preserve">atalogue uses a colour scheme, which classifies colours by their usage. Each colour usage is represented by a colour token. Each colour token corresponds to a colour definition given in CIE </w:t>
      </w:r>
      <w:r w:rsidR="005E0B00" w:rsidRPr="00237F07">
        <w:t>and</w:t>
      </w:r>
      <w:r w:rsidR="001036AA" w:rsidRPr="00237F07">
        <w:t>/or</w:t>
      </w:r>
      <w:r w:rsidR="005E0B00" w:rsidRPr="00237F07">
        <w:t xml:space="preserve"> sRGB </w:t>
      </w:r>
      <w:r w:rsidRPr="00237F07">
        <w:t>coordinates in one of a set of colour</w:t>
      </w:r>
      <w:r w:rsidR="00632B95" w:rsidRPr="00237F07">
        <w:t>s</w:t>
      </w:r>
      <w:r w:rsidR="00693E3B" w:rsidRPr="00237F07">
        <w:t xml:space="preserve">; each set is intended </w:t>
      </w:r>
      <w:r w:rsidRPr="00237F07">
        <w:t xml:space="preserve">for </w:t>
      </w:r>
      <w:r w:rsidR="00693E3B" w:rsidRPr="00237F07">
        <w:t xml:space="preserve">a </w:t>
      </w:r>
      <w:r w:rsidRPr="00237F07">
        <w:t xml:space="preserve">different bridge lighting condition. Each </w:t>
      </w:r>
      <w:r w:rsidR="00693E3B" w:rsidRPr="00237F07">
        <w:t>such set of colours</w:t>
      </w:r>
      <w:r w:rsidRPr="00237F07">
        <w:t xml:space="preserve"> is referred to as a “</w:t>
      </w:r>
      <w:r w:rsidR="00632B95" w:rsidRPr="00237F07">
        <w:t>palette</w:t>
      </w:r>
      <w:r w:rsidRPr="00237F07">
        <w:t xml:space="preserve">” </w:t>
      </w:r>
      <w:r w:rsidR="00693E3B" w:rsidRPr="00237F07">
        <w:t xml:space="preserve">and is generally identified by a descriptive name, </w:t>
      </w:r>
      <w:r w:rsidRPr="00237F07">
        <w:t>such as “Day”, “Dusk” and “Night”.</w:t>
      </w:r>
      <w:r w:rsidR="00693E3B" w:rsidRPr="00237F07">
        <w:t xml:space="preserve"> </w:t>
      </w:r>
      <w:r w:rsidR="00524263" w:rsidRPr="00237F07">
        <w:t>A particular colour token is often assigned different CIE/sRGB coordinates in different palettes (especially day/night/dusk palettes).</w:t>
      </w:r>
    </w:p>
    <w:p w14:paraId="6C14DC41" w14:textId="6AF34A56" w:rsidR="00693E3B" w:rsidRPr="00237F07" w:rsidRDefault="00693E3B" w:rsidP="00A52928">
      <w:pPr>
        <w:spacing w:after="120" w:line="240" w:lineRule="auto"/>
        <w:jc w:val="both"/>
      </w:pPr>
      <w:r w:rsidRPr="00237F07">
        <w:t xml:space="preserve">A “colour profile”, as the term is used in S-100, is a collection of </w:t>
      </w:r>
      <w:r w:rsidR="00716164">
        <w:t>tokens</w:t>
      </w:r>
      <w:r w:rsidR="00524263" w:rsidRPr="00237F07">
        <w:t xml:space="preserve"> within a single XML file</w:t>
      </w:r>
      <w:r w:rsidRPr="00237F07">
        <w:t>.</w:t>
      </w:r>
      <w:r w:rsidR="00524263" w:rsidRPr="00237F07">
        <w:t xml:space="preserve"> An ECDIS </w:t>
      </w:r>
      <w:r w:rsidR="00796161" w:rsidRPr="00237F07">
        <w:t xml:space="preserve">makes </w:t>
      </w:r>
      <w:r w:rsidR="00524263" w:rsidRPr="00237F07">
        <w:t xml:space="preserve">palettes for day, night, and dusk conditions available on the </w:t>
      </w:r>
      <w:r w:rsidR="00B02248" w:rsidRPr="00237F07">
        <w:t>system</w:t>
      </w:r>
      <w:r w:rsidR="002759B2" w:rsidRPr="00237F07">
        <w:t xml:space="preserve"> (MSC </w:t>
      </w:r>
      <w:r w:rsidR="00F00C10" w:rsidRPr="00237F07">
        <w:t>530(106)</w:t>
      </w:r>
      <w:r w:rsidR="002759B2" w:rsidRPr="00237F07">
        <w:t xml:space="preserve"> / A10.4</w:t>
      </w:r>
      <w:r w:rsidR="00524263" w:rsidRPr="00237F07">
        <w:t xml:space="preserve">. </w:t>
      </w:r>
    </w:p>
    <w:p w14:paraId="28A36B57" w14:textId="1277B976" w:rsidR="00EE220D" w:rsidRPr="00B77A92" w:rsidRDefault="00EE220D" w:rsidP="00A52928">
      <w:pPr>
        <w:spacing w:after="120" w:line="240" w:lineRule="auto"/>
        <w:jc w:val="both"/>
      </w:pPr>
      <w:r w:rsidRPr="00B77A92">
        <w:t>Symbols, fill styles and line styles refer to the colour tokens as part of the symbol definition.</w:t>
      </w:r>
    </w:p>
    <w:p w14:paraId="5884DCA9" w14:textId="79E45B71" w:rsidR="00EE220D" w:rsidRPr="00B77A92" w:rsidRDefault="00EE220D" w:rsidP="00A13F5A">
      <w:pPr>
        <w:pStyle w:val="Heading3"/>
      </w:pPr>
      <w:bookmarkStart w:id="90" w:name="_Toc194067067"/>
      <w:r w:rsidRPr="00B77A92">
        <w:t>Symbols</w:t>
      </w:r>
      <w:bookmarkEnd w:id="90"/>
    </w:p>
    <w:p w14:paraId="07A4A7BC" w14:textId="60B26EBF" w:rsidR="00EE62F6" w:rsidRPr="00B77A92" w:rsidRDefault="00EE220D" w:rsidP="00A52928">
      <w:pPr>
        <w:spacing w:after="120" w:line="240" w:lineRule="auto"/>
        <w:jc w:val="both"/>
      </w:pPr>
      <w:r w:rsidRPr="00B77A92">
        <w:t xml:space="preserve">The </w:t>
      </w:r>
      <w:r w:rsidR="00A5400C" w:rsidRPr="00B77A92">
        <w:t>P</w:t>
      </w:r>
      <w:r w:rsidRPr="00B77A92">
        <w:t xml:space="preserve">ortrayal </w:t>
      </w:r>
      <w:r w:rsidR="00A5400C" w:rsidRPr="00B77A92">
        <w:t>C</w:t>
      </w:r>
      <w:r w:rsidRPr="00B77A92">
        <w:t xml:space="preserve">atalogue </w:t>
      </w:r>
      <w:r w:rsidR="00A5400C" w:rsidRPr="00B77A92">
        <w:t>provides a</w:t>
      </w:r>
      <w:r w:rsidRPr="00B77A92">
        <w:t xml:space="preserve"> set of symbols</w:t>
      </w:r>
      <w:r w:rsidR="00796161" w:rsidRPr="00B77A92">
        <w:t>.</w:t>
      </w:r>
      <w:r w:rsidR="0082322B">
        <w:t xml:space="preserve"> </w:t>
      </w:r>
      <w:r w:rsidR="0082322B" w:rsidRPr="0082322B">
        <w:t>These symbols are encoded as SVG files which conform to the S-100 SVG profile</w:t>
      </w:r>
      <w:r w:rsidR="00796161" w:rsidRPr="00B77A92">
        <w:t xml:space="preserve"> </w:t>
      </w:r>
    </w:p>
    <w:p w14:paraId="61A33353" w14:textId="312F00E7" w:rsidR="00EE220D" w:rsidRPr="00B77A92" w:rsidRDefault="00EE220D" w:rsidP="00A13F5A">
      <w:pPr>
        <w:pStyle w:val="Heading3"/>
      </w:pPr>
      <w:bookmarkStart w:id="91" w:name="_Toc194067068"/>
      <w:r w:rsidRPr="00B77A92">
        <w:t xml:space="preserve">Area </w:t>
      </w:r>
      <w:r w:rsidR="00E75C72" w:rsidRPr="00B77A92">
        <w:t>f</w:t>
      </w:r>
      <w:r w:rsidRPr="00B77A92">
        <w:t>ills</w:t>
      </w:r>
      <w:bookmarkEnd w:id="91"/>
    </w:p>
    <w:p w14:paraId="4CF4D796" w14:textId="57707DE2" w:rsidR="00EE220D" w:rsidRPr="00B77A92" w:rsidRDefault="00EE220D" w:rsidP="00A52928">
      <w:pPr>
        <w:spacing w:after="120" w:line="240" w:lineRule="auto"/>
        <w:jc w:val="both"/>
      </w:pPr>
      <w:r w:rsidRPr="00B77A92">
        <w:t xml:space="preserve">The </w:t>
      </w:r>
      <w:r w:rsidR="00A5400C" w:rsidRPr="00B77A92">
        <w:t>P</w:t>
      </w:r>
      <w:r w:rsidRPr="00B77A92">
        <w:t xml:space="preserve">ortrayal </w:t>
      </w:r>
      <w:r w:rsidR="00A5400C" w:rsidRPr="00B77A92">
        <w:t>C</w:t>
      </w:r>
      <w:r w:rsidRPr="00B77A92">
        <w:t xml:space="preserve">atalogue offers various ways to fill areas. They can be filled with an opaque colour; with a colour shown with some transparency; or with a pattern of symbols (fill pattern) or with a centred symbol. Fill patterns and centred symbols are a solution for the symbolization of areas in special situations. </w:t>
      </w:r>
      <w:r w:rsidR="00015341" w:rsidRPr="00B77A92">
        <w:t xml:space="preserve">Fill patterns or centred area symbols </w:t>
      </w:r>
      <w:r w:rsidR="00D802E7" w:rsidRPr="00B77A92">
        <w:t>may</w:t>
      </w:r>
      <w:r w:rsidR="00015341" w:rsidRPr="00B77A92">
        <w:t xml:space="preserve"> be used to symbolize the case when the entire display window lies within an area</w:t>
      </w:r>
      <w:r w:rsidR="00002919">
        <w:t xml:space="preserve"> (the area boundar</w:t>
      </w:r>
      <w:r w:rsidR="00F31370">
        <w:t>y is not visible)</w:t>
      </w:r>
      <w:r w:rsidR="00015341" w:rsidRPr="00B77A92">
        <w:t>.</w:t>
      </w:r>
    </w:p>
    <w:p w14:paraId="4C0E90AE" w14:textId="3B44A845" w:rsidR="00EE220D" w:rsidRPr="00B77A92" w:rsidRDefault="00EE220D" w:rsidP="00A52928">
      <w:pPr>
        <w:spacing w:after="120" w:line="240" w:lineRule="auto"/>
        <w:jc w:val="both"/>
      </w:pPr>
      <w:r w:rsidRPr="00B77A92">
        <w:t xml:space="preserve">Area boundaries </w:t>
      </w:r>
      <w:r w:rsidR="00771A11" w:rsidRPr="00B77A92">
        <w:t>should</w:t>
      </w:r>
      <w:r w:rsidRPr="00B77A92">
        <w:t xml:space="preserve"> not be visible on the edge of the display window when the display window is enclosed by an area</w:t>
      </w:r>
      <w:r w:rsidR="005E0B00" w:rsidRPr="00B77A92">
        <w:t>.</w:t>
      </w:r>
      <w:r w:rsidR="00771A11" w:rsidRPr="00B77A92">
        <w:t xml:space="preserve"> Howeve</w:t>
      </w:r>
      <w:r w:rsidR="00B87412" w:rsidRPr="00B77A92">
        <w:t>r</w:t>
      </w:r>
      <w:r w:rsidR="00771A11" w:rsidRPr="00B77A92">
        <w:t>, if the boundary is actually on the edge of the display window, it should be visible.</w:t>
      </w:r>
    </w:p>
    <w:p w14:paraId="65D15267" w14:textId="5386D25C" w:rsidR="00EE220D" w:rsidRPr="00B77A92" w:rsidRDefault="00EE220D" w:rsidP="00A13F5A">
      <w:pPr>
        <w:pStyle w:val="Heading3"/>
      </w:pPr>
      <w:bookmarkStart w:id="92" w:name="_Toc194061679"/>
      <w:bookmarkStart w:id="93" w:name="_Toc194067069"/>
      <w:bookmarkStart w:id="94" w:name="_Toc194067070"/>
      <w:bookmarkEnd w:id="92"/>
      <w:bookmarkEnd w:id="93"/>
      <w:r w:rsidRPr="00B77A92">
        <w:t xml:space="preserve">Line </w:t>
      </w:r>
      <w:r w:rsidR="00E75C72" w:rsidRPr="00B77A92">
        <w:t>s</w:t>
      </w:r>
      <w:r w:rsidRPr="00B77A92">
        <w:t>tyles</w:t>
      </w:r>
      <w:bookmarkEnd w:id="94"/>
    </w:p>
    <w:p w14:paraId="4BB6FCEF" w14:textId="1798C1B4" w:rsidR="00F346C8" w:rsidRPr="00B77A92" w:rsidRDefault="00EE220D" w:rsidP="00A52928">
      <w:pPr>
        <w:spacing w:after="120" w:line="240" w:lineRule="auto"/>
        <w:jc w:val="both"/>
      </w:pPr>
      <w:r w:rsidRPr="00B77A92">
        <w:t xml:space="preserve">The </w:t>
      </w:r>
      <w:r w:rsidR="00A5400C" w:rsidRPr="00B77A92">
        <w:t>P</w:t>
      </w:r>
      <w:r w:rsidRPr="00B77A92">
        <w:t xml:space="preserve">ortrayal </w:t>
      </w:r>
      <w:r w:rsidR="00A5400C" w:rsidRPr="00B77A92">
        <w:t>C</w:t>
      </w:r>
      <w:r w:rsidRPr="00B77A92">
        <w:t>atalogue uses two types of line styles: simple line styles and complex line styles. Simple line styles are solid, dashed or dotted lines with varying colour and thickness</w:t>
      </w:r>
      <w:r w:rsidR="00F346C8" w:rsidRPr="00B77A92">
        <w:t xml:space="preserve"> (width or stroke width)</w:t>
      </w:r>
      <w:r w:rsidRPr="00B77A92">
        <w:t>. Complex</w:t>
      </w:r>
      <w:r w:rsidR="00F346C8" w:rsidRPr="00B77A92">
        <w:t xml:space="preserve"> (or “composit</w:t>
      </w:r>
      <w:r w:rsidR="000071F4" w:rsidRPr="00B77A92">
        <w:t>e”)</w:t>
      </w:r>
      <w:r w:rsidRPr="00B77A92">
        <w:t xml:space="preserve"> line styles are composed of repeating line patterns.</w:t>
      </w:r>
    </w:p>
    <w:p w14:paraId="2A53288A" w14:textId="0C165F7B" w:rsidR="00EE220D" w:rsidRPr="00B77A92" w:rsidRDefault="00F346C8" w:rsidP="00A52928">
      <w:pPr>
        <w:spacing w:after="120" w:line="240" w:lineRule="auto"/>
        <w:jc w:val="both"/>
      </w:pPr>
      <w:r w:rsidRPr="00B77A92">
        <w:t xml:space="preserve">Simple line styles are generally described by continuity, width, and colour. The full specification of a simple line style may also include other elements such as dash interval, cap and join types (see S-100 </w:t>
      </w:r>
      <w:r w:rsidR="00A5400C" w:rsidRPr="00B77A92">
        <w:t xml:space="preserve">clauses </w:t>
      </w:r>
      <w:r w:rsidRPr="00B77A92">
        <w:t xml:space="preserve">9-12.4 and 9a-11.2.2.3), defaults for which may be set in the </w:t>
      </w:r>
      <w:r w:rsidR="00A5400C" w:rsidRPr="00B77A92">
        <w:t>P</w:t>
      </w:r>
      <w:r w:rsidRPr="00B77A92">
        <w:t xml:space="preserve">ortrayal </w:t>
      </w:r>
      <w:r w:rsidR="00A5400C" w:rsidRPr="00B77A92">
        <w:t>C</w:t>
      </w:r>
      <w:r w:rsidRPr="00B77A92">
        <w:t>atalogue. Complex line styles consist of additional elements, described in S-100 9-12.4 and 9a-11.2.2.3.</w:t>
      </w:r>
    </w:p>
    <w:p w14:paraId="00564AF7" w14:textId="5159AAA1" w:rsidR="006F4147" w:rsidRPr="00B77A92" w:rsidRDefault="00D91128" w:rsidP="00A52928">
      <w:pPr>
        <w:spacing w:after="120" w:line="240" w:lineRule="auto"/>
        <w:jc w:val="both"/>
      </w:pPr>
      <w:r w:rsidRPr="00B77A92">
        <w:t xml:space="preserve">Complex </w:t>
      </w:r>
      <w:proofErr w:type="spellStart"/>
      <w:r w:rsidRPr="00B77A92">
        <w:t>linestyles</w:t>
      </w:r>
      <w:proofErr w:type="spellEnd"/>
      <w:r w:rsidRPr="00B77A92">
        <w:t xml:space="preserve"> may be one-sided (symbols, text, etc., which are part of the line extend to only one side of the line) or two-sided (symbols, text, etc. extend on both sides of the line).</w:t>
      </w:r>
    </w:p>
    <w:p w14:paraId="7A6AE9B0" w14:textId="002C1916" w:rsidR="00D1276E" w:rsidRPr="00B77A92" w:rsidRDefault="00D1276E" w:rsidP="00D1276E">
      <w:pPr>
        <w:pStyle w:val="Heading3"/>
      </w:pPr>
      <w:bookmarkStart w:id="95" w:name="_Toc175130120"/>
      <w:bookmarkStart w:id="96" w:name="_Toc194067071"/>
      <w:bookmarkEnd w:id="95"/>
      <w:r w:rsidRPr="00B77A92">
        <w:t>Portrayal of Shared Edges.</w:t>
      </w:r>
      <w:bookmarkEnd w:id="96"/>
    </w:p>
    <w:p w14:paraId="7294000B" w14:textId="6D991C9B" w:rsidR="00D1276E" w:rsidRPr="00B77A92" w:rsidRDefault="00D1276E" w:rsidP="00D1276E">
      <w:pPr>
        <w:spacing w:after="120" w:line="240" w:lineRule="auto"/>
        <w:jc w:val="both"/>
      </w:pPr>
      <w:r w:rsidRPr="00B77A92">
        <w:t>Shared edges portrayed with dash patterns may be presented incorrectly to the mariner when the ECDIS draws the edge in both directions. This issue can occur along the shared edges of features which abut, such as restricted areas or anchorages where adjacent edges are drawn in opposite directions.</w:t>
      </w:r>
    </w:p>
    <w:p w14:paraId="32D2909F" w14:textId="77777777" w:rsidR="00D1276E" w:rsidRPr="00B77A92" w:rsidRDefault="00D1276E" w:rsidP="00D1276E">
      <w:pPr>
        <w:spacing w:after="120" w:line="240" w:lineRule="auto"/>
        <w:jc w:val="both"/>
      </w:pPr>
      <w:r w:rsidRPr="00B77A92">
        <w:t>Rendering the dash pattern in both directions can alter the pattern from what is intended, and in some cases may result in a solid line.</w:t>
      </w:r>
    </w:p>
    <w:p w14:paraId="5302E985" w14:textId="77777777" w:rsidR="00D1276E" w:rsidRPr="00F87E8E" w:rsidRDefault="00D1276E" w:rsidP="00D1276E">
      <w:pPr>
        <w:spacing w:after="120" w:line="240" w:lineRule="auto"/>
        <w:jc w:val="both"/>
        <w:rPr>
          <w:sz w:val="18"/>
          <w:szCs w:val="18"/>
        </w:rPr>
      </w:pPr>
      <w:r w:rsidRPr="00F87E8E">
        <w:rPr>
          <w:rFonts w:eastAsiaTheme="minorHAnsi" w:cs="Arial"/>
          <w:color w:val="000000"/>
          <w:lang w:eastAsia="en-US"/>
        </w:rPr>
        <w:t>In the figure below, note the edges under the green highlight: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84"/>
      </w:tblGrid>
      <w:tr w:rsidR="00D1276E" w:rsidRPr="00B77A92" w14:paraId="16FBC9A7" w14:textId="77777777" w:rsidTr="00D343CC">
        <w:tc>
          <w:tcPr>
            <w:tcW w:w="4661" w:type="dxa"/>
          </w:tcPr>
          <w:p w14:paraId="31C57147" w14:textId="77777777" w:rsidR="00D1276E" w:rsidRPr="00B77A92" w:rsidRDefault="00D1276E" w:rsidP="00D343CC">
            <w:pPr>
              <w:spacing w:after="120"/>
              <w:jc w:val="center"/>
            </w:pPr>
            <w:r w:rsidRPr="00A527F0">
              <w:rPr>
                <w:noProof/>
              </w:rPr>
              <w:drawing>
                <wp:inline distT="0" distB="0" distL="0" distR="0" wp14:anchorId="34290EBB" wp14:editId="2626FE77">
                  <wp:extent cx="1862983" cy="1298946"/>
                  <wp:effectExtent l="0" t="0" r="0" b="0"/>
                  <wp:docPr id="1505674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874773" cy="1307166"/>
                          </a:xfrm>
                          <a:prstGeom prst="rect">
                            <a:avLst/>
                          </a:prstGeom>
                          <a:noFill/>
                          <a:ln>
                            <a:noFill/>
                          </a:ln>
                        </pic:spPr>
                      </pic:pic>
                    </a:graphicData>
                  </a:graphic>
                </wp:inline>
              </w:drawing>
            </w:r>
          </w:p>
          <w:p w14:paraId="7E978216" w14:textId="77777777" w:rsidR="00D1276E" w:rsidRPr="00B77A92" w:rsidRDefault="00D1276E" w:rsidP="00D343CC">
            <w:pPr>
              <w:spacing w:after="120"/>
              <w:jc w:val="center"/>
            </w:pPr>
            <w:r w:rsidRPr="00B77A92">
              <w:lastRenderedPageBreak/>
              <w:t>Incorrect presentation</w:t>
            </w:r>
          </w:p>
        </w:tc>
        <w:tc>
          <w:tcPr>
            <w:tcW w:w="4661" w:type="dxa"/>
          </w:tcPr>
          <w:p w14:paraId="15668945" w14:textId="77777777" w:rsidR="00D1276E" w:rsidRPr="00B77A92" w:rsidRDefault="00D1276E" w:rsidP="00D343CC">
            <w:pPr>
              <w:spacing w:after="120"/>
              <w:jc w:val="center"/>
            </w:pPr>
            <w:r w:rsidRPr="00A527F0">
              <w:rPr>
                <w:noProof/>
              </w:rPr>
              <w:lastRenderedPageBreak/>
              <w:drawing>
                <wp:inline distT="0" distB="0" distL="0" distR="0" wp14:anchorId="40FCEF9A" wp14:editId="4280AEA7">
                  <wp:extent cx="2290312" cy="1213503"/>
                  <wp:effectExtent l="0" t="0" r="0" b="0"/>
                  <wp:docPr id="104905715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303886" cy="1220695"/>
                          </a:xfrm>
                          <a:prstGeom prst="rect">
                            <a:avLst/>
                          </a:prstGeom>
                          <a:noFill/>
                          <a:ln>
                            <a:noFill/>
                          </a:ln>
                        </pic:spPr>
                      </pic:pic>
                    </a:graphicData>
                  </a:graphic>
                </wp:inline>
              </w:drawing>
            </w:r>
          </w:p>
          <w:p w14:paraId="19ACD889" w14:textId="77777777" w:rsidR="00D1276E" w:rsidRPr="00B77A92" w:rsidRDefault="00D1276E" w:rsidP="00D343CC">
            <w:pPr>
              <w:spacing w:after="120"/>
              <w:jc w:val="center"/>
            </w:pPr>
            <w:r w:rsidRPr="00B77A92">
              <w:lastRenderedPageBreak/>
              <w:t>Correct presentation</w:t>
            </w:r>
          </w:p>
        </w:tc>
      </w:tr>
    </w:tbl>
    <w:p w14:paraId="5473C2E4" w14:textId="77777777" w:rsidR="00D1276E" w:rsidRPr="00B77A92" w:rsidRDefault="00D1276E" w:rsidP="00D1276E">
      <w:pPr>
        <w:spacing w:after="120" w:line="240" w:lineRule="auto"/>
        <w:jc w:val="both"/>
      </w:pPr>
    </w:p>
    <w:p w14:paraId="780879A5" w14:textId="77777777" w:rsidR="00D1276E" w:rsidRPr="00B77A92" w:rsidRDefault="00D1276E" w:rsidP="00D1276E">
      <w:pPr>
        <w:spacing w:after="120" w:line="240" w:lineRule="auto"/>
        <w:jc w:val="both"/>
      </w:pPr>
      <w:r w:rsidRPr="00B77A92">
        <w:t>This issue can also affect complex line styles, for example:</w:t>
      </w:r>
    </w:p>
    <w:p w14:paraId="782FA074" w14:textId="77777777" w:rsidR="00D1276E" w:rsidRPr="00B77A92" w:rsidRDefault="00D1276E" w:rsidP="00D1276E">
      <w:pPr>
        <w:spacing w:after="120" w:line="240" w:lineRule="auto"/>
        <w:jc w:val="both"/>
      </w:pPr>
    </w:p>
    <w:tbl>
      <w:tblPr>
        <w:tblStyle w:val="TableGrid"/>
        <w:tblW w:w="0" w:type="auto"/>
        <w:tblLook w:val="04A0" w:firstRow="1" w:lastRow="0" w:firstColumn="1" w:lastColumn="0" w:noHBand="0" w:noVBand="1"/>
      </w:tblPr>
      <w:tblGrid>
        <w:gridCol w:w="4559"/>
        <w:gridCol w:w="4537"/>
      </w:tblGrid>
      <w:tr w:rsidR="00D1276E" w:rsidRPr="00B77A92" w14:paraId="31E8343E" w14:textId="77777777" w:rsidTr="00A527F0">
        <w:tc>
          <w:tcPr>
            <w:tcW w:w="4661" w:type="dxa"/>
          </w:tcPr>
          <w:p w14:paraId="562B8989" w14:textId="77777777" w:rsidR="00D1276E" w:rsidRPr="00B77A92" w:rsidRDefault="00D1276E" w:rsidP="00D343CC">
            <w:pPr>
              <w:spacing w:after="120"/>
              <w:jc w:val="center"/>
            </w:pPr>
            <w:r w:rsidRPr="00A527F0">
              <w:rPr>
                <w:noProof/>
              </w:rPr>
              <w:drawing>
                <wp:inline distT="0" distB="0" distL="0" distR="0" wp14:anchorId="5DB90FFD" wp14:editId="1FA73627">
                  <wp:extent cx="1983059" cy="1256232"/>
                  <wp:effectExtent l="0" t="0" r="0" b="0"/>
                  <wp:docPr id="164012694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988215" cy="1259498"/>
                          </a:xfrm>
                          <a:prstGeom prst="rect">
                            <a:avLst/>
                          </a:prstGeom>
                          <a:noFill/>
                          <a:ln>
                            <a:noFill/>
                          </a:ln>
                        </pic:spPr>
                      </pic:pic>
                    </a:graphicData>
                  </a:graphic>
                </wp:inline>
              </w:drawing>
            </w:r>
          </w:p>
          <w:p w14:paraId="5F482F4C" w14:textId="77777777" w:rsidR="00D1276E" w:rsidRPr="00B77A92" w:rsidRDefault="00D1276E" w:rsidP="00D343CC">
            <w:pPr>
              <w:spacing w:after="120"/>
              <w:jc w:val="center"/>
            </w:pPr>
            <w:r w:rsidRPr="00B77A92">
              <w:t>Incorrect presentation</w:t>
            </w:r>
          </w:p>
        </w:tc>
        <w:tc>
          <w:tcPr>
            <w:tcW w:w="4661" w:type="dxa"/>
          </w:tcPr>
          <w:p w14:paraId="6F4B7157" w14:textId="77777777" w:rsidR="00D1276E" w:rsidRPr="00B77A92" w:rsidRDefault="00D1276E" w:rsidP="00D343CC">
            <w:pPr>
              <w:spacing w:after="120"/>
              <w:jc w:val="center"/>
            </w:pPr>
            <w:r w:rsidRPr="00A527F0">
              <w:rPr>
                <w:noProof/>
              </w:rPr>
              <w:drawing>
                <wp:inline distT="0" distB="0" distL="0" distR="0" wp14:anchorId="6CD53674" wp14:editId="4A96FA80">
                  <wp:extent cx="1796055" cy="1290415"/>
                  <wp:effectExtent l="0" t="0" r="0" b="0"/>
                  <wp:docPr id="123493557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806695" cy="1298059"/>
                          </a:xfrm>
                          <a:prstGeom prst="rect">
                            <a:avLst/>
                          </a:prstGeom>
                          <a:noFill/>
                          <a:ln>
                            <a:noFill/>
                          </a:ln>
                        </pic:spPr>
                      </pic:pic>
                    </a:graphicData>
                  </a:graphic>
                </wp:inline>
              </w:drawing>
            </w:r>
          </w:p>
          <w:p w14:paraId="3C4804AD" w14:textId="77777777" w:rsidR="00D1276E" w:rsidRPr="00B77A92" w:rsidRDefault="00D1276E" w:rsidP="00D343CC">
            <w:pPr>
              <w:spacing w:after="120"/>
              <w:jc w:val="center"/>
            </w:pPr>
            <w:r w:rsidRPr="00B77A92">
              <w:t>Correct presentation.</w:t>
            </w:r>
          </w:p>
        </w:tc>
      </w:tr>
    </w:tbl>
    <w:p w14:paraId="0F0D31B6" w14:textId="3E00A29C" w:rsidR="00D1276E" w:rsidRPr="00B77A92" w:rsidRDefault="00D1276E" w:rsidP="00A52928">
      <w:pPr>
        <w:spacing w:after="120" w:line="240" w:lineRule="auto"/>
        <w:jc w:val="both"/>
        <w:rPr>
          <w:b/>
          <w:bCs/>
        </w:rPr>
      </w:pPr>
    </w:p>
    <w:p w14:paraId="2178DA33" w14:textId="77777777" w:rsidR="00235FD2" w:rsidRPr="00B77A92" w:rsidRDefault="00235FD2" w:rsidP="00A52928">
      <w:pPr>
        <w:spacing w:after="120" w:line="240" w:lineRule="auto"/>
        <w:jc w:val="both"/>
      </w:pPr>
    </w:p>
    <w:p w14:paraId="5346F7EB" w14:textId="158E6EF4" w:rsidR="00EE220D" w:rsidRPr="00B77A92" w:rsidRDefault="00EE220D" w:rsidP="00A13F5A">
      <w:pPr>
        <w:pStyle w:val="Heading3"/>
      </w:pPr>
      <w:bookmarkStart w:id="97" w:name="_Toc194067072"/>
      <w:r w:rsidRPr="00B77A92">
        <w:t>Text</w:t>
      </w:r>
      <w:bookmarkEnd w:id="97"/>
    </w:p>
    <w:p w14:paraId="0AACE70B" w14:textId="57F8CB10" w:rsidR="005147D3" w:rsidRPr="00B77A92" w:rsidRDefault="00EE220D" w:rsidP="00A52928">
      <w:pPr>
        <w:spacing w:after="120" w:line="240" w:lineRule="auto"/>
        <w:jc w:val="both"/>
      </w:pPr>
      <w:r w:rsidRPr="00B77A92">
        <w:t xml:space="preserve">S-101 </w:t>
      </w:r>
      <w:r w:rsidR="00632B95" w:rsidRPr="00B77A92">
        <w:t xml:space="preserve">and other </w:t>
      </w:r>
      <w:r w:rsidR="00013183" w:rsidRPr="00B77A92">
        <w:t>P</w:t>
      </w:r>
      <w:r w:rsidR="00632B95" w:rsidRPr="00B77A92">
        <w:t xml:space="preserve">roduct </w:t>
      </w:r>
      <w:r w:rsidR="00013183" w:rsidRPr="00B77A92">
        <w:t>S</w:t>
      </w:r>
      <w:r w:rsidR="00632B95" w:rsidRPr="00B77A92">
        <w:t xml:space="preserve">pecifications </w:t>
      </w:r>
      <w:r w:rsidR="00796161" w:rsidRPr="00B77A92">
        <w:t xml:space="preserve">may </w:t>
      </w:r>
      <w:r w:rsidRPr="00B77A92">
        <w:t xml:space="preserve">utilize a cartographic feature called </w:t>
      </w:r>
      <w:proofErr w:type="spellStart"/>
      <w:r w:rsidRPr="00B77A92">
        <w:rPr>
          <w:b/>
          <w:bCs/>
        </w:rPr>
        <w:t>TextPlacement</w:t>
      </w:r>
      <w:proofErr w:type="spellEnd"/>
      <w:r w:rsidRPr="00B77A92">
        <w:t xml:space="preserve"> that is used in association </w:t>
      </w:r>
      <w:r w:rsidR="003E6ABC" w:rsidRPr="00B77A92">
        <w:t xml:space="preserve">with a feature to optimise placement of </w:t>
      </w:r>
      <w:r w:rsidR="000E02CA" w:rsidRPr="00B77A92">
        <w:t>labels (</w:t>
      </w:r>
      <w:r w:rsidR="00796161" w:rsidRPr="00B77A92">
        <w:t>usually</w:t>
      </w:r>
      <w:r w:rsidR="000E02CA" w:rsidRPr="00B77A92">
        <w:t>, either</w:t>
      </w:r>
      <w:r w:rsidR="003E6ABC" w:rsidRPr="00B77A92">
        <w:t xml:space="preserve"> feature name or light characteristic</w:t>
      </w:r>
      <w:r w:rsidR="0035590F" w:rsidRPr="00B77A92">
        <w:t xml:space="preserve"> description string</w:t>
      </w:r>
      <w:r w:rsidR="000E02CA" w:rsidRPr="00B77A92">
        <w:t>)</w:t>
      </w:r>
      <w:r w:rsidRPr="00B77A92">
        <w:t>.</w:t>
      </w:r>
    </w:p>
    <w:p w14:paraId="64A1DEA4" w14:textId="34F2A0C6" w:rsidR="00EE220D" w:rsidRPr="00B77A92" w:rsidRDefault="00EE220D" w:rsidP="00A52928">
      <w:pPr>
        <w:spacing w:after="60" w:line="240" w:lineRule="auto"/>
        <w:jc w:val="both"/>
      </w:pPr>
      <w:r w:rsidRPr="00B77A92">
        <w:t xml:space="preserve">There are </w:t>
      </w:r>
      <w:r w:rsidR="000E504B" w:rsidRPr="00B77A92">
        <w:t>three</w:t>
      </w:r>
      <w:r w:rsidRPr="00B77A92">
        <w:t xml:space="preserve"> types of text instruction</w:t>
      </w:r>
      <w:r w:rsidR="0018654C" w:rsidRPr="00B77A92">
        <w:t>s possible in portrayal catalogues:</w:t>
      </w:r>
    </w:p>
    <w:p w14:paraId="30E7257A" w14:textId="02DF986F" w:rsidR="00EE220D" w:rsidRPr="00B77A92" w:rsidRDefault="00EE220D" w:rsidP="00AE2737">
      <w:pPr>
        <w:pStyle w:val="ListParagraph"/>
        <w:numPr>
          <w:ilvl w:val="0"/>
          <w:numId w:val="28"/>
        </w:numPr>
        <w:spacing w:after="60" w:line="240" w:lineRule="auto"/>
        <w:jc w:val="both"/>
      </w:pPr>
      <w:r w:rsidRPr="00B77A92">
        <w:t>Text relative to a point</w:t>
      </w:r>
      <w:r w:rsidR="00013183" w:rsidRPr="00B77A92">
        <w:t>;</w:t>
      </w:r>
    </w:p>
    <w:p w14:paraId="2E958260" w14:textId="0A8B766C" w:rsidR="00EE220D" w:rsidRPr="00B77A92" w:rsidRDefault="00EE220D" w:rsidP="00AE2737">
      <w:pPr>
        <w:pStyle w:val="ListParagraph"/>
        <w:numPr>
          <w:ilvl w:val="0"/>
          <w:numId w:val="28"/>
        </w:numPr>
        <w:spacing w:after="60" w:line="240" w:lineRule="auto"/>
        <w:jc w:val="both"/>
      </w:pPr>
      <w:r w:rsidRPr="00B77A92">
        <w:t xml:space="preserve">Text that will be drawn along a </w:t>
      </w:r>
      <w:r w:rsidR="006F4A2D" w:rsidRPr="00B77A92">
        <w:t>line</w:t>
      </w:r>
      <w:r w:rsidR="00013183" w:rsidRPr="00B77A92">
        <w:t>; and</w:t>
      </w:r>
    </w:p>
    <w:p w14:paraId="2B796CE1" w14:textId="2D4F5CB4" w:rsidR="000E504B" w:rsidRPr="00B77A92" w:rsidRDefault="000E504B" w:rsidP="00AE2737">
      <w:pPr>
        <w:pStyle w:val="ListParagraph"/>
        <w:numPr>
          <w:ilvl w:val="0"/>
          <w:numId w:val="28"/>
        </w:numPr>
        <w:spacing w:after="120" w:line="240" w:lineRule="auto"/>
        <w:ind w:left="714" w:hanging="357"/>
        <w:jc w:val="both"/>
      </w:pPr>
      <w:r w:rsidRPr="00B77A92">
        <w:t>Text placed relative to an area</w:t>
      </w:r>
      <w:r w:rsidR="00F52B91" w:rsidRPr="00B77A92">
        <w:t xml:space="preserve"> uses a</w:t>
      </w:r>
      <w:r w:rsidRPr="00B77A92">
        <w:t xml:space="preserve"> </w:t>
      </w:r>
      <w:r w:rsidR="0036405F" w:rsidRPr="00B77A92">
        <w:t xml:space="preserve">local </w:t>
      </w:r>
      <w:r w:rsidR="00F52B91" w:rsidRPr="00B77A92">
        <w:t>coordinate reference system</w:t>
      </w:r>
      <w:r w:rsidRPr="00B77A92">
        <w:t>. Note that this can cause the text to be drawn at multiple locations.</w:t>
      </w:r>
    </w:p>
    <w:p w14:paraId="5C61C395" w14:textId="22F5E089" w:rsidR="000E504B" w:rsidRPr="00B77A92" w:rsidRDefault="000E504B" w:rsidP="00A52928">
      <w:pPr>
        <w:spacing w:after="120" w:line="240" w:lineRule="auto"/>
        <w:jc w:val="both"/>
      </w:pPr>
      <w:r w:rsidRPr="00B77A92">
        <w:t xml:space="preserve">However, explicit cartographic placement along curves </w:t>
      </w:r>
      <w:r w:rsidR="0036405F" w:rsidRPr="00B77A92">
        <w:t>or</w:t>
      </w:r>
      <w:r w:rsidRPr="00B77A92">
        <w:t xml:space="preserve"> relative to </w:t>
      </w:r>
      <w:r w:rsidR="0036405F" w:rsidRPr="00B77A92">
        <w:t>area/local CRS</w:t>
      </w:r>
      <w:r w:rsidRPr="00B77A92">
        <w:t xml:space="preserve"> cannot be explicitly encoded in S-101 datasets</w:t>
      </w:r>
      <w:r w:rsidR="0036405F" w:rsidRPr="00B77A92">
        <w:t>, though it can be encoded in portrayal rules</w:t>
      </w:r>
      <w:r w:rsidR="00A31B6A" w:rsidRPr="00B77A92">
        <w:t xml:space="preserve"> in a </w:t>
      </w:r>
      <w:r w:rsidR="00013183" w:rsidRPr="00B77A92">
        <w:t>P</w:t>
      </w:r>
      <w:r w:rsidR="00A31B6A" w:rsidRPr="00B77A92">
        <w:t xml:space="preserve">ortrayal </w:t>
      </w:r>
      <w:r w:rsidR="00013183" w:rsidRPr="00B77A92">
        <w:t>C</w:t>
      </w:r>
      <w:r w:rsidR="00A31B6A" w:rsidRPr="00B77A92">
        <w:t>atalogue</w:t>
      </w:r>
      <w:r w:rsidR="00F94BEA" w:rsidRPr="00B77A92">
        <w:t xml:space="preserve"> (S-100 </w:t>
      </w:r>
      <w:r w:rsidR="00013183" w:rsidRPr="00B77A92">
        <w:t xml:space="preserve">Part 9a, clause </w:t>
      </w:r>
      <w:r w:rsidR="00F94BEA" w:rsidRPr="00B77A92">
        <w:t>9a-11.2)</w:t>
      </w:r>
      <w:r w:rsidR="0036405F" w:rsidRPr="00B77A92">
        <w:t>.</w:t>
      </w:r>
    </w:p>
    <w:p w14:paraId="1BD346E4" w14:textId="2D5FB27E" w:rsidR="00EE62F6" w:rsidRPr="00B77A92" w:rsidRDefault="00EE62F6" w:rsidP="00A13F5A">
      <w:pPr>
        <w:pStyle w:val="Heading3"/>
      </w:pPr>
      <w:bookmarkStart w:id="98" w:name="_Ref44530594"/>
      <w:bookmarkStart w:id="99" w:name="_Toc194067073"/>
      <w:r w:rsidRPr="00B77A92">
        <w:t>Style sheets</w:t>
      </w:r>
      <w:bookmarkEnd w:id="98"/>
      <w:bookmarkEnd w:id="99"/>
    </w:p>
    <w:p w14:paraId="19C41B51" w14:textId="2B600ACF" w:rsidR="005A1FAB" w:rsidRPr="00B77A92" w:rsidRDefault="005E1A41" w:rsidP="00A52928">
      <w:pPr>
        <w:spacing w:after="120" w:line="240" w:lineRule="auto"/>
        <w:jc w:val="both"/>
      </w:pPr>
      <w:r w:rsidRPr="00B77A92">
        <w:t>Cascading Style Sheets (</w:t>
      </w:r>
      <w:r w:rsidR="009C1FE6" w:rsidRPr="00B77A92">
        <w:t>CSS</w:t>
      </w:r>
      <w:r w:rsidRPr="00B77A92">
        <w:t>)</w:t>
      </w:r>
      <w:r w:rsidR="009C1FE6" w:rsidRPr="00B77A92">
        <w:t xml:space="preserve"> </w:t>
      </w:r>
      <w:r w:rsidRPr="00B77A92">
        <w:t>files</w:t>
      </w:r>
      <w:r w:rsidR="009C1FE6" w:rsidRPr="00B77A92">
        <w:t xml:space="preserve"> are used to </w:t>
      </w:r>
      <w:r w:rsidRPr="00B77A92">
        <w:t>provide different sets of stroke and fill style instructions to be applied to symbols. This mechanism allows changing colours and line weights used in the symbols by swapping CSS files according to the desired colour scheme.</w:t>
      </w:r>
    </w:p>
    <w:p w14:paraId="1E8B6EE8" w14:textId="446B96FD" w:rsidR="00AD002E" w:rsidRPr="00B77A92" w:rsidRDefault="00AD002E" w:rsidP="00A52928">
      <w:pPr>
        <w:spacing w:after="120" w:line="240" w:lineRule="auto"/>
        <w:jc w:val="both"/>
      </w:pPr>
      <w:r w:rsidRPr="00B77A92">
        <w:t xml:space="preserve">In principle, any style attribute can be set in a CSS file, but the CSS files in IHO </w:t>
      </w:r>
      <w:r w:rsidR="00A52928" w:rsidRPr="00B77A92">
        <w:t>P</w:t>
      </w:r>
      <w:r w:rsidRPr="00B77A92">
        <w:t xml:space="preserve">ortrayal </w:t>
      </w:r>
      <w:r w:rsidR="00A52928" w:rsidRPr="00B77A92">
        <w:t>C</w:t>
      </w:r>
      <w:r w:rsidRPr="00B77A92">
        <w:t xml:space="preserve">atalogues </w:t>
      </w:r>
      <w:r w:rsidR="006E7CFE">
        <w:t xml:space="preserve">are restricted </w:t>
      </w:r>
      <w:r w:rsidR="004025D4">
        <w:t>by S-100 9-B-4.4 to only two use cases</w:t>
      </w:r>
      <w:r w:rsidR="00606330">
        <w:t>: setting</w:t>
      </w:r>
      <w:r w:rsidRPr="00B77A92">
        <w:t xml:space="preserve"> stroke and fill colours, </w:t>
      </w:r>
      <w:r w:rsidR="00F848EC">
        <w:t xml:space="preserve">altering the visibility of elements which are not normally </w:t>
      </w:r>
      <w:r w:rsidR="0070450C">
        <w:t>displayed (for example, the pivot point)</w:t>
      </w:r>
      <w:r w:rsidRPr="00B77A92">
        <w:t>.</w:t>
      </w:r>
      <w:r w:rsidR="00D32F9E" w:rsidRPr="00B77A92">
        <w:t xml:space="preserve"> </w:t>
      </w:r>
    </w:p>
    <w:p w14:paraId="54F228CF" w14:textId="77777777" w:rsidR="001534DA" w:rsidRPr="00B77A92" w:rsidRDefault="001534DA" w:rsidP="00A13F5A">
      <w:pPr>
        <w:pStyle w:val="Heading3"/>
      </w:pPr>
      <w:bookmarkStart w:id="100" w:name="_Toc194067074"/>
      <w:r w:rsidRPr="00B77A92">
        <w:t>Display planes</w:t>
      </w:r>
      <w:bookmarkEnd w:id="100"/>
    </w:p>
    <w:p w14:paraId="691481A3" w14:textId="5E6149FD" w:rsidR="001534DA" w:rsidRPr="00B77A92" w:rsidRDefault="001534DA" w:rsidP="00A52928">
      <w:pPr>
        <w:spacing w:after="120" w:line="240" w:lineRule="auto"/>
        <w:jc w:val="both"/>
      </w:pPr>
      <w:r w:rsidRPr="00B77A92">
        <w:t xml:space="preserve">Display planes are used to split the output of the portrayal functions into </w:t>
      </w:r>
      <w:r w:rsidR="002C40AA" w:rsidRPr="00B77A92">
        <w:t xml:space="preserve">mutually exclusive </w:t>
      </w:r>
      <w:r w:rsidRPr="00B77A92">
        <w:t>lists. An example of this is the separation of chart information drawn under a radar image and chart information drawn over a radar image.</w:t>
      </w:r>
    </w:p>
    <w:p w14:paraId="38B77A89" w14:textId="2D48D7E1" w:rsidR="00EE220D" w:rsidRPr="00B77A92" w:rsidRDefault="00EE220D" w:rsidP="00A13F5A">
      <w:pPr>
        <w:pStyle w:val="Heading3"/>
      </w:pPr>
      <w:bookmarkStart w:id="101" w:name="_Toc194067075"/>
      <w:r w:rsidRPr="00B77A92">
        <w:t xml:space="preserve">Display </w:t>
      </w:r>
      <w:r w:rsidR="001949CA">
        <w:t xml:space="preserve">(drawing) </w:t>
      </w:r>
      <w:r w:rsidR="00E75C72" w:rsidRPr="00B77A92">
        <w:t>p</w:t>
      </w:r>
      <w:r w:rsidRPr="00B77A92">
        <w:t>riorities</w:t>
      </w:r>
      <w:bookmarkEnd w:id="101"/>
    </w:p>
    <w:p w14:paraId="579C2CD6" w14:textId="77777777" w:rsidR="00746189" w:rsidRPr="00B77A92" w:rsidRDefault="00746189" w:rsidP="00746189">
      <w:pPr>
        <w:spacing w:after="120" w:line="240" w:lineRule="auto"/>
        <w:jc w:val="both"/>
      </w:pPr>
      <w:r w:rsidRPr="00B77A92">
        <w:t>Display priorities are also called “drawing priorities” in S-100 Parts 9 and 9a.</w:t>
      </w:r>
    </w:p>
    <w:p w14:paraId="71E4B58E" w14:textId="475CED2F" w:rsidR="00EE220D" w:rsidRPr="00B77A92" w:rsidRDefault="00EE220D" w:rsidP="00A52928">
      <w:pPr>
        <w:spacing w:after="120" w:line="240" w:lineRule="auto"/>
        <w:jc w:val="both"/>
      </w:pPr>
      <w:r w:rsidRPr="00B77A92">
        <w:t>Displa</w:t>
      </w:r>
      <w:r w:rsidR="00FD56DB" w:rsidRPr="00B77A92">
        <w:t>y</w:t>
      </w:r>
      <w:r w:rsidRPr="00B77A92">
        <w:t xml:space="preserve"> priorities</w:t>
      </w:r>
      <w:r w:rsidR="00FD56DB" w:rsidRPr="00B77A92">
        <w:t xml:space="preserve"> </w:t>
      </w:r>
      <w:r w:rsidRPr="00B77A92">
        <w:t>control the order in which the output of the portrayal functions is processed by the rendering engine</w:t>
      </w:r>
      <w:r w:rsidR="00A05A67">
        <w:t xml:space="preserve"> within a display plane</w:t>
      </w:r>
      <w:r w:rsidRPr="00B77A92">
        <w:t>. Priorities with smaller numerical values will be processed first.</w:t>
      </w:r>
      <w:r w:rsidR="001534DA" w:rsidRPr="00B77A92">
        <w:t xml:space="preserve"> </w:t>
      </w:r>
    </w:p>
    <w:p w14:paraId="14A3326E" w14:textId="00D617A9" w:rsidR="001534DA" w:rsidRPr="00B77A92" w:rsidRDefault="00EE220D" w:rsidP="00A52928">
      <w:pPr>
        <w:spacing w:after="120" w:line="240" w:lineRule="auto"/>
        <w:jc w:val="both"/>
      </w:pPr>
      <w:r w:rsidRPr="00B77A92">
        <w:t xml:space="preserve">The display priority applies irrespective of whether a feature is a point, curve or surface. If the display priority is equal among features, curve features have to be drawn on top of surface features whereas point features </w:t>
      </w:r>
      <w:r w:rsidR="00796161" w:rsidRPr="00B77A92">
        <w:t>are</w:t>
      </w:r>
      <w:r w:rsidRPr="00B77A92">
        <w:t xml:space="preserve"> drawn on top of both. If the display priority is still equal among features of the same type of geometry (curve, surface or point) the given sequence in the data structure of the </w:t>
      </w:r>
      <w:r w:rsidR="00292CD6" w:rsidRPr="00B77A92">
        <w:t xml:space="preserve">System </w:t>
      </w:r>
      <w:r w:rsidR="00292CD6" w:rsidRPr="00B77A92">
        <w:lastRenderedPageBreak/>
        <w:t>Database</w:t>
      </w:r>
      <w:r w:rsidRPr="00B77A92">
        <w:t xml:space="preserve">, or some other neutral criterion, </w:t>
      </w:r>
      <w:r w:rsidR="00E4260A" w:rsidRPr="00B77A92">
        <w:t xml:space="preserve">should </w:t>
      </w:r>
      <w:r w:rsidRPr="00B77A92">
        <w:t>be used for a decision as to which feature is drawn on top.</w:t>
      </w:r>
    </w:p>
    <w:p w14:paraId="7041130F" w14:textId="77777777" w:rsidR="009015B8" w:rsidRPr="00B77A92" w:rsidRDefault="009015B8" w:rsidP="00A13F5A">
      <w:pPr>
        <w:pStyle w:val="Heading3"/>
      </w:pPr>
      <w:bookmarkStart w:id="102" w:name="_Toc194067077"/>
      <w:r w:rsidRPr="00B77A92">
        <w:t>Viewing groups</w:t>
      </w:r>
      <w:bookmarkEnd w:id="102"/>
    </w:p>
    <w:p w14:paraId="0B851E7D" w14:textId="29051A27" w:rsidR="009015B8" w:rsidRPr="00B77A92" w:rsidRDefault="009015B8" w:rsidP="00025127">
      <w:pPr>
        <w:spacing w:after="120" w:line="240" w:lineRule="auto"/>
        <w:jc w:val="both"/>
      </w:pPr>
      <w:r w:rsidRPr="00B77A92">
        <w:t xml:space="preserve">The viewing group controls the content of the display. It provides an on/off switch in the </w:t>
      </w:r>
      <w:r w:rsidR="00025127" w:rsidRPr="00B77A92">
        <w:t>P</w:t>
      </w:r>
      <w:r w:rsidRPr="00B77A92">
        <w:t xml:space="preserve">ortrayal </w:t>
      </w:r>
      <w:r w:rsidR="00025127" w:rsidRPr="00B77A92">
        <w:t>C</w:t>
      </w:r>
      <w:r w:rsidRPr="00B77A92">
        <w:t xml:space="preserve">atalogue for </w:t>
      </w:r>
      <w:r w:rsidR="00AC3F99">
        <w:t>all</w:t>
      </w:r>
      <w:r w:rsidR="00AC3F99" w:rsidRPr="00B77A92">
        <w:t xml:space="preserve"> </w:t>
      </w:r>
      <w:r w:rsidRPr="00B77A92">
        <w:t>drawing instruction</w:t>
      </w:r>
      <w:r w:rsidR="00AC3F99">
        <w:t>s</w:t>
      </w:r>
      <w:r w:rsidRPr="00B77A92">
        <w:t xml:space="preserve"> assigned to the corresponding viewing group.</w:t>
      </w:r>
    </w:p>
    <w:p w14:paraId="7AB45B2A" w14:textId="77777777" w:rsidR="009015B8" w:rsidRPr="00B77A92" w:rsidRDefault="009015B8" w:rsidP="00A13F5A">
      <w:pPr>
        <w:pStyle w:val="Heading3"/>
      </w:pPr>
      <w:bookmarkStart w:id="103" w:name="_Toc194067078"/>
      <w:r w:rsidRPr="00B77A92">
        <w:t>Viewing group layers</w:t>
      </w:r>
      <w:bookmarkEnd w:id="103"/>
    </w:p>
    <w:p w14:paraId="741A45A1" w14:textId="5C562614" w:rsidR="009015B8" w:rsidRPr="00B77A92" w:rsidRDefault="009015B8" w:rsidP="00025127">
      <w:pPr>
        <w:spacing w:after="120" w:line="240" w:lineRule="auto"/>
        <w:jc w:val="both"/>
      </w:pPr>
      <w:r w:rsidRPr="00B77A92">
        <w:t xml:space="preserve">A viewing group layer defines a collection of viewing groups whose visibility can be simultaneously toggled </w:t>
      </w:r>
      <w:r w:rsidR="00726B15" w:rsidRPr="00B77A92">
        <w:t xml:space="preserve">on/off </w:t>
      </w:r>
      <w:r w:rsidRPr="00B77A92">
        <w:t>by an application.</w:t>
      </w:r>
    </w:p>
    <w:p w14:paraId="27901759" w14:textId="77777777" w:rsidR="009015B8" w:rsidRPr="00B77A92" w:rsidRDefault="009015B8" w:rsidP="00A13F5A">
      <w:pPr>
        <w:pStyle w:val="Heading3"/>
      </w:pPr>
      <w:bookmarkStart w:id="104" w:name="_Toc194067079"/>
      <w:r w:rsidRPr="00B77A92">
        <w:t>Display modes</w:t>
      </w:r>
      <w:bookmarkEnd w:id="104"/>
    </w:p>
    <w:p w14:paraId="5DDC8ADF" w14:textId="477781A7" w:rsidR="009015B8" w:rsidRPr="00B77A92" w:rsidRDefault="009015B8" w:rsidP="00025127">
      <w:pPr>
        <w:spacing w:after="120" w:line="240" w:lineRule="auto"/>
        <w:jc w:val="both"/>
      </w:pPr>
      <w:r w:rsidRPr="00B77A92">
        <w:t xml:space="preserve">A display mode defines a collection of viewing group layers which can be simultaneously toggled </w:t>
      </w:r>
      <w:r w:rsidR="00726B15" w:rsidRPr="00B77A92">
        <w:t xml:space="preserve">on/off </w:t>
      </w:r>
      <w:r w:rsidRPr="00B77A92">
        <w:t>by an application.</w:t>
      </w:r>
    </w:p>
    <w:p w14:paraId="078C71DF" w14:textId="77777777" w:rsidR="00341B76" w:rsidRPr="00B77A92" w:rsidRDefault="00341B76" w:rsidP="00A13F5A">
      <w:pPr>
        <w:pStyle w:val="Heading3"/>
      </w:pPr>
      <w:bookmarkStart w:id="105" w:name="_Toc188368609"/>
      <w:bookmarkStart w:id="106" w:name="_Toc188621811"/>
      <w:bookmarkStart w:id="107" w:name="_Toc188950392"/>
      <w:bookmarkStart w:id="108" w:name="_Toc188968308"/>
      <w:bookmarkStart w:id="109" w:name="_Toc188968533"/>
      <w:bookmarkStart w:id="110" w:name="_Toc188368610"/>
      <w:bookmarkStart w:id="111" w:name="_Toc188621812"/>
      <w:bookmarkStart w:id="112" w:name="_Toc188950393"/>
      <w:bookmarkStart w:id="113" w:name="_Toc188968309"/>
      <w:bookmarkStart w:id="114" w:name="_Toc188968534"/>
      <w:bookmarkStart w:id="115" w:name="_Toc194067080"/>
      <w:bookmarkEnd w:id="105"/>
      <w:bookmarkEnd w:id="106"/>
      <w:bookmarkEnd w:id="107"/>
      <w:bookmarkEnd w:id="108"/>
      <w:bookmarkEnd w:id="109"/>
      <w:bookmarkEnd w:id="110"/>
      <w:bookmarkEnd w:id="111"/>
      <w:bookmarkEnd w:id="112"/>
      <w:bookmarkEnd w:id="113"/>
      <w:bookmarkEnd w:id="114"/>
      <w:r w:rsidRPr="00B77A92">
        <w:t>Rules</w:t>
      </w:r>
      <w:bookmarkEnd w:id="115"/>
    </w:p>
    <w:p w14:paraId="31F932D5" w14:textId="43C91E8A" w:rsidR="00341B76" w:rsidRPr="00B77A92" w:rsidRDefault="00341B76" w:rsidP="00025127">
      <w:pPr>
        <w:spacing w:after="120" w:line="240" w:lineRule="auto"/>
        <w:jc w:val="both"/>
      </w:pPr>
      <w:r w:rsidRPr="00B77A92">
        <w:t>A portrayal rule describes the transformation of feature data into drawing instructions.</w:t>
      </w:r>
    </w:p>
    <w:p w14:paraId="781F4D7F" w14:textId="6B71EA2C" w:rsidR="00EE220D" w:rsidRPr="00B77A92" w:rsidRDefault="00EE220D" w:rsidP="00A13F5A">
      <w:pPr>
        <w:pStyle w:val="Heading3"/>
      </w:pPr>
      <w:bookmarkStart w:id="116" w:name="_Ref44796990"/>
      <w:bookmarkStart w:id="117" w:name="_Toc194067081"/>
      <w:r w:rsidRPr="00B77A92">
        <w:t>Context</w:t>
      </w:r>
      <w:bookmarkEnd w:id="116"/>
      <w:bookmarkEnd w:id="117"/>
    </w:p>
    <w:p w14:paraId="5D382614" w14:textId="06E77C15" w:rsidR="00EE62F6" w:rsidRPr="00B77A92" w:rsidRDefault="005E6352" w:rsidP="00025127">
      <w:pPr>
        <w:spacing w:after="120" w:line="240" w:lineRule="auto"/>
        <w:jc w:val="both"/>
      </w:pPr>
      <w:r w:rsidRPr="00B77A92">
        <w:t>The c</w:t>
      </w:r>
      <w:r w:rsidR="00F02835" w:rsidRPr="00B77A92">
        <w:t xml:space="preserve">ontext is a set of parameters </w:t>
      </w:r>
      <w:r w:rsidR="00560E23">
        <w:t>wh</w:t>
      </w:r>
      <w:r w:rsidR="001145B7">
        <w:t>ose</w:t>
      </w:r>
      <w:r w:rsidR="00560E23">
        <w:t xml:space="preserve"> </w:t>
      </w:r>
      <w:r w:rsidR="001145B7">
        <w:t>values alter</w:t>
      </w:r>
      <w:r w:rsidR="00560E23">
        <w:t xml:space="preserve"> the portrayal processing</w:t>
      </w:r>
      <w:r w:rsidR="00ED1CFC" w:rsidRPr="00B77A92">
        <w:t xml:space="preserve">. </w:t>
      </w:r>
      <w:r w:rsidR="00F02835" w:rsidRPr="00B77A92">
        <w:t xml:space="preserve">These parameters can be </w:t>
      </w:r>
      <w:r w:rsidR="007F70B8" w:rsidRPr="00B77A92">
        <w:t>used</w:t>
      </w:r>
      <w:r w:rsidR="00F02835" w:rsidRPr="00B77A92">
        <w:t xml:space="preserve"> to provide contextual information </w:t>
      </w:r>
      <w:r w:rsidRPr="00B77A92">
        <w:t>to the execution of rules in portrayal processing.</w:t>
      </w:r>
      <w:r w:rsidR="00ED1CFC" w:rsidRPr="00B77A92">
        <w:t xml:space="preserve"> Examples are settings of depth values for the safety depth, shallow and deep contours.</w:t>
      </w:r>
    </w:p>
    <w:p w14:paraId="41290E08" w14:textId="19CB469F" w:rsidR="0018654C" w:rsidRPr="00B77A92" w:rsidRDefault="0018654C" w:rsidP="00A13F5A">
      <w:pPr>
        <w:pStyle w:val="Heading3"/>
      </w:pPr>
      <w:bookmarkStart w:id="118" w:name="_Toc194067082"/>
      <w:r w:rsidRPr="00B77A92">
        <w:t>Validity times</w:t>
      </w:r>
      <w:bookmarkEnd w:id="118"/>
    </w:p>
    <w:p w14:paraId="2660FB02" w14:textId="645307F0" w:rsidR="00EA650D" w:rsidRPr="00B77A92" w:rsidRDefault="00321DBC" w:rsidP="00025127">
      <w:pPr>
        <w:spacing w:after="120" w:line="240" w:lineRule="auto"/>
        <w:jc w:val="both"/>
      </w:pPr>
      <w:r w:rsidRPr="00B77A92">
        <w:t xml:space="preserve">Drawing instructions can be designated as being valid only during a </w:t>
      </w:r>
      <w:r w:rsidR="009D54A5" w:rsidRPr="00B77A92">
        <w:t>specified</w:t>
      </w:r>
      <w:r w:rsidRPr="00B77A92">
        <w:t xml:space="preserve"> interval</w:t>
      </w:r>
      <w:r w:rsidR="007249A3" w:rsidRPr="00B77A92">
        <w:t>, which may be open-ended at either beginning or end, or a single time point (with beginning and end the same). Intervals may be specified in terms of date, time (of day), or date-time endpoints.</w:t>
      </w:r>
    </w:p>
    <w:p w14:paraId="04678F46" w14:textId="13311BF6" w:rsidR="007249A3" w:rsidRPr="00B77A92" w:rsidRDefault="007249A3" w:rsidP="00025127">
      <w:pPr>
        <w:spacing w:after="120" w:line="240" w:lineRule="auto"/>
        <w:jc w:val="both"/>
      </w:pPr>
      <w:r w:rsidRPr="00B77A92">
        <w:t>The start and end instants are defined by their date/time component of the smallest granularity. For example, if the end instant is specified</w:t>
      </w:r>
      <w:r w:rsidR="007B14DE" w:rsidRPr="00B77A92">
        <w:t xml:space="preserve"> </w:t>
      </w:r>
      <w:r w:rsidR="00BA119C" w:rsidRPr="00B77A92">
        <w:t>a date without a time of day</w:t>
      </w:r>
      <w:r w:rsidR="007B14DE" w:rsidRPr="00B77A92">
        <w:t>, and the interval is “right-closed”</w:t>
      </w:r>
      <w:r w:rsidRPr="00B77A92">
        <w:t xml:space="preserve">, the end instant is </w:t>
      </w:r>
      <w:r w:rsidR="00BA119C" w:rsidRPr="00B77A92">
        <w:t xml:space="preserve">midnight </w:t>
      </w:r>
      <w:r w:rsidR="007B14DE" w:rsidRPr="00B77A92">
        <w:t xml:space="preserve">at the end of the specified day </w:t>
      </w:r>
      <w:r w:rsidR="00BA119C" w:rsidRPr="00B77A92">
        <w:t xml:space="preserve">(240000 in ISO 8601 </w:t>
      </w:r>
      <w:r w:rsidR="007B14DE" w:rsidRPr="00B77A92">
        <w:t>terms</w:t>
      </w:r>
      <w:r w:rsidR="00BA119C" w:rsidRPr="00B77A92">
        <w:t>)</w:t>
      </w:r>
      <w:r w:rsidRPr="00B77A92">
        <w:t>.</w:t>
      </w:r>
      <w:r w:rsidR="00BA119C" w:rsidRPr="00B77A92">
        <w:t xml:space="preserve"> This is consistent with </w:t>
      </w:r>
      <w:r w:rsidR="007B14DE" w:rsidRPr="00B77A92">
        <w:t xml:space="preserve">the </w:t>
      </w:r>
      <w:r w:rsidR="00BA119C" w:rsidRPr="00B77A92">
        <w:t xml:space="preserve">S-100 treatment of </w:t>
      </w:r>
      <w:proofErr w:type="spellStart"/>
      <w:r w:rsidR="00BA119C" w:rsidRPr="00B77A92">
        <w:rPr>
          <w:i/>
          <w:iCs/>
        </w:rPr>
        <w:t>dateStart</w:t>
      </w:r>
      <w:proofErr w:type="spellEnd"/>
      <w:r w:rsidR="00BA119C" w:rsidRPr="00B77A92">
        <w:t xml:space="preserve"> and </w:t>
      </w:r>
      <w:proofErr w:type="spellStart"/>
      <w:r w:rsidR="00BA119C" w:rsidRPr="00B77A92">
        <w:rPr>
          <w:i/>
          <w:iCs/>
        </w:rPr>
        <w:t>dateEnd</w:t>
      </w:r>
      <w:proofErr w:type="spellEnd"/>
      <w:r w:rsidR="00BA119C" w:rsidRPr="00B77A92">
        <w:t xml:space="preserve"> attributes (see S-100 Part 3 </w:t>
      </w:r>
      <w:r w:rsidR="007B14DE" w:rsidRPr="00B77A92">
        <w:t>clause 3-8</w:t>
      </w:r>
      <w:r w:rsidR="001970B6" w:rsidRPr="00B77A92">
        <w:t>-3</w:t>
      </w:r>
      <w:r w:rsidR="007B14DE" w:rsidRPr="00B77A92">
        <w:t xml:space="preserve"> (Interpretation of models of time intervals and period), but note that the open/closed nature of the interval </w:t>
      </w:r>
      <w:r w:rsidR="00D65B60" w:rsidRPr="00B77A92">
        <w:t>affects</w:t>
      </w:r>
      <w:r w:rsidR="007B14DE" w:rsidRPr="00B77A92">
        <w:t xml:space="preserve"> the interpretation</w:t>
      </w:r>
      <w:r w:rsidR="00550A8B" w:rsidRPr="00B77A92">
        <w:t xml:space="preserve"> for Part 9 time intervals</w:t>
      </w:r>
      <w:r w:rsidR="007B14DE" w:rsidRPr="00B77A92">
        <w:t xml:space="preserve"> </w:t>
      </w:r>
      <w:r w:rsidR="00550A8B" w:rsidRPr="00B77A92">
        <w:t>—</w:t>
      </w:r>
      <w:r w:rsidR="007B14DE" w:rsidRPr="00B77A92">
        <w:t xml:space="preserve"> if the same </w:t>
      </w:r>
      <w:r w:rsidR="00D65B60" w:rsidRPr="00B77A92">
        <w:t>interval</w:t>
      </w:r>
      <w:r w:rsidR="007B14DE" w:rsidRPr="00B77A92">
        <w:t xml:space="preserve"> is specified as “right-open” the </w:t>
      </w:r>
      <w:r w:rsidR="00BA1F6C" w:rsidRPr="00B77A92">
        <w:t xml:space="preserve">start </w:t>
      </w:r>
      <w:r w:rsidR="007B14DE" w:rsidRPr="00B77A92">
        <w:t>time point is midnight at the beginning of the specified day (000000 in ISO 8601 terms).</w:t>
      </w:r>
    </w:p>
    <w:p w14:paraId="6B51C525" w14:textId="77777777" w:rsidR="00025127" w:rsidRPr="00B77A92" w:rsidRDefault="00025127" w:rsidP="00025127">
      <w:pPr>
        <w:spacing w:after="120" w:line="240" w:lineRule="auto"/>
        <w:jc w:val="both"/>
      </w:pPr>
    </w:p>
    <w:p w14:paraId="1501D4A7" w14:textId="427C8187" w:rsidR="0018654C" w:rsidRPr="00B77A92" w:rsidRDefault="00EA650D" w:rsidP="00DB7CFE">
      <w:pPr>
        <w:pStyle w:val="Heading2"/>
      </w:pPr>
      <w:bookmarkStart w:id="119" w:name="_Toc194067083"/>
      <w:r w:rsidRPr="00B77A92">
        <w:t>Alerts</w:t>
      </w:r>
      <w:bookmarkEnd w:id="119"/>
    </w:p>
    <w:p w14:paraId="72134CB6" w14:textId="68A032DA" w:rsidR="001E273F" w:rsidRPr="00B77A92" w:rsidRDefault="001E273F" w:rsidP="00025127">
      <w:pPr>
        <w:pStyle w:val="ISOChange"/>
        <w:spacing w:before="60" w:after="60" w:line="240" w:lineRule="auto"/>
        <w:jc w:val="both"/>
        <w:rPr>
          <w:sz w:val="20"/>
        </w:rPr>
      </w:pPr>
      <w:r w:rsidRPr="00B77A92">
        <w:rPr>
          <w:sz w:val="20"/>
        </w:rPr>
        <w:t xml:space="preserve">The </w:t>
      </w:r>
      <w:r w:rsidR="003B3F16" w:rsidRPr="00B77A92">
        <w:rPr>
          <w:sz w:val="20"/>
        </w:rPr>
        <w:t>A</w:t>
      </w:r>
      <w:r w:rsidRPr="00B77A92">
        <w:rPr>
          <w:sz w:val="20"/>
        </w:rPr>
        <w:t xml:space="preserve">lerts </w:t>
      </w:r>
      <w:r w:rsidR="003B3F16" w:rsidRPr="00B77A92">
        <w:rPr>
          <w:sz w:val="20"/>
        </w:rPr>
        <w:t>C</w:t>
      </w:r>
      <w:r w:rsidRPr="00B77A92">
        <w:rPr>
          <w:sz w:val="20"/>
        </w:rPr>
        <w:t xml:space="preserve">atalogue is a component of the </w:t>
      </w:r>
      <w:r w:rsidR="003B3F16" w:rsidRPr="00B77A92">
        <w:rPr>
          <w:sz w:val="20"/>
        </w:rPr>
        <w:t>P</w:t>
      </w:r>
      <w:r w:rsidRPr="00B77A92">
        <w:rPr>
          <w:sz w:val="20"/>
        </w:rPr>
        <w:t xml:space="preserve">ortrayal </w:t>
      </w:r>
      <w:r w:rsidR="003B3F16" w:rsidRPr="00B77A92">
        <w:rPr>
          <w:sz w:val="20"/>
        </w:rPr>
        <w:t>C</w:t>
      </w:r>
      <w:r w:rsidRPr="00B77A92">
        <w:rPr>
          <w:sz w:val="20"/>
        </w:rPr>
        <w:t>atalogue; it describes each alert event along with its associated message(s) and highlighting rules.</w:t>
      </w:r>
    </w:p>
    <w:p w14:paraId="6972D5F4" w14:textId="77677B17" w:rsidR="001E273F" w:rsidRPr="00B77A92" w:rsidRDefault="001E273F" w:rsidP="00025127">
      <w:pPr>
        <w:pStyle w:val="ISOChange"/>
        <w:spacing w:before="60" w:after="60" w:line="240" w:lineRule="auto"/>
        <w:jc w:val="both"/>
        <w:rPr>
          <w:sz w:val="20"/>
        </w:rPr>
      </w:pPr>
      <w:r w:rsidRPr="00B77A92">
        <w:rPr>
          <w:sz w:val="20"/>
        </w:rPr>
        <w:t xml:space="preserve">The alerting model allows product developers to associate alerts with features (optionally satisfying specified conditions on attribute values) by encoding rules in the </w:t>
      </w:r>
      <w:r w:rsidR="003B3F16" w:rsidRPr="00B77A92">
        <w:rPr>
          <w:sz w:val="20"/>
        </w:rPr>
        <w:t>P</w:t>
      </w:r>
      <w:r w:rsidRPr="00B77A92">
        <w:rPr>
          <w:sz w:val="20"/>
        </w:rPr>
        <w:t xml:space="preserve">ortrayal </w:t>
      </w:r>
      <w:r w:rsidR="003B3F16" w:rsidRPr="00B77A92">
        <w:rPr>
          <w:sz w:val="20"/>
        </w:rPr>
        <w:t>C</w:t>
      </w:r>
      <w:r w:rsidRPr="00B77A92">
        <w:rPr>
          <w:sz w:val="20"/>
        </w:rPr>
        <w:t>atalogue.</w:t>
      </w:r>
    </w:p>
    <w:p w14:paraId="561D74F3" w14:textId="20F19D9C" w:rsidR="0083356D" w:rsidRPr="00B77A92" w:rsidRDefault="001E273F" w:rsidP="00025127">
      <w:pPr>
        <w:spacing w:line="240" w:lineRule="auto"/>
        <w:jc w:val="both"/>
      </w:pPr>
      <w:r w:rsidRPr="00B77A92">
        <w:t xml:space="preserve">Alerts are associated with drawing instructions output by the portrayal, and are triggered when the vessel route (either actual track, during route monitoring, or planned, during route planning) intersects the geometry (which may be restricted or augmented) of a feature. The events are </w:t>
      </w:r>
      <w:r w:rsidR="001603F0">
        <w:t xml:space="preserve">alarms, </w:t>
      </w:r>
      <w:r w:rsidR="00FD4A8D" w:rsidRPr="00B77A92">
        <w:t>alerts</w:t>
      </w:r>
      <w:r w:rsidRPr="00B77A92">
        <w:t>, warnings, cautions, or indications as described in IMO MSC.252(83)</w:t>
      </w:r>
      <w:r w:rsidR="003B3F16" w:rsidRPr="00B77A92">
        <w:t>.</w:t>
      </w:r>
    </w:p>
    <w:p w14:paraId="57EA06A8" w14:textId="77777777" w:rsidR="003B3F16" w:rsidRPr="00B77A92" w:rsidRDefault="003B3F16" w:rsidP="00025127">
      <w:pPr>
        <w:spacing w:line="240" w:lineRule="auto"/>
        <w:jc w:val="both"/>
      </w:pPr>
    </w:p>
    <w:p w14:paraId="00B3F6FF" w14:textId="5AF01D03" w:rsidR="000A5F45" w:rsidRPr="00B77A92" w:rsidRDefault="000D6C8D" w:rsidP="00A13F5A">
      <w:pPr>
        <w:pStyle w:val="Heading1"/>
      </w:pPr>
      <w:bookmarkStart w:id="120" w:name="_Ref41928217"/>
      <w:bookmarkStart w:id="121" w:name="_Toc194067084"/>
      <w:bookmarkStart w:id="122" w:name="_Ref171092510"/>
      <w:r w:rsidRPr="00B77A92">
        <w:t>I</w:t>
      </w:r>
      <w:r w:rsidR="000A5F45" w:rsidRPr="00B77A92">
        <w:t>nteroperability</w:t>
      </w:r>
      <w:bookmarkEnd w:id="120"/>
      <w:bookmarkEnd w:id="121"/>
      <w:r w:rsidR="008D0923" w:rsidRPr="00B77A92">
        <w:t xml:space="preserve"> </w:t>
      </w:r>
      <w:bookmarkEnd w:id="122"/>
    </w:p>
    <w:p w14:paraId="4628D9A4" w14:textId="6BE60CC5" w:rsidR="00E86DEF" w:rsidRPr="00B77A92" w:rsidRDefault="007010D8" w:rsidP="003B3F16">
      <w:pPr>
        <w:spacing w:after="120" w:line="240" w:lineRule="auto"/>
        <w:jc w:val="both"/>
      </w:pPr>
      <w:r w:rsidRPr="00B77A92">
        <w:t xml:space="preserve">Ensuring visual interoperability in the presence of simultaneously displayed </w:t>
      </w:r>
      <w:r w:rsidR="001D0D9A">
        <w:t>products</w:t>
      </w:r>
      <w:r w:rsidR="001D0D9A" w:rsidRPr="00B77A92">
        <w:t xml:space="preserve"> </w:t>
      </w:r>
      <w:r w:rsidRPr="00B77A92">
        <w:t xml:space="preserve">is an important aspect of user interfaces for navigation screens. IHO Publication S-98 </w:t>
      </w:r>
      <w:r w:rsidR="00453CB3" w:rsidRPr="00B77A92">
        <w:t xml:space="preserve">(Data Product Interoperability in S-100 Navigation Systems) </w:t>
      </w:r>
      <w:r w:rsidRPr="00B77A92">
        <w:t xml:space="preserve">specifies the structure of </w:t>
      </w:r>
      <w:r w:rsidR="00796161" w:rsidRPr="00B77A92">
        <w:t>an</w:t>
      </w:r>
      <w:r w:rsidRPr="00B77A92">
        <w:t xml:space="preserve"> interoperability catalogue </w:t>
      </w:r>
      <w:r w:rsidR="00796161" w:rsidRPr="00B77A92">
        <w:t xml:space="preserve">to be used </w:t>
      </w:r>
      <w:r w:rsidRPr="00B77A92">
        <w:t>for ECDIS and INS.</w:t>
      </w:r>
      <w:r w:rsidR="00796161" w:rsidRPr="00B77A92">
        <w:t xml:space="preserve"> </w:t>
      </w:r>
      <w:r w:rsidR="001D0D9A" w:rsidRPr="00B77A92">
        <w:t xml:space="preserve">S-98 </w:t>
      </w:r>
      <w:r w:rsidR="004A6E2D">
        <w:t xml:space="preserve">will </w:t>
      </w:r>
      <w:r w:rsidR="001D0D9A" w:rsidRPr="00B77A92">
        <w:t xml:space="preserve">provide, as a minimum for S-100 ECDIS, two levels of interoperability allowing data layers in different products to be interleaved or substituted within the display. </w:t>
      </w:r>
      <w:r w:rsidR="001D0D9A">
        <w:t>An interoperability catalogue</w:t>
      </w:r>
      <w:r w:rsidR="001D0D9A" w:rsidRPr="00B77A92">
        <w:t xml:space="preserve"> </w:t>
      </w:r>
      <w:r w:rsidR="00796161" w:rsidRPr="00B77A92">
        <w:t xml:space="preserve">is currently unpublished by IHO and </w:t>
      </w:r>
      <w:r w:rsidR="00D14F95" w:rsidRPr="00B77A92">
        <w:t xml:space="preserve">there is no current requirement for its implementation in </w:t>
      </w:r>
      <w:r w:rsidR="00776736" w:rsidRPr="00B77A92">
        <w:lastRenderedPageBreak/>
        <w:t>ECDIS</w:t>
      </w:r>
      <w:r w:rsidR="00D14F95" w:rsidRPr="00B77A92">
        <w:t xml:space="preserve">. Other mechanisms for interoperability between product specifications exist and are defined </w:t>
      </w:r>
      <w:r w:rsidR="00776736" w:rsidRPr="00B77A92">
        <w:t xml:space="preserve">in </w:t>
      </w:r>
      <w:r w:rsidR="00D14F95" w:rsidRPr="00B77A92">
        <w:t>this document.</w:t>
      </w:r>
    </w:p>
    <w:p w14:paraId="7F805FF0" w14:textId="7384DF25" w:rsidR="00776736" w:rsidRPr="00B77A92" w:rsidRDefault="00796161" w:rsidP="003B3F16">
      <w:pPr>
        <w:spacing w:after="120" w:line="240" w:lineRule="auto"/>
        <w:jc w:val="both"/>
      </w:pPr>
      <w:r w:rsidRPr="00B77A92">
        <w:t>When published</w:t>
      </w:r>
      <w:r w:rsidR="00D14F95" w:rsidRPr="00B77A92">
        <w:t xml:space="preserve"> by the IHO </w:t>
      </w:r>
      <w:r w:rsidR="004A6E2D">
        <w:t>an</w:t>
      </w:r>
      <w:r w:rsidR="004A6E2D" w:rsidRPr="00B77A92">
        <w:t xml:space="preserve"> </w:t>
      </w:r>
      <w:r w:rsidR="003B3F16" w:rsidRPr="00B77A92">
        <w:t>I</w:t>
      </w:r>
      <w:r w:rsidR="00E86DEF" w:rsidRPr="00B77A92">
        <w:t xml:space="preserve">nteroperability </w:t>
      </w:r>
      <w:r w:rsidR="003B3F16" w:rsidRPr="00B77A92">
        <w:t>C</w:t>
      </w:r>
      <w:r w:rsidR="00E86DEF" w:rsidRPr="00B77A92">
        <w:t xml:space="preserve">atalogue </w:t>
      </w:r>
      <w:r w:rsidR="00660050" w:rsidRPr="00B77A92">
        <w:t xml:space="preserve">will provide a normative </w:t>
      </w:r>
      <w:r w:rsidR="003B3F16" w:rsidRPr="00B77A92">
        <w:t>I</w:t>
      </w:r>
      <w:r w:rsidR="00660050" w:rsidRPr="00B77A92">
        <w:t xml:space="preserve">nteroperability </w:t>
      </w:r>
      <w:r w:rsidR="003B3F16" w:rsidRPr="00B77A92">
        <w:t>C</w:t>
      </w:r>
      <w:r w:rsidR="00660050" w:rsidRPr="00B77A92">
        <w:t xml:space="preserve">atalogue for </w:t>
      </w:r>
      <w:r w:rsidR="00D14F95" w:rsidRPr="00B77A92">
        <w:t xml:space="preserve">S-100 </w:t>
      </w:r>
      <w:r w:rsidR="00660050" w:rsidRPr="00B77A92">
        <w:t>ECDIS</w:t>
      </w:r>
      <w:r w:rsidR="00776736" w:rsidRPr="00B77A92">
        <w:t xml:space="preserve"> and the published IHO product specifications. Therefore, a </w:t>
      </w:r>
      <w:r w:rsidR="00330D8D" w:rsidRPr="00B77A92">
        <w:t xml:space="preserve">detailed </w:t>
      </w:r>
      <w:r w:rsidR="00776736" w:rsidRPr="00B77A92">
        <w:t>requirement for its implementation will be contained in a future edition of this document</w:t>
      </w:r>
      <w:r w:rsidR="00D14F95" w:rsidRPr="00B77A92">
        <w:t xml:space="preserve">. </w:t>
      </w:r>
    </w:p>
    <w:p w14:paraId="55559AFB" w14:textId="6560B672" w:rsidR="00776736" w:rsidRPr="00B77A92" w:rsidRDefault="00776736" w:rsidP="00776736">
      <w:pPr>
        <w:spacing w:after="120" w:line="240" w:lineRule="auto"/>
        <w:jc w:val="both"/>
      </w:pPr>
      <w:r w:rsidRPr="00B77A92">
        <w:t>It is intended, in a future edition of this document, to also provide user interface requirements for end user control of interoperability.</w:t>
      </w:r>
    </w:p>
    <w:p w14:paraId="75DB62C5" w14:textId="79A1E7BB" w:rsidR="00D14F95" w:rsidRPr="00B77A92" w:rsidRDefault="00D14F95" w:rsidP="003B3F16">
      <w:pPr>
        <w:spacing w:after="120" w:line="240" w:lineRule="auto"/>
        <w:jc w:val="both"/>
      </w:pPr>
      <w:r w:rsidRPr="00B77A92">
        <w:t>S</w:t>
      </w:r>
      <w:r w:rsidR="00E86DEF" w:rsidRPr="00B77A92">
        <w:t xml:space="preserve">-98 </w:t>
      </w:r>
      <w:r w:rsidRPr="00B77A92">
        <w:t xml:space="preserve">itself also </w:t>
      </w:r>
      <w:r w:rsidR="00E86DEF" w:rsidRPr="00B77A92">
        <w:t>permits extensions</w:t>
      </w:r>
      <w:r w:rsidR="00B65CAE" w:rsidRPr="00B77A92">
        <w:t xml:space="preserve">, </w:t>
      </w:r>
      <w:r w:rsidR="00E86DEF" w:rsidRPr="00B77A92">
        <w:t>substitutes</w:t>
      </w:r>
      <w:r w:rsidR="006A193F" w:rsidRPr="00B77A92">
        <w:t xml:space="preserve"> and customizations</w:t>
      </w:r>
      <w:r w:rsidR="00B65CAE" w:rsidRPr="00B77A92">
        <w:t xml:space="preserve"> provided</w:t>
      </w:r>
      <w:r w:rsidR="006A193F" w:rsidRPr="00B77A92">
        <w:t xml:space="preserve"> the minimum functions provided by the IHO </w:t>
      </w:r>
      <w:r w:rsidR="003B3F16" w:rsidRPr="00B77A92">
        <w:t>C</w:t>
      </w:r>
      <w:r w:rsidR="006A193F" w:rsidRPr="00B77A92">
        <w:t xml:space="preserve">atalogue are maintained and </w:t>
      </w:r>
      <w:r w:rsidR="00B65CAE" w:rsidRPr="00B77A92">
        <w:t>interoperability</w:t>
      </w:r>
      <w:r w:rsidR="006A193F" w:rsidRPr="00B77A92">
        <w:t xml:space="preserve"> is not degraded</w:t>
      </w:r>
      <w:r w:rsidR="00B65CAE" w:rsidRPr="00B77A92">
        <w:t xml:space="preserve"> (S-98 </w:t>
      </w:r>
      <w:r w:rsidR="003B3F16" w:rsidRPr="00B77A92">
        <w:rPr>
          <w:rFonts w:cs="Arial"/>
        </w:rPr>
        <w:t>clauses</w:t>
      </w:r>
      <w:r w:rsidR="00B65CAE" w:rsidRPr="00B77A92">
        <w:t> 12.1.1–12.1.3).</w:t>
      </w:r>
      <w:r w:rsidRPr="00B77A92">
        <w:t xml:space="preserve"> </w:t>
      </w:r>
    </w:p>
    <w:p w14:paraId="73B5EE23" w14:textId="13BFC113" w:rsidR="00B268EF" w:rsidRPr="00B77A92" w:rsidRDefault="00B268EF" w:rsidP="00E670D9">
      <w:pPr>
        <w:spacing w:after="120" w:line="240" w:lineRule="auto"/>
        <w:jc w:val="both"/>
      </w:pPr>
    </w:p>
    <w:p w14:paraId="6B79B010" w14:textId="77777777" w:rsidR="00314CAB" w:rsidRPr="00B77A92" w:rsidRDefault="00314CAB">
      <w:pPr>
        <w:rPr>
          <w:rFonts w:eastAsia="Times New Roman"/>
          <w:b/>
          <w:bCs/>
          <w:sz w:val="24"/>
        </w:rPr>
      </w:pPr>
      <w:bookmarkStart w:id="123" w:name="_Ref49380568"/>
      <w:r w:rsidRPr="00B77A92">
        <w:br w:type="page"/>
      </w:r>
    </w:p>
    <w:p w14:paraId="6D762915" w14:textId="43B75661" w:rsidR="00BC555A" w:rsidRPr="00B77A92" w:rsidRDefault="00FD648E" w:rsidP="00A13F5A">
      <w:pPr>
        <w:pStyle w:val="Heading1"/>
      </w:pPr>
      <w:bookmarkStart w:id="124" w:name="_Toc194067085"/>
      <w:r w:rsidRPr="00B77A92">
        <w:lastRenderedPageBreak/>
        <w:t>Display Organisation</w:t>
      </w:r>
      <w:r w:rsidR="00A80530" w:rsidRPr="00B77A92">
        <w:t xml:space="preserve"> and Operation</w:t>
      </w:r>
      <w:bookmarkEnd w:id="123"/>
      <w:bookmarkEnd w:id="124"/>
    </w:p>
    <w:p w14:paraId="501C6929" w14:textId="7DAEDB8F" w:rsidR="00D37328" w:rsidRPr="00A527F0" w:rsidRDefault="00D37328" w:rsidP="00DB7CFE">
      <w:pPr>
        <w:pStyle w:val="Heading2"/>
      </w:pPr>
      <w:bookmarkStart w:id="125" w:name="_Toc38829553"/>
      <w:bookmarkStart w:id="126" w:name="_Toc38830056"/>
      <w:bookmarkStart w:id="127" w:name="_Ref49480223"/>
      <w:bookmarkStart w:id="128" w:name="_Ref49480231"/>
      <w:bookmarkStart w:id="129" w:name="_Toc194067086"/>
      <w:bookmarkStart w:id="130" w:name="_Hlk167438924"/>
      <w:bookmarkEnd w:id="125"/>
      <w:bookmarkEnd w:id="126"/>
      <w:r w:rsidRPr="00A527F0">
        <w:t xml:space="preserve">Display of </w:t>
      </w:r>
      <w:r w:rsidR="00950DDE" w:rsidRPr="00A527F0">
        <w:t>non-</w:t>
      </w:r>
      <w:r w:rsidR="00716B39" w:rsidRPr="00A527F0">
        <w:t>S-100</w:t>
      </w:r>
      <w:r w:rsidR="00950DDE" w:rsidRPr="00A527F0">
        <w:t xml:space="preserve"> </w:t>
      </w:r>
      <w:r w:rsidRPr="00A527F0">
        <w:t>information</w:t>
      </w:r>
      <w:bookmarkEnd w:id="127"/>
      <w:bookmarkEnd w:id="128"/>
      <w:bookmarkEnd w:id="129"/>
    </w:p>
    <w:p w14:paraId="5BAD6E9F" w14:textId="4A4429E0" w:rsidR="00950DDE" w:rsidRPr="00B77A92" w:rsidRDefault="00950DDE" w:rsidP="000A225C">
      <w:pPr>
        <w:spacing w:after="120" w:line="240" w:lineRule="auto"/>
        <w:jc w:val="both"/>
      </w:pPr>
      <w:r w:rsidRPr="00B77A92">
        <w:t xml:space="preserve">This </w:t>
      </w:r>
      <w:r w:rsidR="006779F8">
        <w:t>section</w:t>
      </w:r>
      <w:r w:rsidR="006779F8" w:rsidRPr="00B77A92">
        <w:t xml:space="preserve"> </w:t>
      </w:r>
      <w:r w:rsidRPr="00B77A92">
        <w:t>describes the display of information that</w:t>
      </w:r>
      <w:r w:rsidR="000E2927" w:rsidRPr="00B77A92">
        <w:t xml:space="preserve"> is not from </w:t>
      </w:r>
      <w:r w:rsidR="00BD265F" w:rsidRPr="00B77A92">
        <w:t xml:space="preserve">official </w:t>
      </w:r>
      <w:r w:rsidR="000E2927" w:rsidRPr="00B77A92">
        <w:t xml:space="preserve">S-100-based data products, </w:t>
      </w:r>
      <w:r w:rsidR="003E01E1" w:rsidRPr="00B77A92">
        <w:t xml:space="preserve">S-57, </w:t>
      </w:r>
      <w:r w:rsidR="000E2927" w:rsidRPr="00B77A92">
        <w:t>radar, or AIS</w:t>
      </w:r>
      <w:r w:rsidRPr="00B77A92">
        <w:t>.</w:t>
      </w:r>
    </w:p>
    <w:p w14:paraId="44751AA1" w14:textId="3A6C817C" w:rsidR="0084606B" w:rsidRPr="00A527F0" w:rsidRDefault="0084606B" w:rsidP="00A13F5A">
      <w:pPr>
        <w:pStyle w:val="Heading3"/>
      </w:pPr>
      <w:bookmarkStart w:id="131" w:name="_Ref49482794"/>
      <w:bookmarkStart w:id="132" w:name="_Ref178773055"/>
      <w:bookmarkStart w:id="133" w:name="_Ref179768848"/>
      <w:bookmarkStart w:id="134" w:name="_Toc194067087"/>
      <w:r w:rsidRPr="00A527F0">
        <w:t xml:space="preserve">Distinguishing between </w:t>
      </w:r>
      <w:r w:rsidR="0052443F" w:rsidRPr="00A527F0">
        <w:t xml:space="preserve">official </w:t>
      </w:r>
      <w:r w:rsidR="000F4DF4" w:rsidRPr="00A527F0">
        <w:t xml:space="preserve">S-100 </w:t>
      </w:r>
      <w:r w:rsidRPr="00A527F0">
        <w:t>data and additional data</w:t>
      </w:r>
      <w:bookmarkEnd w:id="131"/>
      <w:bookmarkEnd w:id="132"/>
      <w:bookmarkEnd w:id="133"/>
      <w:bookmarkEnd w:id="134"/>
    </w:p>
    <w:p w14:paraId="1154DFC2" w14:textId="0EF8DE99" w:rsidR="00783066" w:rsidRPr="00A527F0" w:rsidRDefault="00783066" w:rsidP="000A225C">
      <w:pPr>
        <w:spacing w:after="120" w:line="240" w:lineRule="auto"/>
        <w:jc w:val="both"/>
      </w:pPr>
      <w:r w:rsidRPr="00A527F0">
        <w:t xml:space="preserve">IMO </w:t>
      </w:r>
      <w:r w:rsidR="004F2E02" w:rsidRPr="00A527F0">
        <w:t>Performance Standards (</w:t>
      </w:r>
      <w:r w:rsidR="0056040E">
        <w:t>MSC.530(106)/Rev.1</w:t>
      </w:r>
      <w:r w:rsidRPr="00A527F0">
        <w:t xml:space="preserve"> section 1.5</w:t>
      </w:r>
      <w:r w:rsidR="004F2E02" w:rsidRPr="00A527F0">
        <w:t>)</w:t>
      </w:r>
      <w:r w:rsidRPr="00A527F0">
        <w:t xml:space="preserve"> states that ECDIS should enable the mariner to execute</w:t>
      </w:r>
      <w:r w:rsidR="0084606B" w:rsidRPr="00A527F0">
        <w:t xml:space="preserve"> all</w:t>
      </w:r>
      <w:r w:rsidRPr="00A527F0">
        <w:t xml:space="preserve"> </w:t>
      </w:r>
      <w:r w:rsidR="0084606B" w:rsidRPr="00A527F0">
        <w:t>route planning, route monitoring, and positioning</w:t>
      </w:r>
      <w:r w:rsidRPr="00A527F0">
        <w:t xml:space="preserve"> and section</w:t>
      </w:r>
      <w:r w:rsidR="00FC3D18" w:rsidRPr="00A527F0">
        <w:t>s</w:t>
      </w:r>
      <w:r w:rsidRPr="00A527F0">
        <w:t xml:space="preserve"> 3.3</w:t>
      </w:r>
      <w:r w:rsidR="00FC3D18" w:rsidRPr="00A527F0">
        <w:t>-3.4</w:t>
      </w:r>
      <w:r w:rsidRPr="00A527F0">
        <w:t xml:space="preserve"> </w:t>
      </w:r>
      <w:r w:rsidR="00FC3D18" w:rsidRPr="00A527F0">
        <w:t xml:space="preserve">mean </w:t>
      </w:r>
      <w:r w:rsidRPr="00A527F0">
        <w:t xml:space="preserve">that the </w:t>
      </w:r>
      <w:r w:rsidR="00FC3D18" w:rsidRPr="00A527F0">
        <w:t xml:space="preserve">ENDS and </w:t>
      </w:r>
      <w:r w:rsidR="006C0054" w:rsidRPr="00A527F0">
        <w:t xml:space="preserve">System Database </w:t>
      </w:r>
      <w:r w:rsidRPr="00A527F0">
        <w:t xml:space="preserve">may contain information from </w:t>
      </w:r>
      <w:r w:rsidR="00FC3D18" w:rsidRPr="00A527F0">
        <w:t>nautical publications as well as</w:t>
      </w:r>
      <w:r w:rsidRPr="00A527F0">
        <w:t xml:space="preserve"> ENCs. This specification requires that ECDIS </w:t>
      </w:r>
      <w:r w:rsidR="00330D8D" w:rsidRPr="00A527F0">
        <w:t xml:space="preserve">must </w:t>
      </w:r>
      <w:r w:rsidRPr="00A527F0">
        <w:t xml:space="preserve">distinguish between </w:t>
      </w:r>
      <w:r w:rsidR="0052443F" w:rsidRPr="00A527F0">
        <w:t xml:space="preserve">official </w:t>
      </w:r>
      <w:r w:rsidRPr="00A527F0">
        <w:t xml:space="preserve">data and </w:t>
      </w:r>
      <w:r w:rsidR="004D4D27" w:rsidRPr="00A527F0">
        <w:t xml:space="preserve">such </w:t>
      </w:r>
      <w:r w:rsidRPr="00A527F0">
        <w:t>additional data from users (mariners) and manufacturers. The colour and symbol usage for mariners</w:t>
      </w:r>
      <w:r w:rsidR="00227CF3" w:rsidRPr="00A527F0">
        <w:t>’</w:t>
      </w:r>
      <w:r w:rsidRPr="00A527F0">
        <w:t xml:space="preserve"> and manufacturers</w:t>
      </w:r>
      <w:r w:rsidR="00227CF3" w:rsidRPr="00A527F0">
        <w:t>’</w:t>
      </w:r>
      <w:r w:rsidRPr="00A527F0">
        <w:t xml:space="preserve"> data </w:t>
      </w:r>
      <w:r w:rsidR="002D6873" w:rsidRPr="00A527F0">
        <w:t xml:space="preserve">in the IHO GI Registry and the </w:t>
      </w:r>
      <w:r w:rsidR="004A36E8" w:rsidRPr="00A527F0">
        <w:t>P</w:t>
      </w:r>
      <w:r w:rsidR="002D6873" w:rsidRPr="00A527F0">
        <w:t xml:space="preserve">ortrayal </w:t>
      </w:r>
      <w:r w:rsidR="004A36E8" w:rsidRPr="00A527F0">
        <w:t>C</w:t>
      </w:r>
      <w:r w:rsidR="002D6873" w:rsidRPr="00A527F0">
        <w:t>atalogues for S-100 data products are</w:t>
      </w:r>
      <w:r w:rsidRPr="00A527F0">
        <w:t xml:space="preserve"> designed to implement this while ensuring the display remains clear and uncluttered.</w:t>
      </w:r>
    </w:p>
    <w:p w14:paraId="76FB6FD1" w14:textId="414F8E1A" w:rsidR="00307E58" w:rsidRPr="00A527F0" w:rsidRDefault="001473C0" w:rsidP="000A225C">
      <w:pPr>
        <w:spacing w:after="120" w:line="240" w:lineRule="auto"/>
        <w:jc w:val="both"/>
      </w:pPr>
      <w:r w:rsidRPr="00A527F0">
        <w:t>The o</w:t>
      </w:r>
      <w:r w:rsidR="00DC2AC5" w:rsidRPr="00A527F0">
        <w:t xml:space="preserve">fficial </w:t>
      </w:r>
      <w:r w:rsidRPr="00A527F0">
        <w:t xml:space="preserve">status of </w:t>
      </w:r>
      <w:r w:rsidR="00DC2AC5" w:rsidRPr="00A527F0">
        <w:t xml:space="preserve">data delivered to the ECDIS </w:t>
      </w:r>
      <w:r w:rsidRPr="00A527F0">
        <w:t xml:space="preserve">is </w:t>
      </w:r>
      <w:r w:rsidR="00DC2AC5" w:rsidRPr="00A527F0">
        <w:t>defined by the value of a role</w:t>
      </w:r>
      <w:r w:rsidRPr="00A527F0">
        <w:t>. This is</w:t>
      </w:r>
      <w:r w:rsidR="00DC2AC5" w:rsidRPr="00A527F0">
        <w:t xml:space="preserve"> encoded in the </w:t>
      </w:r>
      <w:r w:rsidR="00850829" w:rsidRPr="00A527F0">
        <w:t>ST</w:t>
      </w:r>
      <w:r w:rsidR="00DC2AC5" w:rsidRPr="00A527F0">
        <w:t xml:space="preserve"> field of the X.509 certificate referenced in the mandatory </w:t>
      </w:r>
      <w:r w:rsidR="00740990">
        <w:t>digital</w:t>
      </w:r>
      <w:r w:rsidR="00740990" w:rsidRPr="00A527F0">
        <w:t xml:space="preserve"> </w:t>
      </w:r>
      <w:r w:rsidR="00DC2AC5" w:rsidRPr="00A527F0">
        <w:t xml:space="preserve">signature accompanying </w:t>
      </w:r>
      <w:r w:rsidRPr="00A527F0">
        <w:t xml:space="preserve">content in the exchange set </w:t>
      </w:r>
      <w:r w:rsidR="00036FFD" w:rsidRPr="00A527F0">
        <w:t>catalogue</w:t>
      </w:r>
      <w:r w:rsidR="00036FFD">
        <w:t>.</w:t>
      </w:r>
      <w:r w:rsidR="00DC2AC5" w:rsidRPr="00A527F0">
        <w:t xml:space="preserve"> Digi</w:t>
      </w:r>
      <w:r w:rsidRPr="00A527F0">
        <w:t>t</w:t>
      </w:r>
      <w:r w:rsidR="00DC2AC5" w:rsidRPr="00A527F0">
        <w:t xml:space="preserve">al signatures are mandatory for any data imported into the ECDIS, whether official or not. The </w:t>
      </w:r>
      <w:r w:rsidR="00850829" w:rsidRPr="00A527F0">
        <w:t>mandatory fields within every authenticating certificate are defined as:</w:t>
      </w:r>
    </w:p>
    <w:p w14:paraId="2BF2027A" w14:textId="77777777" w:rsidR="00850829" w:rsidRPr="00B77A92" w:rsidRDefault="00850829" w:rsidP="00850829">
      <w:pPr>
        <w:numPr>
          <w:ilvl w:val="0"/>
          <w:numId w:val="110"/>
        </w:numPr>
        <w:spacing w:after="0" w:line="240" w:lineRule="auto"/>
        <w:jc w:val="both"/>
        <w:rPr>
          <w:rFonts w:cs="Arial"/>
        </w:rPr>
      </w:pPr>
      <w:r w:rsidRPr="00B77A92">
        <w:rPr>
          <w:rFonts w:cs="Arial"/>
          <w:b/>
          <w:bCs/>
        </w:rPr>
        <w:t>C</w:t>
      </w:r>
      <w:r w:rsidRPr="00B77A92">
        <w:rPr>
          <w:rFonts w:cs="Arial"/>
        </w:rPr>
        <w:t xml:space="preserve"> (Country) = ISO Country Code of state making request</w:t>
      </w:r>
    </w:p>
    <w:p w14:paraId="7E55DCC1" w14:textId="65C2EEEE" w:rsidR="00850829" w:rsidRPr="00B77A92" w:rsidRDefault="00850829" w:rsidP="00850829">
      <w:pPr>
        <w:numPr>
          <w:ilvl w:val="0"/>
          <w:numId w:val="110"/>
        </w:numPr>
        <w:spacing w:after="0" w:line="240" w:lineRule="auto"/>
        <w:jc w:val="both"/>
        <w:rPr>
          <w:rFonts w:cs="Arial"/>
        </w:rPr>
      </w:pPr>
      <w:r w:rsidRPr="00B77A92">
        <w:rPr>
          <w:rFonts w:cs="Arial"/>
          <w:b/>
          <w:bCs/>
        </w:rPr>
        <w:t>ST</w:t>
      </w:r>
      <w:r w:rsidRPr="00B77A92">
        <w:rPr>
          <w:rFonts w:cs="Arial"/>
        </w:rPr>
        <w:t xml:space="preserve"> (State or Province) = A code reflecting the role of the </w:t>
      </w:r>
      <w:r w:rsidR="009A245C" w:rsidRPr="00B77A92">
        <w:rPr>
          <w:rFonts w:cs="Arial"/>
        </w:rPr>
        <w:t>signing entity</w:t>
      </w:r>
      <w:r w:rsidR="001473C0" w:rsidRPr="00B77A92">
        <w:rPr>
          <w:rFonts w:cs="Arial"/>
        </w:rPr>
        <w:t xml:space="preserve"> (below)</w:t>
      </w:r>
    </w:p>
    <w:p w14:paraId="3F02E188" w14:textId="57D5B660" w:rsidR="00850829" w:rsidRPr="00B77A92" w:rsidRDefault="00850829" w:rsidP="00850829">
      <w:pPr>
        <w:numPr>
          <w:ilvl w:val="0"/>
          <w:numId w:val="110"/>
        </w:numPr>
        <w:spacing w:after="0" w:line="240" w:lineRule="auto"/>
        <w:jc w:val="both"/>
        <w:rPr>
          <w:rFonts w:cs="Arial"/>
        </w:rPr>
      </w:pPr>
      <w:r w:rsidRPr="00B77A92">
        <w:rPr>
          <w:rFonts w:cs="Arial"/>
          <w:b/>
          <w:bCs/>
        </w:rPr>
        <w:t>O</w:t>
      </w:r>
      <w:r w:rsidRPr="00B77A92">
        <w:rPr>
          <w:rFonts w:cs="Arial"/>
        </w:rPr>
        <w:t xml:space="preserve"> (Organisation) = member state organisation name (text)</w:t>
      </w:r>
      <w:r w:rsidR="009A245C" w:rsidRPr="00B77A92">
        <w:rPr>
          <w:rFonts w:cs="Arial"/>
        </w:rPr>
        <w:t xml:space="preserve"> or other organisation name</w:t>
      </w:r>
    </w:p>
    <w:p w14:paraId="6C92FD57" w14:textId="2F5B9756" w:rsidR="00850829" w:rsidRPr="008F1A27" w:rsidRDefault="00850829" w:rsidP="00850829">
      <w:pPr>
        <w:numPr>
          <w:ilvl w:val="0"/>
          <w:numId w:val="110"/>
        </w:numPr>
        <w:spacing w:after="0" w:line="240" w:lineRule="auto"/>
        <w:jc w:val="both"/>
        <w:rPr>
          <w:rFonts w:cs="Arial"/>
        </w:rPr>
      </w:pPr>
      <w:r w:rsidRPr="00B77A92">
        <w:rPr>
          <w:rFonts w:cs="Arial"/>
          <w:b/>
          <w:bCs/>
        </w:rPr>
        <w:t>CN</w:t>
      </w:r>
      <w:r w:rsidRPr="00B77A92">
        <w:rPr>
          <w:rFonts w:cs="Arial"/>
        </w:rPr>
        <w:t xml:space="preserve"> (Common Name) =</w:t>
      </w:r>
      <w:r w:rsidR="008972A2">
        <w:rPr>
          <w:rFonts w:cs="Arial"/>
        </w:rPr>
        <w:t xml:space="preserve"> </w:t>
      </w:r>
      <w:r w:rsidRPr="00B77A92">
        <w:rPr>
          <w:rFonts w:cs="Arial"/>
        </w:rPr>
        <w:t xml:space="preserve">IHO data producer code integer and alpha code (as part of a colon separated MRN), e.g. </w:t>
      </w:r>
      <w:r w:rsidRPr="00740990">
        <w:rPr>
          <w:rFonts w:cs="Arial"/>
          <w:b/>
          <w:bCs/>
        </w:rPr>
        <w:t>urn:mrn:iho:aa</w:t>
      </w:r>
      <w:r w:rsidR="008F1A27" w:rsidRPr="00740990">
        <w:rPr>
          <w:rFonts w:cs="Arial"/>
          <w:b/>
          <w:bCs/>
        </w:rPr>
        <w:t>00</w:t>
      </w:r>
      <w:r w:rsidRPr="00740990">
        <w:rPr>
          <w:rFonts w:cs="Arial"/>
          <w:b/>
          <w:bCs/>
        </w:rPr>
        <w:t>:</w:t>
      </w:r>
      <w:r w:rsidR="008F1A27" w:rsidRPr="00740990">
        <w:rPr>
          <w:rFonts w:cs="Arial"/>
          <w:b/>
          <w:bCs/>
        </w:rPr>
        <w:t>0</w:t>
      </w:r>
      <w:r w:rsidRPr="00740990">
        <w:rPr>
          <w:rFonts w:cs="Arial"/>
          <w:b/>
          <w:bCs/>
        </w:rPr>
        <w:t>181</w:t>
      </w:r>
      <w:r w:rsidRPr="002D7DEE">
        <w:rPr>
          <w:rFonts w:cs="Arial"/>
          <w:b/>
          <w:bCs/>
        </w:rPr>
        <w:t>0</w:t>
      </w:r>
      <w:r w:rsidRPr="00B77A92">
        <w:rPr>
          <w:rFonts w:cs="Arial"/>
        </w:rPr>
        <w:t xml:space="preserve"> or </w:t>
      </w:r>
      <w:r w:rsidRPr="00740990">
        <w:rPr>
          <w:rFonts w:cs="Arial"/>
          <w:b/>
          <w:bCs/>
        </w:rPr>
        <w:t>urn:mrn:iho:GB</w:t>
      </w:r>
      <w:r w:rsidR="008F1A27" w:rsidRPr="00740990">
        <w:rPr>
          <w:rFonts w:cs="Arial"/>
          <w:b/>
          <w:bCs/>
        </w:rPr>
        <w:t>00</w:t>
      </w:r>
      <w:r w:rsidRPr="00740990">
        <w:rPr>
          <w:rFonts w:cs="Arial"/>
          <w:b/>
          <w:bCs/>
        </w:rPr>
        <w:t>:</w:t>
      </w:r>
      <w:r w:rsidR="008F1A27" w:rsidRPr="00740990">
        <w:rPr>
          <w:rFonts w:cs="Arial"/>
          <w:b/>
          <w:bCs/>
        </w:rPr>
        <w:t>00</w:t>
      </w:r>
      <w:r w:rsidRPr="00740990">
        <w:rPr>
          <w:rFonts w:cs="Arial"/>
          <w:b/>
          <w:bCs/>
        </w:rPr>
        <w:t>540</w:t>
      </w:r>
      <w:r w:rsidRPr="00B812CA">
        <w:rPr>
          <w:rFonts w:cs="Arial"/>
        </w:rPr>
        <w:t xml:space="preserve">. </w:t>
      </w:r>
      <w:r w:rsidR="00C1137D">
        <w:rPr>
          <w:rFonts w:cs="Arial"/>
        </w:rPr>
        <w:t>For digitally signed datasets, t</w:t>
      </w:r>
      <w:r w:rsidRPr="00B812CA">
        <w:rPr>
          <w:rFonts w:cs="Arial"/>
        </w:rPr>
        <w:t>he CN data producer integer and alpha code</w:t>
      </w:r>
      <w:r w:rsidR="00C1137D">
        <w:rPr>
          <w:rFonts w:cs="Arial"/>
        </w:rPr>
        <w:t xml:space="preserve"> elements in the MRN of at least one of the authenticating certificates</w:t>
      </w:r>
      <w:r w:rsidRPr="00B812CA">
        <w:rPr>
          <w:rFonts w:cs="Arial"/>
        </w:rPr>
        <w:t xml:space="preserve"> must match those contained in the</w:t>
      </w:r>
      <w:r w:rsidR="00C1137D">
        <w:rPr>
          <w:rFonts w:cs="Arial"/>
        </w:rPr>
        <w:t xml:space="preserve"> </w:t>
      </w:r>
      <w:r w:rsidRPr="008F1A27">
        <w:rPr>
          <w:rFonts w:cs="Arial"/>
        </w:rPr>
        <w:t>dataset and its CATALOG.XML entry.</w:t>
      </w:r>
    </w:p>
    <w:p w14:paraId="03B9DB1F" w14:textId="77777777" w:rsidR="00850829" w:rsidRPr="00B77A92" w:rsidRDefault="00850829" w:rsidP="00A13F5A">
      <w:pPr>
        <w:spacing w:after="0" w:line="240" w:lineRule="auto"/>
        <w:jc w:val="both"/>
        <w:rPr>
          <w:rFonts w:ascii="Arial Narrow" w:hAnsi="Arial Narrow"/>
        </w:rPr>
      </w:pPr>
    </w:p>
    <w:p w14:paraId="4A8D13DC" w14:textId="633DD912" w:rsidR="00850829" w:rsidRPr="00A527F0" w:rsidRDefault="00850829" w:rsidP="000A225C">
      <w:pPr>
        <w:spacing w:after="120" w:line="240" w:lineRule="auto"/>
        <w:jc w:val="both"/>
      </w:pPr>
      <w:r w:rsidRPr="00A527F0">
        <w:t xml:space="preserve">For ECDIS, the ST code </w:t>
      </w:r>
      <w:r w:rsidR="009A245C" w:rsidRPr="00A527F0">
        <w:t>holding</w:t>
      </w:r>
      <w:r w:rsidRPr="00A527F0">
        <w:t xml:space="preserve"> the role determine</w:t>
      </w:r>
      <w:r w:rsidR="009A245C" w:rsidRPr="00A527F0">
        <w:t>s</w:t>
      </w:r>
      <w:r w:rsidRPr="00A527F0">
        <w:t xml:space="preserve"> whether a dataset</w:t>
      </w:r>
      <w:r w:rsidR="001473C0" w:rsidRPr="00A527F0">
        <w:t xml:space="preserve"> or supporting resource</w:t>
      </w:r>
      <w:r w:rsidRPr="00A527F0">
        <w:t xml:space="preserve"> is </w:t>
      </w:r>
      <w:r w:rsidR="00F92055">
        <w:t>non official</w:t>
      </w:r>
      <w:r w:rsidR="00F92055" w:rsidRPr="00A527F0">
        <w:t xml:space="preserve"> </w:t>
      </w:r>
      <w:r w:rsidRPr="00A527F0">
        <w:t>or official. The following codes are supported by the IHO data protection scheme:</w:t>
      </w:r>
    </w:p>
    <w:p w14:paraId="464AFD69" w14:textId="6D6EE902" w:rsidR="00DC2AC5" w:rsidRPr="00A527F0" w:rsidRDefault="00850829" w:rsidP="00DC2AC5">
      <w:pPr>
        <w:pStyle w:val="ListParagraph"/>
        <w:numPr>
          <w:ilvl w:val="0"/>
          <w:numId w:val="109"/>
        </w:numPr>
        <w:spacing w:after="120" w:line="240" w:lineRule="auto"/>
        <w:jc w:val="both"/>
      </w:pPr>
      <w:r w:rsidRPr="00A527F0">
        <w:t xml:space="preserve">For </w:t>
      </w:r>
      <w:r w:rsidR="00DC2AC5" w:rsidRPr="00A527F0">
        <w:t>S-100 datasets</w:t>
      </w:r>
      <w:r w:rsidR="001473C0" w:rsidRPr="00A527F0">
        <w:t xml:space="preserve"> or supporting resources</w:t>
      </w:r>
      <w:r w:rsidRPr="00A527F0">
        <w:t xml:space="preserve"> the following roles define official data.</w:t>
      </w:r>
    </w:p>
    <w:p w14:paraId="06346FFD" w14:textId="2FE48FD5" w:rsidR="00DC2AC5" w:rsidRPr="00A527F0" w:rsidRDefault="00DC2AC5" w:rsidP="00A13F5A">
      <w:pPr>
        <w:pStyle w:val="ListParagraph"/>
        <w:numPr>
          <w:ilvl w:val="1"/>
          <w:numId w:val="109"/>
        </w:numPr>
        <w:spacing w:after="120" w:line="240" w:lineRule="auto"/>
        <w:jc w:val="both"/>
      </w:pPr>
      <w:r w:rsidRPr="00A527F0">
        <w:rPr>
          <w:b/>
          <w:bCs/>
        </w:rPr>
        <w:t>DATA_PRODUCER</w:t>
      </w:r>
      <w:r w:rsidRPr="00A527F0">
        <w:t xml:space="preserve"> Data Producers - producing data content for live navigation under SOLAS. This data is "official"</w:t>
      </w:r>
      <w:r w:rsidR="007574F5">
        <w:t xml:space="preserve"> </w:t>
      </w:r>
    </w:p>
    <w:p w14:paraId="65B719F6" w14:textId="212E6529" w:rsidR="00DC2AC5" w:rsidRPr="00A527F0" w:rsidRDefault="00DC2AC5" w:rsidP="00A13F5A">
      <w:pPr>
        <w:pStyle w:val="ListParagraph"/>
        <w:numPr>
          <w:ilvl w:val="1"/>
          <w:numId w:val="109"/>
        </w:numPr>
        <w:spacing w:after="120" w:line="240" w:lineRule="auto"/>
        <w:jc w:val="both"/>
      </w:pPr>
      <w:r w:rsidRPr="00A527F0">
        <w:rPr>
          <w:b/>
          <w:bCs/>
        </w:rPr>
        <w:t>DATA_AGGREGATOR</w:t>
      </w:r>
      <w:r w:rsidRPr="00A527F0">
        <w:t xml:space="preserve"> RENCs/Aggregators - validate, distribute and (sometimes) digitally sign data on behalf of their members. These organisations do not create data content but can </w:t>
      </w:r>
      <w:r w:rsidR="001473C0" w:rsidRPr="00A527F0">
        <w:t>sign</w:t>
      </w:r>
      <w:r w:rsidRPr="00A527F0">
        <w:t xml:space="preserve"> data</w:t>
      </w:r>
      <w:r w:rsidR="001473C0" w:rsidRPr="00A527F0">
        <w:t xml:space="preserve"> </w:t>
      </w:r>
      <w:r w:rsidRPr="00A527F0">
        <w:t xml:space="preserve">as </w:t>
      </w:r>
      <w:r w:rsidR="001473C0" w:rsidRPr="00A527F0">
        <w:t>“</w:t>
      </w:r>
      <w:r w:rsidRPr="00A527F0">
        <w:t>official</w:t>
      </w:r>
      <w:r w:rsidR="001473C0" w:rsidRPr="00A527F0">
        <w:t>”</w:t>
      </w:r>
    </w:p>
    <w:p w14:paraId="025B062D" w14:textId="3B3B90A9" w:rsidR="00DC2AC5" w:rsidRPr="00A527F0" w:rsidRDefault="00DC2AC5" w:rsidP="00DC2AC5">
      <w:pPr>
        <w:pStyle w:val="ListParagraph"/>
        <w:numPr>
          <w:ilvl w:val="0"/>
          <w:numId w:val="109"/>
        </w:numPr>
        <w:spacing w:after="120" w:line="240" w:lineRule="auto"/>
        <w:jc w:val="both"/>
      </w:pPr>
      <w:r w:rsidRPr="00A527F0">
        <w:t>S-128 datasets used for ECDIS Update Status reports.</w:t>
      </w:r>
      <w:r w:rsidR="004D381D" w:rsidRPr="00A527F0">
        <w:t xml:space="preserve"> These datasets may also be authenticated by:</w:t>
      </w:r>
    </w:p>
    <w:p w14:paraId="3C6BEF93" w14:textId="273ABAAC" w:rsidR="00DC2AC5" w:rsidRPr="00A527F0" w:rsidRDefault="00DC2AC5" w:rsidP="00A13F5A">
      <w:pPr>
        <w:pStyle w:val="ListParagraph"/>
        <w:numPr>
          <w:ilvl w:val="1"/>
          <w:numId w:val="109"/>
        </w:numPr>
        <w:spacing w:after="120" w:line="240" w:lineRule="auto"/>
        <w:jc w:val="both"/>
      </w:pPr>
      <w:r w:rsidRPr="00A527F0">
        <w:rPr>
          <w:b/>
          <w:bCs/>
        </w:rPr>
        <w:t>AGGREGATOR</w:t>
      </w:r>
      <w:r w:rsidRPr="00A527F0">
        <w:t xml:space="preserve"> S-128 producers </w:t>
      </w:r>
      <w:r w:rsidR="001473C0" w:rsidRPr="00A527F0">
        <w:t>–</w:t>
      </w:r>
      <w:r w:rsidRPr="00A527F0">
        <w:t xml:space="preserve"> aggregate data together for the purposes of running a service for end users. </w:t>
      </w:r>
      <w:r w:rsidR="00F53D1F" w:rsidRPr="00A527F0">
        <w:t>They create and digitally sign S-128 datasets which support their service offering and the production of update status reports</w:t>
      </w:r>
    </w:p>
    <w:p w14:paraId="64820AC8" w14:textId="15FCBF4F" w:rsidR="00DC2AC5" w:rsidRPr="00A527F0" w:rsidRDefault="00DC2AC5" w:rsidP="00DC2AC5">
      <w:pPr>
        <w:pStyle w:val="ListParagraph"/>
        <w:numPr>
          <w:ilvl w:val="0"/>
          <w:numId w:val="109"/>
        </w:numPr>
        <w:spacing w:after="120" w:line="240" w:lineRule="auto"/>
        <w:jc w:val="both"/>
      </w:pPr>
      <w:r w:rsidRPr="00A527F0">
        <w:t>Catalogues</w:t>
      </w:r>
    </w:p>
    <w:p w14:paraId="13F0CDEA" w14:textId="2627BD15" w:rsidR="00DC2AC5" w:rsidRPr="00A527F0" w:rsidRDefault="00DC2AC5" w:rsidP="00DC2AC5">
      <w:pPr>
        <w:pStyle w:val="ListParagraph"/>
        <w:numPr>
          <w:ilvl w:val="1"/>
          <w:numId w:val="109"/>
        </w:numPr>
        <w:spacing w:after="120" w:line="240" w:lineRule="auto"/>
        <w:jc w:val="both"/>
      </w:pPr>
      <w:r w:rsidRPr="00A527F0">
        <w:rPr>
          <w:b/>
          <w:bCs/>
        </w:rPr>
        <w:t>SCHEME_ADMINISTRATOR</w:t>
      </w:r>
      <w:r w:rsidRPr="00A527F0">
        <w:t xml:space="preserve"> The Scheme Administrator</w:t>
      </w:r>
      <w:r w:rsidR="001473C0" w:rsidRPr="00A527F0">
        <w:t>, the IHO. Only digitally signed catalogues with a certificate authenticated by the scheme administrator may be loaded onto the ECDIS.</w:t>
      </w:r>
    </w:p>
    <w:p w14:paraId="29680794" w14:textId="258FC1D6" w:rsidR="00DC2AC5" w:rsidRPr="00A527F0" w:rsidRDefault="001473C0" w:rsidP="00DC2AC5">
      <w:pPr>
        <w:spacing w:after="120" w:line="240" w:lineRule="auto"/>
        <w:jc w:val="both"/>
      </w:pPr>
      <w:r w:rsidRPr="00A527F0">
        <w:t>ST field</w:t>
      </w:r>
      <w:r w:rsidR="00DC2AC5" w:rsidRPr="00A527F0">
        <w:t xml:space="preserve"> values using the role </w:t>
      </w:r>
      <w:r w:rsidR="00DC2AC5" w:rsidRPr="00A527F0">
        <w:rPr>
          <w:b/>
          <w:bCs/>
        </w:rPr>
        <w:t>OTHER_DATA_PRODUCER</w:t>
      </w:r>
      <w:r w:rsidR="00DC2AC5" w:rsidRPr="00A527F0">
        <w:t xml:space="preserve"> </w:t>
      </w:r>
      <w:r w:rsidRPr="00A527F0">
        <w:t>(or any other value</w:t>
      </w:r>
      <w:r w:rsidR="007574F5">
        <w:t xml:space="preserve"> not </w:t>
      </w:r>
      <w:r w:rsidR="00B76036">
        <w:t xml:space="preserve">included </w:t>
      </w:r>
      <w:r w:rsidR="007574F5">
        <w:t>in the list above</w:t>
      </w:r>
      <w:r w:rsidRPr="00A527F0">
        <w:t xml:space="preserve">, or those not conforming to the CN MRN format above) represent data or catalogue content which is </w:t>
      </w:r>
      <w:r w:rsidR="007574F5">
        <w:t xml:space="preserve">non </w:t>
      </w:r>
      <w:r w:rsidR="00DC2AC5" w:rsidRPr="00A527F0">
        <w:t>official.</w:t>
      </w:r>
    </w:p>
    <w:bookmarkEnd w:id="130"/>
    <w:p w14:paraId="2420741D" w14:textId="77777777" w:rsidR="00EF51C7" w:rsidRPr="00A527F0" w:rsidRDefault="00EF51C7" w:rsidP="000A225C">
      <w:pPr>
        <w:spacing w:after="120" w:line="240" w:lineRule="auto"/>
        <w:jc w:val="both"/>
      </w:pPr>
    </w:p>
    <w:p w14:paraId="32CFD955" w14:textId="3D339409" w:rsidR="00282925" w:rsidRPr="00A527F0" w:rsidRDefault="00282925" w:rsidP="00A13F5A">
      <w:pPr>
        <w:pStyle w:val="Heading3"/>
      </w:pPr>
      <w:bookmarkStart w:id="135" w:name="_Toc175130138"/>
      <w:bookmarkStart w:id="136" w:name="_Toc175130139"/>
      <w:bookmarkStart w:id="137" w:name="_Ref49484794"/>
      <w:bookmarkStart w:id="138" w:name="_Toc194067088"/>
      <w:bookmarkEnd w:id="135"/>
      <w:bookmarkEnd w:id="136"/>
      <w:r w:rsidRPr="00A527F0">
        <w:t>Supplemental display items</w:t>
      </w:r>
      <w:bookmarkEnd w:id="137"/>
      <w:bookmarkEnd w:id="138"/>
    </w:p>
    <w:p w14:paraId="0F2601E8" w14:textId="6351C858" w:rsidR="00282925" w:rsidRPr="00A527F0" w:rsidRDefault="00282925" w:rsidP="00101E07">
      <w:pPr>
        <w:spacing w:after="60" w:line="240" w:lineRule="auto"/>
        <w:jc w:val="both"/>
      </w:pPr>
      <w:r w:rsidRPr="00A527F0">
        <w:t xml:space="preserve">The following information </w:t>
      </w:r>
      <w:r w:rsidR="0023731C" w:rsidRPr="00A527F0">
        <w:t xml:space="preserve">must </w:t>
      </w:r>
      <w:r w:rsidRPr="00A527F0">
        <w:t>be shown on demand</w:t>
      </w:r>
    </w:p>
    <w:p w14:paraId="4023EA09" w14:textId="355ECA21" w:rsidR="00282925" w:rsidRPr="00A527F0" w:rsidRDefault="00282925" w:rsidP="00AE2737">
      <w:pPr>
        <w:pStyle w:val="ListParagraph"/>
        <w:numPr>
          <w:ilvl w:val="0"/>
          <w:numId w:val="25"/>
        </w:numPr>
        <w:spacing w:after="60" w:line="240" w:lineRule="auto"/>
        <w:jc w:val="both"/>
      </w:pPr>
      <w:r w:rsidRPr="00A527F0">
        <w:t>Positional data and time;</w:t>
      </w:r>
    </w:p>
    <w:p w14:paraId="3CD6436C" w14:textId="3253CB74" w:rsidR="00282925" w:rsidRPr="00A527F0" w:rsidRDefault="000D5648" w:rsidP="00AE2737">
      <w:pPr>
        <w:pStyle w:val="ListParagraph"/>
        <w:numPr>
          <w:ilvl w:val="0"/>
          <w:numId w:val="25"/>
        </w:numPr>
        <w:spacing w:after="60" w:line="240" w:lineRule="auto"/>
        <w:jc w:val="both"/>
      </w:pPr>
      <w:r w:rsidRPr="00A527F0">
        <w:lastRenderedPageBreak/>
        <w:t>L</w:t>
      </w:r>
      <w:r w:rsidR="00282925" w:rsidRPr="00A527F0">
        <w:t>egend</w:t>
      </w:r>
      <w:r w:rsidR="008C77AA" w:rsidRPr="00A527F0">
        <w:t xml:space="preserve"> (See </w:t>
      </w:r>
      <w:r w:rsidR="008C77AA" w:rsidRPr="00A527F0">
        <w:fldChar w:fldCharType="begin"/>
      </w:r>
      <w:r w:rsidR="008C77AA" w:rsidRPr="00A527F0">
        <w:instrText xml:space="preserve"> REF _Ref167188547 \r \h </w:instrText>
      </w:r>
      <w:r w:rsidR="008C77AA" w:rsidRPr="00A527F0">
        <w:fldChar w:fldCharType="separate"/>
      </w:r>
      <w:r w:rsidR="00A74A4F">
        <w:t>9.1.5</w:t>
      </w:r>
      <w:r w:rsidR="008C77AA" w:rsidRPr="00A527F0">
        <w:fldChar w:fldCharType="end"/>
      </w:r>
      <w:r w:rsidR="008C77AA" w:rsidRPr="00A527F0">
        <w:t>)</w:t>
      </w:r>
      <w:r w:rsidR="00282925" w:rsidRPr="00A527F0">
        <w:t>;</w:t>
      </w:r>
    </w:p>
    <w:p w14:paraId="4060FECC" w14:textId="77777777" w:rsidR="00D755A5" w:rsidRDefault="000D5648" w:rsidP="00AE2737">
      <w:pPr>
        <w:pStyle w:val="ListParagraph"/>
        <w:numPr>
          <w:ilvl w:val="0"/>
          <w:numId w:val="25"/>
        </w:numPr>
        <w:spacing w:after="60" w:line="240" w:lineRule="auto"/>
        <w:jc w:val="both"/>
      </w:pPr>
      <w:r w:rsidRPr="00A527F0">
        <w:t>F</w:t>
      </w:r>
      <w:r w:rsidR="00282925" w:rsidRPr="00A527F0">
        <w:t xml:space="preserve">eature description and associated attributes (result of "cursor query") in human readable language; </w:t>
      </w:r>
    </w:p>
    <w:p w14:paraId="02E54C26" w14:textId="6AEDD067" w:rsidR="00282925" w:rsidRPr="00A527F0" w:rsidRDefault="00282925" w:rsidP="00AE2737">
      <w:pPr>
        <w:pStyle w:val="ListParagraph"/>
        <w:numPr>
          <w:ilvl w:val="0"/>
          <w:numId w:val="25"/>
        </w:numPr>
        <w:spacing w:after="60" w:line="240" w:lineRule="auto"/>
        <w:jc w:val="both"/>
      </w:pPr>
      <w:r w:rsidRPr="00A527F0">
        <w:t>textual information from ENC, for example, dataset name, compilation date, date of issue;</w:t>
      </w:r>
    </w:p>
    <w:p w14:paraId="31A6ECFA" w14:textId="1979021F" w:rsidR="00282925" w:rsidRPr="00A527F0" w:rsidRDefault="000D5648" w:rsidP="00AE2737">
      <w:pPr>
        <w:pStyle w:val="ListParagraph"/>
        <w:numPr>
          <w:ilvl w:val="0"/>
          <w:numId w:val="25"/>
        </w:numPr>
        <w:spacing w:after="60" w:line="240" w:lineRule="auto"/>
        <w:jc w:val="both"/>
      </w:pPr>
      <w:r w:rsidRPr="00A527F0">
        <w:t>R</w:t>
      </w:r>
      <w:r w:rsidR="00282925" w:rsidRPr="00A527F0">
        <w:t>ecord of updates</w:t>
      </w:r>
      <w:r w:rsidR="00114C67" w:rsidRPr="00A527F0">
        <w:t xml:space="preserve"> for </w:t>
      </w:r>
      <w:r w:rsidR="007E517F" w:rsidRPr="00A527F0">
        <w:t>all</w:t>
      </w:r>
      <w:r w:rsidR="00114C67" w:rsidRPr="00A527F0">
        <w:t xml:space="preserve"> data products</w:t>
      </w:r>
      <w:r w:rsidR="00282925" w:rsidRPr="00A527F0">
        <w:t>;</w:t>
      </w:r>
    </w:p>
    <w:p w14:paraId="221D7788" w14:textId="77777777" w:rsidR="00D755A5" w:rsidRDefault="00282925" w:rsidP="00AE2737">
      <w:pPr>
        <w:pStyle w:val="ListParagraph"/>
        <w:numPr>
          <w:ilvl w:val="0"/>
          <w:numId w:val="25"/>
        </w:numPr>
        <w:spacing w:after="60" w:line="240" w:lineRule="auto"/>
        <w:jc w:val="both"/>
      </w:pPr>
      <w:r w:rsidRPr="00A527F0">
        <w:t>ECDIS Chart 1</w:t>
      </w:r>
      <w:r w:rsidR="00D755A5">
        <w:t>;</w:t>
      </w:r>
    </w:p>
    <w:p w14:paraId="6787E61D" w14:textId="44D7F5C8" w:rsidR="00D755A5" w:rsidRDefault="00491401" w:rsidP="00AE2737">
      <w:pPr>
        <w:pStyle w:val="ListParagraph"/>
        <w:numPr>
          <w:ilvl w:val="0"/>
          <w:numId w:val="25"/>
        </w:numPr>
        <w:spacing w:after="60" w:line="240" w:lineRule="auto"/>
        <w:jc w:val="both"/>
      </w:pPr>
      <w:r w:rsidRPr="00A527F0">
        <w:t>Black adjust symbol for contrast adjustment</w:t>
      </w:r>
      <w:r w:rsidR="00D755A5">
        <w:t>;</w:t>
      </w:r>
    </w:p>
    <w:p w14:paraId="7D8FF987" w14:textId="2BFCD752" w:rsidR="00D755A5" w:rsidRDefault="00D755A5" w:rsidP="00AE2737">
      <w:pPr>
        <w:pStyle w:val="ListParagraph"/>
        <w:numPr>
          <w:ilvl w:val="0"/>
          <w:numId w:val="25"/>
        </w:numPr>
        <w:spacing w:after="60" w:line="240" w:lineRule="auto"/>
        <w:jc w:val="both"/>
      </w:pPr>
      <w:r>
        <w:t>C</w:t>
      </w:r>
      <w:r w:rsidR="00330D8D" w:rsidRPr="00A527F0">
        <w:t>olour differenti</w:t>
      </w:r>
      <w:r w:rsidR="00FE79BD" w:rsidRPr="00A527F0">
        <w:t>atio</w:t>
      </w:r>
      <w:r w:rsidR="00330D8D" w:rsidRPr="00A527F0">
        <w:t xml:space="preserve">n diagram </w:t>
      </w:r>
      <w:r w:rsidR="003222A6" w:rsidRPr="00A527F0">
        <w:t xml:space="preserve"> (available from IHO S-164)</w:t>
      </w:r>
      <w:r w:rsidR="00282925" w:rsidRPr="00A527F0">
        <w:t>;</w:t>
      </w:r>
    </w:p>
    <w:p w14:paraId="226031CA" w14:textId="5510B8D7" w:rsidR="00282925" w:rsidRPr="00A527F0" w:rsidRDefault="000D5648" w:rsidP="00AE2737">
      <w:pPr>
        <w:pStyle w:val="ListParagraph"/>
        <w:numPr>
          <w:ilvl w:val="0"/>
          <w:numId w:val="25"/>
        </w:numPr>
        <w:spacing w:after="60" w:line="240" w:lineRule="auto"/>
        <w:jc w:val="both"/>
      </w:pPr>
      <w:r w:rsidRPr="00A527F0">
        <w:t>L</w:t>
      </w:r>
      <w:r w:rsidR="00282925" w:rsidRPr="00A527F0">
        <w:t>ist of categories which are removed from Standard Display;</w:t>
      </w:r>
    </w:p>
    <w:p w14:paraId="7EC2FCF3" w14:textId="12DF1D85" w:rsidR="00282925" w:rsidRDefault="009523B2" w:rsidP="00AE2737">
      <w:pPr>
        <w:pStyle w:val="ListParagraph"/>
        <w:numPr>
          <w:ilvl w:val="0"/>
          <w:numId w:val="25"/>
        </w:numPr>
        <w:spacing w:after="60" w:line="240" w:lineRule="auto"/>
        <w:jc w:val="both"/>
      </w:pPr>
      <w:r w:rsidRPr="00A527F0">
        <w:t xml:space="preserve">Dataset </w:t>
      </w:r>
      <w:r w:rsidR="00282925" w:rsidRPr="00A527F0">
        <w:t>Edition</w:t>
      </w:r>
      <w:r w:rsidR="00BC1553" w:rsidRPr="00A527F0">
        <w:t xml:space="preserve"> and update</w:t>
      </w:r>
      <w:r w:rsidR="00282925" w:rsidRPr="00A527F0">
        <w:t xml:space="preserve"> number</w:t>
      </w:r>
      <w:r w:rsidR="00114C67" w:rsidRPr="00A527F0">
        <w:t>s</w:t>
      </w:r>
      <w:r w:rsidRPr="00A527F0">
        <w:t xml:space="preserve"> (if applicable)</w:t>
      </w:r>
      <w:r w:rsidR="00282925" w:rsidRPr="00A527F0">
        <w:t xml:space="preserve"> of S-101 </w:t>
      </w:r>
      <w:r w:rsidR="00114C67" w:rsidRPr="00A527F0">
        <w:t>and</w:t>
      </w:r>
      <w:r w:rsidR="00BC1553" w:rsidRPr="00A527F0">
        <w:t xml:space="preserve"> </w:t>
      </w:r>
      <w:r w:rsidR="00114C67" w:rsidRPr="00A527F0">
        <w:t xml:space="preserve">other </w:t>
      </w:r>
      <w:r w:rsidR="00282925" w:rsidRPr="00A527F0">
        <w:t>Product</w:t>
      </w:r>
      <w:r w:rsidR="007B5DE0" w:rsidRPr="00A527F0">
        <w:t>s</w:t>
      </w:r>
      <w:r w:rsidR="00282925" w:rsidRPr="00A527F0">
        <w:t xml:space="preserve"> in use</w:t>
      </w:r>
      <w:r w:rsidR="00114C67" w:rsidRPr="00A527F0">
        <w:t>;</w:t>
      </w:r>
    </w:p>
    <w:p w14:paraId="3FD6A72D" w14:textId="5995A18D" w:rsidR="00D755A5" w:rsidRPr="00B94DFF" w:rsidRDefault="00D755A5" w:rsidP="00AE2737">
      <w:pPr>
        <w:pStyle w:val="ListParagraph"/>
        <w:numPr>
          <w:ilvl w:val="0"/>
          <w:numId w:val="25"/>
        </w:numPr>
        <w:spacing w:after="60" w:line="240" w:lineRule="auto"/>
        <w:jc w:val="both"/>
      </w:pPr>
      <w:r w:rsidRPr="00B94DFF">
        <w:t>Edition numbers of Presentation Libraries in use;</w:t>
      </w:r>
    </w:p>
    <w:p w14:paraId="43251EB1" w14:textId="7B37539E" w:rsidR="00D755A5" w:rsidRPr="00B94DFF" w:rsidRDefault="00D755A5" w:rsidP="00AE2737">
      <w:pPr>
        <w:pStyle w:val="ListParagraph"/>
        <w:numPr>
          <w:ilvl w:val="0"/>
          <w:numId w:val="25"/>
        </w:numPr>
        <w:spacing w:after="60" w:line="240" w:lineRule="auto"/>
        <w:jc w:val="both"/>
      </w:pPr>
      <w:r w:rsidRPr="00B94DFF">
        <w:t>Edition numbers of feature and portrayal catalogues in use.</w:t>
      </w:r>
    </w:p>
    <w:p w14:paraId="73238D0E" w14:textId="77777777" w:rsidR="00A13F5A" w:rsidRPr="00A527F0" w:rsidRDefault="00A13F5A" w:rsidP="00A13F5A">
      <w:pPr>
        <w:spacing w:after="120" w:line="240" w:lineRule="auto"/>
        <w:jc w:val="both"/>
        <w:rPr>
          <w:b/>
          <w:bCs/>
        </w:rPr>
      </w:pPr>
    </w:p>
    <w:p w14:paraId="558EA4C5" w14:textId="49FCEE08" w:rsidR="00D755A5" w:rsidRPr="002D7DEE" w:rsidRDefault="00D755A5" w:rsidP="00D755A5">
      <w:pPr>
        <w:pStyle w:val="Heading3"/>
      </w:pPr>
      <w:bookmarkStart w:id="139" w:name="_Toc194067089"/>
      <w:r w:rsidRPr="00F87E8E">
        <w:t>Navigational Warning functions</w:t>
      </w:r>
      <w:bookmarkEnd w:id="139"/>
    </w:p>
    <w:p w14:paraId="622BFA03" w14:textId="53B0E6F9" w:rsidR="00A13F5A" w:rsidRPr="00A527F0" w:rsidRDefault="000F4DF4" w:rsidP="00530F27">
      <w:pPr>
        <w:rPr>
          <w:b/>
          <w:bCs/>
        </w:rPr>
      </w:pPr>
      <w:r w:rsidRPr="007750F0">
        <w:t xml:space="preserve">Specification for the display of navigational warnings are contained in section </w:t>
      </w:r>
      <w:r w:rsidR="007750F0" w:rsidRPr="002D7DEE">
        <w:fldChar w:fldCharType="begin"/>
      </w:r>
      <w:r w:rsidR="007750F0" w:rsidRPr="002D7DEE">
        <w:instrText xml:space="preserve"> REF _Ref189057024 \r \h </w:instrText>
      </w:r>
      <w:r w:rsidR="007750F0">
        <w:instrText xml:space="preserve"> \* MERGEFORMAT </w:instrText>
      </w:r>
      <w:r w:rsidR="007750F0" w:rsidRPr="002D7DEE">
        <w:fldChar w:fldCharType="separate"/>
      </w:r>
      <w:r w:rsidR="007750F0" w:rsidRPr="002D7DEE">
        <w:t>12.13</w:t>
      </w:r>
      <w:r w:rsidR="007750F0" w:rsidRPr="002D7DEE">
        <w:fldChar w:fldCharType="end"/>
      </w:r>
    </w:p>
    <w:p w14:paraId="6C7C9B73" w14:textId="47BE8EA5" w:rsidR="00282925" w:rsidRPr="00A527F0" w:rsidRDefault="00282925" w:rsidP="00A13F5A">
      <w:pPr>
        <w:pStyle w:val="Heading3"/>
      </w:pPr>
      <w:bookmarkStart w:id="140" w:name="_Toc194067090"/>
      <w:r w:rsidRPr="00A527F0">
        <w:t>Units</w:t>
      </w:r>
      <w:bookmarkEnd w:id="140"/>
    </w:p>
    <w:p w14:paraId="460878B4" w14:textId="77777777" w:rsidR="00B94DFF" w:rsidRPr="002D7DEE" w:rsidRDefault="00D755A5" w:rsidP="000D5648">
      <w:pPr>
        <w:spacing w:after="60" w:line="240" w:lineRule="auto"/>
        <w:jc w:val="both"/>
      </w:pPr>
      <w:r w:rsidRPr="00B94DFF">
        <w:t xml:space="preserve">The units of height and depth listed below must be permanently </w:t>
      </w:r>
      <w:r w:rsidR="00171271" w:rsidRPr="00B94DFF">
        <w:t>indicated</w:t>
      </w:r>
      <w:r w:rsidR="00B94DFF" w:rsidRPr="002D7DEE">
        <w:t>.</w:t>
      </w:r>
    </w:p>
    <w:p w14:paraId="4D996FD9" w14:textId="0BAEA54F" w:rsidR="00D755A5" w:rsidRPr="00B94DFF" w:rsidRDefault="00171271" w:rsidP="000D5648">
      <w:pPr>
        <w:spacing w:after="60" w:line="240" w:lineRule="auto"/>
        <w:jc w:val="both"/>
      </w:pPr>
      <w:r w:rsidRPr="00B94DFF">
        <w:t>Equivalent values using other units may also be shown:</w:t>
      </w:r>
    </w:p>
    <w:p w14:paraId="0646F867" w14:textId="77777777" w:rsidR="00D755A5" w:rsidRPr="00B94DFF" w:rsidRDefault="00D755A5" w:rsidP="00D755A5">
      <w:pPr>
        <w:spacing w:after="60" w:line="240" w:lineRule="auto"/>
        <w:ind w:left="720"/>
        <w:jc w:val="both"/>
      </w:pPr>
      <w:r w:rsidRPr="00B94DFF">
        <w:t>Depth:</w:t>
      </w:r>
      <w:r w:rsidRPr="00B94DFF">
        <w:tab/>
      </w:r>
      <w:r w:rsidRPr="00B94DFF">
        <w:tab/>
        <w:t>Metres and decimetres.</w:t>
      </w:r>
    </w:p>
    <w:p w14:paraId="1BC7902D" w14:textId="2B3627D5" w:rsidR="00D755A5" w:rsidRDefault="00D755A5" w:rsidP="002D7DEE">
      <w:pPr>
        <w:spacing w:after="60" w:line="240" w:lineRule="auto"/>
        <w:ind w:left="720"/>
        <w:jc w:val="both"/>
      </w:pPr>
      <w:r w:rsidRPr="00B94DFF">
        <w:t>Height:</w:t>
      </w:r>
      <w:r w:rsidRPr="00B94DFF">
        <w:tab/>
      </w:r>
      <w:r w:rsidRPr="00B94DFF">
        <w:tab/>
        <w:t>Metres.</w:t>
      </w:r>
    </w:p>
    <w:p w14:paraId="1D739390" w14:textId="77777777" w:rsidR="00D755A5" w:rsidRDefault="00D755A5" w:rsidP="000D5648">
      <w:pPr>
        <w:spacing w:after="60" w:line="240" w:lineRule="auto"/>
        <w:jc w:val="both"/>
      </w:pPr>
    </w:p>
    <w:p w14:paraId="0E92503E" w14:textId="6F065069" w:rsidR="009A245C" w:rsidRPr="00A527F0" w:rsidRDefault="00D755A5" w:rsidP="000D5648">
      <w:pPr>
        <w:spacing w:after="60" w:line="240" w:lineRule="auto"/>
        <w:jc w:val="both"/>
      </w:pPr>
      <w:r>
        <w:t>Additionally, t</w:t>
      </w:r>
      <w:r w:rsidR="00282925" w:rsidRPr="00A527F0">
        <w:t xml:space="preserve">he units listed below </w:t>
      </w:r>
      <w:r w:rsidR="0023731C" w:rsidRPr="00A527F0">
        <w:t xml:space="preserve">must </w:t>
      </w:r>
      <w:r w:rsidR="00282925" w:rsidRPr="00A527F0">
        <w:t>be</w:t>
      </w:r>
      <w:r w:rsidR="005D7C82" w:rsidRPr="00A527F0">
        <w:t xml:space="preserve"> available, on demand</w:t>
      </w:r>
      <w:r w:rsidR="0023731C" w:rsidRPr="00A527F0">
        <w:t xml:space="preserve"> and</w:t>
      </w:r>
      <w:r w:rsidR="00282925" w:rsidRPr="00A527F0">
        <w:t xml:space="preserve"> indicated in the display legend</w:t>
      </w:r>
      <w:r w:rsidR="0023731C" w:rsidRPr="00A527F0">
        <w:t xml:space="preserve">. </w:t>
      </w:r>
    </w:p>
    <w:p w14:paraId="4BFD66C9" w14:textId="7282F912" w:rsidR="00282925" w:rsidRPr="00A527F0" w:rsidRDefault="00282925" w:rsidP="000D5648">
      <w:pPr>
        <w:spacing w:after="60" w:line="240" w:lineRule="auto"/>
        <w:ind w:left="720"/>
        <w:jc w:val="both"/>
      </w:pPr>
      <w:r w:rsidRPr="00A527F0">
        <w:t>Position:</w:t>
      </w:r>
      <w:r w:rsidRPr="00A527F0">
        <w:tab/>
      </w:r>
      <w:r w:rsidR="000D5648" w:rsidRPr="00A527F0">
        <w:t>L</w:t>
      </w:r>
      <w:r w:rsidRPr="00A527F0">
        <w:t>atitude and longitude in degrees, minutes and decimal minutes.</w:t>
      </w:r>
    </w:p>
    <w:p w14:paraId="594F2F41" w14:textId="4E2B752F" w:rsidR="00282925" w:rsidRPr="00A527F0" w:rsidRDefault="00282925" w:rsidP="000D5648">
      <w:pPr>
        <w:spacing w:after="60" w:line="240" w:lineRule="auto"/>
        <w:ind w:left="720"/>
        <w:jc w:val="both"/>
      </w:pPr>
      <w:r w:rsidRPr="00A527F0">
        <w:t>Distance:</w:t>
      </w:r>
      <w:r w:rsidRPr="00A527F0">
        <w:tab/>
      </w:r>
      <w:r w:rsidR="000D5648" w:rsidRPr="00A527F0">
        <w:t>Nautical miles and decimal miles;</w:t>
      </w:r>
      <w:r w:rsidRPr="00A527F0">
        <w:t xml:space="preserve"> or metres.</w:t>
      </w:r>
    </w:p>
    <w:p w14:paraId="74731C84" w14:textId="5DC1DAE2" w:rsidR="00282925" w:rsidRPr="00A527F0" w:rsidRDefault="00282925" w:rsidP="000D5648">
      <w:pPr>
        <w:spacing w:after="120" w:line="240" w:lineRule="auto"/>
        <w:ind w:left="720"/>
        <w:jc w:val="both"/>
      </w:pPr>
      <w:r w:rsidRPr="00A527F0">
        <w:t>Speed:</w:t>
      </w:r>
      <w:r w:rsidRPr="00A527F0">
        <w:tab/>
      </w:r>
      <w:r w:rsidRPr="00A527F0">
        <w:tab/>
      </w:r>
      <w:r w:rsidR="000D5648" w:rsidRPr="00A527F0">
        <w:t>K</w:t>
      </w:r>
      <w:r w:rsidRPr="00A527F0">
        <w:t>nots and decimal knots.</w:t>
      </w:r>
    </w:p>
    <w:p w14:paraId="1FA1CC56" w14:textId="71B74E3E" w:rsidR="00282925" w:rsidRPr="00B812CA" w:rsidRDefault="00282925" w:rsidP="00A13F5A">
      <w:pPr>
        <w:pStyle w:val="Heading3"/>
      </w:pPr>
      <w:bookmarkStart w:id="141" w:name="_Ref167188547"/>
      <w:bookmarkStart w:id="142" w:name="_Toc194067091"/>
      <w:r w:rsidRPr="00A527F0">
        <w:t>Legend</w:t>
      </w:r>
      <w:bookmarkEnd w:id="141"/>
      <w:bookmarkEnd w:id="142"/>
    </w:p>
    <w:p w14:paraId="0B2C28CA" w14:textId="048B0E18" w:rsidR="00143BD1" w:rsidRPr="00A527F0" w:rsidRDefault="00282925" w:rsidP="00530F27">
      <w:pPr>
        <w:spacing w:after="60" w:line="240" w:lineRule="auto"/>
        <w:jc w:val="both"/>
      </w:pPr>
      <w:r w:rsidRPr="00B812CA">
        <w:t xml:space="preserve">A standard legend </w:t>
      </w:r>
      <w:r w:rsidRPr="007763CD">
        <w:t>of general information relating</w:t>
      </w:r>
      <w:r w:rsidRPr="00B812CA">
        <w:t xml:space="preserve"> to the area displayed, applicable to the position selected by the mariner, </w:t>
      </w:r>
      <w:r w:rsidR="0023731C" w:rsidRPr="00B812CA">
        <w:t xml:space="preserve">must </w:t>
      </w:r>
      <w:r w:rsidRPr="00B812CA">
        <w:t xml:space="preserve">be shown on a graphic or text display. </w:t>
      </w:r>
      <w:r w:rsidR="00C23499" w:rsidRPr="00A527F0">
        <w:t xml:space="preserve">See </w:t>
      </w:r>
      <w:r w:rsidR="00D21916" w:rsidRPr="00A527F0">
        <w:t xml:space="preserve">clause </w:t>
      </w:r>
      <w:r w:rsidR="00C23499" w:rsidRPr="00A527F0">
        <w:fldChar w:fldCharType="begin"/>
      </w:r>
      <w:r w:rsidR="00C23499" w:rsidRPr="00A527F0">
        <w:instrText xml:space="preserve"> REF _Ref48912766 \r \h </w:instrText>
      </w:r>
      <w:r w:rsidR="000D5648" w:rsidRPr="00A527F0">
        <w:instrText xml:space="preserve"> \* MERGEFORMAT </w:instrText>
      </w:r>
      <w:r w:rsidR="00C23499" w:rsidRPr="00A527F0">
        <w:fldChar w:fldCharType="separate"/>
      </w:r>
      <w:r w:rsidR="007750F0">
        <w:t>12.11.1</w:t>
      </w:r>
      <w:r w:rsidR="00C23499" w:rsidRPr="00A527F0">
        <w:fldChar w:fldCharType="end"/>
      </w:r>
      <w:r w:rsidR="00C23499" w:rsidRPr="00A527F0">
        <w:t xml:space="preserve"> for</w:t>
      </w:r>
      <w:r w:rsidR="000F4DF4" w:rsidRPr="00A527F0">
        <w:t xml:space="preserve"> </w:t>
      </w:r>
      <w:r w:rsidR="00560AA4">
        <w:t>detail.</w:t>
      </w:r>
    </w:p>
    <w:p w14:paraId="6CE2E102" w14:textId="5737C87E" w:rsidR="00145602" w:rsidRPr="00A527F0" w:rsidRDefault="00145602" w:rsidP="00DB7CFE">
      <w:pPr>
        <w:pStyle w:val="Heading2"/>
      </w:pPr>
      <w:bookmarkStart w:id="143" w:name="_Toc194067092"/>
      <w:r w:rsidRPr="00A527F0">
        <w:t>Priority of information</w:t>
      </w:r>
      <w:r w:rsidR="009A245C" w:rsidRPr="00A527F0">
        <w:t xml:space="preserve"> [</w:t>
      </w:r>
      <w:r w:rsidR="0064471E" w:rsidRPr="00A527F0">
        <w:t>Informative</w:t>
      </w:r>
      <w:r w:rsidR="000F4DF4" w:rsidRPr="00A527F0">
        <w:rPr>
          <w:rStyle w:val="FootnoteReference"/>
          <w:noProof w:val="0"/>
          <w:lang w:val="en-GB"/>
        </w:rPr>
        <w:footnoteReference w:id="2"/>
      </w:r>
      <w:r w:rsidR="009A245C" w:rsidRPr="00A527F0">
        <w:t>]</w:t>
      </w:r>
      <w:bookmarkEnd w:id="143"/>
    </w:p>
    <w:p w14:paraId="48C6DDC4" w14:textId="7F00C2B6" w:rsidR="00145602" w:rsidRPr="00A527F0" w:rsidRDefault="00950DDE" w:rsidP="00214B3A">
      <w:pPr>
        <w:pStyle w:val="Heading3"/>
      </w:pPr>
      <w:bookmarkStart w:id="144" w:name="_Toc194067093"/>
      <w:r w:rsidRPr="00A527F0">
        <w:t>Priority layers</w:t>
      </w:r>
      <w:bookmarkEnd w:id="144"/>
    </w:p>
    <w:p w14:paraId="46C1AD56" w14:textId="4FFB9010" w:rsidR="00766D80" w:rsidRPr="00A527F0" w:rsidRDefault="00766D80" w:rsidP="00D21916">
      <w:pPr>
        <w:spacing w:after="120" w:line="240" w:lineRule="auto"/>
        <w:jc w:val="both"/>
      </w:pPr>
      <w:r w:rsidRPr="00A527F0">
        <w:t xml:space="preserve">The IMO </w:t>
      </w:r>
      <w:r w:rsidR="00180D76" w:rsidRPr="00A527F0">
        <w:t>Performance Standard</w:t>
      </w:r>
      <w:r w:rsidRPr="00A527F0">
        <w:t xml:space="preserve"> divides </w:t>
      </w:r>
      <w:r w:rsidR="00C60446" w:rsidRPr="00A527F0">
        <w:t xml:space="preserve">System Database </w:t>
      </w:r>
      <w:r w:rsidRPr="00A527F0">
        <w:t xml:space="preserve">information into three categories that determine what data is to be on the display: Display Base (always present on the display); Standard Display (the default display); and </w:t>
      </w:r>
      <w:r w:rsidR="00171271">
        <w:t>all o</w:t>
      </w:r>
      <w:r w:rsidRPr="00A527F0">
        <w:t xml:space="preserve">ther </w:t>
      </w:r>
      <w:r w:rsidR="00171271">
        <w:t>i</w:t>
      </w:r>
      <w:r w:rsidRPr="00A527F0">
        <w:t>nformation (displayed on demand). (</w:t>
      </w:r>
      <w:r w:rsidR="0056040E">
        <w:t>MSC.530(106)/Rev.1</w:t>
      </w:r>
      <w:r w:rsidR="00180D76" w:rsidRPr="00A527F0">
        <w:t>,</w:t>
      </w:r>
      <w:r w:rsidRPr="00A527F0">
        <w:t xml:space="preserve"> Appendix 2).</w:t>
      </w:r>
    </w:p>
    <w:p w14:paraId="66385328" w14:textId="0346E7C5" w:rsidR="00766D80" w:rsidRPr="00A527F0" w:rsidRDefault="00766D80" w:rsidP="00D21916">
      <w:pPr>
        <w:spacing w:after="60" w:line="240" w:lineRule="auto"/>
        <w:jc w:val="both"/>
      </w:pPr>
      <w:r w:rsidRPr="00A527F0">
        <w:t xml:space="preserve">There are </w:t>
      </w:r>
      <w:r w:rsidR="00CC0C0A" w:rsidRPr="00A527F0">
        <w:t xml:space="preserve">9 </w:t>
      </w:r>
      <w:r w:rsidR="003500C0" w:rsidRPr="00A527F0">
        <w:t xml:space="preserve">basic </w:t>
      </w:r>
      <w:r w:rsidRPr="00A527F0">
        <w:t>priority layers for the drawing sequence of the data on the display</w:t>
      </w:r>
      <w:r w:rsidR="006A14CA" w:rsidRPr="00A527F0">
        <w:t>, ordered from higher to lower priorities in the list below</w:t>
      </w:r>
      <w:r w:rsidRPr="00A527F0">
        <w:t>:</w:t>
      </w:r>
    </w:p>
    <w:p w14:paraId="0521478B" w14:textId="7FD3DA0B" w:rsidR="00766D80" w:rsidRPr="00A527F0" w:rsidRDefault="00766D80" w:rsidP="00AE2737">
      <w:pPr>
        <w:pStyle w:val="ListParagraph"/>
        <w:numPr>
          <w:ilvl w:val="0"/>
          <w:numId w:val="26"/>
        </w:numPr>
        <w:spacing w:after="60" w:line="240" w:lineRule="auto"/>
        <w:jc w:val="both"/>
      </w:pPr>
      <w:r w:rsidRPr="00A527F0">
        <w:t xml:space="preserve">ECDIS visual </w:t>
      </w:r>
      <w:r w:rsidR="00C0149A" w:rsidRPr="00A527F0">
        <w:t>alerts</w:t>
      </w:r>
      <w:r w:rsidRPr="00A527F0">
        <w:t>/indications (</w:t>
      </w:r>
      <w:r w:rsidR="00143BD1" w:rsidRPr="00A527F0">
        <w:t>for example</w:t>
      </w:r>
      <w:r w:rsidRPr="00A527F0">
        <w:t xml:space="preserve"> caution, overscale)</w:t>
      </w:r>
      <w:r w:rsidR="00143BD1" w:rsidRPr="00A527F0">
        <w:t>;</w:t>
      </w:r>
    </w:p>
    <w:p w14:paraId="044051C0" w14:textId="7AB1B251" w:rsidR="00766D80" w:rsidRPr="00A527F0" w:rsidRDefault="00070EBA" w:rsidP="00AE2737">
      <w:pPr>
        <w:pStyle w:val="ListParagraph"/>
        <w:numPr>
          <w:ilvl w:val="0"/>
          <w:numId w:val="26"/>
        </w:numPr>
        <w:spacing w:after="60" w:line="240" w:lineRule="auto"/>
        <w:jc w:val="both"/>
      </w:pPr>
      <w:r w:rsidRPr="00A527F0">
        <w:t>O</w:t>
      </w:r>
      <w:r w:rsidR="00AB326E" w:rsidRPr="00A527F0">
        <w:t>fficial</w:t>
      </w:r>
      <w:r w:rsidR="00766D80" w:rsidRPr="00A527F0">
        <w:t xml:space="preserve">-data: </w:t>
      </w:r>
      <w:r w:rsidR="00143BD1" w:rsidRPr="00A527F0">
        <w:t>P</w:t>
      </w:r>
      <w:r w:rsidR="00766D80" w:rsidRPr="00A527F0">
        <w:t>oints/</w:t>
      </w:r>
      <w:r w:rsidR="00206711" w:rsidRPr="00A527F0">
        <w:t xml:space="preserve">Curves </w:t>
      </w:r>
      <w:r w:rsidR="00766D80" w:rsidRPr="00A527F0">
        <w:t xml:space="preserve">and </w:t>
      </w:r>
      <w:r w:rsidR="00206711" w:rsidRPr="00A527F0">
        <w:t>Surfaces</w:t>
      </w:r>
      <w:r w:rsidR="00766D80" w:rsidRPr="00A527F0">
        <w:t xml:space="preserve"> + official updates</w:t>
      </w:r>
      <w:r w:rsidR="00143BD1" w:rsidRPr="00A527F0">
        <w:t>;</w:t>
      </w:r>
    </w:p>
    <w:p w14:paraId="62D64BD3" w14:textId="37C8865D" w:rsidR="00766D80" w:rsidRPr="00A527F0" w:rsidRDefault="006A14CA" w:rsidP="00AE2737">
      <w:pPr>
        <w:pStyle w:val="ListParagraph"/>
        <w:numPr>
          <w:ilvl w:val="0"/>
          <w:numId w:val="26"/>
        </w:numPr>
        <w:spacing w:after="60" w:line="240" w:lineRule="auto"/>
        <w:jc w:val="both"/>
      </w:pPr>
      <w:r w:rsidRPr="00A527F0">
        <w:t>Notices to Mariners</w:t>
      </w:r>
      <w:r w:rsidR="00766D80" w:rsidRPr="00A527F0">
        <w:t>, manual input and Navigational Warnings</w:t>
      </w:r>
      <w:r w:rsidR="00143BD1" w:rsidRPr="00A527F0">
        <w:t>;</w:t>
      </w:r>
    </w:p>
    <w:p w14:paraId="5DECF270" w14:textId="22D77647" w:rsidR="00766D80" w:rsidRPr="00A527F0" w:rsidRDefault="002E11EC" w:rsidP="00AE2737">
      <w:pPr>
        <w:pStyle w:val="ListParagraph"/>
        <w:numPr>
          <w:ilvl w:val="0"/>
          <w:numId w:val="26"/>
        </w:numPr>
        <w:spacing w:after="60" w:line="240" w:lineRule="auto"/>
        <w:jc w:val="both"/>
      </w:pPr>
      <w:r w:rsidRPr="00A527F0">
        <w:t>Official</w:t>
      </w:r>
      <w:r w:rsidR="00766D80" w:rsidRPr="00A527F0">
        <w:t xml:space="preserve">-caution (ENC </w:t>
      </w:r>
      <w:r w:rsidRPr="00A527F0">
        <w:t xml:space="preserve">and other </w:t>
      </w:r>
      <w:r w:rsidR="00766D80" w:rsidRPr="00A527F0">
        <w:t>cautions)</w:t>
      </w:r>
      <w:r w:rsidR="00143BD1" w:rsidRPr="00A527F0">
        <w:t>;</w:t>
      </w:r>
    </w:p>
    <w:p w14:paraId="17799F26" w14:textId="3EE14920" w:rsidR="00766D80" w:rsidRPr="00A527F0" w:rsidRDefault="002E11EC" w:rsidP="00AE2737">
      <w:pPr>
        <w:pStyle w:val="ListParagraph"/>
        <w:numPr>
          <w:ilvl w:val="0"/>
          <w:numId w:val="26"/>
        </w:numPr>
        <w:spacing w:after="60" w:line="240" w:lineRule="auto"/>
        <w:jc w:val="both"/>
      </w:pPr>
      <w:r w:rsidRPr="00A527F0">
        <w:lastRenderedPageBreak/>
        <w:t>Official</w:t>
      </w:r>
      <w:r w:rsidR="00766D80" w:rsidRPr="00A527F0">
        <w:t>-colour-fill area data</w:t>
      </w:r>
      <w:r w:rsidR="00143BD1" w:rsidRPr="00A527F0">
        <w:t>;</w:t>
      </w:r>
    </w:p>
    <w:p w14:paraId="05DEA13F" w14:textId="0BF53A39" w:rsidR="00766D80" w:rsidRPr="00A527F0" w:rsidRDefault="00070EBA" w:rsidP="00AE2737">
      <w:pPr>
        <w:pStyle w:val="ListParagraph"/>
        <w:numPr>
          <w:ilvl w:val="0"/>
          <w:numId w:val="26"/>
        </w:numPr>
        <w:spacing w:after="60" w:line="240" w:lineRule="auto"/>
        <w:jc w:val="both"/>
      </w:pPr>
      <w:r w:rsidRPr="00A527F0">
        <w:t xml:space="preserve">Official </w:t>
      </w:r>
      <w:r w:rsidR="00766D80" w:rsidRPr="00A527F0">
        <w:t>on demand data</w:t>
      </w:r>
      <w:r w:rsidR="009C687B" w:rsidRPr="00A527F0">
        <w:t xml:space="preserve"> (for example, water levels, surface currents</w:t>
      </w:r>
      <w:r w:rsidR="00241F2D" w:rsidRPr="00A527F0">
        <w:t>, under</w:t>
      </w:r>
      <w:r w:rsidR="00171271">
        <w:t xml:space="preserve"> </w:t>
      </w:r>
      <w:r w:rsidR="00241F2D" w:rsidRPr="00A527F0">
        <w:t>keel clearance</w:t>
      </w:r>
      <w:r w:rsidR="009C687B" w:rsidRPr="00A527F0">
        <w:t>)</w:t>
      </w:r>
      <w:r w:rsidR="00143BD1" w:rsidRPr="00A527F0">
        <w:t>;</w:t>
      </w:r>
    </w:p>
    <w:p w14:paraId="523B8910" w14:textId="3759EE14" w:rsidR="00766D80" w:rsidRPr="00A527F0" w:rsidRDefault="00766D80" w:rsidP="00AE2737">
      <w:pPr>
        <w:pStyle w:val="ListParagraph"/>
        <w:numPr>
          <w:ilvl w:val="0"/>
          <w:numId w:val="26"/>
        </w:numPr>
        <w:spacing w:after="60" w:line="240" w:lineRule="auto"/>
        <w:jc w:val="both"/>
      </w:pPr>
      <w:r w:rsidRPr="00A527F0">
        <w:t xml:space="preserve">Radar </w:t>
      </w:r>
      <w:r w:rsidR="00070EBA" w:rsidRPr="00A527F0">
        <w:t xml:space="preserve">and AIS </w:t>
      </w:r>
      <w:r w:rsidRPr="00A527F0">
        <w:t>information</w:t>
      </w:r>
      <w:r w:rsidR="00143BD1" w:rsidRPr="00A527F0">
        <w:t>;</w:t>
      </w:r>
    </w:p>
    <w:p w14:paraId="6DC259CA" w14:textId="5582E960" w:rsidR="00766D80" w:rsidRPr="00A527F0" w:rsidRDefault="00766D80" w:rsidP="00AE2737">
      <w:pPr>
        <w:pStyle w:val="ListParagraph"/>
        <w:numPr>
          <w:ilvl w:val="0"/>
          <w:numId w:val="26"/>
        </w:numPr>
        <w:spacing w:after="60" w:line="240" w:lineRule="auto"/>
        <w:jc w:val="both"/>
      </w:pPr>
      <w:r w:rsidRPr="00A527F0">
        <w:t>Mariner</w:t>
      </w:r>
      <w:r w:rsidR="005D2986">
        <w:t>’</w:t>
      </w:r>
      <w:r w:rsidRPr="00A527F0">
        <w:t xml:space="preserve">s data: </w:t>
      </w:r>
      <w:r w:rsidR="00143BD1" w:rsidRPr="00A527F0">
        <w:t>P</w:t>
      </w:r>
      <w:r w:rsidRPr="00A527F0">
        <w:t>oints/lines and areas</w:t>
      </w:r>
      <w:r w:rsidR="00143BD1" w:rsidRPr="00A527F0">
        <w:t>;</w:t>
      </w:r>
    </w:p>
    <w:p w14:paraId="6096233B" w14:textId="1EB0B07C" w:rsidR="00766D80" w:rsidRPr="00A527F0" w:rsidRDefault="00766D80" w:rsidP="00AE2737">
      <w:pPr>
        <w:pStyle w:val="ListParagraph"/>
        <w:numPr>
          <w:ilvl w:val="0"/>
          <w:numId w:val="26"/>
        </w:numPr>
        <w:spacing w:after="120" w:line="240" w:lineRule="auto"/>
        <w:jc w:val="both"/>
      </w:pPr>
      <w:r w:rsidRPr="00A527F0">
        <w:t>Mariner</w:t>
      </w:r>
      <w:r w:rsidR="005D2986">
        <w:t>’</w:t>
      </w:r>
      <w:r w:rsidRPr="00A527F0">
        <w:t>s colour-fill area data</w:t>
      </w:r>
      <w:r w:rsidR="00143BD1" w:rsidRPr="00A527F0">
        <w:t>.</w:t>
      </w:r>
    </w:p>
    <w:p w14:paraId="30788176" w14:textId="7F00C993" w:rsidR="00766D80" w:rsidRPr="00A527F0" w:rsidRDefault="00766D80" w:rsidP="00D21916">
      <w:pPr>
        <w:spacing w:after="120" w:line="240" w:lineRule="auto"/>
        <w:jc w:val="both"/>
      </w:pPr>
      <w:r w:rsidRPr="00A527F0">
        <w:t>This list is not intended to indicate a drawing sequence, but to specify that the information content of category n+1 must not obscure the information content of category n, or any higher</w:t>
      </w:r>
      <w:r w:rsidR="006A14CA" w:rsidRPr="00A527F0">
        <w:t>-priority</w:t>
      </w:r>
      <w:r w:rsidRPr="00A527F0">
        <w:t xml:space="preserve"> category (n-1 etc.).</w:t>
      </w:r>
    </w:p>
    <w:p w14:paraId="5C0C09B2" w14:textId="6E6FF95B" w:rsidR="00950DDE" w:rsidRPr="00A527F0" w:rsidRDefault="00950DDE" w:rsidP="00214B3A">
      <w:pPr>
        <w:pStyle w:val="Heading3"/>
      </w:pPr>
      <w:bookmarkStart w:id="145" w:name="_Toc194067094"/>
      <w:r w:rsidRPr="00A527F0">
        <w:t>Radar priority</w:t>
      </w:r>
      <w:bookmarkEnd w:id="145"/>
    </w:p>
    <w:p w14:paraId="20A6E0E4" w14:textId="348A2637" w:rsidR="00F757E9" w:rsidRPr="00B77A92" w:rsidRDefault="00317940" w:rsidP="00143BD1">
      <w:pPr>
        <w:spacing w:after="120" w:line="240" w:lineRule="auto"/>
        <w:jc w:val="both"/>
      </w:pPr>
      <w:r w:rsidRPr="00B77A92">
        <w:t xml:space="preserve">Radar priority </w:t>
      </w:r>
      <w:r w:rsidRPr="00B94DFF">
        <w:t>for a given display plane is described by</w:t>
      </w:r>
      <w:r w:rsidRPr="00B77A92">
        <w:t xml:space="preserve"> the </w:t>
      </w:r>
      <w:r w:rsidRPr="00B77A92">
        <w:rPr>
          <w:i/>
        </w:rPr>
        <w:t>order</w:t>
      </w:r>
      <w:r w:rsidRPr="00B77A92">
        <w:t xml:space="preserve"> attribute within the </w:t>
      </w:r>
      <w:r w:rsidR="00143BD1" w:rsidRPr="00B77A92">
        <w:t>P</w:t>
      </w:r>
      <w:r w:rsidRPr="00B77A92">
        <w:t xml:space="preserve">ortrayal </w:t>
      </w:r>
      <w:r w:rsidR="00143BD1" w:rsidRPr="00B77A92">
        <w:t>C</w:t>
      </w:r>
      <w:r w:rsidRPr="00B77A92">
        <w:t>atalogue</w:t>
      </w:r>
      <w:r w:rsidR="003058FB" w:rsidRPr="00A527F0">
        <w:t>.</w:t>
      </w:r>
    </w:p>
    <w:p w14:paraId="65D47B20" w14:textId="4A052D61" w:rsidR="00F757E9" w:rsidRPr="00B77A92" w:rsidRDefault="00E5768F" w:rsidP="00143BD1">
      <w:pPr>
        <w:spacing w:after="120" w:line="240" w:lineRule="auto"/>
        <w:jc w:val="both"/>
      </w:pPr>
      <w:r w:rsidRPr="00E5768F">
        <w:rPr>
          <w:iCs/>
        </w:rPr>
        <w:t>The</w:t>
      </w:r>
      <w:r>
        <w:rPr>
          <w:i/>
        </w:rPr>
        <w:t xml:space="preserve"> </w:t>
      </w:r>
      <w:proofErr w:type="spellStart"/>
      <w:r w:rsidR="00F757E9" w:rsidRPr="00B77A92">
        <w:rPr>
          <w:i/>
        </w:rPr>
        <w:t>RadarOverlay</w:t>
      </w:r>
      <w:proofErr w:type="spellEnd"/>
      <w:r w:rsidR="00F757E9" w:rsidRPr="00B77A92">
        <w:t xml:space="preserve"> </w:t>
      </w:r>
      <w:r w:rsidR="00143BD1" w:rsidRPr="00B77A92">
        <w:t>P</w:t>
      </w:r>
      <w:r w:rsidR="00F757E9" w:rsidRPr="00B77A92">
        <w:t xml:space="preserve">ortrayal </w:t>
      </w:r>
      <w:r w:rsidR="00143BD1" w:rsidRPr="00B77A92">
        <w:t>C</w:t>
      </w:r>
      <w:r w:rsidR="00F757E9" w:rsidRPr="00B77A92">
        <w:t>atalogue context parameters must be updated whenever the radar image is toggled on or off.</w:t>
      </w:r>
    </w:p>
    <w:p w14:paraId="3290A7F2" w14:textId="2DF52DD8" w:rsidR="00F757E9" w:rsidRPr="00B77A92" w:rsidRDefault="00F757E9" w:rsidP="00143BD1">
      <w:pPr>
        <w:spacing w:after="120" w:line="240" w:lineRule="auto"/>
        <w:jc w:val="both"/>
      </w:pPr>
      <w:r w:rsidRPr="00B77A92">
        <w:t xml:space="preserve">When present, the radar image should be written over </w:t>
      </w:r>
      <w:r w:rsidR="00143BD1" w:rsidRPr="00B77A92">
        <w:t>P</w:t>
      </w:r>
      <w:r w:rsidRPr="00B77A92">
        <w:t xml:space="preserve">ortrayal </w:t>
      </w:r>
      <w:r w:rsidR="00143BD1" w:rsidRPr="00B77A92">
        <w:t>C</w:t>
      </w:r>
      <w:r w:rsidRPr="00B77A92">
        <w:t xml:space="preserve">atalogue display planes with a negative </w:t>
      </w:r>
      <w:r w:rsidRPr="00B77A92">
        <w:rPr>
          <w:i/>
        </w:rPr>
        <w:t>order</w:t>
      </w:r>
      <w:r w:rsidR="00143BD1" w:rsidRPr="00B77A92">
        <w:t xml:space="preserve"> attribute;</w:t>
      </w:r>
      <w:r w:rsidRPr="00B77A92">
        <w:t xml:space="preserve"> and below display planes with a positive </w:t>
      </w:r>
      <w:r w:rsidRPr="00B77A92">
        <w:rPr>
          <w:i/>
        </w:rPr>
        <w:t>order</w:t>
      </w:r>
      <w:r w:rsidRPr="00B77A92">
        <w:t xml:space="preserve"> attribute.</w:t>
      </w:r>
    </w:p>
    <w:p w14:paraId="721ED3AB" w14:textId="6EBFBB01" w:rsidR="00F757E9" w:rsidRPr="00B77A92" w:rsidRDefault="00F757E9" w:rsidP="00143BD1">
      <w:pPr>
        <w:spacing w:after="120" w:line="240" w:lineRule="auto"/>
        <w:jc w:val="both"/>
      </w:pPr>
      <w:r w:rsidRPr="00B77A92">
        <w:t xml:space="preserve">In order to meet the requirements of IMO </w:t>
      </w:r>
      <w:r w:rsidR="0056040E">
        <w:t>MSC.530(106)/Rev.1</w:t>
      </w:r>
      <w:r w:rsidRPr="00B77A92">
        <w:t xml:space="preserve"> section 11.4.</w:t>
      </w:r>
      <w:r w:rsidR="00F00C10" w:rsidRPr="00B77A92">
        <w:t>1</w:t>
      </w:r>
      <w:r w:rsidR="00E40A4B">
        <w:t>8</w:t>
      </w:r>
      <w:r w:rsidRPr="00B77A92">
        <w:t xml:space="preserve"> to adjust the ship’s position, the ECDIS may incorporate the capability of temporarily changing the radar image priority during the adjustment.</w:t>
      </w:r>
    </w:p>
    <w:p w14:paraId="203FC7ED" w14:textId="77777777" w:rsidR="009B0403" w:rsidRPr="00A527F0" w:rsidRDefault="009B0403" w:rsidP="009B0403">
      <w:pPr>
        <w:spacing w:after="120" w:line="240" w:lineRule="auto"/>
        <w:jc w:val="both"/>
      </w:pPr>
    </w:p>
    <w:p w14:paraId="2DFBF473" w14:textId="77777777" w:rsidR="004C64D4" w:rsidRPr="00453DD3" w:rsidRDefault="004C64D4" w:rsidP="00DB7CFE">
      <w:pPr>
        <w:pStyle w:val="Heading2"/>
      </w:pPr>
      <w:bookmarkStart w:id="146" w:name="_Ref49427616"/>
      <w:bookmarkStart w:id="147" w:name="_Toc194067095"/>
      <w:bookmarkStart w:id="148" w:name="_Ref44795999"/>
      <w:r w:rsidRPr="002D7DEE">
        <w:t>Displaying</w:t>
      </w:r>
      <w:r w:rsidRPr="00453DD3">
        <w:t xml:space="preserve"> ECDIS updates</w:t>
      </w:r>
      <w:bookmarkEnd w:id="146"/>
      <w:bookmarkEnd w:id="147"/>
    </w:p>
    <w:p w14:paraId="35DDA46A" w14:textId="44347509" w:rsidR="004C64D4" w:rsidRPr="00A527F0" w:rsidRDefault="004C64D4" w:rsidP="009B0403">
      <w:pPr>
        <w:spacing w:after="120" w:line="240" w:lineRule="auto"/>
        <w:jc w:val="both"/>
      </w:pPr>
      <w:r w:rsidRPr="00A527F0">
        <w:t xml:space="preserve">The strategy for displaying ECDIS updates is derived from the IMO Performance Standard </w:t>
      </w:r>
      <w:r w:rsidR="0056040E">
        <w:t>MSC.530(106)/Rev.1</w:t>
      </w:r>
      <w:r w:rsidRPr="00A527F0">
        <w:t xml:space="preserve">. The citations below are to sections in that </w:t>
      </w:r>
      <w:r w:rsidR="009B0403" w:rsidRPr="00A527F0">
        <w:t>S</w:t>
      </w:r>
      <w:r w:rsidRPr="00A527F0">
        <w:t>tandard.</w:t>
      </w:r>
      <w:r w:rsidR="00B94DFF">
        <w:t xml:space="preserve"> The quoted requirements are mandatory and must be implemented by the ECDIS.</w:t>
      </w:r>
    </w:p>
    <w:p w14:paraId="12F938AC" w14:textId="657B4373" w:rsidR="004C64D4" w:rsidRPr="00453DD3" w:rsidRDefault="0056040E" w:rsidP="009B0403">
      <w:pPr>
        <w:spacing w:after="120" w:line="240" w:lineRule="auto"/>
        <w:ind w:left="2160" w:hanging="2160"/>
        <w:jc w:val="both"/>
      </w:pPr>
      <w:r>
        <w:t>MSC.530(106)/Rev.1</w:t>
      </w:r>
      <w:r w:rsidR="004C64D4" w:rsidRPr="00453DD3">
        <w:t xml:space="preserve"> </w:t>
      </w:r>
      <w:r w:rsidR="00F00C10" w:rsidRPr="00453DD3">
        <w:t>4.4,</w:t>
      </w:r>
      <w:r w:rsidR="004C64D4" w:rsidRPr="00453DD3">
        <w:tab/>
      </w:r>
      <w:r w:rsidR="005D2986" w:rsidRPr="002D7DEE">
        <w:rPr>
          <w:i/>
          <w:iCs/>
        </w:rPr>
        <w:t xml:space="preserve">ECDIS </w:t>
      </w:r>
      <w:r w:rsidR="00B94DFF" w:rsidRPr="00C72695">
        <w:rPr>
          <w:i/>
          <w:iCs/>
        </w:rPr>
        <w:t>should</w:t>
      </w:r>
      <w:r w:rsidR="005D2986" w:rsidRPr="002D7DEE">
        <w:rPr>
          <w:i/>
          <w:iCs/>
        </w:rPr>
        <w:t xml:space="preserve"> be capable of accepting official updates to the ENDS provided in conformity with IHO standards. These updates must be automatically applied to the system database. By whatever means updates are received, the implementation procedure must not interfere with the display in use</w:t>
      </w:r>
      <w:r w:rsidR="005D2986" w:rsidRPr="00453DD3">
        <w:t>.</w:t>
      </w:r>
    </w:p>
    <w:p w14:paraId="7DFFE0DE" w14:textId="4E49D87E" w:rsidR="004C64D4" w:rsidRPr="00453DD3" w:rsidRDefault="0056040E" w:rsidP="005D2986">
      <w:pPr>
        <w:spacing w:after="120" w:line="240" w:lineRule="auto"/>
        <w:ind w:left="2160" w:hanging="2160"/>
        <w:jc w:val="both"/>
      </w:pPr>
      <w:r>
        <w:t>MSC.530(106)/Rev.1</w:t>
      </w:r>
      <w:r w:rsidR="004C64D4" w:rsidRPr="00453DD3">
        <w:t xml:space="preserve"> 4.</w:t>
      </w:r>
      <w:r w:rsidR="00776DD2" w:rsidRPr="00453DD3">
        <w:t>5</w:t>
      </w:r>
      <w:r w:rsidR="004C64D4" w:rsidRPr="00453DD3">
        <w:tab/>
      </w:r>
      <w:r w:rsidR="005D2986" w:rsidRPr="002D7DEE">
        <w:rPr>
          <w:i/>
          <w:iCs/>
        </w:rPr>
        <w:t xml:space="preserve">ECDIS </w:t>
      </w:r>
      <w:r w:rsidR="00B94DFF" w:rsidRPr="00C72695">
        <w:rPr>
          <w:i/>
          <w:iCs/>
        </w:rPr>
        <w:t>should</w:t>
      </w:r>
      <w:r w:rsidR="005D2986" w:rsidRPr="002D7DEE">
        <w:rPr>
          <w:i/>
          <w:iCs/>
        </w:rPr>
        <w:t xml:space="preserve"> also be capable of accepting updates to the ENDS data entered manually with simple means for verification prior to the final acceptance of the data. They must be distinguishable on the display from ENDS information and its official updates and not affect display legibility.</w:t>
      </w:r>
      <w:r w:rsidR="005D2986" w:rsidRPr="00453DD3">
        <w:t xml:space="preserve"> (The requirements for Manual Updates are given in clauses 12.</w:t>
      </w:r>
      <w:r w:rsidR="00E40A4B">
        <w:t>12</w:t>
      </w:r>
      <w:r w:rsidR="005D2986" w:rsidRPr="00453DD3">
        <w:t>.</w:t>
      </w:r>
      <w:r w:rsidR="00036FFD" w:rsidRPr="002D7DEE">
        <w:t>1</w:t>
      </w:r>
      <w:r w:rsidR="005D2986" w:rsidRPr="00453DD3">
        <w:t xml:space="preserve"> and </w:t>
      </w:r>
      <w:r w:rsidR="00E40A4B">
        <w:t>20.4.4</w:t>
      </w:r>
      <w:r w:rsidR="005D2986" w:rsidRPr="00453DD3">
        <w:t>.)</w:t>
      </w:r>
    </w:p>
    <w:p w14:paraId="5C62A24D" w14:textId="62E3D05E" w:rsidR="004C64D4" w:rsidRPr="00B812CA" w:rsidRDefault="0056040E" w:rsidP="005D2986">
      <w:pPr>
        <w:spacing w:after="120" w:line="240" w:lineRule="auto"/>
        <w:ind w:left="2160" w:hanging="2160"/>
        <w:jc w:val="both"/>
      </w:pPr>
      <w:r>
        <w:t>MSC.530(106)/Rev.1</w:t>
      </w:r>
      <w:r w:rsidR="004C64D4" w:rsidRPr="00453DD3">
        <w:t xml:space="preserve"> 4.</w:t>
      </w:r>
      <w:r w:rsidR="00776DD2" w:rsidRPr="00453DD3">
        <w:t>7</w:t>
      </w:r>
      <w:r w:rsidR="004C64D4" w:rsidRPr="00453DD3">
        <w:tab/>
      </w:r>
      <w:r w:rsidR="005D2986" w:rsidRPr="002D7DEE">
        <w:rPr>
          <w:i/>
          <w:iCs/>
        </w:rPr>
        <w:t xml:space="preserve">ECDIS </w:t>
      </w:r>
      <w:r w:rsidR="00B94DFF" w:rsidRPr="00C72695">
        <w:rPr>
          <w:i/>
          <w:iCs/>
        </w:rPr>
        <w:t>should</w:t>
      </w:r>
      <w:r w:rsidR="00B94DFF" w:rsidRPr="002D7DEE">
        <w:rPr>
          <w:i/>
          <w:iCs/>
        </w:rPr>
        <w:t xml:space="preserve"> </w:t>
      </w:r>
      <w:r w:rsidR="005D2986" w:rsidRPr="002D7DEE">
        <w:rPr>
          <w:i/>
          <w:iCs/>
        </w:rPr>
        <w:t>allow the mariner to display updates in order to review their contents and to ascertain that they have been included in the system database.(</w:t>
      </w:r>
      <w:r w:rsidR="005D2986" w:rsidRPr="00453DD3">
        <w:t>The requirements for displaying updates for review are given in clause 1</w:t>
      </w:r>
      <w:r w:rsidR="00E40A4B">
        <w:t>2.12</w:t>
      </w:r>
      <w:r w:rsidR="005D2986" w:rsidRPr="00453DD3">
        <w:t>.</w:t>
      </w:r>
      <w:r w:rsidR="00E40A4B">
        <w:t>4</w:t>
      </w:r>
      <w:r w:rsidR="005D2986" w:rsidRPr="00453DD3">
        <w:t>.)</w:t>
      </w:r>
      <w:r w:rsidR="004C64D4" w:rsidRPr="002D7DEE">
        <w:t>.</w:t>
      </w:r>
    </w:p>
    <w:p w14:paraId="4A3A326D" w14:textId="4604F477" w:rsidR="00CE0733" w:rsidRPr="00DE19F5" w:rsidRDefault="00CE0733" w:rsidP="00DB7CFE">
      <w:pPr>
        <w:pStyle w:val="Heading2"/>
      </w:pPr>
      <w:bookmarkStart w:id="149" w:name="_Toc187673042"/>
      <w:bookmarkStart w:id="150" w:name="_Toc187673274"/>
      <w:bookmarkStart w:id="151" w:name="_Toc188368627"/>
      <w:bookmarkStart w:id="152" w:name="_Toc188621829"/>
      <w:bookmarkStart w:id="153" w:name="_Toc188950410"/>
      <w:bookmarkStart w:id="154" w:name="_Toc188968326"/>
      <w:bookmarkStart w:id="155" w:name="_Toc188968551"/>
      <w:bookmarkStart w:id="156" w:name="_Toc187673043"/>
      <w:bookmarkStart w:id="157" w:name="_Toc187673275"/>
      <w:bookmarkStart w:id="158" w:name="_Toc188368628"/>
      <w:bookmarkStart w:id="159" w:name="_Toc188621830"/>
      <w:bookmarkStart w:id="160" w:name="_Toc188950411"/>
      <w:bookmarkStart w:id="161" w:name="_Toc188968327"/>
      <w:bookmarkStart w:id="162" w:name="_Toc188968552"/>
      <w:bookmarkStart w:id="163" w:name="_Toc187673044"/>
      <w:bookmarkStart w:id="164" w:name="_Toc187673276"/>
      <w:bookmarkStart w:id="165" w:name="_Toc188368629"/>
      <w:bookmarkStart w:id="166" w:name="_Toc188621831"/>
      <w:bookmarkStart w:id="167" w:name="_Toc188950412"/>
      <w:bookmarkStart w:id="168" w:name="_Toc188968328"/>
      <w:bookmarkStart w:id="169" w:name="_Toc188968553"/>
      <w:bookmarkStart w:id="170" w:name="_Toc187673045"/>
      <w:bookmarkStart w:id="171" w:name="_Toc187673277"/>
      <w:bookmarkStart w:id="172" w:name="_Toc188368630"/>
      <w:bookmarkStart w:id="173" w:name="_Toc188621832"/>
      <w:bookmarkStart w:id="174" w:name="_Toc188950413"/>
      <w:bookmarkStart w:id="175" w:name="_Toc188968329"/>
      <w:bookmarkStart w:id="176" w:name="_Toc188968554"/>
      <w:bookmarkStart w:id="177" w:name="_Toc187673046"/>
      <w:bookmarkStart w:id="178" w:name="_Toc187673278"/>
      <w:bookmarkStart w:id="179" w:name="_Toc188368631"/>
      <w:bookmarkStart w:id="180" w:name="_Toc188621833"/>
      <w:bookmarkStart w:id="181" w:name="_Toc188950414"/>
      <w:bookmarkStart w:id="182" w:name="_Toc188968330"/>
      <w:bookmarkStart w:id="183" w:name="_Toc188968555"/>
      <w:bookmarkStart w:id="184" w:name="_Toc187673047"/>
      <w:bookmarkStart w:id="185" w:name="_Toc187673279"/>
      <w:bookmarkStart w:id="186" w:name="_Toc188368632"/>
      <w:bookmarkStart w:id="187" w:name="_Toc188621834"/>
      <w:bookmarkStart w:id="188" w:name="_Toc188950415"/>
      <w:bookmarkStart w:id="189" w:name="_Toc188968331"/>
      <w:bookmarkStart w:id="190" w:name="_Toc188968556"/>
      <w:bookmarkStart w:id="191" w:name="_Toc187673048"/>
      <w:bookmarkStart w:id="192" w:name="_Toc187673280"/>
      <w:bookmarkStart w:id="193" w:name="_Toc188368633"/>
      <w:bookmarkStart w:id="194" w:name="_Toc188621835"/>
      <w:bookmarkStart w:id="195" w:name="_Toc188950416"/>
      <w:bookmarkStart w:id="196" w:name="_Toc188968332"/>
      <w:bookmarkStart w:id="197" w:name="_Toc188968557"/>
      <w:bookmarkStart w:id="198" w:name="_Ref45240945"/>
      <w:bookmarkStart w:id="199" w:name="_Toc194067096"/>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r w:rsidRPr="00DE19F5">
        <w:t>Display functions</w:t>
      </w:r>
      <w:bookmarkEnd w:id="148"/>
      <w:bookmarkEnd w:id="198"/>
      <w:bookmarkEnd w:id="199"/>
    </w:p>
    <w:p w14:paraId="5691A282" w14:textId="5BAD6446" w:rsidR="00702918" w:rsidRPr="00DE19F5" w:rsidRDefault="00AA714E" w:rsidP="00FE0DAE">
      <w:pPr>
        <w:spacing w:after="120" w:line="240" w:lineRule="auto"/>
        <w:jc w:val="both"/>
      </w:pPr>
      <w:r w:rsidRPr="00DE19F5">
        <w:t xml:space="preserve">The Portrayal Catalogue defines a number of Independent Mariner Selections and Context Parameters. These must all be implemented and exposed to the end user through the user interface. Many of these may have </w:t>
      </w:r>
      <w:r w:rsidR="00046A2C" w:rsidRPr="00DE19F5">
        <w:t xml:space="preserve">already </w:t>
      </w:r>
      <w:r w:rsidRPr="00DE19F5">
        <w:t xml:space="preserve">been implemented for existing (S-57) ECDIS, for example Four Depth Shades, Contour Labels and viewing of Accuracy patterns. Implementation should therefore be harmonised to provide a harmonised user interface. </w:t>
      </w:r>
    </w:p>
    <w:p w14:paraId="0D05C4BD" w14:textId="36521834" w:rsidR="000002BE" w:rsidRPr="00B77A92" w:rsidRDefault="000002BE" w:rsidP="00BE68E8">
      <w:pPr>
        <w:pStyle w:val="Heading1"/>
      </w:pPr>
      <w:bookmarkStart w:id="200" w:name="_Toc46655801"/>
      <w:bookmarkStart w:id="201" w:name="_Toc46659185"/>
      <w:bookmarkStart w:id="202" w:name="_Toc46659364"/>
      <w:bookmarkStart w:id="203" w:name="_Toc47457004"/>
      <w:bookmarkStart w:id="204" w:name="_Toc47574675"/>
      <w:bookmarkStart w:id="205" w:name="_Toc47618735"/>
      <w:bookmarkStart w:id="206" w:name="_Toc47651153"/>
      <w:bookmarkStart w:id="207" w:name="_Toc47708078"/>
      <w:bookmarkStart w:id="208" w:name="_Toc47708340"/>
      <w:bookmarkStart w:id="209" w:name="_Toc47708574"/>
      <w:bookmarkStart w:id="210" w:name="_Toc47711981"/>
      <w:bookmarkStart w:id="211" w:name="_Toc46655802"/>
      <w:bookmarkStart w:id="212" w:name="_Toc46659186"/>
      <w:bookmarkStart w:id="213" w:name="_Toc46659365"/>
      <w:bookmarkStart w:id="214" w:name="_Toc47457005"/>
      <w:bookmarkStart w:id="215" w:name="_Toc47574676"/>
      <w:bookmarkStart w:id="216" w:name="_Toc47618736"/>
      <w:bookmarkStart w:id="217" w:name="_Toc47651154"/>
      <w:bookmarkStart w:id="218" w:name="_Toc47708079"/>
      <w:bookmarkStart w:id="219" w:name="_Toc47708341"/>
      <w:bookmarkStart w:id="220" w:name="_Toc47708575"/>
      <w:bookmarkStart w:id="221" w:name="_Toc47711982"/>
      <w:bookmarkStart w:id="222" w:name="_Toc46655803"/>
      <w:bookmarkStart w:id="223" w:name="_Toc46659187"/>
      <w:bookmarkStart w:id="224" w:name="_Toc46659366"/>
      <w:bookmarkStart w:id="225" w:name="_Toc47457006"/>
      <w:bookmarkStart w:id="226" w:name="_Toc47574677"/>
      <w:bookmarkStart w:id="227" w:name="_Toc47618737"/>
      <w:bookmarkStart w:id="228" w:name="_Toc47651155"/>
      <w:bookmarkStart w:id="229" w:name="_Toc47708080"/>
      <w:bookmarkStart w:id="230" w:name="_Toc47708342"/>
      <w:bookmarkStart w:id="231" w:name="_Toc47708576"/>
      <w:bookmarkStart w:id="232" w:name="_Toc47711983"/>
      <w:bookmarkStart w:id="233" w:name="_Toc194067097"/>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r w:rsidRPr="00B77A92">
        <w:t>General Rules for Symbols and Text</w:t>
      </w:r>
      <w:bookmarkEnd w:id="233"/>
    </w:p>
    <w:p w14:paraId="31594813" w14:textId="77777777" w:rsidR="000002BE" w:rsidRPr="00DE19F5" w:rsidRDefault="000002BE" w:rsidP="00DB7CFE">
      <w:pPr>
        <w:pStyle w:val="Heading2"/>
      </w:pPr>
      <w:bookmarkStart w:id="234" w:name="_Ref49475956"/>
      <w:bookmarkStart w:id="235" w:name="_Toc194067098"/>
      <w:r w:rsidRPr="00DE19F5">
        <w:t>Symbol Specifications</w:t>
      </w:r>
      <w:bookmarkEnd w:id="234"/>
      <w:bookmarkEnd w:id="235"/>
    </w:p>
    <w:p w14:paraId="492ECA55" w14:textId="377D3014" w:rsidR="000002BE" w:rsidRPr="00DE19F5" w:rsidRDefault="000002BE" w:rsidP="003B31CC">
      <w:pPr>
        <w:spacing w:after="120" w:line="240" w:lineRule="auto"/>
        <w:jc w:val="both"/>
      </w:pPr>
      <w:r w:rsidRPr="00DE19F5">
        <w:t>All symbols are specified in the Portrayal Catalogue for the respective Product Specifications</w:t>
      </w:r>
      <w:r w:rsidR="00D957CD" w:rsidRPr="00DE19F5">
        <w:t xml:space="preserve"> and are defined according to S-100 Part 9 appendix </w:t>
      </w:r>
      <w:r w:rsidR="002F3CE7" w:rsidRPr="00DE19F5">
        <w:t>B</w:t>
      </w:r>
      <w:r w:rsidR="00163B19" w:rsidRPr="00DE19F5">
        <w:t>.</w:t>
      </w:r>
    </w:p>
    <w:p w14:paraId="2314F905" w14:textId="7D9A6EF7" w:rsidR="000002BE" w:rsidRPr="00DE19F5" w:rsidRDefault="000002BE" w:rsidP="003B31CC">
      <w:pPr>
        <w:spacing w:after="120" w:line="240" w:lineRule="auto"/>
        <w:jc w:val="both"/>
      </w:pPr>
      <w:r w:rsidRPr="00DE19F5">
        <w:t xml:space="preserve">Some feature </w:t>
      </w:r>
      <w:r w:rsidR="00EF3E08">
        <w:t>types</w:t>
      </w:r>
      <w:r w:rsidR="00EF3E08" w:rsidRPr="00DE19F5">
        <w:t xml:space="preserve"> </w:t>
      </w:r>
      <w:r w:rsidRPr="00DE19F5">
        <w:t xml:space="preserve">do not have a symbol. Such "no symbol" </w:t>
      </w:r>
      <w:r w:rsidR="003B31CC" w:rsidRPr="00DE19F5">
        <w:t>features</w:t>
      </w:r>
      <w:r w:rsidRPr="00DE19F5">
        <w:t xml:space="preserve"> may be picked up by cursor interrogation of the area.</w:t>
      </w:r>
    </w:p>
    <w:p w14:paraId="14BF1815" w14:textId="5F06E65F" w:rsidR="000002BE" w:rsidRPr="00DE19F5" w:rsidRDefault="00AA714E" w:rsidP="00DB7CFE">
      <w:pPr>
        <w:pStyle w:val="Heading2"/>
      </w:pPr>
      <w:bookmarkStart w:id="236" w:name="_Ref49261612"/>
      <w:bookmarkStart w:id="237" w:name="_Toc194067100"/>
      <w:r w:rsidRPr="00DE19F5">
        <w:lastRenderedPageBreak/>
        <w:t>R</w:t>
      </w:r>
      <w:r w:rsidR="006C24DF" w:rsidRPr="00DE19F5">
        <w:t xml:space="preserve">eproduction </w:t>
      </w:r>
      <w:r w:rsidR="000002BE" w:rsidRPr="00DE19F5">
        <w:t>of lines, symbols</w:t>
      </w:r>
      <w:r w:rsidR="006C24DF" w:rsidRPr="00DE19F5">
        <w:t xml:space="preserve"> and </w:t>
      </w:r>
      <w:r w:rsidR="000002BE" w:rsidRPr="00DE19F5">
        <w:t>text</w:t>
      </w:r>
      <w:bookmarkEnd w:id="236"/>
      <w:bookmarkEnd w:id="237"/>
      <w:r w:rsidR="003B02BE" w:rsidRPr="00DE19F5">
        <w:t xml:space="preserve"> </w:t>
      </w:r>
    </w:p>
    <w:p w14:paraId="1EBBC62A" w14:textId="070490E9" w:rsidR="0057617F" w:rsidRPr="00B77A92" w:rsidRDefault="0057617F" w:rsidP="00214B3A">
      <w:pPr>
        <w:pStyle w:val="Heading3"/>
      </w:pPr>
      <w:bookmarkStart w:id="238" w:name="_Toc194067101"/>
      <w:r w:rsidRPr="00B77A92">
        <w:t>Introduction</w:t>
      </w:r>
      <w:bookmarkEnd w:id="238"/>
    </w:p>
    <w:p w14:paraId="0850FA0D" w14:textId="77777777" w:rsidR="00CE4EA0" w:rsidRPr="00DE19F5" w:rsidRDefault="0057617F" w:rsidP="003B31CC">
      <w:pPr>
        <w:spacing w:after="120" w:line="240" w:lineRule="auto"/>
        <w:jc w:val="both"/>
      </w:pPr>
      <w:r w:rsidRPr="00DE19F5">
        <w:t>In a navigation system the viewing distance will be about 70 cm for route planning, but experience to date indicates that the viewing distance for important features during route monitoring may be several metres.</w:t>
      </w:r>
    </w:p>
    <w:p w14:paraId="13A32898" w14:textId="79D412FA" w:rsidR="0057617F" w:rsidRPr="00DE19F5" w:rsidRDefault="0057617F" w:rsidP="003B31CC">
      <w:pPr>
        <w:spacing w:after="120" w:line="240" w:lineRule="auto"/>
        <w:jc w:val="both"/>
      </w:pPr>
      <w:r w:rsidRPr="00DE19F5">
        <w:t xml:space="preserve">Human factors experts </w:t>
      </w:r>
      <w:r w:rsidR="00DD1E0E" w:rsidRPr="00DE19F5">
        <w:t xml:space="preserve">recommend </w:t>
      </w:r>
      <w:r w:rsidRPr="00DE19F5">
        <w:t>that symbols and characters subtend 20 arc minutes at the observer’s eye. (For example, a symbol viewed from 70 cm for route planning should be about 4mm in size, 1.5 times the size of a normal chart symbol. Two times chart size is a good general rule.) Symbols and characters important for route monitoring may have to be significantly bigger.</w:t>
      </w:r>
    </w:p>
    <w:p w14:paraId="32EE2D8F" w14:textId="282331A6" w:rsidR="008A2A98" w:rsidRPr="00DE19F5" w:rsidRDefault="00CE4EA0" w:rsidP="003B31CC">
      <w:pPr>
        <w:spacing w:after="120" w:line="240" w:lineRule="auto"/>
        <w:jc w:val="both"/>
      </w:pPr>
      <w:r w:rsidRPr="00DE19F5">
        <w:t xml:space="preserve">For clear representation, symbols require a minimum number of screen units (pixels), depending on their complexity. A simple chart symbol of </w:t>
      </w:r>
      <w:r w:rsidR="00EF20F6" w:rsidRPr="00DE19F5">
        <w:t>height</w:t>
      </w:r>
      <w:r w:rsidRPr="00DE19F5">
        <w:t xml:space="preserve"> 4mm should extend </w:t>
      </w:r>
      <w:r w:rsidR="00ED17BE" w:rsidRPr="00DE19F5">
        <w:t>at least</w:t>
      </w:r>
      <w:r w:rsidR="00EF20F6" w:rsidRPr="00DE19F5">
        <w:t xml:space="preserve"> </w:t>
      </w:r>
      <w:r w:rsidRPr="00DE19F5">
        <w:t xml:space="preserve">13 pixels for a screen that </w:t>
      </w:r>
      <w:r w:rsidR="005C43B2" w:rsidRPr="00DE19F5">
        <w:t xml:space="preserve">just </w:t>
      </w:r>
      <w:r w:rsidRPr="00DE19F5">
        <w:t xml:space="preserve">meets the </w:t>
      </w:r>
      <w:r w:rsidR="00EF20F6" w:rsidRPr="00DE19F5">
        <w:t>current</w:t>
      </w:r>
      <w:r w:rsidRPr="00DE19F5">
        <w:t xml:space="preserve"> minimum standards for chart display size and resolution</w:t>
      </w:r>
      <w:r w:rsidR="007763CD">
        <w:t>.</w:t>
      </w:r>
    </w:p>
    <w:p w14:paraId="27621210" w14:textId="39EBE816" w:rsidR="008A2A98" w:rsidRPr="00B77A92" w:rsidRDefault="008A2A98" w:rsidP="003B31CC">
      <w:pPr>
        <w:spacing w:after="120" w:line="240" w:lineRule="auto"/>
        <w:jc w:val="both"/>
      </w:pPr>
      <w:r w:rsidRPr="00B77A92">
        <w:t>The minimum resolution is defined by IEC 61174 and/or IEC 62288</w:t>
      </w:r>
      <w:r w:rsidR="00F26A0C" w:rsidRPr="00B77A92">
        <w:t>.</w:t>
      </w:r>
    </w:p>
    <w:p w14:paraId="670F2D6F" w14:textId="611C4FEC" w:rsidR="0057617F" w:rsidRPr="00B77A92" w:rsidRDefault="007764D1" w:rsidP="00214B3A">
      <w:pPr>
        <w:pStyle w:val="Heading3"/>
      </w:pPr>
      <w:bookmarkStart w:id="239" w:name="_Ref49150167"/>
      <w:bookmarkStart w:id="240" w:name="_Toc194067102"/>
      <w:r w:rsidRPr="00B77A92">
        <w:t xml:space="preserve">Minimum Requirement </w:t>
      </w:r>
      <w:r w:rsidR="0057617F" w:rsidRPr="00B77A92">
        <w:t>for size and resolution</w:t>
      </w:r>
      <w:bookmarkEnd w:id="239"/>
      <w:bookmarkEnd w:id="240"/>
      <w:r w:rsidR="003B02BE" w:rsidRPr="00B77A92">
        <w:t xml:space="preserve"> </w:t>
      </w:r>
    </w:p>
    <w:p w14:paraId="3869EDC9" w14:textId="732C0215" w:rsidR="005C5BBE" w:rsidRPr="00DE19F5" w:rsidRDefault="005C5BBE" w:rsidP="00F26A0C">
      <w:pPr>
        <w:spacing w:after="120" w:line="240" w:lineRule="auto"/>
        <w:jc w:val="both"/>
      </w:pPr>
      <w:r w:rsidRPr="00DE19F5">
        <w:t xml:space="preserve">The minimum sizes for all symbols </w:t>
      </w:r>
      <w:r w:rsidR="007764D1" w:rsidRPr="00DE19F5">
        <w:t xml:space="preserve">must </w:t>
      </w:r>
      <w:r w:rsidRPr="00DE19F5">
        <w:t xml:space="preserve">be as </w:t>
      </w:r>
      <w:r w:rsidR="007764D1" w:rsidRPr="00DE19F5">
        <w:t xml:space="preserve">defined </w:t>
      </w:r>
      <w:r w:rsidRPr="00DE19F5">
        <w:t xml:space="preserve">in the </w:t>
      </w:r>
      <w:r w:rsidR="00F26A0C" w:rsidRPr="00DE19F5">
        <w:t>P</w:t>
      </w:r>
      <w:r w:rsidRPr="00DE19F5">
        <w:t xml:space="preserve">ortrayal </w:t>
      </w:r>
      <w:r w:rsidR="00F26A0C" w:rsidRPr="00DE19F5">
        <w:t>C</w:t>
      </w:r>
      <w:r w:rsidRPr="00DE19F5">
        <w:t>atalogue.</w:t>
      </w:r>
    </w:p>
    <w:p w14:paraId="6DFE20BE" w14:textId="0A5D75B7" w:rsidR="007B6F32" w:rsidRPr="00DE19F5" w:rsidRDefault="007B6F32" w:rsidP="00F26A0C">
      <w:pPr>
        <w:spacing w:after="120" w:line="240" w:lineRule="auto"/>
        <w:jc w:val="both"/>
      </w:pPr>
      <w:r w:rsidRPr="00DE19F5">
        <w:t>Enough "picture units" (pixels) must be used to draw small features and symbols clearly and allow viewers to distinguish similar symbols.</w:t>
      </w:r>
      <w:r w:rsidR="008972A2">
        <w:t xml:space="preserve"> </w:t>
      </w:r>
      <w:r w:rsidRPr="00DE19F5">
        <w:t xml:space="preserve">Symbols </w:t>
      </w:r>
      <w:r w:rsidR="007764D1" w:rsidRPr="00DE19F5">
        <w:t xml:space="preserve">must </w:t>
      </w:r>
      <w:r w:rsidR="007E041F" w:rsidRPr="00DE19F5">
        <w:t xml:space="preserve">therefore </w:t>
      </w:r>
      <w:r w:rsidRPr="00DE19F5">
        <w:t>always be drawn with at least the same number of pixels as are required to draw the symbol at the size defined in the Portrayal Catalogue for the minimum resolution and minimum chart display area.</w:t>
      </w:r>
    </w:p>
    <w:p w14:paraId="0A984587" w14:textId="2CBA6519" w:rsidR="005612DD" w:rsidRPr="00DE19F5" w:rsidRDefault="005612DD" w:rsidP="00F26A0C">
      <w:pPr>
        <w:spacing w:after="120" w:line="240" w:lineRule="auto"/>
        <w:jc w:val="both"/>
      </w:pPr>
      <w:r w:rsidRPr="00DE19F5">
        <w:t>NOTE (informative): This requirement means the minimum height in pixels of a symbol is: (symbol height in mm) divided by the "pixel size" for the minimum size chart display</w:t>
      </w:r>
      <w:r w:rsidR="007763CD">
        <w:t>.</w:t>
      </w:r>
    </w:p>
    <w:p w14:paraId="22C9C83A" w14:textId="51A62228" w:rsidR="00C90427" w:rsidRPr="00DE19F5" w:rsidRDefault="00C90427" w:rsidP="00F26A0C">
      <w:pPr>
        <w:spacing w:after="120" w:line="240" w:lineRule="auto"/>
        <w:jc w:val="both"/>
      </w:pPr>
      <w:r w:rsidRPr="00DE19F5">
        <w:t xml:space="preserve">The CHKSYM01 symbol may be used for comparison; this symbol </w:t>
      </w:r>
      <w:r w:rsidR="00046A2C" w:rsidRPr="00DE19F5">
        <w:t xml:space="preserve">must </w:t>
      </w:r>
      <w:r w:rsidRPr="00DE19F5">
        <w:t>measure 5mm</w:t>
      </w:r>
      <w:r w:rsidRPr="00DE19F5">
        <w:rPr>
          <w:rFonts w:cs="Arial"/>
        </w:rPr>
        <w:t>×</w:t>
      </w:r>
      <w:r w:rsidRPr="00DE19F5">
        <w:t>5mm when displayed at its nominal size (</w:t>
      </w:r>
      <w:r w:rsidR="009563D7" w:rsidRPr="00DE19F5">
        <w:t>that is</w:t>
      </w:r>
      <w:r w:rsidRPr="00DE19F5">
        <w:t>, scaled to 100%), within the tolerance specified by the IEC testing standard (recommended tolerance: 1 physical pixel width in each of the X and Y dimensions).</w:t>
      </w:r>
    </w:p>
    <w:p w14:paraId="0F148F4A" w14:textId="14E53E0B" w:rsidR="00C90427" w:rsidRPr="00DE19F5" w:rsidRDefault="00C90427" w:rsidP="00F26A0C">
      <w:pPr>
        <w:spacing w:after="120" w:line="240" w:lineRule="auto"/>
        <w:jc w:val="both"/>
      </w:pPr>
      <w:r w:rsidRPr="00DE19F5">
        <w:t>Since the CHKSYM01 symbol is quite small for the purpose of on-site system configuration by ordinary users, manufacturers may use an enlarged version or an equivalent method for that purpose.</w:t>
      </w:r>
    </w:p>
    <w:p w14:paraId="6C57FEC5" w14:textId="162A4C29" w:rsidR="003B4494" w:rsidRPr="00DE19F5" w:rsidRDefault="003B4494" w:rsidP="00214B3A">
      <w:pPr>
        <w:pStyle w:val="Heading3"/>
      </w:pPr>
      <w:bookmarkStart w:id="241" w:name="_Toc194067103"/>
      <w:r w:rsidRPr="00DE19F5">
        <w:t>Zooming</w:t>
      </w:r>
      <w:bookmarkEnd w:id="241"/>
    </w:p>
    <w:p w14:paraId="7988C8D3" w14:textId="01B1CBE6" w:rsidR="003B4494" w:rsidRPr="00DE19F5" w:rsidRDefault="003B4494" w:rsidP="009563D7">
      <w:pPr>
        <w:spacing w:after="120" w:line="240" w:lineRule="auto"/>
        <w:jc w:val="both"/>
      </w:pPr>
      <w:r w:rsidRPr="00DE19F5">
        <w:t xml:space="preserve">When the display scale is enlarged by zooming in, it </w:t>
      </w:r>
      <w:r w:rsidR="008537AD" w:rsidRPr="00DE19F5">
        <w:t xml:space="preserve">must </w:t>
      </w:r>
      <w:r w:rsidRPr="00DE19F5">
        <w:t xml:space="preserve">be possible to hold symbol size constant. The same applies to text. Symbol and text size </w:t>
      </w:r>
      <w:r w:rsidR="008537AD" w:rsidRPr="00DE19F5">
        <w:t xml:space="preserve">must </w:t>
      </w:r>
      <w:r w:rsidRPr="00DE19F5">
        <w:t>never be decreased when zooming out</w:t>
      </w:r>
      <w:r w:rsidR="009563D7" w:rsidRPr="00DE19F5">
        <w:t>.</w:t>
      </w:r>
    </w:p>
    <w:p w14:paraId="334ADDEC" w14:textId="77777777" w:rsidR="00AA02E7" w:rsidRPr="00DE19F5" w:rsidRDefault="00AA02E7" w:rsidP="00AA02E7">
      <w:pPr>
        <w:spacing w:after="120" w:line="240" w:lineRule="auto"/>
        <w:jc w:val="both"/>
      </w:pPr>
    </w:p>
    <w:p w14:paraId="3C443EB2" w14:textId="776175B4" w:rsidR="0004119A" w:rsidRPr="00DE19F5" w:rsidRDefault="00363AAD" w:rsidP="00DB7CFE">
      <w:pPr>
        <w:pStyle w:val="Heading2"/>
      </w:pPr>
      <w:bookmarkStart w:id="242" w:name="_Ref189057755"/>
      <w:bookmarkStart w:id="243" w:name="_Toc194067104"/>
      <w:r w:rsidRPr="00DE19F5">
        <w:t>Common text</w:t>
      </w:r>
      <w:r w:rsidR="00453DD3">
        <w:t xml:space="preserve"> and</w:t>
      </w:r>
      <w:r w:rsidRPr="00DE19F5">
        <w:t xml:space="preserve"> information</w:t>
      </w:r>
      <w:r w:rsidR="0004119A" w:rsidRPr="00DE19F5">
        <w:t xml:space="preserve"> attributes</w:t>
      </w:r>
      <w:bookmarkEnd w:id="242"/>
      <w:bookmarkEnd w:id="243"/>
    </w:p>
    <w:p w14:paraId="20F5E552" w14:textId="5E41B4B4" w:rsidR="00AC6B03" w:rsidRDefault="00F747C8" w:rsidP="002D7DEE">
      <w:pPr>
        <w:spacing w:after="120" w:line="240" w:lineRule="auto"/>
        <w:jc w:val="both"/>
      </w:pPr>
      <w:r w:rsidRPr="00B77A92">
        <w:t xml:space="preserve">Several Product Specifications use </w:t>
      </w:r>
      <w:r w:rsidR="00453DD3">
        <w:t>common</w:t>
      </w:r>
      <w:r w:rsidR="00453DD3" w:rsidRPr="00B77A92">
        <w:t xml:space="preserve"> </w:t>
      </w:r>
      <w:r w:rsidRPr="00B77A92">
        <w:t xml:space="preserve">structures for feature names </w:t>
      </w:r>
      <w:r w:rsidR="00453DD3">
        <w:t>(</w:t>
      </w:r>
      <w:proofErr w:type="spellStart"/>
      <w:r w:rsidR="00453DD3" w:rsidRPr="002D7DEE">
        <w:rPr>
          <w:b/>
          <w:bCs/>
        </w:rPr>
        <w:t>featureName</w:t>
      </w:r>
      <w:proofErr w:type="spellEnd"/>
      <w:r w:rsidR="00453DD3">
        <w:t>)</w:t>
      </w:r>
      <w:r w:rsidR="00C72695">
        <w:t xml:space="preserve"> </w:t>
      </w:r>
      <w:r w:rsidRPr="00B77A92">
        <w:t>and information attributes</w:t>
      </w:r>
      <w:r w:rsidR="00453DD3">
        <w:t xml:space="preserve"> (</w:t>
      </w:r>
      <w:r w:rsidR="00453DD3" w:rsidRPr="002D7DEE">
        <w:rPr>
          <w:b/>
          <w:bCs/>
        </w:rPr>
        <w:t>information/text</w:t>
      </w:r>
      <w:r w:rsidR="00453DD3">
        <w:t>)</w:t>
      </w:r>
    </w:p>
    <w:p w14:paraId="222FD938" w14:textId="075D4A3E" w:rsidR="00F747C8" w:rsidRPr="00B77A92" w:rsidRDefault="00F747C8" w:rsidP="00DE19F5">
      <w:pPr>
        <w:jc w:val="both"/>
      </w:pPr>
      <w:r w:rsidRPr="00B77A92">
        <w:t xml:space="preserve">To support dataset portrayal using languages other than English, the ECDIS </w:t>
      </w:r>
      <w:r w:rsidR="00F62570" w:rsidRPr="00B77A92">
        <w:t>must</w:t>
      </w:r>
      <w:r w:rsidRPr="00B77A92">
        <w:t xml:space="preserve"> expose to the mariner </w:t>
      </w:r>
      <w:r w:rsidR="00F62570" w:rsidRPr="00B77A92">
        <w:t>t</w:t>
      </w:r>
      <w:r w:rsidRPr="00B77A92">
        <w:t>wo context parameters;</w:t>
      </w:r>
      <w:r w:rsidR="00F62570" w:rsidRPr="00B77A92">
        <w:tab/>
      </w:r>
    </w:p>
    <w:p w14:paraId="20ACEFF8" w14:textId="77777777" w:rsidR="00F747C8" w:rsidRPr="00B77A92" w:rsidRDefault="00F747C8" w:rsidP="00F747C8">
      <w:r w:rsidRPr="002D7DEE">
        <w:rPr>
          <w:b/>
          <w:bCs/>
        </w:rPr>
        <w:t>National Language (</w:t>
      </w:r>
      <w:r w:rsidRPr="002D7DEE">
        <w:t>applies for S-57 ENC only)</w:t>
      </w:r>
    </w:p>
    <w:p w14:paraId="6A2CBB6C" w14:textId="05C5286F" w:rsidR="00F747C8" w:rsidRPr="00B77A92" w:rsidRDefault="00F747C8" w:rsidP="00F747C8">
      <w:r w:rsidRPr="00B77A92">
        <w:t xml:space="preserve">This Boolean value </w:t>
      </w:r>
      <w:r w:rsidR="007763CD">
        <w:t>should</w:t>
      </w:r>
      <w:r w:rsidR="007763CD" w:rsidRPr="00B77A92">
        <w:t xml:space="preserve"> </w:t>
      </w:r>
      <w:r w:rsidRPr="00B77A92">
        <w:t xml:space="preserve">be used to show the national attribute values present in S-57 ENC data. </w:t>
      </w:r>
    </w:p>
    <w:p w14:paraId="257EC088" w14:textId="1F506483" w:rsidR="00F747C8" w:rsidRPr="00B77A92" w:rsidRDefault="00F747C8" w:rsidP="00F747C8">
      <w:r w:rsidRPr="00DE19F5">
        <w:rPr>
          <w:b/>
          <w:bCs/>
        </w:rPr>
        <w:t>Preferred Language (does not apply to S-57 ENC)</w:t>
      </w:r>
    </w:p>
    <w:p w14:paraId="712B87E3" w14:textId="1EAFEA2C" w:rsidR="00AC6B03" w:rsidRPr="00B77A92" w:rsidRDefault="00AC6B03" w:rsidP="00AC6B03">
      <w:pPr>
        <w:spacing w:after="120" w:line="240" w:lineRule="auto"/>
        <w:jc w:val="both"/>
      </w:pPr>
      <w:r w:rsidRPr="00B77A92">
        <w:t>This context parameter contains an ordered list 0 or more preferred language values. The following procedure must be used when displaying the “feature name” attributes.</w:t>
      </w:r>
    </w:p>
    <w:p w14:paraId="2E090B66" w14:textId="0072509B" w:rsidR="00AC6B03" w:rsidRPr="00B77A92" w:rsidRDefault="00AC6B03" w:rsidP="00AC6B03">
      <w:pPr>
        <w:jc w:val="both"/>
      </w:pPr>
      <w:r w:rsidRPr="00B77A92">
        <w:t>Feature names Attribute “feature name” (</w:t>
      </w:r>
      <w:proofErr w:type="spellStart"/>
      <w:r w:rsidRPr="00B77A92">
        <w:t>featureName</w:t>
      </w:r>
      <w:proofErr w:type="spellEnd"/>
      <w:r w:rsidRPr="00B77A92">
        <w:t>) is a complex attribute consisting of the mandatory sub-attribute “name” (the actual name of the feature) and sub-attributes “language” and “name usage”. The sub-attribute “name usage” is an enumeration in</w:t>
      </w:r>
      <w:r w:rsidRPr="00453DD3">
        <w:t xml:space="preserve">dicating which indicates </w:t>
      </w:r>
      <w:r w:rsidRPr="002D7DEE">
        <w:t>if a name should be displayed when preferred language is not selected (1), or may be displayed when preferred language is selected (2).</w:t>
      </w:r>
    </w:p>
    <w:p w14:paraId="0AACE72B" w14:textId="629B43DC" w:rsidR="00F747C8" w:rsidRPr="00B77A92" w:rsidRDefault="00AC6B03" w:rsidP="00DE19F5">
      <w:pPr>
        <w:jc w:val="both"/>
      </w:pPr>
      <w:r>
        <w:lastRenderedPageBreak/>
        <w:t>If selected, f</w:t>
      </w:r>
      <w:r w:rsidR="00F747C8" w:rsidRPr="00B77A92">
        <w:t>eature name values must be displayed based on the user defined language preference values, the first value contained in the context parameter list should</w:t>
      </w:r>
      <w:r w:rsidR="00F62570" w:rsidRPr="00B77A92">
        <w:t xml:space="preserve"> be displayed</w:t>
      </w:r>
      <w:r w:rsidR="00F747C8" w:rsidRPr="00B77A92">
        <w:t>. If no feature names correspond to the language preferences, then the feature name with name usage= 1 must be displayed.</w:t>
      </w:r>
    </w:p>
    <w:p w14:paraId="262D1438" w14:textId="645A5401" w:rsidR="00F747C8" w:rsidRPr="00B77A92" w:rsidRDefault="00F747C8" w:rsidP="00F747C8">
      <w:r w:rsidRPr="00B77A92">
        <w:t>In the</w:t>
      </w:r>
      <w:r w:rsidR="00453DD3">
        <w:t xml:space="preserve"> following</w:t>
      </w:r>
      <w:r w:rsidRPr="00B77A92">
        <w:t xml:space="preserve"> </w:t>
      </w:r>
      <w:r w:rsidR="00F62570" w:rsidRPr="00B77A92">
        <w:t xml:space="preserve">example Island Group feature </w:t>
      </w:r>
      <w:r w:rsidRPr="00B77A92">
        <w:t>below when the user has set a language preferences as follows;</w:t>
      </w:r>
    </w:p>
    <w:p w14:paraId="2A6D79A5" w14:textId="24974209" w:rsidR="00F747C8" w:rsidRPr="00DE19F5" w:rsidRDefault="00F62570" w:rsidP="00DE19F5">
      <w:pPr>
        <w:pStyle w:val="ListParagraph"/>
        <w:numPr>
          <w:ilvl w:val="0"/>
          <w:numId w:val="124"/>
        </w:numPr>
        <w:spacing w:after="0" w:line="240" w:lineRule="auto"/>
        <w:ind w:left="714" w:hanging="357"/>
        <w:rPr>
          <w:b/>
          <w:bCs/>
        </w:rPr>
      </w:pPr>
      <w:proofErr w:type="spellStart"/>
      <w:r w:rsidRPr="00B77A92">
        <w:rPr>
          <w:b/>
          <w:bCs/>
        </w:rPr>
        <w:t>s</w:t>
      </w:r>
      <w:r w:rsidR="00F747C8" w:rsidRPr="00DE19F5">
        <w:rPr>
          <w:b/>
          <w:bCs/>
        </w:rPr>
        <w:t>ms</w:t>
      </w:r>
      <w:proofErr w:type="spellEnd"/>
    </w:p>
    <w:p w14:paraId="44E0657D" w14:textId="47F873DE" w:rsidR="00F747C8" w:rsidRPr="00DE19F5" w:rsidRDefault="00F62570" w:rsidP="00DE19F5">
      <w:pPr>
        <w:pStyle w:val="ListParagraph"/>
        <w:numPr>
          <w:ilvl w:val="0"/>
          <w:numId w:val="124"/>
        </w:numPr>
        <w:spacing w:after="0" w:line="240" w:lineRule="auto"/>
        <w:ind w:left="714" w:hanging="357"/>
        <w:rPr>
          <w:b/>
          <w:bCs/>
        </w:rPr>
      </w:pPr>
      <w:proofErr w:type="spellStart"/>
      <w:r w:rsidRPr="00B77A92">
        <w:rPr>
          <w:b/>
          <w:bCs/>
        </w:rPr>
        <w:t>s</w:t>
      </w:r>
      <w:r w:rsidR="00F747C8" w:rsidRPr="00DE19F5">
        <w:rPr>
          <w:b/>
          <w:bCs/>
        </w:rPr>
        <w:t>mn</w:t>
      </w:r>
      <w:proofErr w:type="spellEnd"/>
    </w:p>
    <w:p w14:paraId="1A041A45" w14:textId="77777777" w:rsidR="00F62570" w:rsidRPr="00B77A92" w:rsidRDefault="00F62570" w:rsidP="00F747C8"/>
    <w:p w14:paraId="6FA24F3D" w14:textId="7987356C" w:rsidR="00F747C8" w:rsidRPr="00B77A92" w:rsidRDefault="00F747C8" w:rsidP="00F747C8">
      <w:r w:rsidRPr="00B77A92">
        <w:t xml:space="preserve">Then the name </w:t>
      </w:r>
      <w:proofErr w:type="spellStart"/>
      <w:r w:rsidRPr="00B77A92">
        <w:t>Lâu'ŋŋsuõllu</w:t>
      </w:r>
      <w:proofErr w:type="spellEnd"/>
      <w:r w:rsidRPr="00B77A92">
        <w:t xml:space="preserve"> is displayed</w:t>
      </w:r>
      <w:r w:rsidR="00045787">
        <w:t>, because it contains a name with the language “</w:t>
      </w:r>
      <w:proofErr w:type="spellStart"/>
      <w:r w:rsidR="00045787">
        <w:t>sms</w:t>
      </w:r>
      <w:proofErr w:type="spellEnd"/>
      <w:r w:rsidR="00045787">
        <w:t>”, the highest priority in the language preference list. With no language preference set, the name “</w:t>
      </w:r>
      <w:proofErr w:type="spellStart"/>
      <w:r w:rsidR="00045787" w:rsidRPr="00045787">
        <w:t>Turvesaaret</w:t>
      </w:r>
      <w:proofErr w:type="spellEnd"/>
      <w:r w:rsidR="00045787">
        <w:t xml:space="preserve">” must be displayed because it has </w:t>
      </w:r>
      <w:proofErr w:type="spellStart"/>
      <w:r w:rsidR="00045787">
        <w:t>nameUsage</w:t>
      </w:r>
      <w:proofErr w:type="spellEnd"/>
      <w:r w:rsidR="00045787">
        <w:t xml:space="preserve"> = 1.</w:t>
      </w:r>
    </w:p>
    <w:p w14:paraId="40C6C767" w14:textId="77777777" w:rsidR="00F747C8" w:rsidRPr="00DE19F5" w:rsidRDefault="00F747C8" w:rsidP="00DE19F5">
      <w:pPr>
        <w:spacing w:after="0" w:line="276" w:lineRule="auto"/>
        <w:rPr>
          <w:rFonts w:ascii="Courier New" w:hAnsi="Courier New" w:cs="Courier New"/>
          <w:b/>
          <w:bCs/>
        </w:rPr>
      </w:pPr>
      <w:proofErr w:type="spellStart"/>
      <w:r w:rsidRPr="00DE19F5">
        <w:rPr>
          <w:rFonts w:ascii="Courier New" w:hAnsi="Courier New" w:cs="Courier New"/>
          <w:b/>
          <w:bCs/>
        </w:rPr>
        <w:t>IslandGroup</w:t>
      </w:r>
      <w:proofErr w:type="spellEnd"/>
    </w:p>
    <w:p w14:paraId="24DC9828" w14:textId="77777777" w:rsidR="00F747C8" w:rsidRPr="00DE19F5" w:rsidRDefault="00F747C8" w:rsidP="00DE19F5">
      <w:pPr>
        <w:spacing w:after="0" w:line="276" w:lineRule="auto"/>
        <w:ind w:firstLine="720"/>
        <w:rPr>
          <w:rFonts w:ascii="Courier New" w:hAnsi="Courier New" w:cs="Courier New"/>
          <w:b/>
          <w:bCs/>
        </w:rPr>
      </w:pPr>
      <w:proofErr w:type="spellStart"/>
      <w:r w:rsidRPr="00DE19F5">
        <w:rPr>
          <w:rFonts w:ascii="Courier New" w:hAnsi="Courier New" w:cs="Courier New"/>
          <w:b/>
          <w:bCs/>
        </w:rPr>
        <w:t>featureName</w:t>
      </w:r>
      <w:proofErr w:type="spellEnd"/>
    </w:p>
    <w:p w14:paraId="3DC5F2ED" w14:textId="77777777" w:rsidR="00F747C8" w:rsidRPr="00DE19F5" w:rsidRDefault="00F747C8" w:rsidP="00DE19F5">
      <w:pPr>
        <w:spacing w:after="0" w:line="276" w:lineRule="auto"/>
        <w:ind w:left="720" w:firstLine="720"/>
        <w:rPr>
          <w:rFonts w:ascii="Courier New" w:hAnsi="Courier New" w:cs="Courier New"/>
          <w:b/>
          <w:bCs/>
        </w:rPr>
      </w:pPr>
      <w:r w:rsidRPr="00DE19F5">
        <w:rPr>
          <w:rFonts w:ascii="Courier New" w:hAnsi="Courier New" w:cs="Courier New"/>
          <w:b/>
          <w:bCs/>
        </w:rPr>
        <w:t>language: fin</w:t>
      </w:r>
    </w:p>
    <w:p w14:paraId="6E053102" w14:textId="77777777" w:rsidR="00F747C8" w:rsidRPr="00DE19F5" w:rsidRDefault="00F747C8" w:rsidP="00DE19F5">
      <w:pPr>
        <w:spacing w:after="0" w:line="276" w:lineRule="auto"/>
        <w:ind w:left="720" w:firstLine="720"/>
        <w:rPr>
          <w:rFonts w:ascii="Courier New" w:hAnsi="Courier New" w:cs="Courier New"/>
          <w:b/>
          <w:bCs/>
        </w:rPr>
      </w:pPr>
      <w:r w:rsidRPr="00DE19F5">
        <w:rPr>
          <w:rFonts w:ascii="Courier New" w:hAnsi="Courier New" w:cs="Courier New"/>
          <w:b/>
          <w:bCs/>
        </w:rPr>
        <w:t xml:space="preserve">name: </w:t>
      </w:r>
      <w:proofErr w:type="spellStart"/>
      <w:r w:rsidRPr="00DE19F5">
        <w:rPr>
          <w:rFonts w:ascii="Courier New" w:hAnsi="Courier New" w:cs="Courier New"/>
          <w:b/>
          <w:bCs/>
        </w:rPr>
        <w:t>Turvesaaret</w:t>
      </w:r>
      <w:proofErr w:type="spellEnd"/>
    </w:p>
    <w:p w14:paraId="5835FB6F" w14:textId="77777777" w:rsidR="00F747C8" w:rsidRPr="00DE19F5" w:rsidRDefault="00F747C8" w:rsidP="00DE19F5">
      <w:pPr>
        <w:spacing w:after="0" w:line="276" w:lineRule="auto"/>
        <w:ind w:left="720" w:firstLine="720"/>
        <w:rPr>
          <w:rFonts w:ascii="Courier New" w:hAnsi="Courier New" w:cs="Courier New"/>
          <w:b/>
          <w:bCs/>
        </w:rPr>
      </w:pPr>
      <w:proofErr w:type="spellStart"/>
      <w:r w:rsidRPr="00DE19F5">
        <w:rPr>
          <w:rFonts w:ascii="Courier New" w:hAnsi="Courier New" w:cs="Courier New"/>
          <w:b/>
          <w:bCs/>
        </w:rPr>
        <w:t>nameUsage</w:t>
      </w:r>
      <w:proofErr w:type="spellEnd"/>
      <w:r w:rsidRPr="00DE19F5">
        <w:rPr>
          <w:rFonts w:ascii="Courier New" w:hAnsi="Courier New" w:cs="Courier New"/>
          <w:b/>
          <w:bCs/>
        </w:rPr>
        <w:t>: 1</w:t>
      </w:r>
    </w:p>
    <w:p w14:paraId="29FBA5C5" w14:textId="77777777" w:rsidR="00F747C8" w:rsidRPr="00DE19F5" w:rsidRDefault="00F747C8" w:rsidP="00DE19F5">
      <w:pPr>
        <w:spacing w:after="0" w:line="276" w:lineRule="auto"/>
        <w:ind w:firstLine="720"/>
        <w:rPr>
          <w:rFonts w:ascii="Courier New" w:hAnsi="Courier New" w:cs="Courier New"/>
          <w:b/>
          <w:bCs/>
        </w:rPr>
      </w:pPr>
      <w:proofErr w:type="spellStart"/>
      <w:r w:rsidRPr="00DE19F5">
        <w:rPr>
          <w:rFonts w:ascii="Courier New" w:hAnsi="Courier New" w:cs="Courier New"/>
          <w:b/>
          <w:bCs/>
        </w:rPr>
        <w:t>featureName</w:t>
      </w:r>
      <w:proofErr w:type="spellEnd"/>
    </w:p>
    <w:p w14:paraId="3613453E" w14:textId="77777777" w:rsidR="00F747C8" w:rsidRPr="00DE19F5" w:rsidRDefault="00F747C8" w:rsidP="00DE19F5">
      <w:pPr>
        <w:spacing w:after="0" w:line="276" w:lineRule="auto"/>
        <w:ind w:left="720" w:firstLine="720"/>
        <w:rPr>
          <w:rFonts w:ascii="Courier New" w:hAnsi="Courier New" w:cs="Courier New"/>
          <w:b/>
          <w:bCs/>
        </w:rPr>
      </w:pPr>
      <w:r w:rsidRPr="00DE19F5">
        <w:rPr>
          <w:rFonts w:ascii="Courier New" w:hAnsi="Courier New" w:cs="Courier New"/>
          <w:b/>
          <w:bCs/>
        </w:rPr>
        <w:t xml:space="preserve">language: </w:t>
      </w:r>
      <w:proofErr w:type="spellStart"/>
      <w:r w:rsidRPr="00DE19F5">
        <w:rPr>
          <w:rFonts w:ascii="Courier New" w:hAnsi="Courier New" w:cs="Courier New"/>
          <w:b/>
          <w:bCs/>
        </w:rPr>
        <w:t>smn</w:t>
      </w:r>
      <w:proofErr w:type="spellEnd"/>
    </w:p>
    <w:p w14:paraId="1C542ABA" w14:textId="77777777" w:rsidR="00F747C8" w:rsidRPr="00DE19F5" w:rsidRDefault="00F747C8" w:rsidP="00DE19F5">
      <w:pPr>
        <w:spacing w:after="0" w:line="276" w:lineRule="auto"/>
        <w:ind w:left="720" w:firstLine="720"/>
        <w:rPr>
          <w:rFonts w:ascii="Courier New" w:hAnsi="Courier New" w:cs="Courier New"/>
          <w:b/>
          <w:bCs/>
        </w:rPr>
      </w:pPr>
      <w:r w:rsidRPr="00DE19F5">
        <w:rPr>
          <w:rFonts w:ascii="Courier New" w:hAnsi="Courier New" w:cs="Courier New"/>
          <w:b/>
          <w:bCs/>
        </w:rPr>
        <w:t xml:space="preserve">name: </w:t>
      </w:r>
      <w:proofErr w:type="spellStart"/>
      <w:r w:rsidRPr="00DE19F5">
        <w:rPr>
          <w:rFonts w:ascii="Courier New" w:hAnsi="Courier New" w:cs="Courier New"/>
          <w:b/>
          <w:bCs/>
        </w:rPr>
        <w:t>Lavŋesuolluuh</w:t>
      </w:r>
      <w:proofErr w:type="spellEnd"/>
    </w:p>
    <w:p w14:paraId="63F7D4D2" w14:textId="77777777" w:rsidR="00F747C8" w:rsidRPr="00DE19F5" w:rsidRDefault="00F747C8" w:rsidP="00DE19F5">
      <w:pPr>
        <w:spacing w:after="0" w:line="276" w:lineRule="auto"/>
        <w:ind w:left="720" w:firstLine="720"/>
        <w:rPr>
          <w:rFonts w:ascii="Courier New" w:hAnsi="Courier New" w:cs="Courier New"/>
          <w:b/>
          <w:bCs/>
        </w:rPr>
      </w:pPr>
      <w:proofErr w:type="spellStart"/>
      <w:r w:rsidRPr="00DE19F5">
        <w:rPr>
          <w:rFonts w:ascii="Courier New" w:hAnsi="Courier New" w:cs="Courier New"/>
          <w:b/>
          <w:bCs/>
        </w:rPr>
        <w:t>nameUsage</w:t>
      </w:r>
      <w:proofErr w:type="spellEnd"/>
      <w:r w:rsidRPr="00DE19F5">
        <w:rPr>
          <w:rFonts w:ascii="Courier New" w:hAnsi="Courier New" w:cs="Courier New"/>
          <w:b/>
          <w:bCs/>
        </w:rPr>
        <w:t>: 2</w:t>
      </w:r>
    </w:p>
    <w:p w14:paraId="35AC5F6C" w14:textId="77777777" w:rsidR="00F747C8" w:rsidRPr="00DE19F5" w:rsidRDefault="00F747C8" w:rsidP="00DE19F5">
      <w:pPr>
        <w:spacing w:after="0" w:line="276" w:lineRule="auto"/>
        <w:ind w:firstLine="720"/>
        <w:rPr>
          <w:rFonts w:ascii="Courier New" w:hAnsi="Courier New" w:cs="Courier New"/>
          <w:b/>
          <w:bCs/>
        </w:rPr>
      </w:pPr>
      <w:proofErr w:type="spellStart"/>
      <w:r w:rsidRPr="00DE19F5">
        <w:rPr>
          <w:rFonts w:ascii="Courier New" w:hAnsi="Courier New" w:cs="Courier New"/>
          <w:b/>
          <w:bCs/>
        </w:rPr>
        <w:t>featureName</w:t>
      </w:r>
      <w:proofErr w:type="spellEnd"/>
    </w:p>
    <w:p w14:paraId="30D571A0" w14:textId="77777777" w:rsidR="00F747C8" w:rsidRPr="00DE19F5" w:rsidRDefault="00F747C8" w:rsidP="00DE19F5">
      <w:pPr>
        <w:spacing w:after="0" w:line="276" w:lineRule="auto"/>
        <w:ind w:left="720" w:firstLine="720"/>
        <w:rPr>
          <w:rFonts w:ascii="Courier New" w:hAnsi="Courier New" w:cs="Courier New"/>
          <w:b/>
          <w:bCs/>
        </w:rPr>
      </w:pPr>
      <w:r w:rsidRPr="00DE19F5">
        <w:rPr>
          <w:rFonts w:ascii="Courier New" w:hAnsi="Courier New" w:cs="Courier New"/>
          <w:b/>
          <w:bCs/>
        </w:rPr>
        <w:t xml:space="preserve">language: </w:t>
      </w:r>
      <w:proofErr w:type="spellStart"/>
      <w:r w:rsidRPr="00DE19F5">
        <w:rPr>
          <w:rFonts w:ascii="Courier New" w:hAnsi="Courier New" w:cs="Courier New"/>
          <w:b/>
          <w:bCs/>
        </w:rPr>
        <w:t>sms</w:t>
      </w:r>
      <w:proofErr w:type="spellEnd"/>
    </w:p>
    <w:p w14:paraId="0774D43B" w14:textId="77777777" w:rsidR="00F747C8" w:rsidRPr="00DE19F5" w:rsidRDefault="00F747C8" w:rsidP="00DE19F5">
      <w:pPr>
        <w:spacing w:after="0" w:line="276" w:lineRule="auto"/>
        <w:ind w:left="720" w:firstLine="720"/>
        <w:rPr>
          <w:rFonts w:ascii="Courier New" w:hAnsi="Courier New" w:cs="Courier New"/>
          <w:b/>
          <w:bCs/>
        </w:rPr>
      </w:pPr>
      <w:r w:rsidRPr="00DE19F5">
        <w:rPr>
          <w:rFonts w:ascii="Courier New" w:hAnsi="Courier New" w:cs="Courier New"/>
          <w:b/>
          <w:bCs/>
        </w:rPr>
        <w:t xml:space="preserve">name: </w:t>
      </w:r>
      <w:proofErr w:type="spellStart"/>
      <w:r w:rsidRPr="00DE19F5">
        <w:rPr>
          <w:rFonts w:ascii="Courier New" w:hAnsi="Courier New" w:cs="Courier New"/>
          <w:b/>
          <w:bCs/>
        </w:rPr>
        <w:t>Lâu'ŋŋsuõllu</w:t>
      </w:r>
      <w:proofErr w:type="spellEnd"/>
    </w:p>
    <w:p w14:paraId="27FE8B64" w14:textId="5F7C5D2A" w:rsidR="00F747C8" w:rsidRPr="00DE19F5" w:rsidRDefault="00F747C8" w:rsidP="00DE19F5">
      <w:pPr>
        <w:spacing w:after="0" w:line="276" w:lineRule="auto"/>
        <w:ind w:left="720" w:firstLine="720"/>
        <w:rPr>
          <w:rFonts w:ascii="Courier New" w:hAnsi="Courier New" w:cs="Courier New"/>
          <w:b/>
          <w:bCs/>
        </w:rPr>
      </w:pPr>
      <w:proofErr w:type="spellStart"/>
      <w:r w:rsidRPr="00DE19F5">
        <w:rPr>
          <w:rFonts w:ascii="Courier New" w:hAnsi="Courier New" w:cs="Courier New"/>
          <w:b/>
          <w:bCs/>
        </w:rPr>
        <w:t>nameUsage</w:t>
      </w:r>
      <w:proofErr w:type="spellEnd"/>
      <w:r w:rsidRPr="00DE19F5">
        <w:rPr>
          <w:rFonts w:ascii="Courier New" w:hAnsi="Courier New" w:cs="Courier New"/>
          <w:b/>
          <w:bCs/>
        </w:rPr>
        <w:t>:</w:t>
      </w:r>
      <w:r w:rsidR="00F62570" w:rsidRPr="00B77A92">
        <w:rPr>
          <w:rFonts w:ascii="Courier New" w:hAnsi="Courier New" w:cs="Courier New"/>
          <w:b/>
          <w:bCs/>
        </w:rPr>
        <w:t xml:space="preserve"> 2</w:t>
      </w:r>
    </w:p>
    <w:p w14:paraId="47A3DBAE" w14:textId="77777777" w:rsidR="007009A6" w:rsidRPr="00B77A92" w:rsidRDefault="007009A6" w:rsidP="00450770"/>
    <w:p w14:paraId="1FA3DD8F" w14:textId="61DD11FA" w:rsidR="00F355AD" w:rsidRDefault="00F355AD" w:rsidP="00BE68E8">
      <w:pPr>
        <w:pStyle w:val="Heading1"/>
      </w:pPr>
      <w:bookmarkStart w:id="244" w:name="_Toc175130157"/>
      <w:bookmarkStart w:id="245" w:name="_Toc175130158"/>
      <w:bookmarkStart w:id="246" w:name="_Toc46655819"/>
      <w:bookmarkStart w:id="247" w:name="_Toc46659203"/>
      <w:bookmarkStart w:id="248" w:name="_Toc46659382"/>
      <w:bookmarkStart w:id="249" w:name="_Toc47457023"/>
      <w:bookmarkStart w:id="250" w:name="_Toc47574699"/>
      <w:bookmarkStart w:id="251" w:name="_Toc47618759"/>
      <w:bookmarkStart w:id="252" w:name="_Toc47651177"/>
      <w:bookmarkStart w:id="253" w:name="_Toc47708102"/>
      <w:bookmarkStart w:id="254" w:name="_Toc47708364"/>
      <w:bookmarkStart w:id="255" w:name="_Toc47708598"/>
      <w:bookmarkStart w:id="256" w:name="_Toc194067105"/>
      <w:bookmarkEnd w:id="244"/>
      <w:bookmarkEnd w:id="245"/>
      <w:bookmarkEnd w:id="246"/>
      <w:bookmarkEnd w:id="247"/>
      <w:bookmarkEnd w:id="248"/>
      <w:bookmarkEnd w:id="249"/>
      <w:bookmarkEnd w:id="250"/>
      <w:bookmarkEnd w:id="251"/>
      <w:bookmarkEnd w:id="252"/>
      <w:bookmarkEnd w:id="253"/>
      <w:bookmarkEnd w:id="254"/>
      <w:bookmarkEnd w:id="255"/>
      <w:r w:rsidRPr="00DE19F5">
        <w:t>Text</w:t>
      </w:r>
      <w:r w:rsidR="00007DC7" w:rsidRPr="00DE19F5">
        <w:t xml:space="preserve"> and Graphics</w:t>
      </w:r>
      <w:bookmarkEnd w:id="256"/>
    </w:p>
    <w:p w14:paraId="223F4165" w14:textId="215750E5" w:rsidR="001D7E15" w:rsidRPr="001D7E15" w:rsidRDefault="001D7E15" w:rsidP="00DB7CFE">
      <w:pPr>
        <w:pStyle w:val="Heading2"/>
      </w:pPr>
      <w:bookmarkStart w:id="257" w:name="_Toc194067106"/>
      <w:r>
        <w:t>Arrangement of viewing group layers.</w:t>
      </w:r>
      <w:bookmarkEnd w:id="257"/>
    </w:p>
    <w:p w14:paraId="22EDEFDA" w14:textId="03D1CFA5" w:rsidR="001D7E15" w:rsidRDefault="00B94DFF" w:rsidP="00B812CA">
      <w:pPr>
        <w:spacing w:after="120" w:line="240" w:lineRule="auto"/>
        <w:jc w:val="both"/>
      </w:pPr>
      <w:bookmarkStart w:id="258" w:name="_Ref44339526"/>
      <w:r w:rsidRPr="002D7DEE">
        <w:t>V</w:t>
      </w:r>
      <w:bookmarkEnd w:id="258"/>
      <w:r w:rsidR="001D7E15" w:rsidRPr="00B94DFF">
        <w:t>iewing</w:t>
      </w:r>
      <w:r w:rsidR="001D7E15">
        <w:t xml:space="preserve"> group layers should be grouped together when </w:t>
      </w:r>
      <w:r w:rsidR="009C0BE1" w:rsidRPr="009C0BE1">
        <w:t>one (the child) is wholly included (a subset) of another (the parent)</w:t>
      </w:r>
      <w:r w:rsidR="00A878B7">
        <w:t xml:space="preserve">. </w:t>
      </w:r>
      <w:r w:rsidR="001D7E15">
        <w:t>The table below shows an example of grouping of “Other text” viewing group</w:t>
      </w:r>
      <w:r w:rsidR="00FD0C9C">
        <w:t xml:space="preserve"> layers</w:t>
      </w:r>
      <w:r w:rsidR="001D7E15">
        <w:t>.</w:t>
      </w:r>
    </w:p>
    <w:tbl>
      <w:tblPr>
        <w:tblStyle w:val="TableGrid"/>
        <w:tblW w:w="0" w:type="auto"/>
        <w:jc w:val="center"/>
        <w:tblCellMar>
          <w:left w:w="115" w:type="dxa"/>
          <w:right w:w="115" w:type="dxa"/>
        </w:tblCellMar>
        <w:tblLook w:val="04A0" w:firstRow="1" w:lastRow="0" w:firstColumn="1" w:lastColumn="0" w:noHBand="0" w:noVBand="1"/>
      </w:tblPr>
      <w:tblGrid>
        <w:gridCol w:w="2155"/>
        <w:gridCol w:w="3909"/>
      </w:tblGrid>
      <w:tr w:rsidR="001D7E15" w:rsidRPr="00DE19F5" w14:paraId="2A788781" w14:textId="77777777" w:rsidTr="00B812CA">
        <w:trPr>
          <w:cantSplit/>
          <w:tblHeader/>
          <w:jc w:val="center"/>
        </w:trPr>
        <w:tc>
          <w:tcPr>
            <w:tcW w:w="2155" w:type="dxa"/>
            <w:shd w:val="clear" w:color="auto" w:fill="D9D9D9" w:themeFill="background1" w:themeFillShade="D9"/>
          </w:tcPr>
          <w:p w14:paraId="5912F7F9" w14:textId="77777777" w:rsidR="001D7E15" w:rsidRPr="00B812CA" w:rsidRDefault="001D7E15" w:rsidP="00D343CC">
            <w:pPr>
              <w:keepNext/>
              <w:keepLines/>
              <w:spacing w:before="60" w:after="60"/>
              <w:rPr>
                <w:b/>
                <w:bCs/>
              </w:rPr>
            </w:pPr>
            <w:r w:rsidRPr="00B812CA">
              <w:rPr>
                <w:b/>
                <w:bCs/>
              </w:rPr>
              <w:t>Viewing Group Layer</w:t>
            </w:r>
          </w:p>
        </w:tc>
        <w:tc>
          <w:tcPr>
            <w:tcW w:w="3909" w:type="dxa"/>
            <w:shd w:val="clear" w:color="auto" w:fill="D9D9D9" w:themeFill="background1" w:themeFillShade="D9"/>
          </w:tcPr>
          <w:p w14:paraId="47BFF721" w14:textId="77777777" w:rsidR="001D7E15" w:rsidRPr="00B812CA" w:rsidRDefault="001D7E15" w:rsidP="00D343CC">
            <w:pPr>
              <w:keepNext/>
              <w:keepLines/>
              <w:spacing w:before="60" w:after="60"/>
              <w:rPr>
                <w:b/>
                <w:bCs/>
              </w:rPr>
            </w:pPr>
            <w:r w:rsidRPr="00B812CA">
              <w:rPr>
                <w:b/>
                <w:bCs/>
              </w:rPr>
              <w:t>Name of Viewing group layer in the ECDIS</w:t>
            </w:r>
          </w:p>
        </w:tc>
      </w:tr>
      <w:tr w:rsidR="001D7E15" w:rsidRPr="00DE19F5" w14:paraId="02484FB8" w14:textId="77777777" w:rsidTr="00B812CA">
        <w:trPr>
          <w:cantSplit/>
          <w:jc w:val="center"/>
        </w:trPr>
        <w:tc>
          <w:tcPr>
            <w:tcW w:w="2155" w:type="dxa"/>
          </w:tcPr>
          <w:p w14:paraId="6CF32385" w14:textId="77777777" w:rsidR="001D7E15" w:rsidRPr="00B812CA" w:rsidRDefault="001D7E15" w:rsidP="00D343CC">
            <w:pPr>
              <w:keepNext/>
              <w:keepLines/>
              <w:spacing w:before="60" w:after="60"/>
            </w:pPr>
            <w:r w:rsidRPr="00B812CA">
              <w:t>1</w:t>
            </w:r>
          </w:p>
        </w:tc>
        <w:tc>
          <w:tcPr>
            <w:tcW w:w="3909" w:type="dxa"/>
          </w:tcPr>
          <w:p w14:paraId="46A6A658" w14:textId="77777777" w:rsidR="001D7E15" w:rsidRPr="00B812CA" w:rsidRDefault="001D7E15" w:rsidP="00D343CC">
            <w:pPr>
              <w:keepNext/>
              <w:keepLines/>
              <w:spacing w:before="60" w:after="60"/>
            </w:pPr>
            <w:r w:rsidRPr="00B812CA">
              <w:t>Important text</w:t>
            </w:r>
          </w:p>
        </w:tc>
      </w:tr>
      <w:tr w:rsidR="001D7E15" w:rsidRPr="00DE19F5" w14:paraId="159BEBC0" w14:textId="77777777" w:rsidTr="00B812CA">
        <w:trPr>
          <w:cantSplit/>
          <w:jc w:val="center"/>
        </w:trPr>
        <w:tc>
          <w:tcPr>
            <w:tcW w:w="2155" w:type="dxa"/>
          </w:tcPr>
          <w:p w14:paraId="2B26FFD7" w14:textId="77777777" w:rsidR="001D7E15" w:rsidRPr="00B812CA" w:rsidRDefault="001D7E15" w:rsidP="00D343CC">
            <w:pPr>
              <w:spacing w:before="60" w:after="60"/>
            </w:pPr>
            <w:r w:rsidRPr="00B812CA">
              <w:t>2</w:t>
            </w:r>
          </w:p>
        </w:tc>
        <w:tc>
          <w:tcPr>
            <w:tcW w:w="3909" w:type="dxa"/>
          </w:tcPr>
          <w:p w14:paraId="1231A537" w14:textId="77777777" w:rsidR="001D7E15" w:rsidRPr="00B812CA" w:rsidRDefault="001D7E15" w:rsidP="00D343CC">
            <w:pPr>
              <w:spacing w:before="60" w:after="60"/>
            </w:pPr>
            <w:r w:rsidRPr="00B812CA">
              <w:t>Other Text</w:t>
            </w:r>
          </w:p>
        </w:tc>
      </w:tr>
      <w:tr w:rsidR="001D7E15" w:rsidRPr="00DE19F5" w14:paraId="4689E907" w14:textId="77777777" w:rsidTr="00B812CA">
        <w:trPr>
          <w:cantSplit/>
          <w:jc w:val="center"/>
        </w:trPr>
        <w:tc>
          <w:tcPr>
            <w:tcW w:w="2155" w:type="dxa"/>
          </w:tcPr>
          <w:p w14:paraId="19AFE424" w14:textId="77777777" w:rsidR="001D7E15" w:rsidRPr="00B812CA" w:rsidRDefault="001D7E15" w:rsidP="00D343CC">
            <w:pPr>
              <w:spacing w:before="60" w:after="60"/>
            </w:pPr>
            <w:r w:rsidRPr="00B812CA">
              <w:t xml:space="preserve">    2.1</w:t>
            </w:r>
          </w:p>
        </w:tc>
        <w:tc>
          <w:tcPr>
            <w:tcW w:w="3909" w:type="dxa"/>
          </w:tcPr>
          <w:p w14:paraId="0BD0062F" w14:textId="77777777" w:rsidR="001D7E15" w:rsidRPr="00B812CA" w:rsidRDefault="001D7E15" w:rsidP="00D343CC">
            <w:pPr>
              <w:spacing w:before="60" w:after="60"/>
            </w:pPr>
            <w:r w:rsidRPr="00B812CA">
              <w:t xml:space="preserve">    Names</w:t>
            </w:r>
          </w:p>
        </w:tc>
      </w:tr>
      <w:tr w:rsidR="001D7E15" w:rsidRPr="00DE19F5" w14:paraId="70E148D2" w14:textId="77777777" w:rsidTr="00B812CA">
        <w:trPr>
          <w:cantSplit/>
          <w:jc w:val="center"/>
        </w:trPr>
        <w:tc>
          <w:tcPr>
            <w:tcW w:w="2155" w:type="dxa"/>
          </w:tcPr>
          <w:p w14:paraId="33BD94F9" w14:textId="77777777" w:rsidR="001D7E15" w:rsidRPr="00B812CA" w:rsidRDefault="001D7E15" w:rsidP="00D343CC">
            <w:pPr>
              <w:spacing w:before="60" w:after="60"/>
            </w:pPr>
            <w:r w:rsidRPr="00B812CA">
              <w:t xml:space="preserve">    2.2</w:t>
            </w:r>
          </w:p>
        </w:tc>
        <w:tc>
          <w:tcPr>
            <w:tcW w:w="3909" w:type="dxa"/>
          </w:tcPr>
          <w:p w14:paraId="0B08EFB9" w14:textId="77777777" w:rsidR="001D7E15" w:rsidRPr="00B812CA" w:rsidRDefault="001D7E15" w:rsidP="00D343CC">
            <w:pPr>
              <w:spacing w:before="60" w:after="60"/>
            </w:pPr>
            <w:r w:rsidRPr="00B812CA">
              <w:t xml:space="preserve">    Light description</w:t>
            </w:r>
          </w:p>
        </w:tc>
      </w:tr>
      <w:tr w:rsidR="001D7E15" w:rsidRPr="00DE19F5" w14:paraId="47EF6AC1" w14:textId="77777777" w:rsidTr="00B812CA">
        <w:trPr>
          <w:cantSplit/>
          <w:jc w:val="center"/>
        </w:trPr>
        <w:tc>
          <w:tcPr>
            <w:tcW w:w="2155" w:type="dxa"/>
          </w:tcPr>
          <w:p w14:paraId="0DB39E79" w14:textId="77777777" w:rsidR="001D7E15" w:rsidRPr="00B812CA" w:rsidRDefault="001D7E15" w:rsidP="00D343CC">
            <w:pPr>
              <w:spacing w:before="60" w:after="60"/>
            </w:pPr>
            <w:r w:rsidRPr="00B812CA">
              <w:t xml:space="preserve">    2.3</w:t>
            </w:r>
          </w:p>
        </w:tc>
        <w:tc>
          <w:tcPr>
            <w:tcW w:w="3909" w:type="dxa"/>
          </w:tcPr>
          <w:p w14:paraId="3ED336F0" w14:textId="77777777" w:rsidR="001D7E15" w:rsidRPr="00B812CA" w:rsidRDefault="001D7E15" w:rsidP="00D343CC">
            <w:pPr>
              <w:spacing w:before="60" w:after="60"/>
            </w:pPr>
            <w:r w:rsidRPr="00B812CA">
              <w:t xml:space="preserve">    All other</w:t>
            </w:r>
          </w:p>
        </w:tc>
      </w:tr>
    </w:tbl>
    <w:p w14:paraId="60BB7498" w14:textId="77777777" w:rsidR="001D7E15" w:rsidRPr="00B812CA" w:rsidRDefault="001D7E15" w:rsidP="001F57C8">
      <w:pPr>
        <w:spacing w:after="120" w:line="240" w:lineRule="auto"/>
      </w:pPr>
    </w:p>
    <w:p w14:paraId="34C33955" w14:textId="77777777" w:rsidR="0091366D" w:rsidRPr="00450770" w:rsidRDefault="0091366D" w:rsidP="00620930">
      <w:pPr>
        <w:spacing w:after="120" w:line="240" w:lineRule="auto"/>
        <w:jc w:val="both"/>
      </w:pPr>
      <w:bookmarkStart w:id="259" w:name="_Toc175130161"/>
      <w:bookmarkEnd w:id="259"/>
    </w:p>
    <w:p w14:paraId="44CDD629" w14:textId="38D4CE28" w:rsidR="00AD5025" w:rsidRPr="00450770" w:rsidRDefault="00EA6515" w:rsidP="00BE68E8">
      <w:pPr>
        <w:pStyle w:val="Heading1"/>
      </w:pPr>
      <w:bookmarkStart w:id="260" w:name="_Toc175130163"/>
      <w:bookmarkStart w:id="261" w:name="_Toc175130164"/>
      <w:bookmarkStart w:id="262" w:name="_Toc175130165"/>
      <w:bookmarkStart w:id="263" w:name="_Toc175130166"/>
      <w:bookmarkStart w:id="264" w:name="_Toc175130167"/>
      <w:bookmarkStart w:id="265" w:name="_Toc175130168"/>
      <w:bookmarkStart w:id="266" w:name="_Toc175130169"/>
      <w:bookmarkStart w:id="267" w:name="_Toc175130170"/>
      <w:bookmarkStart w:id="268" w:name="_Toc175130171"/>
      <w:bookmarkStart w:id="269" w:name="_Toc175130172"/>
      <w:bookmarkStart w:id="270" w:name="_Toc175130173"/>
      <w:bookmarkStart w:id="271" w:name="_Toc175130174"/>
      <w:bookmarkStart w:id="272" w:name="_Toc175130175"/>
      <w:bookmarkStart w:id="273" w:name="_Toc175130176"/>
      <w:bookmarkStart w:id="274" w:name="_Toc175130177"/>
      <w:bookmarkStart w:id="275" w:name="_Toc175130178"/>
      <w:bookmarkStart w:id="276" w:name="_Toc175130179"/>
      <w:bookmarkStart w:id="277" w:name="_Toc175130194"/>
      <w:bookmarkStart w:id="278" w:name="_Toc175130195"/>
      <w:bookmarkStart w:id="279" w:name="_Toc175130196"/>
      <w:bookmarkStart w:id="280" w:name="_Toc175130197"/>
      <w:bookmarkStart w:id="281" w:name="_Toc99104596"/>
      <w:bookmarkStart w:id="282" w:name="_Toc99105049"/>
      <w:bookmarkStart w:id="283" w:name="_Toc175130198"/>
      <w:bookmarkStart w:id="284" w:name="_Toc175130199"/>
      <w:bookmarkStart w:id="285" w:name="_Toc175130200"/>
      <w:bookmarkStart w:id="286" w:name="_Toc175130201"/>
      <w:bookmarkStart w:id="287" w:name="_Toc175130202"/>
      <w:bookmarkStart w:id="288" w:name="_Toc175130203"/>
      <w:bookmarkStart w:id="289" w:name="_Toc175130204"/>
      <w:bookmarkStart w:id="290" w:name="_Toc194067107"/>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r w:rsidRPr="00450770">
        <w:t>Display Elements</w:t>
      </w:r>
      <w:bookmarkEnd w:id="290"/>
    </w:p>
    <w:p w14:paraId="50442F36" w14:textId="79441D2B" w:rsidR="00D66CA5" w:rsidRPr="00B77A92" w:rsidRDefault="001F310E" w:rsidP="00916A2A">
      <w:pPr>
        <w:spacing w:after="120" w:line="240" w:lineRule="auto"/>
        <w:jc w:val="both"/>
      </w:pPr>
      <w:r w:rsidRPr="00B77A92">
        <w:t xml:space="preserve">This section describes </w:t>
      </w:r>
      <w:r w:rsidR="00F50CA1" w:rsidRPr="00B77A92">
        <w:t xml:space="preserve">additional </w:t>
      </w:r>
      <w:r w:rsidRPr="00B77A92">
        <w:t>display elements</w:t>
      </w:r>
      <w:r w:rsidR="00F50CA1" w:rsidRPr="00B77A92">
        <w:t xml:space="preserve"> and special </w:t>
      </w:r>
      <w:r w:rsidR="008B16DC" w:rsidRPr="00B77A92">
        <w:t xml:space="preserve">symbols and </w:t>
      </w:r>
      <w:r w:rsidR="00F50CA1" w:rsidRPr="00B77A92">
        <w:t>considerations for ENC data</w:t>
      </w:r>
      <w:r w:rsidR="008B16DC" w:rsidRPr="00B77A92">
        <w:t>, including chart furniture, contours, mariner</w:t>
      </w:r>
      <w:r w:rsidR="005D2986">
        <w:t>’</w:t>
      </w:r>
      <w:r w:rsidR="008B16DC" w:rsidRPr="00B77A92">
        <w:t>s features, IMO-required elements, and presentation of updates</w:t>
      </w:r>
      <w:r w:rsidR="00F50CA1" w:rsidRPr="00B77A92">
        <w:t xml:space="preserve">. </w:t>
      </w:r>
    </w:p>
    <w:p w14:paraId="04E98E1F" w14:textId="68263204" w:rsidR="001F310E" w:rsidRPr="00B77A92" w:rsidRDefault="008B16DC" w:rsidP="00916A2A">
      <w:pPr>
        <w:spacing w:after="120" w:line="240" w:lineRule="auto"/>
        <w:jc w:val="both"/>
      </w:pPr>
      <w:r w:rsidRPr="00C72695">
        <w:t xml:space="preserve">Cursor pick reports and information displays in off-graphic panels are described in clause </w:t>
      </w:r>
      <w:r w:rsidRPr="00DF6704">
        <w:fldChar w:fldCharType="begin"/>
      </w:r>
      <w:r w:rsidRPr="00C72695">
        <w:instrText xml:space="preserve"> REF _Ref47470424 \r \h </w:instrText>
      </w:r>
      <w:r w:rsidR="00916A2A" w:rsidRPr="00C72695">
        <w:instrText xml:space="preserve"> \* MERGEFORMAT </w:instrText>
      </w:r>
      <w:r w:rsidRPr="00DF6704">
        <w:fldChar w:fldCharType="separate"/>
      </w:r>
      <w:r w:rsidR="00C72695">
        <w:t>15</w:t>
      </w:r>
      <w:r w:rsidRPr="00DF6704">
        <w:fldChar w:fldCharType="end"/>
      </w:r>
      <w:r w:rsidRPr="00C72695">
        <w:t>.</w:t>
      </w:r>
    </w:p>
    <w:p w14:paraId="73B87DCB" w14:textId="77777777" w:rsidR="00916A2A" w:rsidRPr="00B77A92" w:rsidRDefault="00916A2A" w:rsidP="00916A2A">
      <w:pPr>
        <w:spacing w:after="120" w:line="240" w:lineRule="auto"/>
        <w:jc w:val="both"/>
      </w:pPr>
    </w:p>
    <w:p w14:paraId="0293EFC5" w14:textId="1F062B04" w:rsidR="002A10D2" w:rsidRPr="00450770" w:rsidRDefault="00910006" w:rsidP="00DB7CFE">
      <w:pPr>
        <w:pStyle w:val="Heading2"/>
      </w:pPr>
      <w:bookmarkStart w:id="291" w:name="_Toc194067108"/>
      <w:r w:rsidRPr="00450770">
        <w:lastRenderedPageBreak/>
        <w:t>Elements r</w:t>
      </w:r>
      <w:r w:rsidR="001B6BB8" w:rsidRPr="00450770">
        <w:t>e</w:t>
      </w:r>
      <w:r w:rsidRPr="00450770">
        <w:t xml:space="preserve">lated to </w:t>
      </w:r>
      <w:r w:rsidR="001B6BB8" w:rsidRPr="00450770">
        <w:t xml:space="preserve">data and display </w:t>
      </w:r>
      <w:r w:rsidRPr="00450770">
        <w:t>scal</w:t>
      </w:r>
      <w:r w:rsidR="001B6BB8" w:rsidRPr="00450770">
        <w:t>es</w:t>
      </w:r>
      <w:bookmarkEnd w:id="291"/>
      <w:r w:rsidR="002A10D2" w:rsidRPr="00450770">
        <w:t xml:space="preserve"> </w:t>
      </w:r>
    </w:p>
    <w:p w14:paraId="4A2521A0" w14:textId="500C0293" w:rsidR="0010683F" w:rsidRDefault="00CF374E" w:rsidP="008F1A27">
      <w:r w:rsidRPr="00B812CA">
        <w:t xml:space="preserve">ENC Features are </w:t>
      </w:r>
      <w:r w:rsidR="009C0BE1">
        <w:t xml:space="preserve">contained within </w:t>
      </w:r>
      <w:proofErr w:type="spellStart"/>
      <w:r w:rsidRPr="00B812CA">
        <w:t>DataCoverage</w:t>
      </w:r>
      <w:proofErr w:type="spellEnd"/>
      <w:r w:rsidRPr="00B812CA">
        <w:t xml:space="preserve"> features and aggregated into datasets. Each </w:t>
      </w:r>
      <w:proofErr w:type="spellStart"/>
      <w:r w:rsidRPr="00B812CA">
        <w:t>DataCoverage</w:t>
      </w:r>
      <w:proofErr w:type="spellEnd"/>
      <w:r w:rsidRPr="00B812CA">
        <w:t xml:space="preserve"> feature contains attributes </w:t>
      </w:r>
      <w:proofErr w:type="spellStart"/>
      <w:r w:rsidRPr="008F1A27">
        <w:rPr>
          <w:i/>
          <w:iCs/>
        </w:rPr>
        <w:t>optimumDisplayScale</w:t>
      </w:r>
      <w:proofErr w:type="spellEnd"/>
      <w:r w:rsidRPr="00B812CA">
        <w:t xml:space="preserve">, </w:t>
      </w:r>
      <w:proofErr w:type="spellStart"/>
      <w:r w:rsidRPr="008F1A27">
        <w:rPr>
          <w:i/>
          <w:iCs/>
        </w:rPr>
        <w:t>minimumDisplayScale</w:t>
      </w:r>
      <w:proofErr w:type="spellEnd"/>
      <w:r w:rsidRPr="00B812CA">
        <w:t xml:space="preserve"> and </w:t>
      </w:r>
      <w:proofErr w:type="spellStart"/>
      <w:r w:rsidR="008F1A27">
        <w:rPr>
          <w:i/>
          <w:iCs/>
        </w:rPr>
        <w:t>m</w:t>
      </w:r>
      <w:r w:rsidRPr="008F1A27">
        <w:rPr>
          <w:i/>
          <w:iCs/>
        </w:rPr>
        <w:t>aximumDisplayScale</w:t>
      </w:r>
      <w:proofErr w:type="spellEnd"/>
      <w:r w:rsidRPr="00B812CA">
        <w:t xml:space="preserve">. </w:t>
      </w:r>
      <w:r w:rsidR="008F1A27" w:rsidRPr="00B812CA">
        <w:t>The algorithm which must be used for the s</w:t>
      </w:r>
      <w:r w:rsidR="006815A8" w:rsidRPr="00B812CA">
        <w:t>election and rendering of ENC features</w:t>
      </w:r>
      <w:r w:rsidR="008F1A27" w:rsidRPr="00B812CA">
        <w:t xml:space="preserve"> is contained in </w:t>
      </w:r>
      <w:r w:rsidR="00B94DFF">
        <w:fldChar w:fldCharType="begin"/>
      </w:r>
      <w:r w:rsidR="00B94DFF">
        <w:instrText xml:space="preserve"> REF _Ref188629855 \h </w:instrText>
      </w:r>
      <w:r w:rsidR="00B94DFF">
        <w:fldChar w:fldCharType="separate"/>
      </w:r>
      <w:r w:rsidR="00B94DFF" w:rsidRPr="00A527F0">
        <w:t xml:space="preserve">Appendix </w:t>
      </w:r>
      <w:r w:rsidR="00B94DFF">
        <w:t>E</w:t>
      </w:r>
      <w:r w:rsidR="00B94DFF" w:rsidRPr="00A527F0">
        <w:t xml:space="preserve"> – </w:t>
      </w:r>
      <w:r w:rsidR="00B94DFF">
        <w:rPr>
          <w:lang w:val="en-US"/>
        </w:rPr>
        <w:t>Dataset Loading and Display (Rendering) Algorithms</w:t>
      </w:r>
      <w:r w:rsidR="00B94DFF">
        <w:fldChar w:fldCharType="end"/>
      </w:r>
    </w:p>
    <w:p w14:paraId="00620AFF" w14:textId="4436BC53" w:rsidR="002A10D2" w:rsidRPr="00450770" w:rsidRDefault="002A10D2" w:rsidP="00450770">
      <w:pPr>
        <w:pStyle w:val="Heading3"/>
      </w:pPr>
      <w:bookmarkStart w:id="292" w:name="_Toc188368646"/>
      <w:bookmarkStart w:id="293" w:name="_Toc188621848"/>
      <w:bookmarkStart w:id="294" w:name="_Toc188950429"/>
      <w:bookmarkStart w:id="295" w:name="_Toc188968345"/>
      <w:bookmarkStart w:id="296" w:name="_Toc188968570"/>
      <w:bookmarkStart w:id="297" w:name="_Ref192264106"/>
      <w:bookmarkStart w:id="298" w:name="_Toc194067109"/>
      <w:bookmarkEnd w:id="292"/>
      <w:bookmarkEnd w:id="293"/>
      <w:bookmarkEnd w:id="294"/>
      <w:bookmarkEnd w:id="295"/>
      <w:bookmarkEnd w:id="296"/>
      <w:r w:rsidRPr="00450770">
        <w:t>ENC scale</w:t>
      </w:r>
      <w:bookmarkEnd w:id="297"/>
      <w:bookmarkEnd w:id="298"/>
    </w:p>
    <w:p w14:paraId="7081B3C3" w14:textId="2DDC7A75" w:rsidR="00D66CA5" w:rsidRPr="00450770" w:rsidRDefault="00B73DF0" w:rsidP="00916A2A">
      <w:pPr>
        <w:spacing w:after="120" w:line="240" w:lineRule="auto"/>
        <w:jc w:val="both"/>
      </w:pPr>
      <w:r w:rsidRPr="00450770">
        <w:t>The term “scale”</w:t>
      </w:r>
      <w:r w:rsidR="00D66CA5" w:rsidRPr="00450770">
        <w:t xml:space="preserve"> is used</w:t>
      </w:r>
      <w:r w:rsidRPr="00450770">
        <w:t xml:space="preserve"> to describe either</w:t>
      </w:r>
      <w:r w:rsidR="00D66CA5" w:rsidRPr="00450770">
        <w:t>:</w:t>
      </w:r>
    </w:p>
    <w:p w14:paraId="4B30115B" w14:textId="5752CD50" w:rsidR="00D66CA5" w:rsidRPr="00450770" w:rsidRDefault="00D66CA5" w:rsidP="00450770">
      <w:pPr>
        <w:pStyle w:val="ListParagraph"/>
        <w:numPr>
          <w:ilvl w:val="0"/>
          <w:numId w:val="25"/>
        </w:numPr>
        <w:spacing w:after="120" w:line="240" w:lineRule="auto"/>
        <w:jc w:val="both"/>
      </w:pPr>
      <w:r w:rsidRPr="00450770">
        <w:t xml:space="preserve">Display Scale, or </w:t>
      </w:r>
      <w:r w:rsidR="00F7353B" w:rsidRPr="00450770">
        <w:t xml:space="preserve">(equivalently) </w:t>
      </w:r>
      <w:r w:rsidRPr="00450770">
        <w:t>Mariner Selected Viewing Scale (MSVS)</w:t>
      </w:r>
    </w:p>
    <w:p w14:paraId="29698CA2" w14:textId="6D1DF2E7" w:rsidR="00D66CA5" w:rsidRPr="00450770" w:rsidRDefault="00D66CA5" w:rsidP="00D66CA5">
      <w:pPr>
        <w:pStyle w:val="ListParagraph"/>
        <w:numPr>
          <w:ilvl w:val="0"/>
          <w:numId w:val="25"/>
        </w:numPr>
        <w:spacing w:after="120" w:line="240" w:lineRule="auto"/>
        <w:jc w:val="both"/>
      </w:pPr>
      <w:r w:rsidRPr="00450770">
        <w:t>The scale of the source data used to compile the ENC.</w:t>
      </w:r>
    </w:p>
    <w:p w14:paraId="3B443CCB" w14:textId="5723E14F" w:rsidR="00D66CA5" w:rsidRPr="00450770" w:rsidRDefault="00D66CA5" w:rsidP="00D66CA5">
      <w:pPr>
        <w:pStyle w:val="ListParagraph"/>
        <w:numPr>
          <w:ilvl w:val="0"/>
          <w:numId w:val="25"/>
        </w:numPr>
        <w:spacing w:after="120" w:line="240" w:lineRule="auto"/>
        <w:jc w:val="both"/>
      </w:pPr>
      <w:r w:rsidRPr="00450770">
        <w:t>Data Scale (</w:t>
      </w:r>
      <w:r w:rsidR="00B73DF0" w:rsidRPr="00450770">
        <w:t xml:space="preserve">the </w:t>
      </w:r>
      <w:r w:rsidRPr="00450770">
        <w:t>values</w:t>
      </w:r>
      <w:r w:rsidR="00B73DF0" w:rsidRPr="00450770">
        <w:t xml:space="preserve"> used for the </w:t>
      </w:r>
      <w:proofErr w:type="spellStart"/>
      <w:r w:rsidR="00FF1663">
        <w:t>DataCoverage</w:t>
      </w:r>
      <w:proofErr w:type="spellEnd"/>
      <w:r w:rsidR="00FF1663">
        <w:t xml:space="preserve"> </w:t>
      </w:r>
      <w:r w:rsidR="00B73DF0" w:rsidRPr="00450770">
        <w:t xml:space="preserve">attributes </w:t>
      </w:r>
      <w:proofErr w:type="spellStart"/>
      <w:r w:rsidR="00497384" w:rsidRPr="00450770">
        <w:rPr>
          <w:i/>
          <w:iCs/>
        </w:rPr>
        <w:t>minimum</w:t>
      </w:r>
      <w:r w:rsidR="00497384">
        <w:rPr>
          <w:i/>
          <w:iCs/>
        </w:rPr>
        <w:t>D</w:t>
      </w:r>
      <w:r w:rsidR="00497384" w:rsidRPr="00450770">
        <w:rPr>
          <w:i/>
          <w:iCs/>
        </w:rPr>
        <w:t>isplayScale</w:t>
      </w:r>
      <w:proofErr w:type="spellEnd"/>
      <w:r w:rsidRPr="00450770">
        <w:t xml:space="preserve">, </w:t>
      </w:r>
      <w:proofErr w:type="spellStart"/>
      <w:r w:rsidRPr="00450770">
        <w:rPr>
          <w:i/>
          <w:iCs/>
        </w:rPr>
        <w:t>maximumDisplayScale</w:t>
      </w:r>
      <w:proofErr w:type="spellEnd"/>
      <w:r w:rsidRPr="00450770">
        <w:t xml:space="preserve">, </w:t>
      </w:r>
      <w:proofErr w:type="spellStart"/>
      <w:r w:rsidRPr="00450770">
        <w:rPr>
          <w:i/>
          <w:iCs/>
        </w:rPr>
        <w:t>optimumDisplayScale</w:t>
      </w:r>
      <w:proofErr w:type="spellEnd"/>
      <w:r w:rsidRPr="00450770">
        <w:t>. This may not be the same as the scale of the source data used to compile the ENC.</w:t>
      </w:r>
      <w:r w:rsidR="00B73DF0" w:rsidRPr="00450770">
        <w:t xml:space="preserve"> These values define the range of scales at which ENC coverage </w:t>
      </w:r>
      <w:r w:rsidR="00E14379">
        <w:t>is intended to</w:t>
      </w:r>
      <w:r w:rsidR="00E14379" w:rsidRPr="00450770">
        <w:t xml:space="preserve"> </w:t>
      </w:r>
      <w:r w:rsidR="00B73DF0" w:rsidRPr="00450770">
        <w:t>be displayed.</w:t>
      </w:r>
      <w:r w:rsidR="00FF1663">
        <w:t xml:space="preserve"> </w:t>
      </w:r>
    </w:p>
    <w:p w14:paraId="30DE7B79" w14:textId="6652B990" w:rsidR="00403E8B" w:rsidRPr="00450770" w:rsidRDefault="00403E8B" w:rsidP="00403E8B">
      <w:pPr>
        <w:spacing w:after="120" w:line="240" w:lineRule="auto"/>
        <w:jc w:val="both"/>
      </w:pPr>
      <w:r w:rsidRPr="00450770">
        <w:t xml:space="preserve">The </w:t>
      </w:r>
      <w:r w:rsidR="004A6E2D">
        <w:t xml:space="preserve">S-101 ENC </w:t>
      </w:r>
      <w:r w:rsidRPr="00450770">
        <w:t xml:space="preserve">values used for the Data Scale attributes </w:t>
      </w:r>
      <w:proofErr w:type="spellStart"/>
      <w:r w:rsidRPr="00450770">
        <w:rPr>
          <w:i/>
          <w:iCs/>
        </w:rPr>
        <w:t>minimumDisplayScale</w:t>
      </w:r>
      <w:proofErr w:type="spellEnd"/>
      <w:r w:rsidRPr="00450770">
        <w:t xml:space="preserve"> and </w:t>
      </w:r>
      <w:proofErr w:type="spellStart"/>
      <w:r w:rsidRPr="00450770">
        <w:rPr>
          <w:i/>
          <w:iCs/>
        </w:rPr>
        <w:t>optimumDisplayScale</w:t>
      </w:r>
      <w:proofErr w:type="spellEnd"/>
      <w:r w:rsidRPr="00450770">
        <w:t xml:space="preserve"> are fixed, and taken from the table below:</w:t>
      </w:r>
    </w:p>
    <w:tbl>
      <w:tblPr>
        <w:tblW w:w="160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606"/>
      </w:tblGrid>
      <w:tr w:rsidR="00403E8B" w:rsidRPr="00B77A92" w14:paraId="4DBC7C1E" w14:textId="77777777" w:rsidTr="00450770">
        <w:trPr>
          <w:jc w:val="center"/>
        </w:trPr>
        <w:tc>
          <w:tcPr>
            <w:tcW w:w="1606" w:type="dxa"/>
            <w:shd w:val="clear" w:color="auto" w:fill="D9D9D9"/>
            <w:vAlign w:val="center"/>
          </w:tcPr>
          <w:p w14:paraId="0F6FC3F0" w14:textId="77777777" w:rsidR="00403E8B" w:rsidRPr="00B77A92" w:rsidRDefault="00403E8B" w:rsidP="00D343CC">
            <w:pPr>
              <w:pStyle w:val="Tabletext9"/>
              <w:keepNext/>
              <w:keepLines/>
              <w:rPr>
                <w:b/>
              </w:rPr>
            </w:pPr>
            <w:r w:rsidRPr="00B77A92">
              <w:rPr>
                <w:b/>
              </w:rPr>
              <w:t>Scale</w:t>
            </w:r>
          </w:p>
        </w:tc>
      </w:tr>
      <w:tr w:rsidR="00403E8B" w:rsidRPr="00B77A92" w14:paraId="3A0C4171" w14:textId="77777777" w:rsidTr="00450770">
        <w:trPr>
          <w:jc w:val="center"/>
        </w:trPr>
        <w:tc>
          <w:tcPr>
            <w:tcW w:w="1606" w:type="dxa"/>
            <w:vAlign w:val="center"/>
          </w:tcPr>
          <w:p w14:paraId="52F27200" w14:textId="000D61AC" w:rsidR="00403E8B" w:rsidRPr="00B77A92" w:rsidRDefault="00403E8B" w:rsidP="00D343CC">
            <w:pPr>
              <w:pStyle w:val="Tabletext9"/>
              <w:keepNext/>
              <w:keepLines/>
              <w:spacing w:before="40" w:after="40"/>
            </w:pPr>
            <w:r w:rsidRPr="00B77A92">
              <w:t>NULL</w:t>
            </w:r>
          </w:p>
        </w:tc>
      </w:tr>
      <w:tr w:rsidR="00403E8B" w:rsidRPr="00B77A92" w14:paraId="7F274F2D" w14:textId="77777777" w:rsidTr="00450770">
        <w:trPr>
          <w:jc w:val="center"/>
        </w:trPr>
        <w:tc>
          <w:tcPr>
            <w:tcW w:w="1606" w:type="dxa"/>
            <w:vAlign w:val="center"/>
          </w:tcPr>
          <w:p w14:paraId="033764EB" w14:textId="77777777" w:rsidR="00403E8B" w:rsidRPr="00B77A92" w:rsidRDefault="00403E8B" w:rsidP="00D343CC">
            <w:pPr>
              <w:pStyle w:val="Tabletext9"/>
              <w:keepNext/>
              <w:keepLines/>
              <w:spacing w:before="40" w:after="40"/>
            </w:pPr>
            <w:r w:rsidRPr="00B77A92">
              <w:t>1:10,000,000</w:t>
            </w:r>
          </w:p>
        </w:tc>
      </w:tr>
      <w:tr w:rsidR="00403E8B" w:rsidRPr="00B77A92" w14:paraId="2DE85D7F" w14:textId="77777777" w:rsidTr="00450770">
        <w:trPr>
          <w:jc w:val="center"/>
        </w:trPr>
        <w:tc>
          <w:tcPr>
            <w:tcW w:w="1606" w:type="dxa"/>
            <w:vAlign w:val="center"/>
          </w:tcPr>
          <w:p w14:paraId="22158051" w14:textId="77777777" w:rsidR="00403E8B" w:rsidRPr="00B77A92" w:rsidRDefault="00403E8B" w:rsidP="00D343CC">
            <w:pPr>
              <w:pStyle w:val="Tabletext9"/>
              <w:keepNext/>
              <w:keepLines/>
              <w:spacing w:before="40" w:after="40"/>
            </w:pPr>
            <w:r w:rsidRPr="00B77A92">
              <w:t>1:3,500,000</w:t>
            </w:r>
          </w:p>
        </w:tc>
      </w:tr>
      <w:tr w:rsidR="00403E8B" w:rsidRPr="00B77A92" w14:paraId="2AF6B9A0" w14:textId="77777777" w:rsidTr="00450770">
        <w:trPr>
          <w:jc w:val="center"/>
        </w:trPr>
        <w:tc>
          <w:tcPr>
            <w:tcW w:w="1606" w:type="dxa"/>
            <w:vAlign w:val="center"/>
          </w:tcPr>
          <w:p w14:paraId="4657A236" w14:textId="77777777" w:rsidR="00403E8B" w:rsidRPr="00B77A92" w:rsidRDefault="00403E8B" w:rsidP="00D343CC">
            <w:pPr>
              <w:pStyle w:val="Tabletext9"/>
              <w:keepNext/>
              <w:keepLines/>
              <w:spacing w:before="40" w:after="40"/>
            </w:pPr>
            <w:r w:rsidRPr="00B77A92">
              <w:t>1:1,500,000</w:t>
            </w:r>
          </w:p>
        </w:tc>
      </w:tr>
      <w:tr w:rsidR="00403E8B" w:rsidRPr="00B77A92" w14:paraId="55A43AC2" w14:textId="77777777" w:rsidTr="00450770">
        <w:trPr>
          <w:jc w:val="center"/>
        </w:trPr>
        <w:tc>
          <w:tcPr>
            <w:tcW w:w="1606" w:type="dxa"/>
            <w:vAlign w:val="center"/>
          </w:tcPr>
          <w:p w14:paraId="563BF7F4" w14:textId="77777777" w:rsidR="00403E8B" w:rsidRPr="00B77A92" w:rsidRDefault="00403E8B" w:rsidP="00D343CC">
            <w:pPr>
              <w:pStyle w:val="Tabletext9"/>
              <w:keepNext/>
              <w:keepLines/>
              <w:spacing w:before="40" w:after="40"/>
            </w:pPr>
            <w:r w:rsidRPr="00B77A92">
              <w:t>1:700,000</w:t>
            </w:r>
          </w:p>
        </w:tc>
      </w:tr>
      <w:tr w:rsidR="00403E8B" w:rsidRPr="00B77A92" w14:paraId="77444265" w14:textId="77777777" w:rsidTr="00450770">
        <w:trPr>
          <w:jc w:val="center"/>
        </w:trPr>
        <w:tc>
          <w:tcPr>
            <w:tcW w:w="1606" w:type="dxa"/>
            <w:vAlign w:val="center"/>
          </w:tcPr>
          <w:p w14:paraId="186F0CA1" w14:textId="77777777" w:rsidR="00403E8B" w:rsidRPr="00B77A92" w:rsidRDefault="00403E8B" w:rsidP="00D343CC">
            <w:pPr>
              <w:pStyle w:val="Tabletext9"/>
              <w:keepNext/>
              <w:keepLines/>
              <w:spacing w:before="40" w:after="40"/>
            </w:pPr>
            <w:r w:rsidRPr="00B77A92">
              <w:t>1:350,000</w:t>
            </w:r>
          </w:p>
        </w:tc>
      </w:tr>
      <w:tr w:rsidR="00403E8B" w:rsidRPr="00B77A92" w14:paraId="65BA51E9" w14:textId="77777777" w:rsidTr="00450770">
        <w:trPr>
          <w:jc w:val="center"/>
        </w:trPr>
        <w:tc>
          <w:tcPr>
            <w:tcW w:w="1606" w:type="dxa"/>
            <w:vAlign w:val="center"/>
          </w:tcPr>
          <w:p w14:paraId="10B40897" w14:textId="77777777" w:rsidR="00403E8B" w:rsidRPr="00B77A92" w:rsidRDefault="00403E8B" w:rsidP="00D343CC">
            <w:pPr>
              <w:pStyle w:val="Tabletext9"/>
              <w:spacing w:before="40" w:after="40"/>
            </w:pPr>
            <w:r w:rsidRPr="00B77A92">
              <w:t>1:180,000</w:t>
            </w:r>
          </w:p>
        </w:tc>
      </w:tr>
      <w:tr w:rsidR="00403E8B" w:rsidRPr="00B77A92" w14:paraId="6F3ACD1F" w14:textId="77777777" w:rsidTr="00450770">
        <w:trPr>
          <w:jc w:val="center"/>
        </w:trPr>
        <w:tc>
          <w:tcPr>
            <w:tcW w:w="1606" w:type="dxa"/>
            <w:vAlign w:val="center"/>
          </w:tcPr>
          <w:p w14:paraId="37E5354E" w14:textId="77777777" w:rsidR="00403E8B" w:rsidRPr="00B77A92" w:rsidRDefault="00403E8B" w:rsidP="00D343CC">
            <w:pPr>
              <w:pStyle w:val="Tabletext9"/>
              <w:spacing w:before="40" w:after="40"/>
            </w:pPr>
            <w:r w:rsidRPr="00B77A92">
              <w:t>1:90,000</w:t>
            </w:r>
          </w:p>
        </w:tc>
      </w:tr>
      <w:tr w:rsidR="00403E8B" w:rsidRPr="00B77A92" w14:paraId="3DB80D5D" w14:textId="77777777" w:rsidTr="00450770">
        <w:trPr>
          <w:jc w:val="center"/>
        </w:trPr>
        <w:tc>
          <w:tcPr>
            <w:tcW w:w="1606" w:type="dxa"/>
            <w:vAlign w:val="center"/>
          </w:tcPr>
          <w:p w14:paraId="3DDC0BA8" w14:textId="77777777" w:rsidR="00403E8B" w:rsidRPr="00B77A92" w:rsidRDefault="00403E8B" w:rsidP="00D343CC">
            <w:pPr>
              <w:pStyle w:val="Tabletext9"/>
              <w:spacing w:before="40" w:after="40"/>
            </w:pPr>
            <w:r w:rsidRPr="00B77A92">
              <w:t>1:45,000</w:t>
            </w:r>
          </w:p>
        </w:tc>
      </w:tr>
      <w:tr w:rsidR="00403E8B" w:rsidRPr="00B77A92" w14:paraId="77892907" w14:textId="77777777" w:rsidTr="00450770">
        <w:trPr>
          <w:jc w:val="center"/>
        </w:trPr>
        <w:tc>
          <w:tcPr>
            <w:tcW w:w="1606" w:type="dxa"/>
            <w:vAlign w:val="center"/>
          </w:tcPr>
          <w:p w14:paraId="58E580C0" w14:textId="77777777" w:rsidR="00403E8B" w:rsidRPr="00B77A92" w:rsidRDefault="00403E8B" w:rsidP="00D343CC">
            <w:pPr>
              <w:pStyle w:val="Tabletext9"/>
              <w:spacing w:before="40" w:after="40"/>
            </w:pPr>
            <w:r w:rsidRPr="00B77A92">
              <w:t>1:22,000</w:t>
            </w:r>
          </w:p>
        </w:tc>
      </w:tr>
      <w:tr w:rsidR="00403E8B" w:rsidRPr="00B77A92" w14:paraId="3821F3A8" w14:textId="77777777" w:rsidTr="00450770">
        <w:trPr>
          <w:jc w:val="center"/>
        </w:trPr>
        <w:tc>
          <w:tcPr>
            <w:tcW w:w="1606" w:type="dxa"/>
            <w:vAlign w:val="center"/>
          </w:tcPr>
          <w:p w14:paraId="63F7E53B" w14:textId="77777777" w:rsidR="00403E8B" w:rsidRPr="00B77A92" w:rsidRDefault="00403E8B" w:rsidP="00D343CC">
            <w:pPr>
              <w:pStyle w:val="Tabletext9"/>
              <w:spacing w:before="40" w:after="40"/>
            </w:pPr>
            <w:r w:rsidRPr="00B77A92">
              <w:t>1:12,000</w:t>
            </w:r>
          </w:p>
        </w:tc>
      </w:tr>
      <w:tr w:rsidR="00403E8B" w:rsidRPr="00B77A92" w14:paraId="0C86DA79" w14:textId="77777777" w:rsidTr="00450770">
        <w:trPr>
          <w:jc w:val="center"/>
        </w:trPr>
        <w:tc>
          <w:tcPr>
            <w:tcW w:w="1606" w:type="dxa"/>
            <w:vAlign w:val="center"/>
          </w:tcPr>
          <w:p w14:paraId="098D4B1A" w14:textId="77777777" w:rsidR="00403E8B" w:rsidRPr="00B77A92" w:rsidRDefault="00403E8B" w:rsidP="00D343CC">
            <w:pPr>
              <w:pStyle w:val="Tabletext9"/>
              <w:spacing w:before="40" w:after="40"/>
            </w:pPr>
            <w:r w:rsidRPr="00B77A92">
              <w:t>1:8,000</w:t>
            </w:r>
          </w:p>
        </w:tc>
      </w:tr>
      <w:tr w:rsidR="00403E8B" w:rsidRPr="00B77A92" w14:paraId="138B6175" w14:textId="77777777" w:rsidTr="00450770">
        <w:trPr>
          <w:jc w:val="center"/>
        </w:trPr>
        <w:tc>
          <w:tcPr>
            <w:tcW w:w="1606" w:type="dxa"/>
            <w:vAlign w:val="center"/>
          </w:tcPr>
          <w:p w14:paraId="2C780603" w14:textId="77777777" w:rsidR="00403E8B" w:rsidRPr="00B77A92" w:rsidRDefault="00403E8B" w:rsidP="00D343CC">
            <w:pPr>
              <w:pStyle w:val="Tabletext9"/>
              <w:spacing w:before="40" w:after="40"/>
            </w:pPr>
            <w:r w:rsidRPr="00B77A92">
              <w:t>1:4,000</w:t>
            </w:r>
          </w:p>
        </w:tc>
      </w:tr>
      <w:tr w:rsidR="00403E8B" w:rsidRPr="00B77A92" w14:paraId="102724EB" w14:textId="77777777" w:rsidTr="00450770">
        <w:trPr>
          <w:jc w:val="center"/>
        </w:trPr>
        <w:tc>
          <w:tcPr>
            <w:tcW w:w="1606" w:type="dxa"/>
            <w:vAlign w:val="center"/>
          </w:tcPr>
          <w:p w14:paraId="65267A1A" w14:textId="77777777" w:rsidR="00403E8B" w:rsidRPr="00B77A92" w:rsidRDefault="00403E8B" w:rsidP="00D343CC">
            <w:pPr>
              <w:pStyle w:val="Tabletext9"/>
              <w:spacing w:before="40" w:after="40"/>
            </w:pPr>
            <w:r w:rsidRPr="00B77A92">
              <w:t>1:3,000</w:t>
            </w:r>
          </w:p>
        </w:tc>
      </w:tr>
      <w:tr w:rsidR="00403E8B" w:rsidRPr="00B77A92" w14:paraId="0ACB638C" w14:textId="77777777" w:rsidTr="00450770">
        <w:trPr>
          <w:jc w:val="center"/>
        </w:trPr>
        <w:tc>
          <w:tcPr>
            <w:tcW w:w="1606" w:type="dxa"/>
            <w:vAlign w:val="center"/>
          </w:tcPr>
          <w:p w14:paraId="48C00D4F" w14:textId="77777777" w:rsidR="00403E8B" w:rsidRPr="00B77A92" w:rsidRDefault="00403E8B" w:rsidP="00D343CC">
            <w:pPr>
              <w:pStyle w:val="Tabletext9"/>
              <w:spacing w:before="40" w:after="40"/>
            </w:pPr>
            <w:r w:rsidRPr="00B77A92">
              <w:t>1:2,000</w:t>
            </w:r>
          </w:p>
        </w:tc>
      </w:tr>
      <w:tr w:rsidR="00403E8B" w:rsidRPr="00B77A92" w14:paraId="766A34F8" w14:textId="77777777" w:rsidTr="00450770">
        <w:trPr>
          <w:jc w:val="center"/>
        </w:trPr>
        <w:tc>
          <w:tcPr>
            <w:tcW w:w="1606" w:type="dxa"/>
            <w:vAlign w:val="center"/>
          </w:tcPr>
          <w:p w14:paraId="37B6AF27" w14:textId="77777777" w:rsidR="00403E8B" w:rsidRPr="00B77A92" w:rsidRDefault="00403E8B" w:rsidP="00D343CC">
            <w:pPr>
              <w:pStyle w:val="Tabletext9"/>
              <w:keepNext/>
              <w:spacing w:before="40" w:after="40"/>
            </w:pPr>
            <w:r w:rsidRPr="00B77A92">
              <w:t>1:1,000</w:t>
            </w:r>
          </w:p>
        </w:tc>
      </w:tr>
    </w:tbl>
    <w:p w14:paraId="5FF40CCF" w14:textId="57E6DDD9" w:rsidR="00403E8B" w:rsidRPr="00450770" w:rsidRDefault="00403E8B">
      <w:pPr>
        <w:pStyle w:val="BodyText"/>
        <w:spacing w:before="120" w:after="240"/>
        <w:jc w:val="center"/>
      </w:pPr>
      <w:r w:rsidRPr="00B77A92">
        <w:rPr>
          <w:b/>
          <w:i/>
          <w:sz w:val="16"/>
          <w:szCs w:val="16"/>
        </w:rPr>
        <w:t xml:space="preserve">Table </w:t>
      </w:r>
      <w:r w:rsidRPr="00B77A92">
        <w:rPr>
          <w:b/>
          <w:i/>
          <w:sz w:val="16"/>
          <w:szCs w:val="16"/>
        </w:rPr>
        <w:fldChar w:fldCharType="begin"/>
      </w:r>
      <w:r w:rsidRPr="00B77A92">
        <w:rPr>
          <w:b/>
          <w:i/>
          <w:sz w:val="16"/>
          <w:szCs w:val="16"/>
        </w:rPr>
        <w:instrText xml:space="preserve"> STYLEREF 1 \s </w:instrText>
      </w:r>
      <w:r w:rsidRPr="00B77A92">
        <w:rPr>
          <w:b/>
          <w:i/>
          <w:sz w:val="16"/>
          <w:szCs w:val="16"/>
        </w:rPr>
        <w:fldChar w:fldCharType="separate"/>
      </w:r>
      <w:r w:rsidR="000553AC">
        <w:rPr>
          <w:b/>
          <w:i/>
          <w:noProof/>
          <w:sz w:val="16"/>
          <w:szCs w:val="16"/>
        </w:rPr>
        <w:t>15</w:t>
      </w:r>
      <w:r w:rsidRPr="00B77A92">
        <w:rPr>
          <w:b/>
          <w:i/>
          <w:sz w:val="16"/>
          <w:szCs w:val="16"/>
        </w:rPr>
        <w:fldChar w:fldCharType="end"/>
      </w:r>
      <w:r w:rsidRPr="00B77A92">
        <w:rPr>
          <w:b/>
          <w:i/>
          <w:sz w:val="16"/>
          <w:szCs w:val="16"/>
        </w:rPr>
        <w:t xml:space="preserve">.5 - </w:t>
      </w:r>
      <w:proofErr w:type="spellStart"/>
      <w:r w:rsidRPr="00450770">
        <w:rPr>
          <w:i/>
          <w:iCs/>
        </w:rPr>
        <w:t>minimumDisplayScale</w:t>
      </w:r>
      <w:proofErr w:type="spellEnd"/>
      <w:r w:rsidRPr="00450770">
        <w:t xml:space="preserve"> and </w:t>
      </w:r>
      <w:proofErr w:type="spellStart"/>
      <w:r w:rsidRPr="00450770">
        <w:rPr>
          <w:i/>
          <w:iCs/>
        </w:rPr>
        <w:t>optimumDisplayScale</w:t>
      </w:r>
      <w:proofErr w:type="spellEnd"/>
      <w:r w:rsidRPr="00450770">
        <w:t xml:space="preserve"> values</w:t>
      </w:r>
    </w:p>
    <w:p w14:paraId="4B3D614C" w14:textId="16877B54" w:rsidR="00CF374E" w:rsidRPr="00B812CA" w:rsidRDefault="00CF374E" w:rsidP="00450770">
      <w:pPr>
        <w:pStyle w:val="BodyText"/>
        <w:spacing w:before="120" w:after="240"/>
        <w:rPr>
          <w:bCs/>
          <w:iCs/>
        </w:rPr>
      </w:pPr>
      <w:r w:rsidRPr="00E567B0">
        <w:rPr>
          <w:bCs/>
          <w:iCs/>
          <w:sz w:val="20"/>
        </w:rPr>
        <w:t>The ordering</w:t>
      </w:r>
      <w:r w:rsidR="00045787" w:rsidRPr="00E567B0">
        <w:rPr>
          <w:bCs/>
          <w:iCs/>
          <w:sz w:val="20"/>
        </w:rPr>
        <w:t xml:space="preserve"> and selection</w:t>
      </w:r>
      <w:r w:rsidRPr="00E567B0">
        <w:rPr>
          <w:bCs/>
          <w:iCs/>
          <w:sz w:val="20"/>
        </w:rPr>
        <w:t xml:space="preserve"> of </w:t>
      </w:r>
      <w:r w:rsidRPr="00E567B0">
        <w:rPr>
          <w:b/>
          <w:iCs/>
          <w:sz w:val="20"/>
        </w:rPr>
        <w:t>Data Coverage</w:t>
      </w:r>
      <w:r w:rsidRPr="00E567B0">
        <w:rPr>
          <w:bCs/>
          <w:iCs/>
          <w:sz w:val="20"/>
        </w:rPr>
        <w:t xml:space="preserve"> features by Data Scale, prior to S-101 portrayal is defined fully in</w:t>
      </w:r>
      <w:r w:rsidR="00E567B0" w:rsidRPr="002D7DEE">
        <w:rPr>
          <w:bCs/>
          <w:iCs/>
          <w:sz w:val="20"/>
        </w:rPr>
        <w:t xml:space="preserve"> </w:t>
      </w:r>
      <w:r w:rsidR="00E567B0" w:rsidRPr="002D7DEE">
        <w:rPr>
          <w:bCs/>
          <w:iCs/>
          <w:sz w:val="22"/>
          <w:szCs w:val="22"/>
          <w:highlight w:val="yellow"/>
        </w:rPr>
        <w:fldChar w:fldCharType="begin"/>
      </w:r>
      <w:r w:rsidR="00E567B0" w:rsidRPr="002D7DEE">
        <w:rPr>
          <w:bCs/>
          <w:iCs/>
          <w:sz w:val="22"/>
          <w:szCs w:val="22"/>
          <w:highlight w:val="yellow"/>
        </w:rPr>
        <w:instrText xml:space="preserve"> REF _Ref188629910 \h </w:instrText>
      </w:r>
      <w:r w:rsidR="00E567B0">
        <w:rPr>
          <w:bCs/>
          <w:iCs/>
          <w:sz w:val="22"/>
          <w:szCs w:val="22"/>
          <w:highlight w:val="yellow"/>
        </w:rPr>
        <w:instrText xml:space="preserve"> \* MERGEFORMAT </w:instrText>
      </w:r>
      <w:r w:rsidR="00E567B0" w:rsidRPr="002D7DEE">
        <w:rPr>
          <w:bCs/>
          <w:iCs/>
          <w:sz w:val="22"/>
          <w:szCs w:val="22"/>
          <w:highlight w:val="yellow"/>
        </w:rPr>
      </w:r>
      <w:r w:rsidR="00E567B0" w:rsidRPr="002D7DEE">
        <w:rPr>
          <w:bCs/>
          <w:iCs/>
          <w:sz w:val="22"/>
          <w:szCs w:val="22"/>
          <w:highlight w:val="yellow"/>
        </w:rPr>
        <w:fldChar w:fldCharType="separate"/>
      </w:r>
      <w:r w:rsidR="00E567B0" w:rsidRPr="002D7DEE">
        <w:rPr>
          <w:sz w:val="20"/>
          <w:szCs w:val="22"/>
        </w:rPr>
        <w:t xml:space="preserve">Appendix E – </w:t>
      </w:r>
      <w:r w:rsidR="00E567B0" w:rsidRPr="002D7DEE">
        <w:rPr>
          <w:sz w:val="20"/>
          <w:szCs w:val="22"/>
          <w:lang w:val="en-US"/>
        </w:rPr>
        <w:t>Dataset Loading and Display (Rendering) Algorithms</w:t>
      </w:r>
      <w:r w:rsidR="00E567B0" w:rsidRPr="002D7DEE">
        <w:rPr>
          <w:bCs/>
          <w:iCs/>
          <w:sz w:val="22"/>
          <w:szCs w:val="22"/>
          <w:highlight w:val="yellow"/>
        </w:rPr>
        <w:fldChar w:fldCharType="end"/>
      </w:r>
      <w:r w:rsidR="00931344" w:rsidRPr="002D7DEE">
        <w:rPr>
          <w:bCs/>
          <w:iCs/>
          <w:sz w:val="22"/>
          <w:szCs w:val="22"/>
        </w:rPr>
        <w:t>.</w:t>
      </w:r>
    </w:p>
    <w:p w14:paraId="71EEBD7C" w14:textId="543F29A9" w:rsidR="00FF1663" w:rsidRDefault="00FF1663" w:rsidP="002D7DEE">
      <w:pPr>
        <w:pStyle w:val="Heading2"/>
      </w:pPr>
      <w:bookmarkStart w:id="299" w:name="_Toc175130208"/>
      <w:bookmarkStart w:id="300" w:name="_Ref192503285"/>
      <w:bookmarkStart w:id="301" w:name="_Toc194067110"/>
      <w:bookmarkStart w:id="302" w:name="_Ref49483442"/>
      <w:bookmarkEnd w:id="299"/>
      <w:r w:rsidRPr="00DB7CFE">
        <w:t>Display</w:t>
      </w:r>
      <w:r>
        <w:t xml:space="preserve"> of Non-ENC data layers</w:t>
      </w:r>
      <w:bookmarkEnd w:id="300"/>
      <w:bookmarkEnd w:id="301"/>
      <w:r>
        <w:t xml:space="preserve"> </w:t>
      </w:r>
    </w:p>
    <w:p w14:paraId="2D88D1E3" w14:textId="3479CC8C" w:rsidR="00E4615A" w:rsidRDefault="00FF1663" w:rsidP="002D7DEE">
      <w:pPr>
        <w:spacing w:after="120" w:line="276" w:lineRule="auto"/>
        <w:jc w:val="both"/>
      </w:pPr>
      <w:r>
        <w:t xml:space="preserve">Non-ENC data layers may not contain </w:t>
      </w:r>
      <w:proofErr w:type="spellStart"/>
      <w:r>
        <w:t>DataCoverage</w:t>
      </w:r>
      <w:proofErr w:type="spellEnd"/>
      <w:r>
        <w:t xml:space="preserve"> features. Where the dataset discovery metadata entries for non-ENC datasets contains v</w:t>
      </w:r>
      <w:r w:rsidRPr="00450770">
        <w:t xml:space="preserve">alues </w:t>
      </w:r>
      <w:proofErr w:type="spellStart"/>
      <w:r w:rsidR="00461728" w:rsidRPr="002D7DEE">
        <w:rPr>
          <w:b/>
          <w:bCs/>
          <w:i/>
          <w:iCs/>
        </w:rPr>
        <w:t>minimum</w:t>
      </w:r>
      <w:r w:rsidR="00461728">
        <w:rPr>
          <w:b/>
          <w:bCs/>
          <w:i/>
          <w:iCs/>
        </w:rPr>
        <w:t>D</w:t>
      </w:r>
      <w:r w:rsidR="00461728" w:rsidRPr="002D7DEE">
        <w:rPr>
          <w:b/>
          <w:bCs/>
          <w:i/>
          <w:iCs/>
        </w:rPr>
        <w:t>isplayScale</w:t>
      </w:r>
      <w:proofErr w:type="spellEnd"/>
      <w:r w:rsidR="00461728">
        <w:t xml:space="preserve"> </w:t>
      </w:r>
      <w:r>
        <w:t>and</w:t>
      </w:r>
      <w:r w:rsidRPr="00450770">
        <w:t xml:space="preserve"> </w:t>
      </w:r>
      <w:proofErr w:type="spellStart"/>
      <w:r w:rsidR="00E567B0">
        <w:rPr>
          <w:b/>
          <w:bCs/>
          <w:i/>
          <w:iCs/>
        </w:rPr>
        <w:t>m</w:t>
      </w:r>
      <w:r w:rsidRPr="002D7DEE">
        <w:rPr>
          <w:b/>
          <w:bCs/>
          <w:i/>
          <w:iCs/>
        </w:rPr>
        <w:t>aximumDisplayScale</w:t>
      </w:r>
      <w:proofErr w:type="spellEnd"/>
      <w:r>
        <w:t xml:space="preserve"> these </w:t>
      </w:r>
      <w:r w:rsidRPr="00450770">
        <w:t xml:space="preserve">values define the range of </w:t>
      </w:r>
      <w:r>
        <w:t xml:space="preserve">display </w:t>
      </w:r>
      <w:r w:rsidRPr="00450770">
        <w:t xml:space="preserve">scales </w:t>
      </w:r>
      <w:r>
        <w:t>for</w:t>
      </w:r>
      <w:r w:rsidRPr="00450770">
        <w:t xml:space="preserve"> which </w:t>
      </w:r>
      <w:r>
        <w:t>a non-</w:t>
      </w:r>
      <w:r w:rsidRPr="00450770">
        <w:t xml:space="preserve">ENC </w:t>
      </w:r>
      <w:r>
        <w:t>dataset</w:t>
      </w:r>
      <w:r w:rsidRPr="00450770">
        <w:t xml:space="preserve"> </w:t>
      </w:r>
      <w:r w:rsidR="00C60E86">
        <w:t>is intended to</w:t>
      </w:r>
      <w:r w:rsidR="00C60E86" w:rsidRPr="00450770">
        <w:t xml:space="preserve"> </w:t>
      </w:r>
      <w:r w:rsidRPr="00450770">
        <w:t>be displayed.</w:t>
      </w:r>
      <w:r>
        <w:t xml:space="preserve"> </w:t>
      </w:r>
    </w:p>
    <w:p w14:paraId="3BB770A1" w14:textId="47D327FF" w:rsidR="00E4615A" w:rsidRDefault="00E4615A" w:rsidP="002D7DEE">
      <w:pPr>
        <w:spacing w:after="120" w:line="276" w:lineRule="auto"/>
        <w:jc w:val="both"/>
      </w:pPr>
      <w:r>
        <w:t xml:space="preserve">Where the dataset discovery metadata do not contain values for </w:t>
      </w:r>
      <w:proofErr w:type="spellStart"/>
      <w:r w:rsidRPr="00725AA2">
        <w:rPr>
          <w:b/>
          <w:bCs/>
          <w:rPrChange w:id="303" w:author="jonathan pritchard" w:date="2025-06-02T12:07:00Z" w16du:dateUtc="2025-06-02T11:07:00Z">
            <w:rPr/>
          </w:rPrChange>
        </w:rPr>
        <w:t>minimumDisplayScale</w:t>
      </w:r>
      <w:proofErr w:type="spellEnd"/>
      <w:r>
        <w:t xml:space="preserve"> and </w:t>
      </w:r>
      <w:proofErr w:type="spellStart"/>
      <w:r w:rsidRPr="00725AA2">
        <w:rPr>
          <w:b/>
          <w:bCs/>
          <w:rPrChange w:id="304" w:author="jonathan pritchard" w:date="2025-06-02T12:07:00Z" w16du:dateUtc="2025-06-02T11:07:00Z">
            <w:rPr/>
          </w:rPrChange>
        </w:rPr>
        <w:t>maximumDisplayScale</w:t>
      </w:r>
      <w:proofErr w:type="spellEnd"/>
      <w:r>
        <w:t xml:space="preserve"> </w:t>
      </w:r>
      <w:ins w:id="305" w:author="jonathan pritchard" w:date="2025-06-02T12:06:00Z" w16du:dateUtc="2025-06-02T11:06:00Z">
        <w:r w:rsidR="00725AA2">
          <w:t xml:space="preserve">and the user has requested data to be displayed/used, then </w:t>
        </w:r>
      </w:ins>
      <w:r>
        <w:t>the ECDIS must</w:t>
      </w:r>
      <w:r w:rsidR="00304B37" w:rsidRPr="00304B37">
        <w:t xml:space="preserve"> </w:t>
      </w:r>
      <w:ins w:id="306" w:author="jonathan pritchard" w:date="2025-06-02T12:06:00Z" w16du:dateUtc="2025-06-02T11:06:00Z">
        <w:r w:rsidR="00725AA2">
          <w:t xml:space="preserve">show it by </w:t>
        </w:r>
      </w:ins>
      <w:del w:id="307" w:author="jonathan pritchard" w:date="2025-06-02T12:06:00Z" w16du:dateUtc="2025-06-02T11:06:00Z">
        <w:r w:rsidR="00304B37" w:rsidRPr="00304B37" w:rsidDel="00725AA2">
          <w:delText>display</w:delText>
        </w:r>
        <w:r w:rsidDel="00725AA2">
          <w:delText xml:space="preserve"> the dataset</w:delText>
        </w:r>
        <w:r w:rsidR="00304B37" w:rsidRPr="00304B37" w:rsidDel="00725AA2">
          <w:delText xml:space="preserve"> by </w:delText>
        </w:r>
      </w:del>
      <w:r w:rsidR="00304B37" w:rsidRPr="00304B37">
        <w:t>default but may drop display in the interests of system resources</w:t>
      </w:r>
      <w:r w:rsidR="00304B37">
        <w:t xml:space="preserve">. </w:t>
      </w:r>
    </w:p>
    <w:p w14:paraId="5FEFB5A4" w14:textId="3FA8F724" w:rsidR="00FF1663" w:rsidRPr="00450770" w:rsidRDefault="00FF1663" w:rsidP="002D7DEE">
      <w:pPr>
        <w:spacing w:after="120" w:line="276" w:lineRule="auto"/>
        <w:jc w:val="both"/>
      </w:pPr>
      <w:r>
        <w:t xml:space="preserve">There is no algorithm defined for the selection and rendering of non-ENC </w:t>
      </w:r>
      <w:r w:rsidR="00BB1D20">
        <w:t>data</w:t>
      </w:r>
      <w:r>
        <w:t>.</w:t>
      </w:r>
    </w:p>
    <w:p w14:paraId="07D20E6D" w14:textId="77777777" w:rsidR="00FF1663" w:rsidRPr="00FF1663" w:rsidRDefault="00FF1663" w:rsidP="002D7DEE"/>
    <w:p w14:paraId="4B8E4439" w14:textId="444DA639" w:rsidR="002A10D2" w:rsidRPr="00450770" w:rsidRDefault="002A10D2" w:rsidP="002D7DEE">
      <w:pPr>
        <w:pStyle w:val="Heading2"/>
      </w:pPr>
      <w:bookmarkStart w:id="308" w:name="_Ref188968037"/>
      <w:bookmarkStart w:id="309" w:name="_Toc194067111"/>
      <w:r w:rsidRPr="00450770">
        <w:t>Overscale</w:t>
      </w:r>
      <w:bookmarkEnd w:id="302"/>
      <w:bookmarkEnd w:id="308"/>
      <w:bookmarkEnd w:id="309"/>
    </w:p>
    <w:p w14:paraId="2BDC2A75" w14:textId="5DB59DBB" w:rsidR="002A10D2" w:rsidRPr="00450770" w:rsidRDefault="003910B7" w:rsidP="002D7DEE">
      <w:pPr>
        <w:spacing w:after="120" w:line="276" w:lineRule="auto"/>
        <w:jc w:val="both"/>
      </w:pPr>
      <w:r>
        <w:t>Data is o</w:t>
      </w:r>
      <w:r w:rsidR="002A10D2" w:rsidRPr="00E567B0">
        <w:t xml:space="preserve">verscale </w:t>
      </w:r>
      <w:r>
        <w:t xml:space="preserve">when displayed </w:t>
      </w:r>
      <w:r w:rsidR="00DF3289">
        <w:t xml:space="preserve">at a scale </w:t>
      </w:r>
      <w:r w:rsidR="002A10D2" w:rsidRPr="00E567B0">
        <w:t xml:space="preserve">larger than </w:t>
      </w:r>
      <w:r w:rsidR="00F85690">
        <w:t>its</w:t>
      </w:r>
      <w:r w:rsidR="002A10D2" w:rsidRPr="00E567B0">
        <w:t xml:space="preserve"> </w:t>
      </w:r>
      <w:proofErr w:type="spellStart"/>
      <w:r w:rsidR="00045787" w:rsidRPr="002D7DEE">
        <w:rPr>
          <w:b/>
          <w:bCs/>
          <w:i/>
          <w:iCs/>
        </w:rPr>
        <w:t>optimum</w:t>
      </w:r>
      <w:r w:rsidR="002A10D2" w:rsidRPr="002D7DEE">
        <w:rPr>
          <w:b/>
          <w:bCs/>
          <w:i/>
          <w:iCs/>
        </w:rPr>
        <w:t>DisplayScale</w:t>
      </w:r>
      <w:proofErr w:type="spellEnd"/>
      <w:r w:rsidR="002A10D2" w:rsidRPr="00E567B0">
        <w:t>.</w:t>
      </w:r>
    </w:p>
    <w:p w14:paraId="385585A0" w14:textId="6EE80300" w:rsidR="002A10D2" w:rsidRPr="00450770" w:rsidRDefault="002A10D2" w:rsidP="00024B10">
      <w:pPr>
        <w:pStyle w:val="Heading4"/>
      </w:pPr>
      <w:r w:rsidRPr="00450770">
        <w:t>Overscale Indication</w:t>
      </w:r>
    </w:p>
    <w:p w14:paraId="43F40AAA" w14:textId="7B23C35F" w:rsidR="002A10D2" w:rsidRPr="00450770" w:rsidRDefault="002A10D2" w:rsidP="00916A2A">
      <w:pPr>
        <w:spacing w:after="120" w:line="240" w:lineRule="auto"/>
        <w:jc w:val="both"/>
      </w:pPr>
      <w:r w:rsidRPr="00450770">
        <w:t xml:space="preserve">The overscale indication is intended to remind the mariner that chart errors </w:t>
      </w:r>
      <w:r w:rsidR="00862560">
        <w:t>are</w:t>
      </w:r>
      <w:r w:rsidR="00862560" w:rsidRPr="00450770">
        <w:t xml:space="preserve"> </w:t>
      </w:r>
      <w:r w:rsidR="00916A2A" w:rsidRPr="00450770">
        <w:t xml:space="preserve">magnified </w:t>
      </w:r>
      <w:r w:rsidR="006F52D1">
        <w:t>as</w:t>
      </w:r>
      <w:r w:rsidR="006F52D1" w:rsidRPr="00450770">
        <w:t xml:space="preserve"> </w:t>
      </w:r>
      <w:r w:rsidR="00916A2A" w:rsidRPr="00450770">
        <w:t xml:space="preserve">the </w:t>
      </w:r>
      <w:r w:rsidRPr="00450770">
        <w:t>display scale</w:t>
      </w:r>
      <w:r w:rsidR="006F52D1">
        <w:t xml:space="preserve"> is increased</w:t>
      </w:r>
      <w:r w:rsidRPr="00450770">
        <w:t>.</w:t>
      </w:r>
      <w:r w:rsidR="008972A2">
        <w:t xml:space="preserve"> </w:t>
      </w:r>
      <w:r w:rsidRPr="00450770">
        <w:t xml:space="preserve">A 1 mm error at </w:t>
      </w:r>
      <w:r w:rsidR="00C03878" w:rsidRPr="00C03878">
        <w:t>a display scale</w:t>
      </w:r>
      <w:r w:rsidR="00C03878" w:rsidRPr="00450770">
        <w:t xml:space="preserve"> </w:t>
      </w:r>
      <w:r w:rsidRPr="00450770">
        <w:t>of 1</w:t>
      </w:r>
      <w:r w:rsidR="00317CE2">
        <w:t>:</w:t>
      </w:r>
      <w:r w:rsidRPr="00450770">
        <w:t>20,000</w:t>
      </w:r>
      <w:r w:rsidR="0042425D" w:rsidRPr="00450770">
        <w:t xml:space="preserve"> </w:t>
      </w:r>
      <w:r w:rsidRPr="00450770">
        <w:t>becomes a 1.3 mm error at a display scale of 1</w:t>
      </w:r>
      <w:r w:rsidR="00317CE2">
        <w:t>:</w:t>
      </w:r>
      <w:r w:rsidRPr="00450770">
        <w:t>15,000 and a 2 mm error at 1</w:t>
      </w:r>
      <w:r w:rsidR="00317CE2">
        <w:t>:</w:t>
      </w:r>
      <w:r w:rsidRPr="00450770">
        <w:t>10,000.</w:t>
      </w:r>
      <w:r w:rsidR="00C72695">
        <w:t xml:space="preserve"> The overscale indication is specific to ENC portrayal.</w:t>
      </w:r>
    </w:p>
    <w:p w14:paraId="48C5242F" w14:textId="3CA2776A" w:rsidR="00B73DF0" w:rsidRPr="00450770" w:rsidRDefault="002A10D2" w:rsidP="00916A2A">
      <w:pPr>
        <w:spacing w:after="120" w:line="240" w:lineRule="auto"/>
        <w:jc w:val="both"/>
      </w:pPr>
      <w:r w:rsidRPr="00450770">
        <w:t xml:space="preserve">The overscale factor </w:t>
      </w:r>
      <w:r w:rsidRPr="002D7DEE">
        <w:t>must</w:t>
      </w:r>
      <w:r w:rsidRPr="00450770">
        <w:t xml:space="preserve"> be calculated as</w:t>
      </w:r>
      <w:r w:rsidR="0042425D" w:rsidRPr="00450770">
        <w:t xml:space="preserve"> </w:t>
      </w:r>
      <w:r w:rsidR="00C72695">
        <w:t>:</w:t>
      </w:r>
    </w:p>
    <w:p w14:paraId="2DA6716C" w14:textId="43975734" w:rsidR="00B73DF0" w:rsidRPr="00450770" w:rsidRDefault="002A10D2" w:rsidP="00916A2A">
      <w:pPr>
        <w:spacing w:after="120" w:line="240" w:lineRule="auto"/>
        <w:jc w:val="both"/>
      </w:pPr>
      <w:r w:rsidRPr="00450770">
        <w:t xml:space="preserve">[denominator of the </w:t>
      </w:r>
      <w:proofErr w:type="spellStart"/>
      <w:r w:rsidR="00BB7133" w:rsidRPr="002D7DEE">
        <w:rPr>
          <w:b/>
          <w:bCs/>
          <w:i/>
          <w:iCs/>
        </w:rPr>
        <w:t>optimum</w:t>
      </w:r>
      <w:r w:rsidRPr="002D7DEE">
        <w:rPr>
          <w:b/>
          <w:bCs/>
          <w:i/>
          <w:iCs/>
        </w:rPr>
        <w:t>DisplayScale</w:t>
      </w:r>
      <w:proofErr w:type="spellEnd"/>
      <w:r w:rsidRPr="00450770">
        <w:t>] / [denominator of the mariner</w:t>
      </w:r>
      <w:r w:rsidR="005D2986">
        <w:t>’</w:t>
      </w:r>
      <w:r w:rsidRPr="00450770">
        <w:t>s selected viewing scale]</w:t>
      </w:r>
    </w:p>
    <w:p w14:paraId="0449F6CD" w14:textId="43A4D951" w:rsidR="002A10D2" w:rsidRPr="00450770" w:rsidRDefault="00B73DF0" w:rsidP="00916A2A">
      <w:pPr>
        <w:spacing w:after="120" w:line="240" w:lineRule="auto"/>
        <w:jc w:val="both"/>
      </w:pPr>
      <w:r w:rsidRPr="00450770">
        <w:t xml:space="preserve">and </w:t>
      </w:r>
      <w:r w:rsidR="002A10D2" w:rsidRPr="00450770">
        <w:t>expressed as, for example "X1.3", or "X2" (using the figures in the example above.)</w:t>
      </w:r>
      <w:r w:rsidR="0042425D" w:rsidRPr="00450770">
        <w:t xml:space="preserve"> </w:t>
      </w:r>
    </w:p>
    <w:p w14:paraId="248DBE30" w14:textId="6CEB488C" w:rsidR="002A10D2" w:rsidRPr="00BB7133" w:rsidRDefault="00045787" w:rsidP="00916A2A">
      <w:pPr>
        <w:spacing w:after="120" w:line="240" w:lineRule="auto"/>
        <w:jc w:val="both"/>
      </w:pPr>
      <w:r>
        <w:t>When the overscale factor is &gt; 1 it must</w:t>
      </w:r>
      <w:r w:rsidR="002A10D2" w:rsidRPr="00450770">
        <w:t xml:space="preserve"> be indicated on the same screen as the chart </w:t>
      </w:r>
      <w:r w:rsidR="002A10D2" w:rsidRPr="00BB7133">
        <w:t>display, and treated as display base.</w:t>
      </w:r>
      <w:r w:rsidR="0042425D" w:rsidRPr="00BB7133">
        <w:t xml:space="preserve"> </w:t>
      </w:r>
      <w:r w:rsidR="002A10D2" w:rsidRPr="00BB7133">
        <w:t>Use colour SCLBR.</w:t>
      </w:r>
    </w:p>
    <w:p w14:paraId="6CC5F540" w14:textId="1AA656C9" w:rsidR="002A10D2" w:rsidRPr="00450770" w:rsidRDefault="002A10D2" w:rsidP="00916A2A">
      <w:pPr>
        <w:spacing w:after="120" w:line="240" w:lineRule="auto"/>
        <w:jc w:val="both"/>
      </w:pPr>
      <w:r w:rsidRPr="00BB7133">
        <w:t xml:space="preserve">This overscale indication is required by IMO </w:t>
      </w:r>
      <w:r w:rsidR="00EA2EBA" w:rsidRPr="00BB7133">
        <w:t>Performance Standards</w:t>
      </w:r>
      <w:r w:rsidRPr="00BB7133">
        <w:t xml:space="preserve"> </w:t>
      </w:r>
      <w:r w:rsidR="00EA2EBA" w:rsidRPr="00BB7133">
        <w:t>(</w:t>
      </w:r>
      <w:r w:rsidR="0056040E">
        <w:t>MSC.530(106)/Rev.1</w:t>
      </w:r>
      <w:r w:rsidR="00EA2EBA" w:rsidRPr="00BB7133">
        <w:t>)</w:t>
      </w:r>
      <w:r w:rsidRPr="00BB7133">
        <w:t xml:space="preserve"> </w:t>
      </w:r>
      <w:r w:rsidR="00F20069">
        <w:t>and must be shown whenev</w:t>
      </w:r>
      <w:r w:rsidRPr="00BB7133">
        <w:t xml:space="preserve">er the </w:t>
      </w:r>
      <w:r w:rsidR="0089027E">
        <w:t>over</w:t>
      </w:r>
      <w:r w:rsidRPr="00BB7133">
        <w:t>scale</w:t>
      </w:r>
      <w:r w:rsidR="00BB7133" w:rsidRPr="00BB7133">
        <w:t xml:space="preserve"> </w:t>
      </w:r>
      <w:r w:rsidR="00896649">
        <w:t xml:space="preserve">factor </w:t>
      </w:r>
      <w:r w:rsidR="00BB7133" w:rsidRPr="00BB7133">
        <w:t xml:space="preserve">at </w:t>
      </w:r>
      <w:r w:rsidR="00BB7133" w:rsidRPr="00E567B0">
        <w:t xml:space="preserve">the </w:t>
      </w:r>
      <w:r w:rsidR="00B02B12" w:rsidRPr="002D7DEE">
        <w:t xml:space="preserve">vessel location </w:t>
      </w:r>
      <w:r w:rsidR="00A16052">
        <w:t>(</w:t>
      </w:r>
      <w:r w:rsidR="00B02B12" w:rsidRPr="002D7DEE">
        <w:t>when the vessel is on screen</w:t>
      </w:r>
      <w:r w:rsidR="00A16052">
        <w:t>)</w:t>
      </w:r>
      <w:r w:rsidR="00F20069" w:rsidRPr="002D7DEE">
        <w:t xml:space="preserve">, or at the centre of the screen </w:t>
      </w:r>
      <w:r w:rsidR="00A16052">
        <w:t>(</w:t>
      </w:r>
      <w:r w:rsidR="00F20069" w:rsidRPr="002D7DEE">
        <w:t>when the vessel is not on screen</w:t>
      </w:r>
      <w:r w:rsidR="00A16052">
        <w:t>)</w:t>
      </w:r>
      <w:r w:rsidR="00B02B12" w:rsidRPr="002D7DEE">
        <w:t>,</w:t>
      </w:r>
      <w:r w:rsidRPr="00E567B0">
        <w:t xml:space="preserve"> exceeds</w:t>
      </w:r>
      <w:r w:rsidRPr="00BB7133">
        <w:t xml:space="preserve"> </w:t>
      </w:r>
      <w:r w:rsidR="00EE016D">
        <w:t>1</w:t>
      </w:r>
      <w:r w:rsidR="005E5376" w:rsidRPr="00BB7133">
        <w:t>.</w:t>
      </w:r>
    </w:p>
    <w:p w14:paraId="7392DE27" w14:textId="10450F2D" w:rsidR="002A10D2" w:rsidRPr="00450770" w:rsidRDefault="004A6E2D" w:rsidP="00C8687E">
      <w:pPr>
        <w:pStyle w:val="Heading3"/>
      </w:pPr>
      <w:bookmarkStart w:id="310" w:name="_Toc194067112"/>
      <w:r>
        <w:t xml:space="preserve">Chart </w:t>
      </w:r>
      <w:r w:rsidR="002A10D2" w:rsidRPr="00450770">
        <w:t>Scale boundary</w:t>
      </w:r>
      <w:bookmarkEnd w:id="310"/>
    </w:p>
    <w:p w14:paraId="64616228" w14:textId="61810230" w:rsidR="002A10D2" w:rsidRPr="00450770" w:rsidRDefault="00E567B0" w:rsidP="00632E3E">
      <w:pPr>
        <w:spacing w:after="120" w:line="240" w:lineRule="auto"/>
        <w:jc w:val="both"/>
      </w:pPr>
      <w:r>
        <w:t>W</w:t>
      </w:r>
      <w:r w:rsidR="002A10D2" w:rsidRPr="00450770">
        <w:t xml:space="preserve">here the </w:t>
      </w:r>
      <w:proofErr w:type="spellStart"/>
      <w:r w:rsidR="00962051" w:rsidRPr="002D7DEE">
        <w:rPr>
          <w:b/>
          <w:bCs/>
          <w:i/>
          <w:iCs/>
        </w:rPr>
        <w:t>optimum</w:t>
      </w:r>
      <w:r w:rsidR="002A10D2" w:rsidRPr="002D7DEE">
        <w:rPr>
          <w:b/>
          <w:bCs/>
          <w:i/>
          <w:iCs/>
        </w:rPr>
        <w:t>DisplayScale</w:t>
      </w:r>
      <w:proofErr w:type="spellEnd"/>
      <w:r w:rsidR="002A10D2" w:rsidRPr="00450770">
        <w:t xml:space="preserve"> of the ENC data available changes</w:t>
      </w:r>
      <w:r>
        <w:t xml:space="preserve"> t</w:t>
      </w:r>
      <w:r w:rsidR="002A10D2" w:rsidRPr="00450770">
        <w:t xml:space="preserve">he ECDIS should warn the mariner of upcoming ENC scale change. Only the major changes in </w:t>
      </w:r>
      <w:proofErr w:type="spellStart"/>
      <w:r w:rsidR="00962051" w:rsidRPr="00530F27">
        <w:rPr>
          <w:b/>
          <w:bCs/>
          <w:i/>
          <w:iCs/>
        </w:rPr>
        <w:t>optimumDisplayScale</w:t>
      </w:r>
      <w:proofErr w:type="spellEnd"/>
      <w:r w:rsidR="00962051" w:rsidRPr="00E567B0">
        <w:t xml:space="preserve"> </w:t>
      </w:r>
      <w:r w:rsidR="002A10D2" w:rsidRPr="00E567B0">
        <w:t>resulting from the scale jumping more than three</w:t>
      </w:r>
      <w:r w:rsidR="005E6B56" w:rsidRPr="00E567B0">
        <w:t xml:space="preserve"> steps in</w:t>
      </w:r>
      <w:r w:rsidR="002A10D2" w:rsidRPr="00E567B0">
        <w:t xml:space="preserve"> </w:t>
      </w:r>
      <w:proofErr w:type="spellStart"/>
      <w:r w:rsidR="00962051" w:rsidRPr="00530F27">
        <w:rPr>
          <w:b/>
          <w:bCs/>
          <w:i/>
          <w:iCs/>
        </w:rPr>
        <w:t>optimumDisplayScale</w:t>
      </w:r>
      <w:proofErr w:type="spellEnd"/>
      <w:r w:rsidR="00962051" w:rsidRPr="00E567B0">
        <w:t xml:space="preserve"> </w:t>
      </w:r>
      <w:r w:rsidR="002A10D2" w:rsidRPr="00E567B0">
        <w:t>should be shown.</w:t>
      </w:r>
      <w:r w:rsidR="005E6B56" w:rsidRPr="00E567B0">
        <w:t xml:space="preserve"> The steps are </w:t>
      </w:r>
      <w:r w:rsidR="00513917" w:rsidRPr="002D7DEE">
        <w:t xml:space="preserve">the defined scale bands in the display Loading and </w:t>
      </w:r>
      <w:r w:rsidR="00513917" w:rsidRPr="00C72695">
        <w:t xml:space="preserve">rendering </w:t>
      </w:r>
      <w:r w:rsidR="00C72695" w:rsidRPr="00C72695">
        <w:t xml:space="preserve">Appendix E </w:t>
      </w:r>
      <w:r w:rsidR="00513917" w:rsidRPr="00C72695">
        <w:t>Table 1.</w:t>
      </w:r>
      <w:r w:rsidR="002A10D2" w:rsidRPr="00C72695">
        <w:t xml:space="preserve"> </w:t>
      </w:r>
    </w:p>
    <w:p w14:paraId="06FF94FE" w14:textId="4336E218" w:rsidR="002A10D2" w:rsidRPr="00450770" w:rsidRDefault="002A10D2" w:rsidP="00632E3E">
      <w:pPr>
        <w:spacing w:after="120" w:line="240" w:lineRule="auto"/>
        <w:jc w:val="both"/>
      </w:pPr>
      <w:r w:rsidRPr="00450770">
        <w:t xml:space="preserve">The "chart scale boundaries", where the </w:t>
      </w:r>
      <w:proofErr w:type="spellStart"/>
      <w:r w:rsidR="009A279C" w:rsidRPr="00530F27">
        <w:rPr>
          <w:b/>
          <w:bCs/>
          <w:i/>
          <w:iCs/>
        </w:rPr>
        <w:t>optimumDisplayScale</w:t>
      </w:r>
      <w:proofErr w:type="spellEnd"/>
      <w:r w:rsidR="009A279C" w:rsidRPr="00450770">
        <w:t xml:space="preserve"> </w:t>
      </w:r>
      <w:r w:rsidRPr="00450770">
        <w:t>of the data changes</w:t>
      </w:r>
      <w:r w:rsidR="008A49CB">
        <w:t xml:space="preserve"> by more than three steps</w:t>
      </w:r>
      <w:r w:rsidRPr="00450770">
        <w:t xml:space="preserve">, must be symbolised on the ECDIS display by a </w:t>
      </w:r>
      <w:r w:rsidR="00D15688" w:rsidRPr="00450770">
        <w:t xml:space="preserve">solid </w:t>
      </w:r>
      <w:r w:rsidR="008A09EF" w:rsidRPr="00450770">
        <w:t>0.32mm wide line using colour token CHGRD</w:t>
      </w:r>
      <w:r w:rsidRPr="00450770">
        <w:t>.</w:t>
      </w:r>
      <w:r w:rsidR="0042425D" w:rsidRPr="00450770">
        <w:t xml:space="preserve"> </w:t>
      </w:r>
      <w:r w:rsidRPr="00450770">
        <w:t>Alternatively</w:t>
      </w:r>
      <w:r w:rsidR="00A419BF">
        <w:t>,</w:t>
      </w:r>
      <w:r w:rsidRPr="00450770">
        <w:t xml:space="preserve"> </w:t>
      </w:r>
      <w:proofErr w:type="spellStart"/>
      <w:r w:rsidRPr="00450770">
        <w:t>linestyle</w:t>
      </w:r>
      <w:proofErr w:type="spellEnd"/>
      <w:r w:rsidRPr="00450770">
        <w:t xml:space="preserve"> </w:t>
      </w:r>
      <w:r w:rsidR="008A09EF" w:rsidRPr="00450770">
        <w:t>SCLBDY51</w:t>
      </w:r>
      <w:r w:rsidRPr="00450770">
        <w:t xml:space="preserve"> may be </w:t>
      </w:r>
      <w:r w:rsidRPr="007763CD">
        <w:t>used.</w:t>
      </w:r>
      <w:r w:rsidR="0042425D" w:rsidRPr="007763CD">
        <w:t xml:space="preserve"> </w:t>
      </w:r>
      <w:r w:rsidRPr="007763CD">
        <w:t>The display priority i</w:t>
      </w:r>
      <w:r w:rsidRPr="007763CD">
        <w:rPr>
          <w:color w:val="000000" w:themeColor="text1"/>
        </w:rPr>
        <w:t xml:space="preserve">s </w:t>
      </w:r>
      <w:r w:rsidR="007C3376" w:rsidRPr="007763CD">
        <w:rPr>
          <w:color w:val="000000" w:themeColor="text1"/>
        </w:rPr>
        <w:t>9</w:t>
      </w:r>
      <w:r w:rsidRPr="007763CD">
        <w:rPr>
          <w:color w:val="000000" w:themeColor="text1"/>
        </w:rPr>
        <w:t>;</w:t>
      </w:r>
      <w:r w:rsidRPr="007763CD">
        <w:t xml:space="preserve"> over</w:t>
      </w:r>
      <w:r w:rsidRPr="00450770">
        <w:t>-radar; standard display; viewing group 21030.</w:t>
      </w:r>
    </w:p>
    <w:p w14:paraId="16037C70" w14:textId="7FEE99F6" w:rsidR="002A10D2" w:rsidRPr="00450770" w:rsidRDefault="002A10D2" w:rsidP="00632E3E">
      <w:pPr>
        <w:spacing w:after="120" w:line="240" w:lineRule="auto"/>
        <w:jc w:val="both"/>
      </w:pPr>
      <w:r w:rsidRPr="00450770">
        <w:t xml:space="preserve">When scale boundaries of smaller scale </w:t>
      </w:r>
      <w:r w:rsidRPr="00450770">
        <w:rPr>
          <w:b/>
          <w:bCs/>
        </w:rPr>
        <w:t>Data</w:t>
      </w:r>
      <w:r w:rsidR="00632E3E" w:rsidRPr="00450770">
        <w:rPr>
          <w:b/>
          <w:bCs/>
        </w:rPr>
        <w:t xml:space="preserve"> </w:t>
      </w:r>
      <w:r w:rsidRPr="00450770">
        <w:rPr>
          <w:b/>
          <w:bCs/>
        </w:rPr>
        <w:t>Coverage</w:t>
      </w:r>
      <w:r w:rsidRPr="00450770">
        <w:t xml:space="preserve"> areas overlap larger scale </w:t>
      </w:r>
      <w:r w:rsidRPr="00450770">
        <w:rPr>
          <w:b/>
          <w:bCs/>
        </w:rPr>
        <w:t>Data</w:t>
      </w:r>
      <w:r w:rsidR="00632E3E" w:rsidRPr="00450770">
        <w:rPr>
          <w:b/>
          <w:bCs/>
        </w:rPr>
        <w:t xml:space="preserve"> </w:t>
      </w:r>
      <w:r w:rsidRPr="00450770">
        <w:rPr>
          <w:b/>
          <w:bCs/>
        </w:rPr>
        <w:t>Coverage</w:t>
      </w:r>
      <w:r w:rsidRPr="00450770">
        <w:t xml:space="preserve"> areas, that portion of the scale boundary which intersects the larger scale </w:t>
      </w:r>
      <w:r w:rsidRPr="00450770">
        <w:rPr>
          <w:b/>
          <w:bCs/>
        </w:rPr>
        <w:t>Data</w:t>
      </w:r>
      <w:r w:rsidR="00632E3E" w:rsidRPr="00450770">
        <w:rPr>
          <w:b/>
          <w:bCs/>
        </w:rPr>
        <w:t xml:space="preserve"> </w:t>
      </w:r>
      <w:r w:rsidRPr="00450770">
        <w:rPr>
          <w:b/>
          <w:bCs/>
        </w:rPr>
        <w:t>Coverage</w:t>
      </w:r>
      <w:r w:rsidRPr="00450770">
        <w:t xml:space="preserve"> area should not be visible</w:t>
      </w:r>
      <w:r w:rsidR="00582D25" w:rsidRPr="00450770">
        <w:t>.</w:t>
      </w:r>
    </w:p>
    <w:p w14:paraId="1EC995F4" w14:textId="2D3DC44E" w:rsidR="002A10D2" w:rsidRPr="00450770" w:rsidRDefault="004857B7" w:rsidP="00C8687E">
      <w:pPr>
        <w:pStyle w:val="Heading3"/>
      </w:pPr>
      <w:bookmarkStart w:id="311" w:name="_Toc194067113"/>
      <w:r>
        <w:t>Overscale Pattern</w:t>
      </w:r>
      <w:bookmarkEnd w:id="311"/>
    </w:p>
    <w:p w14:paraId="778993BB" w14:textId="0C7F35D3" w:rsidR="002A10D2" w:rsidRPr="00450770" w:rsidRDefault="002A10D2" w:rsidP="00632E3E">
      <w:pPr>
        <w:spacing w:after="120" w:line="240" w:lineRule="auto"/>
        <w:jc w:val="both"/>
      </w:pPr>
      <w:r w:rsidRPr="00450770">
        <w:t xml:space="preserve">ECDIS displays all chart data at the same </w:t>
      </w:r>
      <w:r w:rsidR="00CF374E" w:rsidRPr="00450770">
        <w:t xml:space="preserve">(mariner selected) viewing </w:t>
      </w:r>
      <w:r w:rsidRPr="00450770">
        <w:t>scale</w:t>
      </w:r>
      <w:r w:rsidRPr="002D7DEE">
        <w:t>. In order to avoid leaving part</w:t>
      </w:r>
      <w:r w:rsidR="00F20069" w:rsidRPr="002D7DEE">
        <w:t>s</w:t>
      </w:r>
      <w:r w:rsidRPr="002D7DEE">
        <w:t xml:space="preserve"> of the display blank,</w:t>
      </w:r>
      <w:r w:rsidRPr="00E567B0">
        <w:t xml:space="preserve"> the display </w:t>
      </w:r>
      <w:r w:rsidR="00F20069" w:rsidRPr="00E567B0">
        <w:t>may</w:t>
      </w:r>
      <w:r w:rsidR="00513917" w:rsidRPr="00E567B0">
        <w:t xml:space="preserve"> </w:t>
      </w:r>
      <w:r w:rsidRPr="00E567B0">
        <w:t>be rendered using data from</w:t>
      </w:r>
      <w:r w:rsidRPr="00117C0F">
        <w:t xml:space="preserve"> multiple datasets</w:t>
      </w:r>
      <w:r w:rsidR="0017170A">
        <w:t xml:space="preserve"> using the algorithm defined </w:t>
      </w:r>
      <w:r w:rsidR="00E567B0" w:rsidRPr="00E567B0">
        <w:rPr>
          <w:bCs/>
          <w:iCs/>
        </w:rPr>
        <w:t>in</w:t>
      </w:r>
      <w:r w:rsidR="00E567B0" w:rsidRPr="00541D1A">
        <w:rPr>
          <w:bCs/>
          <w:iCs/>
        </w:rPr>
        <w:t xml:space="preserve">  </w:t>
      </w:r>
      <w:r w:rsidR="00E567B0" w:rsidRPr="00541D1A">
        <w:rPr>
          <w:bCs/>
          <w:iCs/>
          <w:sz w:val="22"/>
          <w:szCs w:val="22"/>
          <w:highlight w:val="yellow"/>
        </w:rPr>
        <w:fldChar w:fldCharType="begin"/>
      </w:r>
      <w:r w:rsidR="00E567B0" w:rsidRPr="00541D1A">
        <w:rPr>
          <w:bCs/>
          <w:iCs/>
          <w:sz w:val="22"/>
          <w:szCs w:val="22"/>
          <w:highlight w:val="yellow"/>
        </w:rPr>
        <w:instrText xml:space="preserve"> REF _Ref188629910 \h </w:instrText>
      </w:r>
      <w:r w:rsidR="00E567B0">
        <w:rPr>
          <w:bCs/>
          <w:iCs/>
          <w:sz w:val="22"/>
          <w:szCs w:val="22"/>
          <w:highlight w:val="yellow"/>
        </w:rPr>
        <w:instrText xml:space="preserve"> \* MERGEFORMAT </w:instrText>
      </w:r>
      <w:r w:rsidR="00E567B0" w:rsidRPr="00541D1A">
        <w:rPr>
          <w:bCs/>
          <w:iCs/>
          <w:sz w:val="22"/>
          <w:szCs w:val="22"/>
          <w:highlight w:val="yellow"/>
        </w:rPr>
      </w:r>
      <w:r w:rsidR="00E567B0" w:rsidRPr="00541D1A">
        <w:rPr>
          <w:bCs/>
          <w:iCs/>
          <w:sz w:val="22"/>
          <w:szCs w:val="22"/>
          <w:highlight w:val="yellow"/>
        </w:rPr>
        <w:fldChar w:fldCharType="separate"/>
      </w:r>
      <w:r w:rsidR="00E567B0" w:rsidRPr="00541D1A">
        <w:rPr>
          <w:szCs w:val="22"/>
        </w:rPr>
        <w:t xml:space="preserve">Appendix E – </w:t>
      </w:r>
      <w:r w:rsidR="00E567B0" w:rsidRPr="00541D1A">
        <w:rPr>
          <w:szCs w:val="22"/>
          <w:lang w:val="en-US"/>
        </w:rPr>
        <w:t>Dataset Loading and Display (Rendering) Algorithms</w:t>
      </w:r>
      <w:r w:rsidR="00E567B0" w:rsidRPr="00541D1A">
        <w:rPr>
          <w:bCs/>
          <w:iCs/>
          <w:sz w:val="22"/>
          <w:szCs w:val="22"/>
          <w:highlight w:val="yellow"/>
        </w:rPr>
        <w:fldChar w:fldCharType="end"/>
      </w:r>
      <w:r w:rsidR="00E567B0">
        <w:rPr>
          <w:bCs/>
          <w:iCs/>
          <w:sz w:val="22"/>
          <w:szCs w:val="22"/>
        </w:rPr>
        <w:t xml:space="preserve">. </w:t>
      </w:r>
      <w:r w:rsidR="00E567B0">
        <w:t>T</w:t>
      </w:r>
      <w:r w:rsidRPr="00450770">
        <w:t xml:space="preserve">hese datasets may contain </w:t>
      </w:r>
      <w:r w:rsidRPr="00450770">
        <w:rPr>
          <w:b/>
        </w:rPr>
        <w:t>Data</w:t>
      </w:r>
      <w:r w:rsidR="00735361" w:rsidRPr="00450770">
        <w:rPr>
          <w:b/>
        </w:rPr>
        <w:t xml:space="preserve"> </w:t>
      </w:r>
      <w:r w:rsidRPr="00450770">
        <w:rPr>
          <w:b/>
        </w:rPr>
        <w:t>Coverage</w:t>
      </w:r>
      <w:r w:rsidR="00735361" w:rsidRPr="00450770">
        <w:t xml:space="preserve"> area</w:t>
      </w:r>
      <w:r w:rsidRPr="00450770">
        <w:t xml:space="preserve">s with </w:t>
      </w:r>
      <w:r w:rsidR="00513917">
        <w:t>different</w:t>
      </w:r>
      <w:r w:rsidR="00513917" w:rsidRPr="00450770">
        <w:t xml:space="preserve"> </w:t>
      </w:r>
      <w:proofErr w:type="spellStart"/>
      <w:r w:rsidR="009A279C" w:rsidRPr="00530F27">
        <w:rPr>
          <w:b/>
          <w:bCs/>
          <w:i/>
          <w:iCs/>
        </w:rPr>
        <w:t>optimumDisplayScale</w:t>
      </w:r>
      <w:proofErr w:type="spellEnd"/>
      <w:r w:rsidRPr="00450770">
        <w:t>.</w:t>
      </w:r>
    </w:p>
    <w:p w14:paraId="08042A4C" w14:textId="2B8C7D20" w:rsidR="00587BD5" w:rsidRDefault="002A10D2" w:rsidP="00632E3E">
      <w:pPr>
        <w:spacing w:after="120" w:line="240" w:lineRule="auto"/>
        <w:jc w:val="both"/>
      </w:pPr>
      <w:r w:rsidRPr="00117C0F">
        <w:t xml:space="preserve">The </w:t>
      </w:r>
      <w:r w:rsidR="00546445" w:rsidRPr="00117C0F">
        <w:t xml:space="preserve">area fill </w:t>
      </w:r>
      <w:r w:rsidRPr="00117C0F">
        <w:t>OVERSC0</w:t>
      </w:r>
      <w:r w:rsidRPr="00C72695">
        <w:t xml:space="preserve">1 must be used to indicate </w:t>
      </w:r>
      <w:r w:rsidRPr="00C72695">
        <w:rPr>
          <w:b/>
        </w:rPr>
        <w:t>Data</w:t>
      </w:r>
      <w:r w:rsidR="00735361" w:rsidRPr="00C72695">
        <w:rPr>
          <w:b/>
        </w:rPr>
        <w:t xml:space="preserve"> </w:t>
      </w:r>
      <w:r w:rsidRPr="00C72695">
        <w:rPr>
          <w:b/>
        </w:rPr>
        <w:t>Coverage</w:t>
      </w:r>
      <w:r w:rsidRPr="00C72695">
        <w:t xml:space="preserve"> areas displayed larger than the </w:t>
      </w:r>
      <w:proofErr w:type="spellStart"/>
      <w:r w:rsidR="0017170A" w:rsidRPr="00530F27">
        <w:rPr>
          <w:b/>
          <w:bCs/>
          <w:i/>
          <w:iCs/>
        </w:rPr>
        <w:t>m</w:t>
      </w:r>
      <w:r w:rsidR="004857B7" w:rsidRPr="00530F27">
        <w:rPr>
          <w:b/>
          <w:bCs/>
          <w:i/>
          <w:iCs/>
        </w:rPr>
        <w:t>aximumDisplayScale</w:t>
      </w:r>
      <w:proofErr w:type="spellEnd"/>
      <w:r w:rsidR="004857B7" w:rsidRPr="00C72695">
        <w:t>,</w:t>
      </w:r>
      <w:r w:rsidRPr="00C72695">
        <w:t xml:space="preserve"> </w:t>
      </w:r>
      <w:r w:rsidR="004857B7" w:rsidRPr="00C72695">
        <w:t xml:space="preserve">when </w:t>
      </w:r>
      <w:r w:rsidRPr="00C72695">
        <w:t xml:space="preserve">the area </w:t>
      </w:r>
      <w:r w:rsidR="00587BD5" w:rsidRPr="00C72695">
        <w:t xml:space="preserve">has been </w:t>
      </w:r>
      <w:r w:rsidR="004857B7" w:rsidRPr="00C72695">
        <w:t xml:space="preserve">selected for </w:t>
      </w:r>
      <w:r w:rsidRPr="00C72695">
        <w:t>display by the ECDIS in order to avoid leaving that portion of the display blank</w:t>
      </w:r>
      <w:r w:rsidR="00587BD5" w:rsidRPr="00C72695">
        <w:t>.</w:t>
      </w:r>
      <w:r w:rsidR="0017170A" w:rsidRPr="00C72695">
        <w:t xml:space="preserve"> These </w:t>
      </w:r>
      <w:r w:rsidR="00587BD5" w:rsidRPr="00C72695">
        <w:t xml:space="preserve">Data Coverage areas </w:t>
      </w:r>
      <w:r w:rsidR="0017170A" w:rsidRPr="00C72695">
        <w:t xml:space="preserve">are those </w:t>
      </w:r>
      <w:r w:rsidR="00587BD5" w:rsidRPr="00C72695">
        <w:t xml:space="preserve">selected after stage 3.b </w:t>
      </w:r>
      <w:r w:rsidR="00C72695">
        <w:t xml:space="preserve">is reached </w:t>
      </w:r>
      <w:r w:rsidR="00587BD5" w:rsidRPr="00C72695">
        <w:t xml:space="preserve">in the </w:t>
      </w:r>
      <w:proofErr w:type="spellStart"/>
      <w:r w:rsidR="00587BD5" w:rsidRPr="00C72695">
        <w:t>SelectDataCoverages</w:t>
      </w:r>
      <w:proofErr w:type="spellEnd"/>
      <w:r w:rsidR="00587BD5" w:rsidRPr="00C72695">
        <w:t xml:space="preserve"> function</w:t>
      </w:r>
      <w:r w:rsidR="00E567B0" w:rsidRPr="00C72695">
        <w:rPr>
          <w:bCs/>
          <w:iCs/>
        </w:rPr>
        <w:t xml:space="preserve"> in </w:t>
      </w:r>
      <w:r w:rsidR="00E567B0" w:rsidRPr="00C72695">
        <w:rPr>
          <w:bCs/>
          <w:iCs/>
          <w:sz w:val="22"/>
          <w:szCs w:val="22"/>
        </w:rPr>
        <w:fldChar w:fldCharType="begin"/>
      </w:r>
      <w:r w:rsidR="00E567B0" w:rsidRPr="00C72695">
        <w:rPr>
          <w:bCs/>
          <w:iCs/>
          <w:sz w:val="22"/>
          <w:szCs w:val="22"/>
        </w:rPr>
        <w:instrText xml:space="preserve"> REF _Ref188629910 \h  \* MERGEFORMAT </w:instrText>
      </w:r>
      <w:r w:rsidR="00E567B0" w:rsidRPr="00C72695">
        <w:rPr>
          <w:bCs/>
          <w:iCs/>
          <w:sz w:val="22"/>
          <w:szCs w:val="22"/>
        </w:rPr>
      </w:r>
      <w:r w:rsidR="00E567B0" w:rsidRPr="00C72695">
        <w:rPr>
          <w:bCs/>
          <w:iCs/>
          <w:sz w:val="22"/>
          <w:szCs w:val="22"/>
        </w:rPr>
        <w:fldChar w:fldCharType="separate"/>
      </w:r>
      <w:r w:rsidR="00E567B0" w:rsidRPr="00C72695">
        <w:rPr>
          <w:szCs w:val="22"/>
        </w:rPr>
        <w:t xml:space="preserve">Appendix E – </w:t>
      </w:r>
      <w:r w:rsidR="00E567B0" w:rsidRPr="00C72695">
        <w:rPr>
          <w:szCs w:val="22"/>
          <w:lang w:val="en-US"/>
        </w:rPr>
        <w:t>Dataset Loading and Display (Rendering) Algorithms</w:t>
      </w:r>
      <w:r w:rsidR="00E567B0" w:rsidRPr="00C72695">
        <w:rPr>
          <w:bCs/>
          <w:iCs/>
          <w:sz w:val="22"/>
          <w:szCs w:val="22"/>
        </w:rPr>
        <w:fldChar w:fldCharType="end"/>
      </w:r>
      <w:r w:rsidR="0017170A">
        <w:t>.</w:t>
      </w:r>
    </w:p>
    <w:p w14:paraId="1DF9F2C0" w14:textId="47A8F643" w:rsidR="002A10D2" w:rsidRPr="00450770" w:rsidRDefault="0017170A" w:rsidP="00632E3E">
      <w:pPr>
        <w:spacing w:after="120" w:line="240" w:lineRule="auto"/>
        <w:jc w:val="both"/>
      </w:pPr>
      <w:r>
        <w:t xml:space="preserve">For example, </w:t>
      </w:r>
      <w:r w:rsidR="009C0BE1">
        <w:t>a</w:t>
      </w:r>
      <w:r>
        <w:t xml:space="preserve">n </w:t>
      </w:r>
      <w:r w:rsidR="002A10D2" w:rsidRPr="00450770">
        <w:t>overscale situation arises when the ship approaches a scale boundary from a larger to a smaller scale ENC, typically when leaving harbour.</w:t>
      </w:r>
      <w:r w:rsidR="0042425D" w:rsidRPr="00450770">
        <w:t xml:space="preserve"> </w:t>
      </w:r>
      <w:r w:rsidR="002A10D2" w:rsidRPr="00450770">
        <w:t>In combining data from the large scale and the small scale ENCs to generate a display at the larger scale, the ECDIS will have "grossly enlarged" the small scale data.</w:t>
      </w:r>
    </w:p>
    <w:p w14:paraId="18E270A4" w14:textId="5E6C2F8C" w:rsidR="002A10D2" w:rsidRPr="00450770" w:rsidRDefault="002A10D2" w:rsidP="00632E3E">
      <w:pPr>
        <w:spacing w:after="120" w:line="240" w:lineRule="auto"/>
        <w:jc w:val="both"/>
      </w:pPr>
      <w:del w:id="312" w:author="jonathan pritchard" w:date="2025-06-02T12:07:00Z" w16du:dateUtc="2025-06-02T11:07:00Z">
        <w:r w:rsidRPr="00450770" w:rsidDel="00725AA2">
          <w:delText>In addition to drawing the scale boundaries, t</w:delText>
        </w:r>
      </w:del>
      <w:ins w:id="313" w:author="jonathan pritchard" w:date="2025-06-02T12:07:00Z" w16du:dateUtc="2025-06-02T11:07:00Z">
        <w:r w:rsidR="00725AA2">
          <w:t>T</w:t>
        </w:r>
      </w:ins>
      <w:r w:rsidRPr="00450770">
        <w:t xml:space="preserve">he "grossly overscale" part of the display </w:t>
      </w:r>
      <w:r w:rsidR="00214374" w:rsidRPr="00450770">
        <w:t xml:space="preserve">must </w:t>
      </w:r>
      <w:r w:rsidRPr="00450770">
        <w:t xml:space="preserve">be identified with </w:t>
      </w:r>
      <w:r w:rsidR="00546445" w:rsidRPr="00450770">
        <w:t xml:space="preserve">area fill </w:t>
      </w:r>
      <w:r w:rsidRPr="00450770">
        <w:t>OVERSC01, as illustrated</w:t>
      </w:r>
      <w:r w:rsidR="00735361" w:rsidRPr="00450770">
        <w:t xml:space="preserve"> in Figure 1</w:t>
      </w:r>
      <w:r w:rsidRPr="00450770">
        <w:t>.</w:t>
      </w:r>
      <w:r w:rsidR="0042425D" w:rsidRPr="00450770">
        <w:t xml:space="preserve"> </w:t>
      </w:r>
    </w:p>
    <w:p w14:paraId="7876EC88" w14:textId="5164C4E1" w:rsidR="00E567B0" w:rsidRDefault="00B17B0C" w:rsidP="00E567B0">
      <w:pPr>
        <w:keepNext/>
        <w:spacing w:line="240" w:lineRule="auto"/>
        <w:jc w:val="center"/>
      </w:pPr>
      <w:bookmarkStart w:id="314" w:name="_Ref45642442"/>
      <w:r w:rsidRPr="00B17B0C">
        <w:lastRenderedPageBreak/>
        <w:t xml:space="preserve"> </w:t>
      </w:r>
      <w:r>
        <w:rPr>
          <w:noProof/>
        </w:rPr>
        <w:drawing>
          <wp:inline distT="0" distB="0" distL="0" distR="0" wp14:anchorId="481B2C6A" wp14:editId="3D852FD5">
            <wp:extent cx="4754880" cy="2430780"/>
            <wp:effectExtent l="0" t="0" r="7620" b="7620"/>
            <wp:docPr id="2099229906" name="Picture 10" descr="Image 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review"/>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754880" cy="2430780"/>
                    </a:xfrm>
                    <a:prstGeom prst="rect">
                      <a:avLst/>
                    </a:prstGeom>
                    <a:noFill/>
                    <a:ln>
                      <a:noFill/>
                    </a:ln>
                  </pic:spPr>
                </pic:pic>
              </a:graphicData>
            </a:graphic>
          </wp:inline>
        </w:drawing>
      </w:r>
    </w:p>
    <w:p w14:paraId="2C38D67B" w14:textId="63C55056" w:rsidR="00117C0F" w:rsidRPr="002D7DEE" w:rsidRDefault="00E567B0" w:rsidP="002D7DEE">
      <w:pPr>
        <w:pStyle w:val="Caption"/>
        <w:jc w:val="center"/>
        <w:rPr>
          <w:highlight w:val="yellow"/>
        </w:rPr>
      </w:pPr>
      <w:r>
        <w:t xml:space="preserve">Figure </w:t>
      </w:r>
      <w:r>
        <w:fldChar w:fldCharType="begin"/>
      </w:r>
      <w:r>
        <w:instrText xml:space="preserve"> SEQ Figure \* ARABIC </w:instrText>
      </w:r>
      <w:r>
        <w:fldChar w:fldCharType="separate"/>
      </w:r>
      <w:r>
        <w:rPr>
          <w:noProof/>
        </w:rPr>
        <w:t>1</w:t>
      </w:r>
      <w:r>
        <w:fldChar w:fldCharType="end"/>
      </w:r>
      <w:r>
        <w:t xml:space="preserve">: </w:t>
      </w:r>
      <w:r w:rsidRPr="002D1873">
        <w:t>Illustration of overscale display</w:t>
      </w:r>
    </w:p>
    <w:bookmarkEnd w:id="314"/>
    <w:p w14:paraId="480C389F" w14:textId="0AE27F8B" w:rsidR="008D10ED" w:rsidRPr="002C3AE5" w:rsidRDefault="008D10ED" w:rsidP="00AA1762">
      <w:pPr>
        <w:spacing w:after="120" w:line="240" w:lineRule="auto"/>
        <w:jc w:val="both"/>
      </w:pPr>
      <w:r w:rsidRPr="002C3AE5">
        <w:t xml:space="preserve">In this context, "grossly enlarged" and "grossly overscale" should be taken to mean that the display scale is enlarged/overscale with respect to the </w:t>
      </w:r>
      <w:proofErr w:type="spellStart"/>
      <w:r w:rsidRPr="00530F27">
        <w:rPr>
          <w:b/>
          <w:bCs/>
          <w:i/>
          <w:iCs/>
        </w:rPr>
        <w:t>maximumDisplayScale</w:t>
      </w:r>
      <w:proofErr w:type="spellEnd"/>
      <w:r w:rsidRPr="002C3AE5">
        <w:t xml:space="preserve">. For example, at the left edge of  the display scale of 1/12,500 is larger than the </w:t>
      </w:r>
      <w:proofErr w:type="spellStart"/>
      <w:r w:rsidRPr="00530F27">
        <w:rPr>
          <w:b/>
          <w:bCs/>
          <w:i/>
          <w:iCs/>
        </w:rPr>
        <w:t>maximumDisplayScale</w:t>
      </w:r>
      <w:proofErr w:type="spellEnd"/>
      <w:r w:rsidRPr="002C3AE5">
        <w:t xml:space="preserve"> of 1/50,000, and so the overscale pattern is required.</w:t>
      </w:r>
    </w:p>
    <w:p w14:paraId="0A578FEC" w14:textId="0ACDA125" w:rsidR="00A36BF3" w:rsidRPr="002C3AE5" w:rsidRDefault="002A10D2" w:rsidP="00AA1762">
      <w:pPr>
        <w:spacing w:after="120" w:line="240" w:lineRule="auto"/>
        <w:jc w:val="both"/>
      </w:pPr>
      <w:r w:rsidRPr="002C3AE5">
        <w:t>Note that in this situation the OVERSC01</w:t>
      </w:r>
      <w:r w:rsidR="00546445" w:rsidRPr="002C3AE5">
        <w:t xml:space="preserve"> area fill</w:t>
      </w:r>
      <w:r w:rsidRPr="002C3AE5">
        <w:t xml:space="preserve"> should only be shown on the area compiled from the smaller scale ENC.  If the area from the larger scale ENC is also overscale, this should be indicated</w:t>
      </w:r>
      <w:r w:rsidR="00F20069">
        <w:t xml:space="preserve"> only</w:t>
      </w:r>
      <w:r w:rsidRPr="002C3AE5">
        <w:t xml:space="preserve"> by the "overscale indication". The OVERSC01</w:t>
      </w:r>
      <w:r w:rsidR="00546445" w:rsidRPr="002C3AE5">
        <w:t xml:space="preserve"> area fill</w:t>
      </w:r>
      <w:r w:rsidRPr="002C3AE5">
        <w:t xml:space="preserve"> should not be shown on the part of the display taken from the larger scale ENC</w:t>
      </w:r>
      <w:r w:rsidR="008972A2" w:rsidRPr="002C3AE5">
        <w:t xml:space="preserve"> </w:t>
      </w:r>
    </w:p>
    <w:p w14:paraId="485851D7" w14:textId="0FB9BF08" w:rsidR="002A10D2" w:rsidRPr="00D76083" w:rsidRDefault="002A10D2" w:rsidP="00AA1762">
      <w:pPr>
        <w:spacing w:after="120" w:line="240" w:lineRule="auto"/>
        <w:jc w:val="both"/>
      </w:pPr>
      <w:r w:rsidRPr="002D7DEE">
        <w:t xml:space="preserve">For example if the display scale </w:t>
      </w:r>
      <w:r w:rsidR="00513917" w:rsidRPr="002D7DEE">
        <w:t>(MSVS) 1:3,500 is selected,</w:t>
      </w:r>
      <w:r w:rsidRPr="002D7DEE">
        <w:t xml:space="preserve"> the area of </w:t>
      </w:r>
      <w:proofErr w:type="spellStart"/>
      <w:r w:rsidR="009A279C" w:rsidRPr="00530F27">
        <w:rPr>
          <w:b/>
          <w:bCs/>
          <w:i/>
          <w:iCs/>
        </w:rPr>
        <w:t>optimum</w:t>
      </w:r>
      <w:r w:rsidR="00117C0F" w:rsidRPr="00530F27">
        <w:rPr>
          <w:b/>
          <w:bCs/>
          <w:i/>
          <w:iCs/>
        </w:rPr>
        <w:t>D</w:t>
      </w:r>
      <w:r w:rsidR="009A279C" w:rsidRPr="00530F27">
        <w:rPr>
          <w:b/>
          <w:bCs/>
          <w:i/>
          <w:iCs/>
        </w:rPr>
        <w:t>isplay</w:t>
      </w:r>
      <w:r w:rsidR="00117C0F" w:rsidRPr="00530F27">
        <w:rPr>
          <w:b/>
          <w:bCs/>
          <w:i/>
          <w:iCs/>
        </w:rPr>
        <w:t>S</w:t>
      </w:r>
      <w:r w:rsidR="009A279C" w:rsidRPr="00530F27">
        <w:rPr>
          <w:b/>
          <w:bCs/>
          <w:i/>
          <w:iCs/>
        </w:rPr>
        <w:t>cale</w:t>
      </w:r>
      <w:proofErr w:type="spellEnd"/>
      <w:r w:rsidR="009A279C" w:rsidRPr="002D7DEE" w:rsidDel="009A279C">
        <w:t xml:space="preserve"> </w:t>
      </w:r>
      <w:r w:rsidRPr="002D7DEE">
        <w:t>1</w:t>
      </w:r>
      <w:r w:rsidR="00513917" w:rsidRPr="002D7DEE">
        <w:t>:</w:t>
      </w:r>
      <w:r w:rsidRPr="002D7DEE">
        <w:t>12,500 would have an overscale indication of X 3.6 but would have no OVERSC01</w:t>
      </w:r>
      <w:r w:rsidR="00214FE6" w:rsidRPr="002D7DEE">
        <w:t xml:space="preserve"> area fill</w:t>
      </w:r>
      <w:r w:rsidRPr="002D7DEE">
        <w:t>.</w:t>
      </w:r>
    </w:p>
    <w:p w14:paraId="72BD321A" w14:textId="2C827F5A" w:rsidR="002A10D2" w:rsidRPr="00450770" w:rsidRDefault="002A10D2" w:rsidP="00C8687E">
      <w:pPr>
        <w:pStyle w:val="Heading3"/>
      </w:pPr>
      <w:bookmarkStart w:id="315" w:name="_Ref49483424"/>
      <w:bookmarkStart w:id="316" w:name="_Toc194067114"/>
      <w:r w:rsidRPr="00450770">
        <w:t xml:space="preserve">Larger </w:t>
      </w:r>
      <w:r w:rsidR="0029068F" w:rsidRPr="00450770">
        <w:t>s</w:t>
      </w:r>
      <w:r w:rsidRPr="00450770">
        <w:t xml:space="preserve">cale </w:t>
      </w:r>
      <w:r w:rsidR="0029068F" w:rsidRPr="00450770">
        <w:t>d</w:t>
      </w:r>
      <w:r w:rsidRPr="00450770">
        <w:t xml:space="preserve">ata </w:t>
      </w:r>
      <w:r w:rsidR="0029068F" w:rsidRPr="00450770">
        <w:t>a</w:t>
      </w:r>
      <w:r w:rsidRPr="00450770">
        <w:t>vailable</w:t>
      </w:r>
      <w:bookmarkEnd w:id="315"/>
      <w:bookmarkEnd w:id="316"/>
    </w:p>
    <w:p w14:paraId="5AFF2DFD" w14:textId="76497D46" w:rsidR="00A36BF3" w:rsidRPr="00450770" w:rsidRDefault="002A10D2" w:rsidP="00AA1762">
      <w:pPr>
        <w:spacing w:after="120" w:line="240" w:lineRule="auto"/>
        <w:jc w:val="both"/>
      </w:pPr>
      <w:r w:rsidRPr="002D7DEE">
        <w:t>As the mariner</w:t>
      </w:r>
      <w:r w:rsidR="00FD24F2" w:rsidRPr="002D7DEE">
        <w:t>’</w:t>
      </w:r>
      <w:r w:rsidRPr="002D7DEE">
        <w:t xml:space="preserve">s display window moves and begins to cover </w:t>
      </w:r>
      <w:ins w:id="317" w:author="jonathan pritchard" w:date="2025-06-02T12:07:00Z" w16du:dateUtc="2025-06-02T11:07:00Z">
        <w:r w:rsidR="00725AA2">
          <w:t xml:space="preserve">a </w:t>
        </w:r>
      </w:ins>
      <w:ins w:id="318" w:author="jonathan pritchard" w:date="2025-06-02T12:08:00Z" w16du:dateUtc="2025-06-02T11:08:00Z">
        <w:r w:rsidR="00725AA2">
          <w:t>data coverage</w:t>
        </w:r>
      </w:ins>
      <w:ins w:id="319" w:author="jonathan pritchard" w:date="2025-06-02T12:07:00Z" w16du:dateUtc="2025-06-02T11:07:00Z">
        <w:r w:rsidR="00725AA2">
          <w:t xml:space="preserve"> feature</w:t>
        </w:r>
      </w:ins>
      <w:del w:id="320" w:author="jonathan pritchard" w:date="2025-06-02T12:07:00Z" w16du:dateUtc="2025-06-02T11:07:00Z">
        <w:r w:rsidRPr="00725AA2" w:rsidDel="00725AA2">
          <w:delText>an</w:delText>
        </w:r>
        <w:r w:rsidRPr="00826214" w:rsidDel="00725AA2">
          <w:delText xml:space="preserve"> ENC</w:delText>
        </w:r>
      </w:del>
      <w:r w:rsidRPr="00826214">
        <w:t xml:space="preserve"> that is of a larger </w:t>
      </w:r>
      <w:proofErr w:type="spellStart"/>
      <w:r w:rsidR="009A279C" w:rsidRPr="00826214">
        <w:rPr>
          <w:b/>
          <w:bCs/>
          <w:i/>
          <w:iCs/>
        </w:rPr>
        <w:t>optimumDisplayScale</w:t>
      </w:r>
      <w:proofErr w:type="spellEnd"/>
      <w:r w:rsidRPr="00826214">
        <w:t>, the ECDIS must indicate</w:t>
      </w:r>
      <w:r w:rsidR="00A36BF3" w:rsidRPr="00826214">
        <w:t xml:space="preserve"> when the ship’s position enters the larger scale </w:t>
      </w:r>
      <w:del w:id="321" w:author="jonathan pritchard" w:date="2025-06-02T12:08:00Z" w16du:dateUtc="2025-06-02T11:08:00Z">
        <w:r w:rsidR="00A36BF3" w:rsidRPr="00826214" w:rsidDel="00725AA2">
          <w:delText>ENC</w:delText>
        </w:r>
      </w:del>
      <w:ins w:id="322" w:author="jonathan pritchard" w:date="2025-06-02T12:08:00Z" w16du:dateUtc="2025-06-02T11:08:00Z">
        <w:r w:rsidR="00725AA2">
          <w:t>data coverage</w:t>
        </w:r>
      </w:ins>
      <w:r w:rsidR="00A36BF3" w:rsidRPr="00826214">
        <w:t xml:space="preserve">, as required by </w:t>
      </w:r>
      <w:r w:rsidR="0056040E" w:rsidRPr="00826214">
        <w:t>MSC.530(106)/Rev.1</w:t>
      </w:r>
      <w:r w:rsidR="00A36BF3" w:rsidRPr="00826214">
        <w:t xml:space="preserve"> 6.1.2.</w:t>
      </w:r>
    </w:p>
    <w:p w14:paraId="1F4D25D6" w14:textId="77777777" w:rsidR="00AA1762" w:rsidRPr="00450770" w:rsidRDefault="00AA1762" w:rsidP="00AA1762">
      <w:pPr>
        <w:spacing w:after="120" w:line="240" w:lineRule="auto"/>
        <w:jc w:val="both"/>
      </w:pPr>
    </w:p>
    <w:p w14:paraId="7878CFA3" w14:textId="2CAC36FA" w:rsidR="00910006" w:rsidRPr="00450770" w:rsidRDefault="00910006" w:rsidP="00DB7CFE">
      <w:pPr>
        <w:pStyle w:val="Heading2"/>
      </w:pPr>
      <w:bookmarkStart w:id="323" w:name="_Ref49376543"/>
      <w:bookmarkStart w:id="324" w:name="_Toc194067115"/>
      <w:r w:rsidRPr="00450770">
        <w:t>Graphical indexes</w:t>
      </w:r>
      <w:bookmarkEnd w:id="323"/>
      <w:bookmarkEnd w:id="324"/>
    </w:p>
    <w:p w14:paraId="704627B5" w14:textId="1C88F51F" w:rsidR="00910895" w:rsidRPr="00450770" w:rsidRDefault="002A10D2" w:rsidP="00C8687E">
      <w:pPr>
        <w:pStyle w:val="Heading3"/>
      </w:pPr>
      <w:bookmarkStart w:id="325" w:name="_Ref45727559"/>
      <w:bookmarkStart w:id="326" w:name="_Toc194067116"/>
      <w:r w:rsidRPr="00450770">
        <w:t xml:space="preserve">Graphical </w:t>
      </w:r>
      <w:r w:rsidR="0029068F" w:rsidRPr="00450770">
        <w:t>i</w:t>
      </w:r>
      <w:r w:rsidRPr="00450770">
        <w:t>ndex</w:t>
      </w:r>
      <w:r w:rsidR="00910895" w:rsidRPr="00450770">
        <w:t>es</w:t>
      </w:r>
      <w:r w:rsidRPr="00450770">
        <w:t xml:space="preserve"> of </w:t>
      </w:r>
      <w:r w:rsidR="00FA3CC0" w:rsidRPr="00450770">
        <w:t>ENCs</w:t>
      </w:r>
      <w:bookmarkEnd w:id="325"/>
      <w:bookmarkEnd w:id="326"/>
    </w:p>
    <w:p w14:paraId="1A519016" w14:textId="52024ADB" w:rsidR="00D66CA5" w:rsidRPr="00B77A92" w:rsidRDefault="00910895" w:rsidP="00AA1762">
      <w:pPr>
        <w:spacing w:after="120" w:line="240" w:lineRule="auto"/>
        <w:jc w:val="both"/>
      </w:pPr>
      <w:r w:rsidRPr="00B77A92">
        <w:t xml:space="preserve">The system </w:t>
      </w:r>
      <w:r w:rsidR="00C8687E" w:rsidRPr="00B77A92">
        <w:rPr>
          <w:b/>
          <w:bCs/>
        </w:rPr>
        <w:t xml:space="preserve">must </w:t>
      </w:r>
      <w:r w:rsidRPr="00B77A92">
        <w:t>be capable of displaying a graphical index of ENC</w:t>
      </w:r>
      <w:r w:rsidR="00D66CA5" w:rsidRPr="00B77A92">
        <w:t>s</w:t>
      </w:r>
      <w:r w:rsidR="00D66CA5" w:rsidRPr="00B77A92">
        <w:rPr>
          <w:strike/>
        </w:rPr>
        <w:t xml:space="preserve">. </w:t>
      </w:r>
    </w:p>
    <w:p w14:paraId="5E933842" w14:textId="6716CA5D" w:rsidR="00C46349" w:rsidRDefault="00D66CA5" w:rsidP="00AA1762">
      <w:pPr>
        <w:spacing w:after="120" w:line="240" w:lineRule="auto"/>
        <w:jc w:val="both"/>
      </w:pPr>
      <w:r w:rsidRPr="00450770">
        <w:t xml:space="preserve">All </w:t>
      </w:r>
      <w:r w:rsidRPr="00B77A92">
        <w:t>d</w:t>
      </w:r>
      <w:r w:rsidRPr="00450770">
        <w:t xml:space="preserve">atasets </w:t>
      </w:r>
      <w:r w:rsidR="00A2747F" w:rsidRPr="00B77A92">
        <w:t xml:space="preserve">installed on the system </w:t>
      </w:r>
      <w:r w:rsidR="00C8687E" w:rsidRPr="00B77A92">
        <w:t>must</w:t>
      </w:r>
      <w:r w:rsidR="00AF6AD6" w:rsidRPr="00B77A92">
        <w:t xml:space="preserve"> </w:t>
      </w:r>
      <w:r w:rsidR="00A2747F" w:rsidRPr="00B77A92">
        <w:t xml:space="preserve">be included in the graphical index. </w:t>
      </w:r>
    </w:p>
    <w:p w14:paraId="3B0383E9" w14:textId="764BF854" w:rsidR="004F0771" w:rsidRPr="00B77A92" w:rsidRDefault="004F0771" w:rsidP="00AA1762">
      <w:pPr>
        <w:spacing w:after="120" w:line="240" w:lineRule="auto"/>
        <w:jc w:val="both"/>
      </w:pPr>
      <w:r>
        <w:t>Additionally:</w:t>
      </w:r>
    </w:p>
    <w:p w14:paraId="58B07EC9" w14:textId="26934A6F" w:rsidR="00A36BF3" w:rsidRDefault="00D66CA5" w:rsidP="00A36BF3">
      <w:pPr>
        <w:pStyle w:val="ListParagraph"/>
        <w:numPr>
          <w:ilvl w:val="0"/>
          <w:numId w:val="157"/>
        </w:numPr>
        <w:spacing w:after="120" w:line="240" w:lineRule="auto"/>
        <w:jc w:val="both"/>
      </w:pPr>
      <w:r w:rsidRPr="00826214">
        <w:t xml:space="preserve">ENC </w:t>
      </w:r>
      <w:r w:rsidR="00A2747F" w:rsidRPr="00826214">
        <w:t>Discovery</w:t>
      </w:r>
      <w:r w:rsidR="00A2747F" w:rsidRPr="00B77A92">
        <w:t xml:space="preserve"> metadata from </w:t>
      </w:r>
      <w:r w:rsidR="007B6A6F" w:rsidRPr="00B77A92">
        <w:t>E</w:t>
      </w:r>
      <w:r w:rsidR="00A2747F" w:rsidRPr="00B77A92">
        <w:t xml:space="preserve">xchange </w:t>
      </w:r>
      <w:r w:rsidR="007B6A6F" w:rsidRPr="00B77A92">
        <w:t>C</w:t>
      </w:r>
      <w:r w:rsidR="00A2747F" w:rsidRPr="00B77A92">
        <w:t xml:space="preserve">atalogue files in </w:t>
      </w:r>
      <w:r w:rsidR="007B6A6F" w:rsidRPr="00B77A92">
        <w:t>E</w:t>
      </w:r>
      <w:r w:rsidR="00A2747F" w:rsidRPr="00B77A92">
        <w:t xml:space="preserve">xchange </w:t>
      </w:r>
      <w:r w:rsidR="007B6A6F" w:rsidRPr="00B77A92">
        <w:t>S</w:t>
      </w:r>
      <w:r w:rsidR="00A2747F" w:rsidRPr="00B77A92">
        <w:t>ets</w:t>
      </w:r>
    </w:p>
    <w:p w14:paraId="4035F0F2" w14:textId="7B9B42A9" w:rsidR="00826214" w:rsidRDefault="00A36BF3" w:rsidP="002D7DEE">
      <w:pPr>
        <w:pStyle w:val="ListParagraph"/>
        <w:numPr>
          <w:ilvl w:val="0"/>
          <w:numId w:val="157"/>
        </w:numPr>
        <w:spacing w:after="120" w:line="240" w:lineRule="auto"/>
        <w:jc w:val="both"/>
      </w:pPr>
      <w:r>
        <w:t>I</w:t>
      </w:r>
      <w:r w:rsidR="00D66CA5" w:rsidRPr="00B77A92">
        <w:t xml:space="preserve">nstalled </w:t>
      </w:r>
      <w:r w:rsidR="00C46349" w:rsidRPr="00450770">
        <w:t xml:space="preserve">S-128 </w:t>
      </w:r>
      <w:r w:rsidR="00D66CA5" w:rsidRPr="00450770">
        <w:t>datasets</w:t>
      </w:r>
      <w:r w:rsidR="00826214">
        <w:t xml:space="preserve"> </w:t>
      </w:r>
      <w:r w:rsidR="004F0771">
        <w:t xml:space="preserve">(data which may be available, but which is not installed) </w:t>
      </w:r>
      <w:r>
        <w:t>m</w:t>
      </w:r>
      <w:r w:rsidR="00AF6AD6" w:rsidRPr="00B77A92">
        <w:t>ay</w:t>
      </w:r>
      <w:r w:rsidR="00D66CA5" w:rsidRPr="00450770">
        <w:t xml:space="preserve"> </w:t>
      </w:r>
      <w:r w:rsidR="00A2747F" w:rsidRPr="00B77A92">
        <w:t>be used</w:t>
      </w:r>
      <w:r w:rsidR="00F65057" w:rsidRPr="00B812CA">
        <w:t xml:space="preserve"> </w:t>
      </w:r>
      <w:r>
        <w:t xml:space="preserve">to generate ENC graphical index </w:t>
      </w:r>
      <w:r w:rsidR="00D66CA5" w:rsidRPr="00B812CA">
        <w:t xml:space="preserve">as long as the graphical </w:t>
      </w:r>
      <w:r w:rsidR="00D66CA5" w:rsidRPr="00D76083">
        <w:t xml:space="preserve">index </w:t>
      </w:r>
      <w:r w:rsidR="00F65057" w:rsidRPr="00D76083">
        <w:t>distinguish</w:t>
      </w:r>
      <w:r w:rsidR="00D66CA5" w:rsidRPr="00D76083">
        <w:t>es them</w:t>
      </w:r>
      <w:r w:rsidR="00F65057" w:rsidRPr="00D76083">
        <w:t xml:space="preserve"> from </w:t>
      </w:r>
      <w:r w:rsidRPr="00D76083">
        <w:t xml:space="preserve">the </w:t>
      </w:r>
      <w:r w:rsidR="00F65057" w:rsidRPr="00D76083">
        <w:t>data</w:t>
      </w:r>
      <w:r w:rsidR="00D66CA5" w:rsidRPr="00D76083">
        <w:t>sets</w:t>
      </w:r>
      <w:r w:rsidR="00F65057" w:rsidRPr="00D76083">
        <w:t xml:space="preserve"> installed on the system</w:t>
      </w:r>
      <w:r w:rsidR="00D66CA5" w:rsidRPr="00D76083">
        <w:t>.</w:t>
      </w:r>
      <w:r w:rsidRPr="00D76083">
        <w:t xml:space="preserve"> </w:t>
      </w:r>
    </w:p>
    <w:p w14:paraId="1D072915" w14:textId="0E595265" w:rsidR="003937A2" w:rsidRPr="00D76083" w:rsidRDefault="003937A2" w:rsidP="00826214">
      <w:pPr>
        <w:spacing w:after="120" w:line="240" w:lineRule="auto"/>
        <w:jc w:val="both"/>
      </w:pPr>
      <w:r w:rsidRPr="00D76083">
        <w:t xml:space="preserve">The description of dataset extents in </w:t>
      </w:r>
      <w:r w:rsidR="00A36BF3" w:rsidRPr="00D76083">
        <w:t xml:space="preserve">S-101 </w:t>
      </w:r>
      <w:r w:rsidRPr="00D76083">
        <w:t xml:space="preserve">ENC discovery metadata in exchange catalogue files uses a fixed format, described </w:t>
      </w:r>
      <w:r w:rsidRPr="00A74A4F">
        <w:t xml:space="preserve">in Appendix </w:t>
      </w:r>
      <w:r w:rsidR="00A74A4F" w:rsidRPr="00530F27">
        <w:t>F</w:t>
      </w:r>
      <w:r w:rsidRPr="00A74A4F">
        <w:t>.</w:t>
      </w:r>
    </w:p>
    <w:p w14:paraId="7B7C4C8E" w14:textId="13BAB00E" w:rsidR="00A36BF3" w:rsidRPr="00450770" w:rsidRDefault="00A36BF3">
      <w:pPr>
        <w:spacing w:after="120" w:line="240" w:lineRule="auto"/>
      </w:pPr>
      <w:r w:rsidRPr="00D76083">
        <w:t xml:space="preserve">It must be possible to individually select the display of </w:t>
      </w:r>
      <w:r w:rsidR="00AA76AA">
        <w:t xml:space="preserve">the graphical index entries for the </w:t>
      </w:r>
      <w:r w:rsidRPr="00D76083">
        <w:t>installed S-57 and S-101 ENCs. The display of each data product must be differentiated.</w:t>
      </w:r>
    </w:p>
    <w:p w14:paraId="55BAFFA5" w14:textId="77777777" w:rsidR="00EC17AE" w:rsidRPr="00450770" w:rsidRDefault="00EC17AE" w:rsidP="00B812CA">
      <w:pPr>
        <w:spacing w:after="120" w:line="240" w:lineRule="auto"/>
      </w:pPr>
    </w:p>
    <w:p w14:paraId="570B89FF" w14:textId="3282D785" w:rsidR="00AF63FF" w:rsidRDefault="00AF63FF" w:rsidP="00226D98">
      <w:pPr>
        <w:pStyle w:val="Heading3"/>
      </w:pPr>
      <w:bookmarkStart w:id="327" w:name="_Ref45727563"/>
      <w:bookmarkStart w:id="328" w:name="_Toc194067117"/>
      <w:r w:rsidRPr="00450770">
        <w:lastRenderedPageBreak/>
        <w:t>Graphical indexes of other S-100 products</w:t>
      </w:r>
      <w:bookmarkEnd w:id="327"/>
      <w:bookmarkEnd w:id="328"/>
    </w:p>
    <w:p w14:paraId="68FD5F3A" w14:textId="58BC70D5" w:rsidR="00377E3F" w:rsidRPr="00E567B0" w:rsidRDefault="00A4022E" w:rsidP="002D7DEE">
      <w:pPr>
        <w:rPr>
          <w:strike/>
        </w:rPr>
      </w:pPr>
      <w:r w:rsidRPr="00E567B0">
        <w:t xml:space="preserve">The ECDIS must additionally implement a capability for displaying graphical indexes of S-102 and S-104 data products, and </w:t>
      </w:r>
      <w:r w:rsidR="00AF63FF" w:rsidRPr="00E567B0">
        <w:t xml:space="preserve">may implement a graphical index of </w:t>
      </w:r>
      <w:r w:rsidRPr="00E567B0">
        <w:t xml:space="preserve">other </w:t>
      </w:r>
      <w:r w:rsidR="00AF63FF" w:rsidRPr="00E567B0">
        <w:t>non-ENC data products</w:t>
      </w:r>
    </w:p>
    <w:p w14:paraId="12298C92" w14:textId="4500BE75" w:rsidR="00A4022E" w:rsidRDefault="00377E3F" w:rsidP="007B6A6F">
      <w:pPr>
        <w:spacing w:after="120" w:line="240" w:lineRule="auto"/>
        <w:jc w:val="both"/>
      </w:pPr>
      <w:r w:rsidRPr="00E567B0">
        <w:t>If the system displays graphical indexes for different products simultaneously</w:t>
      </w:r>
      <w:r w:rsidR="00A4022E" w:rsidRPr="00E567B0">
        <w:t xml:space="preserve"> it must be possible to individually select the display of each supported data product. The display of each supported dat</w:t>
      </w:r>
      <w:r w:rsidR="00F52FB0">
        <w:t>a</w:t>
      </w:r>
      <w:r w:rsidR="00A4022E" w:rsidRPr="00E567B0">
        <w:t xml:space="preserve"> product shall be differentiated.</w:t>
      </w:r>
    </w:p>
    <w:p w14:paraId="22856E97" w14:textId="6B27E20D" w:rsidR="00910006" w:rsidRPr="00B77A92" w:rsidRDefault="00910006" w:rsidP="00DB7CFE">
      <w:pPr>
        <w:pStyle w:val="Heading2"/>
      </w:pPr>
      <w:bookmarkStart w:id="329" w:name="_Toc187673070"/>
      <w:bookmarkStart w:id="330" w:name="_Toc187673302"/>
      <w:bookmarkStart w:id="331" w:name="_Toc188368657"/>
      <w:bookmarkStart w:id="332" w:name="_Toc188621859"/>
      <w:bookmarkStart w:id="333" w:name="_Toc188950440"/>
      <w:bookmarkStart w:id="334" w:name="_Toc188968356"/>
      <w:bookmarkStart w:id="335" w:name="_Toc188968581"/>
      <w:bookmarkStart w:id="336" w:name="_Toc175130216"/>
      <w:bookmarkStart w:id="337" w:name="_Toc175130217"/>
      <w:bookmarkStart w:id="338" w:name="_Toc194067118"/>
      <w:bookmarkEnd w:id="329"/>
      <w:bookmarkEnd w:id="330"/>
      <w:bookmarkEnd w:id="331"/>
      <w:bookmarkEnd w:id="332"/>
      <w:bookmarkEnd w:id="333"/>
      <w:bookmarkEnd w:id="334"/>
      <w:bookmarkEnd w:id="335"/>
      <w:bookmarkEnd w:id="336"/>
      <w:bookmarkEnd w:id="337"/>
      <w:r w:rsidRPr="00B77A92">
        <w:t>Limits of data</w:t>
      </w:r>
      <w:bookmarkEnd w:id="338"/>
    </w:p>
    <w:p w14:paraId="1971E9CE" w14:textId="0B2AE818" w:rsidR="00115385" w:rsidRPr="00450770" w:rsidRDefault="007B18E6" w:rsidP="00115385">
      <w:pPr>
        <w:pStyle w:val="Heading3"/>
      </w:pPr>
      <w:bookmarkStart w:id="339" w:name="_Ref45730411"/>
      <w:bookmarkStart w:id="340" w:name="_Toc194067119"/>
      <w:r w:rsidRPr="00450770">
        <w:t xml:space="preserve">ENC </w:t>
      </w:r>
      <w:r w:rsidR="00115385" w:rsidRPr="00450770">
        <w:t>No data areas</w:t>
      </w:r>
      <w:bookmarkEnd w:id="339"/>
      <w:bookmarkEnd w:id="340"/>
    </w:p>
    <w:p w14:paraId="7C79065A" w14:textId="2BD46F45" w:rsidR="006577E0" w:rsidRPr="00D76083" w:rsidRDefault="006577E0" w:rsidP="00115385">
      <w:pPr>
        <w:spacing w:after="120" w:line="240" w:lineRule="auto"/>
        <w:jc w:val="both"/>
      </w:pPr>
      <w:r w:rsidRPr="00450770">
        <w:t xml:space="preserve">The ECDIS must fill any areas in which there is no </w:t>
      </w:r>
      <w:r w:rsidRPr="00D76083">
        <w:t xml:space="preserve">installed ENC coverage using area pattern NODATA03, using colour token NODTA. These areas are defined as no data areas. </w:t>
      </w:r>
    </w:p>
    <w:p w14:paraId="5EE7E8E2" w14:textId="5D850966" w:rsidR="00115385" w:rsidRPr="00D76083" w:rsidRDefault="006577E0" w:rsidP="00115385">
      <w:pPr>
        <w:spacing w:after="120" w:line="240" w:lineRule="auto"/>
        <w:jc w:val="both"/>
      </w:pPr>
      <w:r w:rsidRPr="00D76083">
        <w:t>The</w:t>
      </w:r>
      <w:r w:rsidR="00115385" w:rsidRPr="00D76083">
        <w:t xml:space="preserve"> indication </w:t>
      </w:r>
      <w:r w:rsidR="00115385" w:rsidRPr="00D76083">
        <w:rPr>
          <w:b/>
          <w:bCs/>
        </w:rPr>
        <w:t>"</w:t>
      </w:r>
      <w:bookmarkStart w:id="341" w:name="_Hlk188952838"/>
      <w:r w:rsidR="007763CD">
        <w:rPr>
          <w:b/>
          <w:bCs/>
          <w:i/>
          <w:iCs/>
        </w:rPr>
        <w:t>No ENC Available</w:t>
      </w:r>
      <w:r w:rsidR="00115385" w:rsidRPr="00D76083">
        <w:t xml:space="preserve">" </w:t>
      </w:r>
      <w:r w:rsidRPr="00D76083">
        <w:t xml:space="preserve">must </w:t>
      </w:r>
      <w:bookmarkEnd w:id="341"/>
      <w:r w:rsidRPr="00D76083">
        <w:t>be shown</w:t>
      </w:r>
      <w:r w:rsidR="00115385" w:rsidRPr="00D76083">
        <w:t xml:space="preserve"> if the display includes</w:t>
      </w:r>
      <w:r w:rsidRPr="00D76083">
        <w:t xml:space="preserve"> areas in which there are</w:t>
      </w:r>
      <w:r w:rsidR="00115385" w:rsidRPr="00D76083">
        <w:t xml:space="preserve"> waters </w:t>
      </w:r>
      <w:r w:rsidRPr="00D76083">
        <w:t>with</w:t>
      </w:r>
      <w:r w:rsidR="00115385" w:rsidRPr="00D76083">
        <w:t xml:space="preserve"> no ENCs </w:t>
      </w:r>
      <w:r w:rsidRPr="00D76083">
        <w:t>installed</w:t>
      </w:r>
      <w:r w:rsidR="004A6E2D">
        <w:t>.</w:t>
      </w:r>
      <w:r w:rsidR="001A3949" w:rsidRPr="00D76083">
        <w:t xml:space="preserve"> </w:t>
      </w:r>
    </w:p>
    <w:p w14:paraId="40BB63AA" w14:textId="5E8D3639" w:rsidR="00115385" w:rsidRPr="00450770" w:rsidRDefault="00115385" w:rsidP="00115385">
      <w:pPr>
        <w:spacing w:after="120" w:line="240" w:lineRule="auto"/>
        <w:jc w:val="both"/>
      </w:pPr>
      <w:r w:rsidRPr="00D76083">
        <w:t xml:space="preserve">An indication that the mariner must refer to the official chart </w:t>
      </w:r>
      <w:r w:rsidR="006577E0" w:rsidRPr="00D76083">
        <w:t>must also</w:t>
      </w:r>
      <w:r w:rsidRPr="00D76083">
        <w:t xml:space="preserve"> be given whenever line style NONHODAT appears on the display, or whenever the display is comprised of other</w:t>
      </w:r>
      <w:r w:rsidRPr="00B812CA">
        <w:t xml:space="preserve"> than ENC data</w:t>
      </w:r>
      <w:r w:rsidR="006577E0" w:rsidRPr="00450770">
        <w:t xml:space="preserve"> </w:t>
      </w:r>
      <w:r w:rsidR="00A4022E">
        <w:t xml:space="preserve">as specified by Section </w:t>
      </w:r>
      <w:r w:rsidR="00A4022E">
        <w:fldChar w:fldCharType="begin"/>
      </w:r>
      <w:r w:rsidR="00A4022E">
        <w:instrText xml:space="preserve"> REF _Ref179768848 \r \h </w:instrText>
      </w:r>
      <w:r w:rsidR="00A4022E">
        <w:fldChar w:fldCharType="separate"/>
      </w:r>
      <w:r w:rsidR="00D76083">
        <w:t>9.1.1</w:t>
      </w:r>
      <w:r w:rsidR="00A4022E">
        <w:fldChar w:fldCharType="end"/>
      </w:r>
      <w:r w:rsidRPr="00450770">
        <w:t>.</w:t>
      </w:r>
    </w:p>
    <w:p w14:paraId="4DC1DFAF" w14:textId="4CC863CF" w:rsidR="002A10D2" w:rsidRPr="00D76083" w:rsidRDefault="002A10D2" w:rsidP="00226D98">
      <w:pPr>
        <w:pStyle w:val="Heading3"/>
      </w:pPr>
      <w:bookmarkStart w:id="342" w:name="_Toc194067120"/>
      <w:r w:rsidRPr="00D76083">
        <w:t xml:space="preserve">Limit of </w:t>
      </w:r>
      <w:r w:rsidR="00CF6F82">
        <w:t>official</w:t>
      </w:r>
      <w:r w:rsidRPr="00D76083">
        <w:t xml:space="preserve"> </w:t>
      </w:r>
      <w:r w:rsidR="004B305C" w:rsidRPr="00D76083">
        <w:t xml:space="preserve">S-101 </w:t>
      </w:r>
      <w:r w:rsidRPr="00D76083">
        <w:t>data</w:t>
      </w:r>
      <w:r w:rsidR="004B305C" w:rsidRPr="00D76083">
        <w:t xml:space="preserve"> and </w:t>
      </w:r>
      <w:r w:rsidR="00CF6F82">
        <w:t xml:space="preserve">non official S-101 </w:t>
      </w:r>
      <w:r w:rsidR="004B305C" w:rsidRPr="00D76083">
        <w:t>data</w:t>
      </w:r>
      <w:r w:rsidR="00C1640C" w:rsidRPr="00D76083">
        <w:t xml:space="preserve"> </w:t>
      </w:r>
      <w:bookmarkEnd w:id="342"/>
    </w:p>
    <w:p w14:paraId="21AF0B2D" w14:textId="55F81F14" w:rsidR="002A10D2" w:rsidRPr="00D76083" w:rsidRDefault="002A10D2" w:rsidP="0008472D">
      <w:pPr>
        <w:spacing w:after="120" w:line="240" w:lineRule="auto"/>
        <w:jc w:val="both"/>
      </w:pPr>
      <w:r w:rsidRPr="00D76083">
        <w:t xml:space="preserve">The </w:t>
      </w:r>
      <w:r w:rsidR="009F52AF" w:rsidRPr="00D76083">
        <w:t>limit</w:t>
      </w:r>
      <w:r w:rsidRPr="00D76083">
        <w:t xml:space="preserve"> of </w:t>
      </w:r>
      <w:r w:rsidR="00CF6F82">
        <w:t>official</w:t>
      </w:r>
      <w:r w:rsidR="00CF6F82" w:rsidRPr="00D76083">
        <w:t xml:space="preserve"> </w:t>
      </w:r>
      <w:r w:rsidR="004B305C" w:rsidRPr="00D76083">
        <w:t>S-101</w:t>
      </w:r>
      <w:r w:rsidRPr="00D76083">
        <w:t xml:space="preserve"> data on th</w:t>
      </w:r>
      <w:r w:rsidR="00FA3CC0" w:rsidRPr="00D76083">
        <w:t>e</w:t>
      </w:r>
      <w:r w:rsidRPr="00D76083">
        <w:t xml:space="preserve"> graphical index defines the limit of </w:t>
      </w:r>
      <w:r w:rsidR="00CF6F82">
        <w:t>official</w:t>
      </w:r>
      <w:r w:rsidR="00CF6F82" w:rsidRPr="00D76083">
        <w:t xml:space="preserve"> </w:t>
      </w:r>
      <w:r w:rsidRPr="00D76083">
        <w:t>ENC coverage.</w:t>
      </w:r>
      <w:r w:rsidR="008F1A27" w:rsidRPr="00D76083">
        <w:t xml:space="preserve"> The definition of </w:t>
      </w:r>
      <w:r w:rsidR="00CF6F82">
        <w:t>official</w:t>
      </w:r>
      <w:r w:rsidR="00CF6F82" w:rsidRPr="00D76083">
        <w:t xml:space="preserve"> </w:t>
      </w:r>
      <w:r w:rsidR="008F1A27" w:rsidRPr="00D76083">
        <w:t xml:space="preserve">data as opposed to </w:t>
      </w:r>
      <w:r w:rsidR="00CF6F82">
        <w:t>non official</w:t>
      </w:r>
      <w:r w:rsidR="00CF6F82" w:rsidRPr="00D76083">
        <w:t xml:space="preserve"> </w:t>
      </w:r>
      <w:r w:rsidR="008F1A27" w:rsidRPr="00D76083">
        <w:t xml:space="preserve">data is contained in </w:t>
      </w:r>
      <w:r w:rsidR="008F1A27" w:rsidRPr="00DF6704">
        <w:fldChar w:fldCharType="begin"/>
      </w:r>
      <w:r w:rsidR="008F1A27" w:rsidRPr="00D76083">
        <w:instrText xml:space="preserve"> REF _Ref178773055 \r \h </w:instrText>
      </w:r>
      <w:r w:rsidR="00FB5B93" w:rsidRPr="00D76083">
        <w:instrText xml:space="preserve"> \* MERGEFORMAT </w:instrText>
      </w:r>
      <w:r w:rsidR="008F1A27" w:rsidRPr="00DF6704">
        <w:fldChar w:fldCharType="separate"/>
      </w:r>
      <w:r w:rsidR="00FB64A7">
        <w:t>9.1.1</w:t>
      </w:r>
      <w:r w:rsidR="008F1A27" w:rsidRPr="00DF6704">
        <w:fldChar w:fldCharType="end"/>
      </w:r>
      <w:r w:rsidRPr="00D76083">
        <w:t xml:space="preserve"> </w:t>
      </w:r>
    </w:p>
    <w:p w14:paraId="39AD5C80" w14:textId="1CA767DC" w:rsidR="002A10D2" w:rsidRPr="00D76083" w:rsidRDefault="002A10D2" w:rsidP="0008472D">
      <w:pPr>
        <w:spacing w:after="120" w:line="240" w:lineRule="auto"/>
        <w:jc w:val="both"/>
      </w:pPr>
      <w:r w:rsidRPr="00D76083">
        <w:t>The appearance of the “No data” colour (</w:t>
      </w:r>
      <w:r w:rsidR="0021340E" w:rsidRPr="00D76083">
        <w:t xml:space="preserve">colour token </w:t>
      </w:r>
      <w:r w:rsidRPr="00D76083">
        <w:t xml:space="preserve">NODTA) and  NODATA03 </w:t>
      </w:r>
      <w:r w:rsidR="0021340E" w:rsidRPr="00D76083">
        <w:t xml:space="preserve">area fill </w:t>
      </w:r>
      <w:r w:rsidR="00FA5784" w:rsidRPr="00D76083">
        <w:t xml:space="preserve">(see </w:t>
      </w:r>
      <w:r w:rsidR="00705A00" w:rsidRPr="00DF6704">
        <w:fldChar w:fldCharType="begin"/>
      </w:r>
      <w:r w:rsidR="00705A00" w:rsidRPr="00D76083">
        <w:instrText xml:space="preserve"> REF _Ref45730411 \r \h </w:instrText>
      </w:r>
      <w:r w:rsidR="0008472D" w:rsidRPr="00D76083">
        <w:instrText xml:space="preserve"> \* MERGEFORMAT </w:instrText>
      </w:r>
      <w:r w:rsidR="00705A00" w:rsidRPr="00DF6704">
        <w:fldChar w:fldCharType="separate"/>
      </w:r>
      <w:r w:rsidR="00FB64A7">
        <w:t>12.5.1</w:t>
      </w:r>
      <w:r w:rsidR="00705A00" w:rsidRPr="00DF6704">
        <w:fldChar w:fldCharType="end"/>
      </w:r>
      <w:r w:rsidR="00FA5784" w:rsidRPr="00D76083">
        <w:t xml:space="preserve">) </w:t>
      </w:r>
      <w:r w:rsidRPr="00D76083">
        <w:t xml:space="preserve">will indicate the end of </w:t>
      </w:r>
      <w:r w:rsidR="00CF6F82">
        <w:t>official</w:t>
      </w:r>
      <w:r w:rsidR="00CF6F82" w:rsidRPr="00D76083">
        <w:t xml:space="preserve"> </w:t>
      </w:r>
      <w:r w:rsidRPr="00D76083">
        <w:t>data.</w:t>
      </w:r>
    </w:p>
    <w:p w14:paraId="590867A2" w14:textId="1FCADF0B" w:rsidR="002A10D2" w:rsidRPr="00D76083" w:rsidRDefault="002A10D2" w:rsidP="0008472D">
      <w:pPr>
        <w:spacing w:after="120" w:line="240" w:lineRule="auto"/>
        <w:jc w:val="both"/>
      </w:pPr>
      <w:r w:rsidRPr="00D76083">
        <w:t>If non-</w:t>
      </w:r>
      <w:r w:rsidR="00CF6F82">
        <w:t>official</w:t>
      </w:r>
      <w:r w:rsidRPr="00D76083">
        <w:t xml:space="preserve"> </w:t>
      </w:r>
      <w:r w:rsidR="00775DDD" w:rsidRPr="00D76083">
        <w:t xml:space="preserve">chart </w:t>
      </w:r>
      <w:r w:rsidRPr="00D76083">
        <w:t xml:space="preserve">data is shown on the ECDIS display, its boundary </w:t>
      </w:r>
      <w:r w:rsidR="002C3002" w:rsidRPr="00D76083">
        <w:t xml:space="preserve">must </w:t>
      </w:r>
      <w:r w:rsidRPr="00D76083">
        <w:t xml:space="preserve">be </w:t>
      </w:r>
      <w:r w:rsidR="00CB20FE" w:rsidRPr="00D76083">
        <w:t>demarcated</w:t>
      </w:r>
      <w:r w:rsidRPr="00D76083">
        <w:t xml:space="preserve"> by the line</w:t>
      </w:r>
      <w:r w:rsidR="0021340E" w:rsidRPr="00D76083">
        <w:t xml:space="preserve"> </w:t>
      </w:r>
      <w:r w:rsidRPr="00D76083">
        <w:t>style NONHODAT. Note that the NONHODAT</w:t>
      </w:r>
      <w:r w:rsidR="00926B94" w:rsidRPr="00D76083">
        <w:t xml:space="preserve"> line style</w:t>
      </w:r>
      <w:r w:rsidRPr="00D76083">
        <w:t xml:space="preserve"> is a “one-sided” line and the boundary of the non</w:t>
      </w:r>
      <w:r w:rsidR="00CF6F82">
        <w:t xml:space="preserve"> official</w:t>
      </w:r>
      <w:r w:rsidRPr="00D76083">
        <w:t xml:space="preserve"> data must be drawn according to S-101 rules to ensure that the diagonal stroke of the line is on the non</w:t>
      </w:r>
      <w:r w:rsidR="00CF6F82">
        <w:t xml:space="preserve"> official</w:t>
      </w:r>
      <w:r w:rsidRPr="00D76083">
        <w:t xml:space="preserve"> data side of the line.</w:t>
      </w:r>
      <w:r w:rsidR="00CB20FE" w:rsidRPr="00D76083">
        <w:t xml:space="preserve"> </w:t>
      </w:r>
      <w:r w:rsidRPr="00D76083">
        <w:t>The non</w:t>
      </w:r>
      <w:r w:rsidR="00CF6F82">
        <w:t xml:space="preserve"> official</w:t>
      </w:r>
      <w:r w:rsidRPr="00D76083">
        <w:t xml:space="preserve"> data boundary </w:t>
      </w:r>
      <w:r w:rsidR="00926B94" w:rsidRPr="00D76083">
        <w:t xml:space="preserve">indicated by the </w:t>
      </w:r>
      <w:r w:rsidRPr="00D76083">
        <w:t>NONHODAT</w:t>
      </w:r>
      <w:r w:rsidR="00926B94" w:rsidRPr="00D76083">
        <w:t xml:space="preserve"> line style</w:t>
      </w:r>
      <w:r w:rsidRPr="00D76083">
        <w:t xml:space="preserve"> serves to separate </w:t>
      </w:r>
      <w:r w:rsidR="00CF6F82">
        <w:t xml:space="preserve">official </w:t>
      </w:r>
      <w:r w:rsidRPr="00D76083">
        <w:t>ENC data from non</w:t>
      </w:r>
      <w:r w:rsidR="00CF6F82">
        <w:t xml:space="preserve"> official</w:t>
      </w:r>
      <w:r w:rsidRPr="00D76083">
        <w:t xml:space="preserve"> chart information.</w:t>
      </w:r>
    </w:p>
    <w:p w14:paraId="613CADD2" w14:textId="1D183A88" w:rsidR="00E90EC5" w:rsidRPr="00D76083" w:rsidRDefault="00E90EC5" w:rsidP="00793CB3">
      <w:pPr>
        <w:pStyle w:val="Heading3"/>
      </w:pPr>
      <w:bookmarkStart w:id="343" w:name="_Toc194067121"/>
      <w:r w:rsidRPr="00D76083">
        <w:t>Limits of other S-100 product data</w:t>
      </w:r>
      <w:bookmarkEnd w:id="343"/>
    </w:p>
    <w:p w14:paraId="5A79247B" w14:textId="7F0E0F83" w:rsidR="00FB5B93" w:rsidRDefault="00FB5B93" w:rsidP="002D7DEE">
      <w:pPr>
        <w:jc w:val="both"/>
      </w:pPr>
      <w:r>
        <w:t>For all other supported data products, it must be possible for the mariner to be able to individually select for display the “no data” areas and “non</w:t>
      </w:r>
      <w:r w:rsidR="00CF6F82">
        <w:t xml:space="preserve"> official</w:t>
      </w:r>
      <w:r>
        <w:t xml:space="preserve"> data” boundaries. The display for each supported data product must be differentiated.</w:t>
      </w:r>
    </w:p>
    <w:p w14:paraId="528E9580" w14:textId="74797A1E" w:rsidR="00FB5B93" w:rsidRPr="002D7DEE" w:rsidRDefault="00FB5B93" w:rsidP="002D7DEE">
      <w:pPr>
        <w:jc w:val="both"/>
        <w:rPr>
          <w:highlight w:val="yellow"/>
        </w:rPr>
      </w:pPr>
      <w:r>
        <w:t>For gridded data, the no-data area limits do not need to demarcate areas within the grid extent which are covered by fill values.</w:t>
      </w:r>
    </w:p>
    <w:p w14:paraId="09CC841A" w14:textId="52199898" w:rsidR="00A72FA4" w:rsidRPr="00450770" w:rsidRDefault="008325BE" w:rsidP="00A72FA4">
      <w:pPr>
        <w:spacing w:after="120" w:line="240" w:lineRule="auto"/>
        <w:jc w:val="both"/>
      </w:pPr>
      <w:r w:rsidRPr="00450770">
        <w:t xml:space="preserve">NOTE: </w:t>
      </w:r>
      <w:r w:rsidR="00F80433" w:rsidRPr="00450770">
        <w:t>F</w:t>
      </w:r>
      <w:r w:rsidRPr="00450770">
        <w:t xml:space="preserve">or </w:t>
      </w:r>
      <w:r w:rsidR="00F80433" w:rsidRPr="00450770">
        <w:t>some types of coverage products (for example gridded data)</w:t>
      </w:r>
      <w:r w:rsidRPr="00450770">
        <w:t xml:space="preserve">, no-data areas </w:t>
      </w:r>
      <w:r w:rsidR="00F80433" w:rsidRPr="00450770">
        <w:t>may</w:t>
      </w:r>
      <w:r w:rsidRPr="00450770">
        <w:t xml:space="preserve"> be </w:t>
      </w:r>
      <w:r w:rsidR="00F80433" w:rsidRPr="00450770">
        <w:t xml:space="preserve">easily distinguished by the lack of portrayal. </w:t>
      </w:r>
      <w:r w:rsidR="00D6305C" w:rsidRPr="00450770">
        <w:t xml:space="preserve">Nevertheless, consistent treatment of products is </w:t>
      </w:r>
      <w:r w:rsidR="00FB5B93">
        <w:t>required</w:t>
      </w:r>
      <w:r w:rsidR="00FB5B93" w:rsidRPr="00450770">
        <w:t xml:space="preserve"> </w:t>
      </w:r>
      <w:r w:rsidR="00D6305C" w:rsidRPr="00450770">
        <w:t>for the convenience of the mariner - either this clause should be implemented for all the non-ENC S-100 products, or for none of them.</w:t>
      </w:r>
      <w:r w:rsidR="00F80433" w:rsidRPr="00450770">
        <w:t xml:space="preserve"> </w:t>
      </w:r>
    </w:p>
    <w:p w14:paraId="3E065986" w14:textId="666AE9E1" w:rsidR="002A10D2" w:rsidRPr="00450770" w:rsidRDefault="002A10D2" w:rsidP="00DB7CFE">
      <w:pPr>
        <w:pStyle w:val="Heading2"/>
      </w:pPr>
      <w:bookmarkStart w:id="344" w:name="_Ref98335407"/>
      <w:bookmarkStart w:id="345" w:name="_Toc194067122"/>
      <w:r w:rsidRPr="00450770">
        <w:t>Special ECDIS chart symbols to identify unsafe depths</w:t>
      </w:r>
      <w:bookmarkEnd w:id="344"/>
      <w:bookmarkEnd w:id="345"/>
    </w:p>
    <w:p w14:paraId="14A536DC" w14:textId="59760402" w:rsidR="002A10D2" w:rsidRPr="00450770" w:rsidRDefault="002A10D2" w:rsidP="00A72FA4">
      <w:pPr>
        <w:spacing w:after="120" w:line="240" w:lineRule="auto"/>
        <w:jc w:val="both"/>
      </w:pPr>
      <w:r w:rsidRPr="00450770">
        <w:t xml:space="preserve">The ECDIS highlights four </w:t>
      </w:r>
      <w:r w:rsidR="00E40A4B">
        <w:t>concepts</w:t>
      </w:r>
      <w:r w:rsidR="00E40A4B" w:rsidRPr="00450770">
        <w:t xml:space="preserve"> </w:t>
      </w:r>
      <w:r w:rsidRPr="00450770">
        <w:t>that are important for safe navigation. These are the safety contour, depth shades, the safety depth and isolated dangers</w:t>
      </w:r>
      <w:r w:rsidR="00FB5B93">
        <w:t xml:space="preserve">. Depth </w:t>
      </w:r>
      <w:r w:rsidR="00D76083">
        <w:t>shades</w:t>
      </w:r>
      <w:r w:rsidR="00FB5B93">
        <w:t xml:space="preserve">, safety depth and isolated dangers are implemented in the portrayal catalogue. </w:t>
      </w:r>
    </w:p>
    <w:p w14:paraId="21364CD9" w14:textId="7BC1E763" w:rsidR="002A10D2" w:rsidRPr="00450770" w:rsidRDefault="002A10D2" w:rsidP="00793CB3">
      <w:pPr>
        <w:pStyle w:val="Heading3"/>
      </w:pPr>
      <w:bookmarkStart w:id="346" w:name="_Ref49484089"/>
      <w:bookmarkStart w:id="347" w:name="_Toc194067123"/>
      <w:r w:rsidRPr="00450770">
        <w:t>Safety Contour</w:t>
      </w:r>
      <w:bookmarkEnd w:id="346"/>
      <w:bookmarkEnd w:id="347"/>
    </w:p>
    <w:p w14:paraId="3B2ED9C7" w14:textId="761CAD30" w:rsidR="002A10D2" w:rsidRPr="00450770" w:rsidRDefault="002A10D2" w:rsidP="00A72FA4">
      <w:pPr>
        <w:spacing w:after="120" w:line="240" w:lineRule="auto"/>
        <w:jc w:val="both"/>
      </w:pPr>
      <w:r w:rsidRPr="00450770">
        <w:t>The own-ship safety contour is double-coded by a thick line and a prominent change in depth shade.</w:t>
      </w:r>
    </w:p>
    <w:p w14:paraId="0F6582EF" w14:textId="1F849E77" w:rsidR="002A10D2" w:rsidRPr="008F1A27" w:rsidRDefault="002A10D2" w:rsidP="00A72FA4">
      <w:pPr>
        <w:spacing w:after="120" w:line="240" w:lineRule="auto"/>
        <w:jc w:val="both"/>
      </w:pPr>
      <w:r w:rsidRPr="00450770">
        <w:t xml:space="preserve">If the safety contour selected by the mariner is not available in the </w:t>
      </w:r>
      <w:r w:rsidR="00071364" w:rsidRPr="00450770">
        <w:t>System Database</w:t>
      </w:r>
      <w:r w:rsidRPr="00450770">
        <w:t xml:space="preserve">, the ECDIS </w:t>
      </w:r>
      <w:r w:rsidR="00EC44E4" w:rsidRPr="00450770">
        <w:t xml:space="preserve">must </w:t>
      </w:r>
      <w:r w:rsidRPr="00450770">
        <w:t xml:space="preserve">default to next deeper contour </w:t>
      </w:r>
      <w:r w:rsidRPr="008F1A27">
        <w:t xml:space="preserve">and </w:t>
      </w:r>
      <w:r w:rsidRPr="00B812CA">
        <w:t>inform the mariner</w:t>
      </w:r>
      <w:r w:rsidRPr="008F1A27">
        <w:t>. If</w:t>
      </w:r>
      <w:r w:rsidR="00E40A4B">
        <w:t xml:space="preserve"> </w:t>
      </w:r>
      <w:r w:rsidRPr="00450770">
        <w:t xml:space="preserve">the ship moves onto a new chart, </w:t>
      </w:r>
      <w:r w:rsidR="00D92EF1" w:rsidRPr="00450770">
        <w:t xml:space="preserve">and </w:t>
      </w:r>
      <w:r w:rsidRPr="00450770">
        <w:t xml:space="preserve">the safety contour previously in use is no longer available, the ECDIS </w:t>
      </w:r>
      <w:r w:rsidR="00EC44E4" w:rsidRPr="00450770">
        <w:t xml:space="preserve">must </w:t>
      </w:r>
      <w:r w:rsidRPr="00450770">
        <w:t xml:space="preserve">again select the next deeper contour, </w:t>
      </w:r>
      <w:r w:rsidRPr="008F1A27">
        <w:t xml:space="preserve">and </w:t>
      </w:r>
      <w:r w:rsidRPr="00B812CA">
        <w:t>inform the mariner</w:t>
      </w:r>
      <w:r w:rsidRPr="008F1A27">
        <w:t>.</w:t>
      </w:r>
    </w:p>
    <w:p w14:paraId="6429ACDA" w14:textId="33E8756C" w:rsidR="00235BEA" w:rsidRPr="00450770" w:rsidRDefault="002A10D2" w:rsidP="00A72FA4">
      <w:pPr>
        <w:spacing w:after="120" w:line="240" w:lineRule="auto"/>
        <w:jc w:val="both"/>
      </w:pPr>
      <w:r w:rsidRPr="00450770">
        <w:t xml:space="preserve">If the mariner does not select a safety contour, the </w:t>
      </w:r>
      <w:r w:rsidRPr="00224FDE">
        <w:t xml:space="preserve">value </w:t>
      </w:r>
      <w:r w:rsidR="00EC44E4" w:rsidRPr="00224FDE">
        <w:t xml:space="preserve">must </w:t>
      </w:r>
      <w:r w:rsidRPr="002D7DEE">
        <w:t>default</w:t>
      </w:r>
      <w:r w:rsidRPr="00224FDE">
        <w:t xml:space="preserve"> to</w:t>
      </w:r>
      <w:r w:rsidRPr="00450770">
        <w:t xml:space="preserve"> 30 m</w:t>
      </w:r>
      <w:r w:rsidR="00235BEA" w:rsidRPr="00450770">
        <w:t>etres</w:t>
      </w:r>
      <w:r w:rsidRPr="00450770">
        <w:t>.</w:t>
      </w:r>
    </w:p>
    <w:p w14:paraId="0C277B55" w14:textId="1E5A3FBF" w:rsidR="000C4FCD" w:rsidRPr="00450770" w:rsidRDefault="000C4FCD" w:rsidP="00DB7CFE">
      <w:pPr>
        <w:pStyle w:val="Heading2"/>
      </w:pPr>
      <w:bookmarkStart w:id="348" w:name="_Toc194061734"/>
      <w:bookmarkStart w:id="349" w:name="_Toc194067124"/>
      <w:bookmarkStart w:id="350" w:name="_Toc178784384"/>
      <w:bookmarkStart w:id="351" w:name="_Toc178784385"/>
      <w:bookmarkStart w:id="352" w:name="_Toc178784386"/>
      <w:bookmarkStart w:id="353" w:name="_Toc178784387"/>
      <w:bookmarkStart w:id="354" w:name="_Toc178784388"/>
      <w:bookmarkStart w:id="355" w:name="_Toc178784389"/>
      <w:bookmarkStart w:id="356" w:name="_Toc178784390"/>
      <w:bookmarkStart w:id="357" w:name="_Toc178784391"/>
      <w:bookmarkStart w:id="358" w:name="_Toc175130228"/>
      <w:bookmarkStart w:id="359" w:name="_Toc175130229"/>
      <w:bookmarkStart w:id="360" w:name="_Toc175130230"/>
      <w:bookmarkStart w:id="361" w:name="_Toc175130231"/>
      <w:bookmarkStart w:id="362" w:name="_Toc175130232"/>
      <w:bookmarkStart w:id="363" w:name="_Toc175130233"/>
      <w:bookmarkStart w:id="364" w:name="_Ref49471603"/>
      <w:bookmarkStart w:id="365" w:name="_Toc194067125"/>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r w:rsidRPr="00450770">
        <w:lastRenderedPageBreak/>
        <w:t>Date-dependent features</w:t>
      </w:r>
      <w:bookmarkEnd w:id="364"/>
      <w:bookmarkEnd w:id="365"/>
    </w:p>
    <w:p w14:paraId="7C39E275" w14:textId="313ED1CA" w:rsidR="00C558E0" w:rsidRPr="00B77A92" w:rsidRDefault="00C558E0" w:rsidP="00DB0F1F">
      <w:pPr>
        <w:spacing w:after="120" w:line="240" w:lineRule="auto"/>
        <w:jc w:val="both"/>
      </w:pPr>
      <w:r w:rsidRPr="00B77A92">
        <w:t>There are a number of features within the Marine environment which are seasonal, such as racing buoys. These features are only to be displayed over a certain period, S-101 uses the complex attri</w:t>
      </w:r>
      <w:r w:rsidR="007F7449" w:rsidRPr="00B77A92">
        <w:t>bu</w:t>
      </w:r>
      <w:r w:rsidRPr="00B77A92">
        <w:t xml:space="preserve">te </w:t>
      </w:r>
      <w:proofErr w:type="spellStart"/>
      <w:r w:rsidRPr="00B77A92">
        <w:rPr>
          <w:i/>
          <w:iCs/>
        </w:rPr>
        <w:t>periodicDateRange</w:t>
      </w:r>
      <w:proofErr w:type="spellEnd"/>
      <w:r w:rsidRPr="00B77A92">
        <w:t xml:space="preserve"> with the sub attributes </w:t>
      </w:r>
      <w:proofErr w:type="spellStart"/>
      <w:r w:rsidRPr="00B77A92">
        <w:rPr>
          <w:i/>
          <w:iCs/>
        </w:rPr>
        <w:t>dateStart</w:t>
      </w:r>
      <w:proofErr w:type="spellEnd"/>
      <w:r w:rsidRPr="00B77A92">
        <w:t xml:space="preserve"> and </w:t>
      </w:r>
      <w:proofErr w:type="spellStart"/>
      <w:r w:rsidRPr="00B77A92">
        <w:rPr>
          <w:i/>
          <w:iCs/>
        </w:rPr>
        <w:t>dateEnd</w:t>
      </w:r>
      <w:proofErr w:type="spellEnd"/>
      <w:r w:rsidRPr="00B77A92">
        <w:t xml:space="preserve"> to indicate the periodic nature of the feature. Other features, such as traffic separation schemes, use the complex attribute </w:t>
      </w:r>
      <w:proofErr w:type="spellStart"/>
      <w:r w:rsidRPr="00B77A92">
        <w:rPr>
          <w:i/>
          <w:iCs/>
        </w:rPr>
        <w:t>fixedDateRange</w:t>
      </w:r>
      <w:proofErr w:type="spellEnd"/>
      <w:r w:rsidRPr="00B77A92">
        <w:t xml:space="preserve"> with the sub attributes </w:t>
      </w:r>
      <w:proofErr w:type="spellStart"/>
      <w:r w:rsidRPr="00B77A92">
        <w:rPr>
          <w:i/>
          <w:iCs/>
        </w:rPr>
        <w:t>dateStart</w:t>
      </w:r>
      <w:proofErr w:type="spellEnd"/>
      <w:r w:rsidRPr="00B77A92">
        <w:t xml:space="preserve"> and </w:t>
      </w:r>
      <w:proofErr w:type="spellStart"/>
      <w:r w:rsidRPr="00B77A92">
        <w:rPr>
          <w:i/>
          <w:iCs/>
        </w:rPr>
        <w:t>dateEnd</w:t>
      </w:r>
      <w:proofErr w:type="spellEnd"/>
      <w:r w:rsidRPr="00B77A92">
        <w:t xml:space="preserve"> to indicate their introduction or removal. In order for the Mariner to receive important changes to traffic separation schemes before the </w:t>
      </w:r>
      <w:r w:rsidR="00651368" w:rsidRPr="00B77A92">
        <w:t xml:space="preserve">event, </w:t>
      </w:r>
      <w:r w:rsidR="00F42EC6" w:rsidRPr="00B77A92">
        <w:t>HO</w:t>
      </w:r>
      <w:r w:rsidRPr="00B77A92">
        <w:t>s are required to provide updates or new editions containing the alterations at least one month before they come into force. Any S-101 feature with one of the above complex attributes must not be displayed outside its effective dates unless requested by the Mariner.</w:t>
      </w:r>
    </w:p>
    <w:p w14:paraId="403050E9" w14:textId="7E6D1E0B" w:rsidR="00296A81" w:rsidRPr="00B77A92" w:rsidRDefault="00296A81" w:rsidP="00B17B0C">
      <w:pPr>
        <w:pStyle w:val="Heading3"/>
      </w:pPr>
      <w:bookmarkStart w:id="366" w:name="_Toc194067126"/>
      <w:r w:rsidRPr="00B77A92">
        <w:t>Display of date-dependent features by mariner-selected date</w:t>
      </w:r>
      <w:bookmarkEnd w:id="366"/>
    </w:p>
    <w:p w14:paraId="5D54D29C" w14:textId="77777777" w:rsidR="00C558E0" w:rsidRPr="00B77A92" w:rsidRDefault="00C558E0" w:rsidP="00651368">
      <w:pPr>
        <w:spacing w:after="120" w:line="240" w:lineRule="auto"/>
        <w:jc w:val="both"/>
      </w:pPr>
      <w:r w:rsidRPr="00B77A92">
        <w:t xml:space="preserve">To provide the Mariner with effective route planning capabilities and for the look-ahead function during route monitoring ECDIS must display date dependent chart data based on a Mariner selected date or date range (start viewing date and end viewing date). </w:t>
      </w:r>
    </w:p>
    <w:p w14:paraId="3476B618" w14:textId="77777777" w:rsidR="00EB4A11" w:rsidRPr="00450770" w:rsidRDefault="00C558E0" w:rsidP="00651368">
      <w:pPr>
        <w:spacing w:after="120" w:line="240" w:lineRule="auto"/>
        <w:jc w:val="both"/>
      </w:pPr>
      <w:r w:rsidRPr="00B77A92">
        <w:t xml:space="preserve">During route planning and monitoring the Mariner must be able to select a date or date range to display all date dependent chart features. </w:t>
      </w:r>
    </w:p>
    <w:p w14:paraId="08AAB58F" w14:textId="7F8AD556" w:rsidR="00C558E0" w:rsidRPr="00B77A92" w:rsidRDefault="00C558E0" w:rsidP="00651368">
      <w:pPr>
        <w:spacing w:after="120" w:line="240" w:lineRule="auto"/>
        <w:jc w:val="both"/>
      </w:pPr>
      <w:r w:rsidRPr="00B77A92">
        <w:t xml:space="preserve">EXAMPLE: A new traffic separation scheme is coming into effect on 01.01.2013, it has been encoded by the ENC producer using the attribute </w:t>
      </w:r>
      <w:proofErr w:type="spellStart"/>
      <w:r w:rsidR="00004400" w:rsidRPr="00B77A92">
        <w:rPr>
          <w:i/>
          <w:iCs/>
        </w:rPr>
        <w:t>dateStart</w:t>
      </w:r>
      <w:proofErr w:type="spellEnd"/>
      <w:r w:rsidRPr="00B77A92">
        <w:t xml:space="preserve">. The current date is 12.12.2012 and the Mariner is planning a route that will cross this area over the effective start period. </w:t>
      </w:r>
    </w:p>
    <w:p w14:paraId="5CEC1D8A" w14:textId="0D062E19" w:rsidR="00DD4813" w:rsidRPr="00B77A92" w:rsidRDefault="002C3002" w:rsidP="00651368">
      <w:pPr>
        <w:spacing w:after="120" w:line="240" w:lineRule="auto"/>
        <w:jc w:val="both"/>
      </w:pPr>
      <w:r w:rsidRPr="00B77A92">
        <w:t>In this case t</w:t>
      </w:r>
      <w:r w:rsidR="00C558E0" w:rsidRPr="00B77A92">
        <w:t xml:space="preserve">he </w:t>
      </w:r>
      <w:r w:rsidR="00C558E0" w:rsidRPr="00523124">
        <w:t xml:space="preserve">ECDIS </w:t>
      </w:r>
      <w:r w:rsidR="00EB4A11" w:rsidRPr="00523124">
        <w:t xml:space="preserve">must </w:t>
      </w:r>
      <w:r w:rsidR="00C558E0" w:rsidRPr="00523124">
        <w:t xml:space="preserve">be capable of providing the Mariner the ability to set the date the vessel will be in the area </w:t>
      </w:r>
      <w:r w:rsidR="00C558E0" w:rsidRPr="00B812CA">
        <w:t>(</w:t>
      </w:r>
      <w:r w:rsidR="00EB4A11" w:rsidRPr="00B812CA">
        <w:t xml:space="preserve">e.g. </w:t>
      </w:r>
      <w:r w:rsidR="00C558E0" w:rsidRPr="00B812CA">
        <w:t>02.01.2013</w:t>
      </w:r>
      <w:r w:rsidR="00EB4A11" w:rsidRPr="00B812CA">
        <w:t xml:space="preserve"> in the above example</w:t>
      </w:r>
      <w:r w:rsidR="00C558E0" w:rsidRPr="00B812CA">
        <w:t>) and</w:t>
      </w:r>
      <w:r w:rsidR="00C558E0" w:rsidRPr="00B77A92">
        <w:t xml:space="preserve"> the system should show the new traffic scheme.</w:t>
      </w:r>
    </w:p>
    <w:p w14:paraId="3E4C5F4C" w14:textId="54717664" w:rsidR="00315014" w:rsidRPr="00B77A92" w:rsidRDefault="00315014" w:rsidP="00EC44E4">
      <w:pPr>
        <w:pStyle w:val="Heading3"/>
      </w:pPr>
      <w:bookmarkStart w:id="367" w:name="_Toc175130236"/>
      <w:bookmarkStart w:id="368" w:name="_Toc175130237"/>
      <w:bookmarkStart w:id="369" w:name="_Ref49481796"/>
      <w:bookmarkStart w:id="370" w:name="_Toc194067127"/>
      <w:bookmarkEnd w:id="367"/>
      <w:bookmarkEnd w:id="368"/>
      <w:r w:rsidRPr="00B77A92">
        <w:t>Indication of date adjustment</w:t>
      </w:r>
      <w:bookmarkEnd w:id="369"/>
      <w:bookmarkEnd w:id="370"/>
    </w:p>
    <w:p w14:paraId="074C39D6" w14:textId="149CC3D7" w:rsidR="00C558E0" w:rsidRPr="00B77A92" w:rsidRDefault="00315014" w:rsidP="00651368">
      <w:pPr>
        <w:spacing w:after="120" w:line="240" w:lineRule="auto"/>
        <w:jc w:val="both"/>
      </w:pPr>
      <w:r w:rsidRPr="00B77A92">
        <w:t xml:space="preserve">When viewing date or date range do not include </w:t>
      </w:r>
      <w:r w:rsidR="00474DDF" w:rsidRPr="00B77A92">
        <w:t xml:space="preserve">the </w:t>
      </w:r>
      <w:r w:rsidRPr="00B77A92">
        <w:t>current date</w:t>
      </w:r>
      <w:r w:rsidR="00474DDF" w:rsidRPr="00B77A92">
        <w:t>,</w:t>
      </w:r>
      <w:r w:rsidRPr="00B77A92">
        <w:t xml:space="preserve"> </w:t>
      </w:r>
      <w:r w:rsidR="00F362A2" w:rsidRPr="00B77A92">
        <w:t>t</w:t>
      </w:r>
      <w:r w:rsidR="00DD4813" w:rsidRPr="00B77A92">
        <w:t xml:space="preserve">he </w:t>
      </w:r>
      <w:r w:rsidR="00C411E1" w:rsidRPr="00B77A92">
        <w:t xml:space="preserve">mariner </w:t>
      </w:r>
      <w:r w:rsidR="00DD4813" w:rsidRPr="00B77A92">
        <w:t>must be informed by a permanent indication on the chart display that the date has been adjusted.</w:t>
      </w:r>
      <w:r w:rsidRPr="00B77A92">
        <w:t xml:space="preserve"> </w:t>
      </w:r>
      <w:r w:rsidR="00223A07" w:rsidRPr="00B77A92">
        <w:t xml:space="preserve">The indication must </w:t>
      </w:r>
      <w:r w:rsidR="00474DDF" w:rsidRPr="00B77A92">
        <w:t>begin with</w:t>
      </w:r>
      <w:r w:rsidR="00223A07" w:rsidRPr="00B77A92">
        <w:t xml:space="preserve"> the text “Display Not Real Time”</w:t>
      </w:r>
      <w:r w:rsidR="00474DDF" w:rsidRPr="00B77A92">
        <w:t xml:space="preserve"> and</w:t>
      </w:r>
      <w:r w:rsidR="00223A07" w:rsidRPr="00B77A92">
        <w:t xml:space="preserve"> </w:t>
      </w:r>
      <w:r w:rsidR="00474DDF" w:rsidRPr="00B77A92">
        <w:t>t</w:t>
      </w:r>
      <w:r w:rsidR="009C5D16" w:rsidRPr="00B77A92">
        <w:t>he selected date or date range must be readily available.</w:t>
      </w:r>
      <w:r w:rsidR="00223A07" w:rsidRPr="00B77A92">
        <w:t xml:space="preserve"> </w:t>
      </w:r>
    </w:p>
    <w:p w14:paraId="39FFF95C" w14:textId="2A0FF4F2" w:rsidR="00223A07" w:rsidRPr="00B77A92" w:rsidRDefault="00223A07" w:rsidP="00651368">
      <w:pPr>
        <w:spacing w:after="60" w:line="240" w:lineRule="auto"/>
        <w:jc w:val="both"/>
      </w:pPr>
      <w:r w:rsidRPr="00B77A92">
        <w:t>The use of one of the following formats is recommended:</w:t>
      </w:r>
    </w:p>
    <w:p w14:paraId="37564338" w14:textId="6D901C4F" w:rsidR="00223A07" w:rsidRPr="00B77A92" w:rsidRDefault="00223A07" w:rsidP="00AE2737">
      <w:pPr>
        <w:pStyle w:val="ListParagraph"/>
        <w:numPr>
          <w:ilvl w:val="0"/>
          <w:numId w:val="54"/>
        </w:numPr>
        <w:spacing w:after="60" w:line="240" w:lineRule="auto"/>
        <w:jc w:val="both"/>
      </w:pPr>
      <w:r w:rsidRPr="00B77A92">
        <w:t xml:space="preserve">Display Not Real Time – Display is based on date dd mmm </w:t>
      </w:r>
      <w:proofErr w:type="spellStart"/>
      <w:r w:rsidRPr="00B77A92">
        <w:t>yyyy</w:t>
      </w:r>
      <w:proofErr w:type="spellEnd"/>
    </w:p>
    <w:p w14:paraId="29683DEE" w14:textId="035D9BC8" w:rsidR="00223A07" w:rsidRPr="00B77A92" w:rsidRDefault="00223A07" w:rsidP="00AE2737">
      <w:pPr>
        <w:pStyle w:val="ListParagraph"/>
        <w:numPr>
          <w:ilvl w:val="0"/>
          <w:numId w:val="54"/>
        </w:numPr>
        <w:spacing w:after="120" w:line="240" w:lineRule="auto"/>
        <w:ind w:left="714" w:hanging="357"/>
        <w:jc w:val="both"/>
      </w:pPr>
      <w:r w:rsidRPr="00B77A92">
        <w:t xml:space="preserve">Display Not Real Time – Display is based on viewing date range from dd mmm </w:t>
      </w:r>
      <w:proofErr w:type="spellStart"/>
      <w:r w:rsidRPr="00B77A92">
        <w:t>yyyy</w:t>
      </w:r>
      <w:proofErr w:type="spellEnd"/>
      <w:r w:rsidRPr="00B77A92">
        <w:t xml:space="preserve"> to dd mmm </w:t>
      </w:r>
      <w:proofErr w:type="spellStart"/>
      <w:r w:rsidRPr="00B77A92">
        <w:t>yyyy</w:t>
      </w:r>
      <w:proofErr w:type="spellEnd"/>
    </w:p>
    <w:p w14:paraId="62957D6A" w14:textId="77777777" w:rsidR="00737C53" w:rsidRPr="00B77A92" w:rsidRDefault="00737C53" w:rsidP="00737C53">
      <w:pPr>
        <w:spacing w:after="120" w:line="240" w:lineRule="auto"/>
        <w:jc w:val="both"/>
      </w:pPr>
    </w:p>
    <w:p w14:paraId="60C904EA" w14:textId="4476B25B" w:rsidR="000C4FCD" w:rsidRPr="00450770" w:rsidRDefault="002D13C2" w:rsidP="00DB7CFE">
      <w:pPr>
        <w:pStyle w:val="Heading2"/>
        <w:rPr>
          <w:strike/>
        </w:rPr>
      </w:pPr>
      <w:bookmarkStart w:id="371" w:name="_Toc194067128"/>
      <w:r w:rsidRPr="00450770">
        <w:t>Decluttering the screen</w:t>
      </w:r>
      <w:bookmarkEnd w:id="371"/>
    </w:p>
    <w:p w14:paraId="2899302E" w14:textId="1052A709" w:rsidR="00D45CCF" w:rsidRPr="00B77A92" w:rsidRDefault="00C558E0" w:rsidP="00737C53">
      <w:pPr>
        <w:spacing w:after="120" w:line="240" w:lineRule="auto"/>
        <w:jc w:val="both"/>
      </w:pPr>
      <w:r w:rsidRPr="00B77A92">
        <w:t xml:space="preserve">To reduce screen clutter </w:t>
      </w:r>
      <w:r w:rsidR="00E02155" w:rsidRPr="00B77A92">
        <w:t xml:space="preserve">some </w:t>
      </w:r>
      <w:r w:rsidRPr="00B77A92">
        <w:t xml:space="preserve">features within ENC carry the attribute </w:t>
      </w:r>
      <w:proofErr w:type="spellStart"/>
      <w:r w:rsidRPr="00B77A92">
        <w:rPr>
          <w:i/>
          <w:iCs/>
        </w:rPr>
        <w:t>scaleMinimum</w:t>
      </w:r>
      <w:proofErr w:type="spellEnd"/>
      <w:r w:rsidRPr="00B77A92">
        <w:t xml:space="preserve"> to specify the smallest display scale at which they </w:t>
      </w:r>
      <w:r w:rsidR="00203820">
        <w:t xml:space="preserve">are </w:t>
      </w:r>
      <w:r w:rsidR="00004400" w:rsidRPr="00B77A92">
        <w:t>to be portrayed</w:t>
      </w:r>
      <w:r w:rsidRPr="00B77A92">
        <w:t xml:space="preserve">. At display scales smaller than </w:t>
      </w:r>
      <w:proofErr w:type="spellStart"/>
      <w:r w:rsidRPr="00B77A92">
        <w:rPr>
          <w:i/>
          <w:iCs/>
        </w:rPr>
        <w:t>scaleMinimum</w:t>
      </w:r>
      <w:proofErr w:type="spellEnd"/>
      <w:r w:rsidRPr="00B77A92">
        <w:t xml:space="preserve"> the </w:t>
      </w:r>
      <w:r w:rsidR="00004400" w:rsidRPr="00B77A92">
        <w:t xml:space="preserve">drawing instructions output from the portrayal engine </w:t>
      </w:r>
      <w:r w:rsidR="00450770">
        <w:t>must not be</w:t>
      </w:r>
      <w:r w:rsidR="00004400" w:rsidRPr="00B77A92">
        <w:t xml:space="preserve"> drawn</w:t>
      </w:r>
      <w:r w:rsidR="00203820">
        <w:t>.</w:t>
      </w:r>
      <w:r w:rsidR="008972A2">
        <w:t xml:space="preserve"> </w:t>
      </w:r>
    </w:p>
    <w:p w14:paraId="70373255" w14:textId="5552ADEB" w:rsidR="00E02155" w:rsidRPr="00B77A92" w:rsidRDefault="00C558E0" w:rsidP="00737C53">
      <w:pPr>
        <w:spacing w:after="120" w:line="240" w:lineRule="auto"/>
        <w:jc w:val="both"/>
      </w:pPr>
      <w:r w:rsidRPr="00B77A92">
        <w:t xml:space="preserve">For example, </w:t>
      </w:r>
      <w:r w:rsidR="00004400" w:rsidRPr="00B77A92">
        <w:t xml:space="preserve">the </w:t>
      </w:r>
      <w:r w:rsidR="00D45CCF" w:rsidRPr="00B77A92">
        <w:t>drawing instructions</w:t>
      </w:r>
      <w:r w:rsidR="00004400" w:rsidRPr="00B77A92">
        <w:t xml:space="preserve"> for</w:t>
      </w:r>
      <w:r w:rsidR="00D45CCF" w:rsidRPr="00B77A92">
        <w:t xml:space="preserve"> </w:t>
      </w:r>
      <w:r w:rsidRPr="00B77A92">
        <w:t xml:space="preserve">a feature with a </w:t>
      </w:r>
      <w:proofErr w:type="spellStart"/>
      <w:r w:rsidRPr="00B77A92">
        <w:rPr>
          <w:i/>
          <w:iCs/>
        </w:rPr>
        <w:t>scaleMinimum</w:t>
      </w:r>
      <w:proofErr w:type="spellEnd"/>
      <w:r w:rsidRPr="00B77A92">
        <w:t xml:space="preserve"> value of </w:t>
      </w:r>
      <w:r w:rsidR="00737C53" w:rsidRPr="00B77A92">
        <w:t>49999</w:t>
      </w:r>
      <w:r w:rsidRPr="00B77A92">
        <w:t xml:space="preserve">, </w:t>
      </w:r>
      <w:r w:rsidR="00004400" w:rsidRPr="00B77A92">
        <w:t>(</w:t>
      </w:r>
      <w:r w:rsidRPr="00B77A92">
        <w:t xml:space="preserve">indicating a </w:t>
      </w:r>
      <w:r w:rsidR="00004400" w:rsidRPr="00B77A92">
        <w:t xml:space="preserve">display </w:t>
      </w:r>
      <w:r w:rsidRPr="00B77A92">
        <w:t>scale of 1</w:t>
      </w:r>
      <w:r w:rsidR="00203820">
        <w:t>:</w:t>
      </w:r>
      <w:r w:rsidR="00737C53" w:rsidRPr="00B77A92">
        <w:t>49,999</w:t>
      </w:r>
      <w:r w:rsidR="00004400" w:rsidRPr="00B77A92">
        <w:t>)</w:t>
      </w:r>
      <w:r w:rsidRPr="00B77A92">
        <w:t xml:space="preserve">, </w:t>
      </w:r>
      <w:r w:rsidR="00795858" w:rsidRPr="00B77A92">
        <w:t>must</w:t>
      </w:r>
      <w:r w:rsidR="00E02155" w:rsidRPr="00B77A92">
        <w:t xml:space="preserve"> </w:t>
      </w:r>
      <w:r w:rsidRPr="00B77A92">
        <w:t xml:space="preserve">not </w:t>
      </w:r>
      <w:r w:rsidR="00795858" w:rsidRPr="00B77A92">
        <w:t xml:space="preserve">be </w:t>
      </w:r>
      <w:r w:rsidRPr="00B77A92">
        <w:t xml:space="preserve">drawn on an ECDIS </w:t>
      </w:r>
      <w:r w:rsidR="00004400" w:rsidRPr="00B77A92">
        <w:t xml:space="preserve">with a </w:t>
      </w:r>
      <w:r w:rsidRPr="00B77A92">
        <w:t xml:space="preserve">display </w:t>
      </w:r>
      <w:r w:rsidR="00004400" w:rsidRPr="00B77A92">
        <w:t xml:space="preserve">scale </w:t>
      </w:r>
      <w:r w:rsidRPr="00B77A92">
        <w:t>of 1</w:t>
      </w:r>
      <w:r w:rsidR="00203820">
        <w:t>:</w:t>
      </w:r>
      <w:r w:rsidR="00737C53" w:rsidRPr="00B77A92">
        <w:t>5</w:t>
      </w:r>
      <w:r w:rsidRPr="00B77A92">
        <w:t>0,000.</w:t>
      </w:r>
    </w:p>
    <w:p w14:paraId="18777C16" w14:textId="77777777" w:rsidR="00E02155" w:rsidRPr="00B77A92" w:rsidRDefault="00E02155" w:rsidP="00737C53">
      <w:pPr>
        <w:spacing w:after="120" w:line="240" w:lineRule="auto"/>
        <w:jc w:val="both"/>
      </w:pPr>
    </w:p>
    <w:p w14:paraId="3BAA6F89" w14:textId="53131133" w:rsidR="000C4FCD" w:rsidRPr="00450770" w:rsidRDefault="00203820" w:rsidP="00DB7CFE">
      <w:pPr>
        <w:pStyle w:val="Heading2"/>
      </w:pPr>
      <w:r>
        <w:t xml:space="preserve"> </w:t>
      </w:r>
      <w:bookmarkStart w:id="372" w:name="_Toc194067129"/>
      <w:r w:rsidR="000C4FCD" w:rsidRPr="00450770">
        <w:t>IMO presentation elements</w:t>
      </w:r>
      <w:bookmarkEnd w:id="372"/>
    </w:p>
    <w:p w14:paraId="29C46191" w14:textId="03679DFB" w:rsidR="0041139F" w:rsidRPr="00B77A92" w:rsidRDefault="0041139F" w:rsidP="00737C53">
      <w:pPr>
        <w:spacing w:after="120" w:line="240" w:lineRule="auto"/>
        <w:jc w:val="both"/>
      </w:pPr>
      <w:r w:rsidRPr="00B812CA">
        <w:t>In some cases</w:t>
      </w:r>
      <w:r w:rsidR="00203820">
        <w:t>,</w:t>
      </w:r>
      <w:r w:rsidRPr="00B812CA">
        <w:t xml:space="preserve"> S-101 does not provide a symbology instruction in the </w:t>
      </w:r>
      <w:r w:rsidR="00737C53" w:rsidRPr="00B812CA">
        <w:t>P</w:t>
      </w:r>
      <w:r w:rsidRPr="00B812CA">
        <w:t xml:space="preserve">ortrayal </w:t>
      </w:r>
      <w:r w:rsidR="00737C53" w:rsidRPr="00B812CA">
        <w:t>C</w:t>
      </w:r>
      <w:r w:rsidRPr="00B812CA">
        <w:t>atalogue that specifies how to present a specific feature on the ECDIS screen. The reason is</w:t>
      </w:r>
      <w:r w:rsidR="00474DDF" w:rsidRPr="00B812CA">
        <w:t xml:space="preserve"> </w:t>
      </w:r>
      <w:r w:rsidRPr="00B812CA">
        <w:t xml:space="preserve">that such a feature </w:t>
      </w:r>
      <w:r w:rsidR="00523124" w:rsidRPr="00B812CA">
        <w:t>is not defined</w:t>
      </w:r>
      <w:r w:rsidRPr="00B812CA">
        <w:t xml:space="preserve"> as an S-101 feature </w:t>
      </w:r>
      <w:r w:rsidR="00EF3E08">
        <w:t>type</w:t>
      </w:r>
      <w:r w:rsidR="00EF3E08" w:rsidRPr="00B812CA">
        <w:t xml:space="preserve"> </w:t>
      </w:r>
      <w:r w:rsidRPr="00B812CA">
        <w:t xml:space="preserve">or it </w:t>
      </w:r>
      <w:r w:rsidR="00523124" w:rsidRPr="00B812CA">
        <w:t xml:space="preserve">would </w:t>
      </w:r>
      <w:r w:rsidR="00203820">
        <w:t xml:space="preserve">be </w:t>
      </w:r>
      <w:r w:rsidRPr="00B812CA">
        <w:t xml:space="preserve">illogical to include it </w:t>
      </w:r>
      <w:r w:rsidR="00203820">
        <w:t>in</w:t>
      </w:r>
      <w:r w:rsidR="00203820" w:rsidRPr="00B812CA">
        <w:t xml:space="preserve"> </w:t>
      </w:r>
      <w:r w:rsidRPr="00B812CA">
        <w:t xml:space="preserve">the Mariners' navigational feature </w:t>
      </w:r>
      <w:r w:rsidR="00EF3E08">
        <w:t>types</w:t>
      </w:r>
      <w:r w:rsidRPr="00B812CA">
        <w:t>.</w:t>
      </w:r>
    </w:p>
    <w:p w14:paraId="2C1964A3" w14:textId="3FC1DA66" w:rsidR="000C4FCD" w:rsidRPr="00B77A92" w:rsidRDefault="0041139F" w:rsidP="00737C53">
      <w:pPr>
        <w:spacing w:after="120" w:line="240" w:lineRule="auto"/>
        <w:jc w:val="both"/>
      </w:pPr>
      <w:r w:rsidRPr="00B77A92">
        <w:t xml:space="preserve">The following presentation instructions are </w:t>
      </w:r>
      <w:r w:rsidR="005158B8" w:rsidRPr="00B77A92">
        <w:t>therefore provided</w:t>
      </w:r>
      <w:r w:rsidRPr="00B77A92">
        <w:t xml:space="preserve"> </w:t>
      </w:r>
      <w:r w:rsidR="0086434A" w:rsidRPr="00B77A92">
        <w:t>to</w:t>
      </w:r>
      <w:r w:rsidRPr="00B77A92">
        <w:t xml:space="preserve"> assist the manufacturer.</w:t>
      </w:r>
    </w:p>
    <w:p w14:paraId="7F074E55" w14:textId="68C389A2" w:rsidR="00A9027F" w:rsidRPr="00450770" w:rsidRDefault="00A9027F" w:rsidP="00EC44E4">
      <w:pPr>
        <w:pStyle w:val="Heading3"/>
      </w:pPr>
      <w:bookmarkStart w:id="373" w:name="_Ref49482141"/>
      <w:bookmarkStart w:id="374" w:name="_Toc194067130"/>
      <w:r w:rsidRPr="00450770">
        <w:t xml:space="preserve">Scale bar </w:t>
      </w:r>
      <w:r w:rsidR="006455DA" w:rsidRPr="00450770">
        <w:t>and</w:t>
      </w:r>
      <w:r w:rsidRPr="00450770">
        <w:t xml:space="preserve"> latitude scale</w:t>
      </w:r>
      <w:bookmarkEnd w:id="373"/>
      <w:bookmarkEnd w:id="374"/>
    </w:p>
    <w:p w14:paraId="5655115B" w14:textId="67FB481A" w:rsidR="00A9027F" w:rsidRPr="00450770" w:rsidRDefault="00A9027F" w:rsidP="00737C53">
      <w:pPr>
        <w:spacing w:after="60" w:line="240" w:lineRule="auto"/>
        <w:jc w:val="both"/>
      </w:pPr>
      <w:bookmarkStart w:id="375" w:name="_Hlk47653421"/>
      <w:r w:rsidRPr="00450770">
        <w:t xml:space="preserve">The IMO </w:t>
      </w:r>
      <w:r w:rsidR="001F7977" w:rsidRPr="00450770">
        <w:t>Performance Standards</w:t>
      </w:r>
      <w:r w:rsidRPr="00450770">
        <w:t xml:space="preserve"> require an indication of scale and range as part of the Display Base.</w:t>
      </w:r>
      <w:bookmarkEnd w:id="375"/>
      <w:r w:rsidRPr="00450770">
        <w:t xml:space="preserve"> The display scale </w:t>
      </w:r>
      <w:r w:rsidR="001F7977" w:rsidRPr="00450770">
        <w:t>determines</w:t>
      </w:r>
      <w:r w:rsidRPr="00450770">
        <w:t xml:space="preserve"> which </w:t>
      </w:r>
      <w:r w:rsidR="002D13C2" w:rsidRPr="00450770">
        <w:t xml:space="preserve">must </w:t>
      </w:r>
      <w:r w:rsidRPr="00450770">
        <w:t>be used:</w:t>
      </w:r>
    </w:p>
    <w:p w14:paraId="1887C147" w14:textId="6D47B7E2" w:rsidR="00A9027F" w:rsidRPr="00450770" w:rsidRDefault="004E4751" w:rsidP="00AE2737">
      <w:pPr>
        <w:pStyle w:val="ListParagraph"/>
        <w:numPr>
          <w:ilvl w:val="0"/>
          <w:numId w:val="38"/>
        </w:numPr>
        <w:spacing w:after="60" w:line="240" w:lineRule="auto"/>
        <w:jc w:val="both"/>
      </w:pPr>
      <w:r w:rsidRPr="00450770">
        <w:lastRenderedPageBreak/>
        <w:t xml:space="preserve">Case 1: </w:t>
      </w:r>
      <w:r w:rsidR="00A9027F" w:rsidRPr="00450770">
        <w:t>for display scales larger than 1/</w:t>
      </w:r>
      <w:r w:rsidR="00224FDE">
        <w:t>8</w:t>
      </w:r>
      <w:r w:rsidR="00A9027F" w:rsidRPr="00450770">
        <w:t>0,000: always display the 1</w:t>
      </w:r>
      <w:r w:rsidR="007B2BE1" w:rsidRPr="00450770">
        <w:t xml:space="preserve"> Nautical</w:t>
      </w:r>
      <w:r w:rsidR="00A9027F" w:rsidRPr="00450770">
        <w:t xml:space="preserve"> </w:t>
      </w:r>
      <w:r w:rsidR="007B2BE1" w:rsidRPr="00450770">
        <w:t>M</w:t>
      </w:r>
      <w:r w:rsidR="00A9027F" w:rsidRPr="00450770">
        <w:t xml:space="preserve">ile scale bar provided in the </w:t>
      </w:r>
      <w:r w:rsidR="00737C53" w:rsidRPr="00450770">
        <w:t>P</w:t>
      </w:r>
      <w:r w:rsidR="00A9027F" w:rsidRPr="00450770">
        <w:t xml:space="preserve">ortrayal </w:t>
      </w:r>
      <w:r w:rsidR="00737C53" w:rsidRPr="00450770">
        <w:t>C</w:t>
      </w:r>
      <w:r w:rsidR="00A9027F" w:rsidRPr="00450770">
        <w:t>atalogue</w:t>
      </w:r>
    </w:p>
    <w:p w14:paraId="2B0E85E1" w14:textId="4FA22E6C" w:rsidR="00A9027F" w:rsidRPr="00450770" w:rsidRDefault="004E4751" w:rsidP="00AE2737">
      <w:pPr>
        <w:pStyle w:val="ListParagraph"/>
        <w:numPr>
          <w:ilvl w:val="0"/>
          <w:numId w:val="38"/>
        </w:numPr>
        <w:spacing w:line="240" w:lineRule="auto"/>
      </w:pPr>
      <w:r w:rsidRPr="00450770">
        <w:t xml:space="preserve">Case 2: </w:t>
      </w:r>
      <w:r w:rsidR="00A9027F" w:rsidRPr="00450770">
        <w:t>for display scales at 1/</w:t>
      </w:r>
      <w:r w:rsidR="00224FDE">
        <w:t>8</w:t>
      </w:r>
      <w:r w:rsidR="00A9027F" w:rsidRPr="00450770">
        <w:t xml:space="preserve">0,000 or smaller: always display the 10 </w:t>
      </w:r>
      <w:r w:rsidR="007B2BE1" w:rsidRPr="00450770">
        <w:t>Nautical M</w:t>
      </w:r>
      <w:r w:rsidR="00A9027F" w:rsidRPr="00450770">
        <w:t xml:space="preserve">ile latitude scale provided in the </w:t>
      </w:r>
      <w:r w:rsidR="00737C53" w:rsidRPr="00450770">
        <w:t>P</w:t>
      </w:r>
      <w:r w:rsidR="00A9027F" w:rsidRPr="00450770">
        <w:t xml:space="preserve">ortrayal </w:t>
      </w:r>
      <w:r w:rsidR="00737C53" w:rsidRPr="00450770">
        <w:t>C</w:t>
      </w:r>
      <w:r w:rsidR="00A9027F" w:rsidRPr="00450770">
        <w:t>atalogue.</w:t>
      </w:r>
    </w:p>
    <w:p w14:paraId="4D400A1B" w14:textId="1BDBBBEE" w:rsidR="00FA2769" w:rsidRPr="00450770" w:rsidRDefault="00FA2769" w:rsidP="00737C53">
      <w:pPr>
        <w:spacing w:after="120" w:line="240" w:lineRule="auto"/>
        <w:jc w:val="both"/>
      </w:pPr>
      <w:r w:rsidRPr="00450770">
        <w:t xml:space="preserve">The scale bar or latitude scale </w:t>
      </w:r>
      <w:r w:rsidR="002D13C2" w:rsidRPr="00450770">
        <w:t xml:space="preserve">must </w:t>
      </w:r>
      <w:r w:rsidRPr="00450770">
        <w:t xml:space="preserve">always be drawn vertically at the left side of the chart display, just clear of the border of the display. The symbols and </w:t>
      </w:r>
      <w:r w:rsidR="00421F29" w:rsidRPr="00450770">
        <w:t>drawing parameters</w:t>
      </w:r>
      <w:r w:rsidRPr="00450770">
        <w:t xml:space="preserve"> are described in </w:t>
      </w:r>
      <w:r w:rsidR="00B442B2" w:rsidRPr="00450770">
        <w:fldChar w:fldCharType="begin"/>
      </w:r>
      <w:r w:rsidR="00B442B2" w:rsidRPr="00450770">
        <w:instrText xml:space="preserve"> REF _Ref46837498 \h </w:instrText>
      </w:r>
      <w:r w:rsidR="00737C53" w:rsidRPr="00450770">
        <w:instrText xml:space="preserve"> \* MERGEFORMAT </w:instrText>
      </w:r>
      <w:r w:rsidR="00B442B2" w:rsidRPr="00450770">
        <w:fldChar w:fldCharType="separate"/>
      </w:r>
      <w:r w:rsidR="000553AC" w:rsidRPr="00B77A92">
        <w:t xml:space="preserve">Table </w:t>
      </w:r>
      <w:r w:rsidR="000553AC">
        <w:t>1</w:t>
      </w:r>
      <w:r w:rsidR="00B442B2" w:rsidRPr="00450770">
        <w:fldChar w:fldCharType="end"/>
      </w:r>
      <w:r w:rsidRPr="00450770">
        <w:t>.</w:t>
      </w:r>
    </w:p>
    <w:p w14:paraId="779F2568" w14:textId="5682FC75" w:rsidR="00FA2769" w:rsidRPr="00450770" w:rsidRDefault="00421F29" w:rsidP="00737C53">
      <w:pPr>
        <w:spacing w:after="120" w:line="240" w:lineRule="auto"/>
        <w:jc w:val="both"/>
      </w:pPr>
      <w:r w:rsidRPr="00450770">
        <w:t xml:space="preserve">The placement </w:t>
      </w:r>
      <w:r w:rsidR="002C3002" w:rsidRPr="00450770">
        <w:t xml:space="preserve">must </w:t>
      </w:r>
      <w:r w:rsidRPr="00450770">
        <w:t xml:space="preserve">be 3mm </w:t>
      </w:r>
      <w:r w:rsidR="00A9088D" w:rsidRPr="00450770">
        <w:t xml:space="preserve">in </w:t>
      </w:r>
      <w:r w:rsidRPr="00450770">
        <w:t>from the border of the display.</w:t>
      </w:r>
      <w:r w:rsidR="002C3002" w:rsidRPr="00450770">
        <w:t xml:space="preserve"> T</w:t>
      </w:r>
      <w:r w:rsidR="005C3A83" w:rsidRPr="00450770">
        <w:t xml:space="preserve">he symbol </w:t>
      </w:r>
      <w:r w:rsidR="002C3002" w:rsidRPr="00450770">
        <w:t xml:space="preserve">must be </w:t>
      </w:r>
      <w:r w:rsidR="005C3A83" w:rsidRPr="00450770">
        <w:t>properly sized to represent 1 nautical mile</w:t>
      </w:r>
      <w:r w:rsidR="004E4751" w:rsidRPr="00450770">
        <w:t xml:space="preserve"> at the scale of the display (for Case 1) or 10 nautical miles at the scale of the display (for Case 2).</w:t>
      </w:r>
    </w:p>
    <w:tbl>
      <w:tblPr>
        <w:tblStyle w:val="TableGrid"/>
        <w:tblW w:w="4407" w:type="pct"/>
        <w:jc w:val="center"/>
        <w:tblCellMar>
          <w:left w:w="115" w:type="dxa"/>
          <w:right w:w="115" w:type="dxa"/>
        </w:tblCellMar>
        <w:tblLook w:val="04A0" w:firstRow="1" w:lastRow="0" w:firstColumn="1" w:lastColumn="0" w:noHBand="0" w:noVBand="1"/>
      </w:tblPr>
      <w:tblGrid>
        <w:gridCol w:w="1526"/>
        <w:gridCol w:w="1635"/>
        <w:gridCol w:w="1079"/>
        <w:gridCol w:w="1364"/>
        <w:gridCol w:w="1332"/>
        <w:gridCol w:w="1081"/>
      </w:tblGrid>
      <w:tr w:rsidR="00B67B2D" w:rsidRPr="00B77A92" w14:paraId="355D9A0A" w14:textId="58EA723B" w:rsidTr="00F42179">
        <w:trPr>
          <w:cantSplit/>
          <w:tblHeader/>
          <w:jc w:val="center"/>
        </w:trPr>
        <w:tc>
          <w:tcPr>
            <w:tcW w:w="951" w:type="pct"/>
            <w:shd w:val="clear" w:color="auto" w:fill="D9D9D9" w:themeFill="background1" w:themeFillShade="D9"/>
            <w:vAlign w:val="center"/>
          </w:tcPr>
          <w:p w14:paraId="05F67845" w14:textId="77777777" w:rsidR="00B67B2D" w:rsidRPr="00450770" w:rsidRDefault="00B67B2D" w:rsidP="00F42179">
            <w:pPr>
              <w:spacing w:before="60" w:after="60"/>
              <w:jc w:val="center"/>
              <w:rPr>
                <w:b/>
                <w:bCs/>
              </w:rPr>
            </w:pPr>
            <w:bookmarkStart w:id="376" w:name="_Hlk46861180"/>
            <w:r w:rsidRPr="00450770">
              <w:rPr>
                <w:b/>
                <w:bCs/>
              </w:rPr>
              <w:t>Scale range</w:t>
            </w:r>
          </w:p>
        </w:tc>
        <w:tc>
          <w:tcPr>
            <w:tcW w:w="1020" w:type="pct"/>
            <w:shd w:val="clear" w:color="auto" w:fill="D9D9D9" w:themeFill="background1" w:themeFillShade="D9"/>
            <w:vAlign w:val="center"/>
          </w:tcPr>
          <w:p w14:paraId="5B70B546" w14:textId="77777777" w:rsidR="00B67B2D" w:rsidRPr="00450770" w:rsidRDefault="00B67B2D" w:rsidP="00F42179">
            <w:pPr>
              <w:spacing w:before="60" w:after="60"/>
              <w:jc w:val="center"/>
              <w:rPr>
                <w:b/>
                <w:bCs/>
              </w:rPr>
            </w:pPr>
            <w:r w:rsidRPr="00450770">
              <w:rPr>
                <w:b/>
                <w:bCs/>
              </w:rPr>
              <w:t>Symbol</w:t>
            </w:r>
          </w:p>
        </w:tc>
        <w:tc>
          <w:tcPr>
            <w:tcW w:w="673" w:type="pct"/>
            <w:shd w:val="clear" w:color="auto" w:fill="D9D9D9" w:themeFill="background1" w:themeFillShade="D9"/>
            <w:vAlign w:val="center"/>
          </w:tcPr>
          <w:p w14:paraId="0DE71FD7" w14:textId="77777777" w:rsidR="00B67B2D" w:rsidRPr="00450770" w:rsidRDefault="00B67B2D" w:rsidP="00F42179">
            <w:pPr>
              <w:spacing w:before="60" w:after="60"/>
              <w:jc w:val="center"/>
              <w:rPr>
                <w:b/>
                <w:bCs/>
              </w:rPr>
            </w:pPr>
            <w:r w:rsidRPr="00450770">
              <w:rPr>
                <w:b/>
                <w:bCs/>
              </w:rPr>
              <w:t>Drawing priority</w:t>
            </w:r>
          </w:p>
        </w:tc>
        <w:tc>
          <w:tcPr>
            <w:tcW w:w="851" w:type="pct"/>
            <w:shd w:val="clear" w:color="auto" w:fill="D9D9D9" w:themeFill="background1" w:themeFillShade="D9"/>
            <w:vAlign w:val="center"/>
          </w:tcPr>
          <w:p w14:paraId="76BD33AC" w14:textId="77777777" w:rsidR="00B67B2D" w:rsidRPr="00450770" w:rsidRDefault="00B67B2D" w:rsidP="00F42179">
            <w:pPr>
              <w:spacing w:before="60" w:after="60"/>
              <w:jc w:val="center"/>
              <w:rPr>
                <w:b/>
                <w:bCs/>
              </w:rPr>
            </w:pPr>
            <w:r w:rsidRPr="00450770">
              <w:rPr>
                <w:b/>
                <w:bCs/>
              </w:rPr>
              <w:t>Display plane</w:t>
            </w:r>
          </w:p>
        </w:tc>
        <w:tc>
          <w:tcPr>
            <w:tcW w:w="831" w:type="pct"/>
            <w:shd w:val="clear" w:color="auto" w:fill="D9D9D9" w:themeFill="background1" w:themeFillShade="D9"/>
            <w:vAlign w:val="center"/>
          </w:tcPr>
          <w:p w14:paraId="53745301" w14:textId="77777777" w:rsidR="00B67B2D" w:rsidRPr="00450770" w:rsidRDefault="00B67B2D" w:rsidP="00F42179">
            <w:pPr>
              <w:spacing w:before="60" w:after="60"/>
              <w:jc w:val="center"/>
              <w:rPr>
                <w:b/>
                <w:bCs/>
              </w:rPr>
            </w:pPr>
            <w:r w:rsidRPr="00450770">
              <w:rPr>
                <w:b/>
                <w:bCs/>
              </w:rPr>
              <w:t>Display category</w:t>
            </w:r>
          </w:p>
        </w:tc>
        <w:tc>
          <w:tcPr>
            <w:tcW w:w="674" w:type="pct"/>
            <w:shd w:val="clear" w:color="auto" w:fill="D9D9D9" w:themeFill="background1" w:themeFillShade="D9"/>
            <w:vAlign w:val="center"/>
          </w:tcPr>
          <w:p w14:paraId="30A14194" w14:textId="77777777" w:rsidR="00B67B2D" w:rsidRPr="00450770" w:rsidRDefault="00B67B2D" w:rsidP="00F42179">
            <w:pPr>
              <w:spacing w:before="60" w:after="60"/>
              <w:jc w:val="center"/>
              <w:rPr>
                <w:b/>
                <w:bCs/>
              </w:rPr>
            </w:pPr>
            <w:r w:rsidRPr="00450770">
              <w:rPr>
                <w:b/>
                <w:bCs/>
              </w:rPr>
              <w:t>Viewing group</w:t>
            </w:r>
          </w:p>
        </w:tc>
      </w:tr>
      <w:tr w:rsidR="00B67B2D" w:rsidRPr="00B77A92" w14:paraId="6C94952A" w14:textId="1D6B0A64" w:rsidTr="00F42179">
        <w:trPr>
          <w:cantSplit/>
          <w:jc w:val="center"/>
        </w:trPr>
        <w:tc>
          <w:tcPr>
            <w:tcW w:w="951" w:type="pct"/>
          </w:tcPr>
          <w:p w14:paraId="62EB5237" w14:textId="34948417" w:rsidR="00B67B2D" w:rsidRPr="00450770" w:rsidRDefault="00B67B2D" w:rsidP="00F42179">
            <w:pPr>
              <w:spacing w:before="60" w:after="60"/>
            </w:pPr>
            <w:r w:rsidRPr="00450770">
              <w:t>1:</w:t>
            </w:r>
            <w:r w:rsidR="00224FDE">
              <w:t>7</w:t>
            </w:r>
            <w:r w:rsidRPr="00450770">
              <w:t>9999 and larger scale</w:t>
            </w:r>
          </w:p>
        </w:tc>
        <w:tc>
          <w:tcPr>
            <w:tcW w:w="1020" w:type="pct"/>
            <w:vAlign w:val="center"/>
          </w:tcPr>
          <w:p w14:paraId="78BDE6FD" w14:textId="77777777" w:rsidR="00B67B2D" w:rsidRPr="00D76083" w:rsidRDefault="00B67B2D" w:rsidP="00F42179">
            <w:pPr>
              <w:spacing w:before="60" w:after="60"/>
              <w:jc w:val="center"/>
            </w:pPr>
            <w:r w:rsidRPr="00D76083">
              <w:t>SCALEB10</w:t>
            </w:r>
          </w:p>
        </w:tc>
        <w:tc>
          <w:tcPr>
            <w:tcW w:w="673" w:type="pct"/>
            <w:vMerge w:val="restart"/>
            <w:vAlign w:val="center"/>
          </w:tcPr>
          <w:p w14:paraId="28535E0A" w14:textId="57C55301" w:rsidR="00B67B2D" w:rsidRPr="00D76083" w:rsidRDefault="002C0789" w:rsidP="00F42179">
            <w:pPr>
              <w:spacing w:before="60" w:after="60"/>
              <w:jc w:val="center"/>
            </w:pPr>
            <w:r>
              <w:t>27</w:t>
            </w:r>
          </w:p>
        </w:tc>
        <w:tc>
          <w:tcPr>
            <w:tcW w:w="851" w:type="pct"/>
            <w:vMerge w:val="restart"/>
            <w:vAlign w:val="center"/>
          </w:tcPr>
          <w:p w14:paraId="214B6F4A" w14:textId="23ABCEB4" w:rsidR="00B67B2D" w:rsidRPr="00D76083" w:rsidRDefault="002D13C2" w:rsidP="00F42179">
            <w:pPr>
              <w:spacing w:before="60" w:after="60"/>
              <w:jc w:val="center"/>
            </w:pPr>
            <w:proofErr w:type="spellStart"/>
            <w:r w:rsidRPr="00D76083">
              <w:t>OverRadar</w:t>
            </w:r>
            <w:proofErr w:type="spellEnd"/>
          </w:p>
        </w:tc>
        <w:tc>
          <w:tcPr>
            <w:tcW w:w="831" w:type="pct"/>
            <w:vMerge w:val="restart"/>
            <w:vAlign w:val="center"/>
          </w:tcPr>
          <w:p w14:paraId="65F93290" w14:textId="5541701F" w:rsidR="00B67B2D" w:rsidRPr="00D76083" w:rsidRDefault="00B67B2D" w:rsidP="00F42179">
            <w:pPr>
              <w:spacing w:before="60" w:after="60"/>
              <w:jc w:val="center"/>
            </w:pPr>
            <w:r w:rsidRPr="00D76083">
              <w:t xml:space="preserve">Display </w:t>
            </w:r>
            <w:r w:rsidR="00F42179" w:rsidRPr="00D76083">
              <w:t>B</w:t>
            </w:r>
            <w:r w:rsidRPr="00D76083">
              <w:t>ase</w:t>
            </w:r>
          </w:p>
        </w:tc>
        <w:tc>
          <w:tcPr>
            <w:tcW w:w="674" w:type="pct"/>
            <w:vMerge w:val="restart"/>
            <w:vAlign w:val="center"/>
          </w:tcPr>
          <w:p w14:paraId="24159F7F" w14:textId="77777777" w:rsidR="00B67B2D" w:rsidRPr="00D76083" w:rsidRDefault="00B67B2D" w:rsidP="00F42179">
            <w:pPr>
              <w:spacing w:before="60" w:after="60"/>
              <w:jc w:val="center"/>
            </w:pPr>
            <w:r w:rsidRPr="00D76083">
              <w:t>11030</w:t>
            </w:r>
          </w:p>
        </w:tc>
      </w:tr>
      <w:bookmarkEnd w:id="376"/>
      <w:tr w:rsidR="00B67B2D" w:rsidRPr="00B77A92" w14:paraId="12859820" w14:textId="26BDB0B5" w:rsidTr="00F42179">
        <w:trPr>
          <w:cantSplit/>
          <w:jc w:val="center"/>
        </w:trPr>
        <w:tc>
          <w:tcPr>
            <w:tcW w:w="951" w:type="pct"/>
          </w:tcPr>
          <w:p w14:paraId="1B2B57C8" w14:textId="431E25D0" w:rsidR="00B67B2D" w:rsidRPr="00450770" w:rsidRDefault="00B67B2D" w:rsidP="004E61EE">
            <w:r w:rsidRPr="00450770">
              <w:t>1:</w:t>
            </w:r>
            <w:r w:rsidR="00224FDE">
              <w:t>8</w:t>
            </w:r>
            <w:r w:rsidRPr="00450770">
              <w:t>0000 and smaller scale</w:t>
            </w:r>
          </w:p>
        </w:tc>
        <w:tc>
          <w:tcPr>
            <w:tcW w:w="1020" w:type="pct"/>
            <w:vAlign w:val="center"/>
          </w:tcPr>
          <w:p w14:paraId="68D3604E" w14:textId="77777777" w:rsidR="00B67B2D" w:rsidRPr="00450770" w:rsidRDefault="00B67B2D" w:rsidP="004E61EE">
            <w:pPr>
              <w:jc w:val="center"/>
            </w:pPr>
            <w:r w:rsidRPr="00450770">
              <w:t>SCALEB11</w:t>
            </w:r>
          </w:p>
        </w:tc>
        <w:tc>
          <w:tcPr>
            <w:tcW w:w="673" w:type="pct"/>
            <w:vMerge/>
          </w:tcPr>
          <w:p w14:paraId="10228993" w14:textId="1C11E140" w:rsidR="00B67B2D" w:rsidRPr="00450770" w:rsidRDefault="00B67B2D" w:rsidP="004E61EE"/>
        </w:tc>
        <w:tc>
          <w:tcPr>
            <w:tcW w:w="851" w:type="pct"/>
            <w:vMerge/>
          </w:tcPr>
          <w:p w14:paraId="18047BD6" w14:textId="77777777" w:rsidR="00B67B2D" w:rsidRPr="00450770" w:rsidRDefault="00B67B2D" w:rsidP="004E61EE"/>
        </w:tc>
        <w:tc>
          <w:tcPr>
            <w:tcW w:w="831" w:type="pct"/>
            <w:vMerge/>
          </w:tcPr>
          <w:p w14:paraId="7F0F7364" w14:textId="77777777" w:rsidR="00B67B2D" w:rsidRPr="00450770" w:rsidRDefault="00B67B2D" w:rsidP="004E61EE"/>
        </w:tc>
        <w:tc>
          <w:tcPr>
            <w:tcW w:w="674" w:type="pct"/>
            <w:vMerge/>
          </w:tcPr>
          <w:p w14:paraId="0ECABB71" w14:textId="77777777" w:rsidR="00B67B2D" w:rsidRPr="00450770" w:rsidRDefault="00B67B2D" w:rsidP="004E61EE">
            <w:pPr>
              <w:keepNext/>
            </w:pPr>
          </w:p>
        </w:tc>
      </w:tr>
    </w:tbl>
    <w:p w14:paraId="3AF2B384" w14:textId="16DA37E4" w:rsidR="0004238B" w:rsidRPr="00B77A92" w:rsidRDefault="0004238B" w:rsidP="00F42179">
      <w:pPr>
        <w:pStyle w:val="Caption"/>
        <w:spacing w:after="120" w:line="240" w:lineRule="auto"/>
        <w:jc w:val="center"/>
      </w:pPr>
      <w:bookmarkStart w:id="377" w:name="_Ref46837498"/>
      <w:bookmarkStart w:id="378" w:name="_Ref46837493"/>
      <w:r w:rsidRPr="00B77A92">
        <w:t xml:space="preserve">Table </w:t>
      </w:r>
      <w:r w:rsidR="00C56536">
        <w:fldChar w:fldCharType="begin"/>
      </w:r>
      <w:r w:rsidR="00C56536">
        <w:instrText xml:space="preserve"> SEQ Table \* ARABIC </w:instrText>
      </w:r>
      <w:r w:rsidR="00C56536">
        <w:fldChar w:fldCharType="separate"/>
      </w:r>
      <w:r w:rsidR="00C56536">
        <w:rPr>
          <w:noProof/>
        </w:rPr>
        <w:t>1</w:t>
      </w:r>
      <w:r w:rsidR="00C56536">
        <w:fldChar w:fldCharType="end"/>
      </w:r>
      <w:bookmarkEnd w:id="377"/>
      <w:r w:rsidRPr="00B77A92">
        <w:t xml:space="preserve"> - Scale bar presentation</w:t>
      </w:r>
      <w:bookmarkEnd w:id="378"/>
      <w:r w:rsidR="007B2046" w:rsidRPr="00B77A92">
        <w:t xml:space="preserve"> parameters</w:t>
      </w:r>
    </w:p>
    <w:p w14:paraId="3485200B" w14:textId="769D6384" w:rsidR="00FA2769" w:rsidRPr="00450770" w:rsidRDefault="00FA2769" w:rsidP="00F42179">
      <w:pPr>
        <w:spacing w:after="120" w:line="240" w:lineRule="auto"/>
        <w:jc w:val="both"/>
      </w:pPr>
      <w:r w:rsidRPr="00450770">
        <w:t xml:space="preserve">EXAMPLE 1: </w:t>
      </w:r>
      <w:r w:rsidR="001F7977" w:rsidRPr="00450770">
        <w:t xml:space="preserve">For </w:t>
      </w:r>
      <w:r w:rsidR="002D13C2" w:rsidRPr="00450770">
        <w:rPr>
          <w:i/>
          <w:iCs/>
        </w:rPr>
        <w:t>display scales</w:t>
      </w:r>
      <w:r w:rsidR="009C2EC8" w:rsidRPr="00450770">
        <w:t xml:space="preserve"> </w:t>
      </w:r>
      <w:r w:rsidR="001F7977" w:rsidRPr="00450770">
        <w:t>larger than 1/</w:t>
      </w:r>
      <w:r w:rsidR="00224FDE">
        <w:t>8</w:t>
      </w:r>
      <w:r w:rsidR="001F7977" w:rsidRPr="00450770">
        <w:t>0,000 (for example, a scale of 1/50,000) draw symbol 'SCALEB10' on the left side of the chart display, bottom justified and 3mm in from the border of the display. Make sure the symbo</w:t>
      </w:r>
      <w:r w:rsidR="00A94367" w:rsidRPr="00450770">
        <w:t xml:space="preserve">l should be sized </w:t>
      </w:r>
      <w:r w:rsidR="001F7977" w:rsidRPr="00450770">
        <w:t xml:space="preserve"> to represent 1 nautical mile (1852 m) at the scale of the display.</w:t>
      </w:r>
    </w:p>
    <w:p w14:paraId="4875647C" w14:textId="0EFFBFAF" w:rsidR="001F7977" w:rsidRPr="00450770" w:rsidRDefault="00FA2769" w:rsidP="00F42179">
      <w:pPr>
        <w:spacing w:after="120" w:line="240" w:lineRule="auto"/>
        <w:jc w:val="both"/>
      </w:pPr>
      <w:r w:rsidRPr="00450770">
        <w:t xml:space="preserve">EXAMPLE 2: </w:t>
      </w:r>
      <w:r w:rsidR="001F7977" w:rsidRPr="00450770">
        <w:t>For display scales of 1/</w:t>
      </w:r>
      <w:r w:rsidR="00224FDE">
        <w:t>8</w:t>
      </w:r>
      <w:r w:rsidR="001F7977" w:rsidRPr="00450770">
        <w:t>0,000 or smaller (for example, 1/250,000) use symbol 'SCALEB11', similarly located, and scaled to represent 10 miles at the scale of the display.</w:t>
      </w:r>
    </w:p>
    <w:p w14:paraId="07BFF4B7" w14:textId="332A9C99" w:rsidR="00CD6B3C" w:rsidRPr="00530F27" w:rsidRDefault="00CD6B3C" w:rsidP="00530F27">
      <w:pPr>
        <w:spacing w:after="60" w:line="240" w:lineRule="auto"/>
        <w:jc w:val="both"/>
        <w:rPr>
          <w:strike/>
        </w:rPr>
      </w:pPr>
      <w:r w:rsidRPr="00450770">
        <w:t>IEC define a requirement for indicating the location at which the scale is calculated under certain circumstances</w:t>
      </w:r>
      <w:r w:rsidR="004870F1">
        <w:t>.</w:t>
      </w:r>
    </w:p>
    <w:p w14:paraId="3F5D3C69" w14:textId="77777777" w:rsidR="00A9027F" w:rsidRPr="00450770" w:rsidRDefault="00A9027F" w:rsidP="00EC44E4">
      <w:pPr>
        <w:pStyle w:val="Heading3"/>
      </w:pPr>
      <w:bookmarkStart w:id="379" w:name="_Ref49482026"/>
      <w:bookmarkStart w:id="380" w:name="_Toc194067131"/>
      <w:r w:rsidRPr="00450770">
        <w:t>North arrow</w:t>
      </w:r>
      <w:bookmarkEnd w:id="379"/>
      <w:bookmarkEnd w:id="380"/>
    </w:p>
    <w:p w14:paraId="5100DC40" w14:textId="3306FA58" w:rsidR="00004400" w:rsidRPr="00B812CA" w:rsidRDefault="00224FDE" w:rsidP="00F42179">
      <w:pPr>
        <w:spacing w:after="120" w:line="240" w:lineRule="auto"/>
        <w:jc w:val="both"/>
      </w:pPr>
      <w:r>
        <w:t>A</w:t>
      </w:r>
      <w:r w:rsidR="00A9027F" w:rsidRPr="00B812CA">
        <w:t xml:space="preserve"> north arrow </w:t>
      </w:r>
      <w:r>
        <w:t xml:space="preserve">must be provided </w:t>
      </w:r>
      <w:r w:rsidR="00A9027F" w:rsidRPr="00B812CA">
        <w:t>as part of the Display Base</w:t>
      </w:r>
      <w:r>
        <w:t xml:space="preserve"> according to the IMO Performance Standard</w:t>
      </w:r>
      <w:r w:rsidR="00A9027F" w:rsidRPr="00B812CA">
        <w:t xml:space="preserve">. The north arrow </w:t>
      </w:r>
      <w:r w:rsidR="009C2EC8" w:rsidRPr="00B812CA">
        <w:t xml:space="preserve">must </w:t>
      </w:r>
      <w:r w:rsidR="00A9027F" w:rsidRPr="00B812CA">
        <w:t>always be shown at the top left corner of the chart display, just clear of the scale bar or latitude scale.</w:t>
      </w:r>
      <w:r w:rsidR="002A21D7" w:rsidRPr="00B812CA">
        <w:t xml:space="preserve"> Other requirements for the north arrow are defined in IEC 61174.</w:t>
      </w:r>
    </w:p>
    <w:p w14:paraId="3DFD4083" w14:textId="6FE93FF0" w:rsidR="00F47D5B" w:rsidRPr="00450770" w:rsidRDefault="00004400" w:rsidP="00F42179">
      <w:pPr>
        <w:spacing w:after="120" w:line="240" w:lineRule="auto"/>
        <w:jc w:val="both"/>
        <w:rPr>
          <w:strike/>
        </w:rPr>
      </w:pPr>
      <w:r w:rsidRPr="00B812CA">
        <w:t xml:space="preserve">The </w:t>
      </w:r>
      <w:r w:rsidR="005702A1" w:rsidRPr="00B812CA">
        <w:t xml:space="preserve">symbol 'NORTHAR1' </w:t>
      </w:r>
      <w:r w:rsidRPr="00B812CA">
        <w:t>must be used to</w:t>
      </w:r>
      <w:r w:rsidR="005702A1" w:rsidRPr="00B812CA">
        <w:t xml:space="preserve"> indicate true north. </w:t>
      </w:r>
      <w:r w:rsidRPr="00B812CA">
        <w:t>It must be p</w:t>
      </w:r>
      <w:r w:rsidR="005702A1" w:rsidRPr="00B812CA">
        <w:t>lace</w:t>
      </w:r>
      <w:r w:rsidRPr="00B812CA">
        <w:t>d</w:t>
      </w:r>
      <w:r w:rsidR="005702A1" w:rsidRPr="00B812CA">
        <w:t xml:space="preserve"> in the top left corner of the chart display, on the inner side of the scalebar. </w:t>
      </w:r>
      <w:r w:rsidR="004E69AF" w:rsidRPr="00B812CA">
        <w:t>It must be r</w:t>
      </w:r>
      <w:r w:rsidR="005702A1" w:rsidRPr="00B812CA">
        <w:t>otate</w:t>
      </w:r>
      <w:r w:rsidR="004E69AF" w:rsidRPr="00B812CA">
        <w:t>d</w:t>
      </w:r>
      <w:r w:rsidR="005702A1" w:rsidRPr="00B812CA">
        <w:t xml:space="preserve"> to true north if the display is other than north up, a</w:t>
      </w:r>
      <w:r w:rsidR="004E69AF" w:rsidRPr="00B812CA">
        <w:t>nd</w:t>
      </w:r>
      <w:r w:rsidR="005702A1" w:rsidRPr="00B812CA">
        <w:t xml:space="preserve"> clear of the scalebar even if the latter extends the full height of the display</w:t>
      </w:r>
      <w:r w:rsidR="005702A1" w:rsidRPr="00450770">
        <w:t>.</w:t>
      </w:r>
    </w:p>
    <w:tbl>
      <w:tblPr>
        <w:tblStyle w:val="TableGrid"/>
        <w:tblW w:w="3570" w:type="pct"/>
        <w:jc w:val="center"/>
        <w:tblCellMar>
          <w:left w:w="115" w:type="dxa"/>
          <w:right w:w="115" w:type="dxa"/>
        </w:tblCellMar>
        <w:tblLook w:val="04A0" w:firstRow="1" w:lastRow="0" w:firstColumn="1" w:lastColumn="0" w:noHBand="0" w:noVBand="1"/>
      </w:tblPr>
      <w:tblGrid>
        <w:gridCol w:w="1637"/>
        <w:gridCol w:w="1079"/>
        <w:gridCol w:w="1365"/>
        <w:gridCol w:w="1333"/>
        <w:gridCol w:w="1081"/>
      </w:tblGrid>
      <w:tr w:rsidR="004E69AF" w:rsidRPr="00B77A92" w14:paraId="5C06B0B7" w14:textId="77777777" w:rsidTr="00450770">
        <w:trPr>
          <w:cantSplit/>
          <w:tblHeader/>
          <w:jc w:val="center"/>
        </w:trPr>
        <w:tc>
          <w:tcPr>
            <w:tcW w:w="1260" w:type="pct"/>
            <w:shd w:val="clear" w:color="auto" w:fill="D9D9D9" w:themeFill="background1" w:themeFillShade="D9"/>
            <w:vAlign w:val="center"/>
          </w:tcPr>
          <w:p w14:paraId="14CCDDE3" w14:textId="77777777" w:rsidR="004E69AF" w:rsidRPr="00450770" w:rsidRDefault="004E69AF" w:rsidP="00D343CC">
            <w:pPr>
              <w:spacing w:before="60" w:after="60"/>
              <w:jc w:val="center"/>
              <w:rPr>
                <w:b/>
                <w:bCs/>
              </w:rPr>
            </w:pPr>
            <w:r w:rsidRPr="00450770">
              <w:rPr>
                <w:b/>
                <w:bCs/>
              </w:rPr>
              <w:t>Symbol</w:t>
            </w:r>
          </w:p>
        </w:tc>
        <w:tc>
          <w:tcPr>
            <w:tcW w:w="831" w:type="pct"/>
            <w:shd w:val="clear" w:color="auto" w:fill="D9D9D9" w:themeFill="background1" w:themeFillShade="D9"/>
            <w:vAlign w:val="center"/>
          </w:tcPr>
          <w:p w14:paraId="1268FA80" w14:textId="77777777" w:rsidR="004E69AF" w:rsidRPr="00450770" w:rsidRDefault="004E69AF" w:rsidP="00D343CC">
            <w:pPr>
              <w:spacing w:before="60" w:after="60"/>
              <w:jc w:val="center"/>
              <w:rPr>
                <w:b/>
                <w:bCs/>
              </w:rPr>
            </w:pPr>
            <w:r w:rsidRPr="00450770">
              <w:rPr>
                <w:b/>
                <w:bCs/>
              </w:rPr>
              <w:t>Drawing priority</w:t>
            </w:r>
          </w:p>
        </w:tc>
        <w:tc>
          <w:tcPr>
            <w:tcW w:w="1051" w:type="pct"/>
            <w:shd w:val="clear" w:color="auto" w:fill="D9D9D9" w:themeFill="background1" w:themeFillShade="D9"/>
            <w:vAlign w:val="center"/>
          </w:tcPr>
          <w:p w14:paraId="605EBA58" w14:textId="77777777" w:rsidR="004E69AF" w:rsidRPr="00450770" w:rsidRDefault="004E69AF" w:rsidP="00D343CC">
            <w:pPr>
              <w:spacing w:before="60" w:after="60"/>
              <w:jc w:val="center"/>
              <w:rPr>
                <w:b/>
                <w:bCs/>
              </w:rPr>
            </w:pPr>
            <w:r w:rsidRPr="00450770">
              <w:rPr>
                <w:b/>
                <w:bCs/>
              </w:rPr>
              <w:t>Display plane</w:t>
            </w:r>
          </w:p>
        </w:tc>
        <w:tc>
          <w:tcPr>
            <w:tcW w:w="1026" w:type="pct"/>
            <w:shd w:val="clear" w:color="auto" w:fill="D9D9D9" w:themeFill="background1" w:themeFillShade="D9"/>
            <w:vAlign w:val="center"/>
          </w:tcPr>
          <w:p w14:paraId="2D1FA480" w14:textId="77777777" w:rsidR="004E69AF" w:rsidRPr="00450770" w:rsidRDefault="004E69AF" w:rsidP="00D343CC">
            <w:pPr>
              <w:spacing w:before="60" w:after="60"/>
              <w:jc w:val="center"/>
              <w:rPr>
                <w:b/>
                <w:bCs/>
              </w:rPr>
            </w:pPr>
            <w:r w:rsidRPr="00450770">
              <w:rPr>
                <w:b/>
                <w:bCs/>
              </w:rPr>
              <w:t>Display category</w:t>
            </w:r>
          </w:p>
        </w:tc>
        <w:tc>
          <w:tcPr>
            <w:tcW w:w="832" w:type="pct"/>
            <w:shd w:val="clear" w:color="auto" w:fill="D9D9D9" w:themeFill="background1" w:themeFillShade="D9"/>
            <w:vAlign w:val="center"/>
          </w:tcPr>
          <w:p w14:paraId="31F696DF" w14:textId="77777777" w:rsidR="004E69AF" w:rsidRPr="00450770" w:rsidRDefault="004E69AF" w:rsidP="00D343CC">
            <w:pPr>
              <w:spacing w:before="60" w:after="60"/>
              <w:jc w:val="center"/>
              <w:rPr>
                <w:b/>
                <w:bCs/>
              </w:rPr>
            </w:pPr>
            <w:r w:rsidRPr="00450770">
              <w:rPr>
                <w:b/>
                <w:bCs/>
              </w:rPr>
              <w:t>Viewing group</w:t>
            </w:r>
          </w:p>
        </w:tc>
      </w:tr>
      <w:tr w:rsidR="004E69AF" w:rsidRPr="00B77A92" w14:paraId="656C580B" w14:textId="77777777" w:rsidTr="00450770">
        <w:trPr>
          <w:cantSplit/>
          <w:jc w:val="center"/>
        </w:trPr>
        <w:tc>
          <w:tcPr>
            <w:tcW w:w="1260" w:type="pct"/>
            <w:vAlign w:val="center"/>
          </w:tcPr>
          <w:p w14:paraId="7914627F" w14:textId="62D9F0CB" w:rsidR="004E69AF" w:rsidRPr="00D76083" w:rsidRDefault="004E69AF" w:rsidP="00D343CC">
            <w:pPr>
              <w:spacing w:before="60" w:after="60"/>
              <w:jc w:val="center"/>
            </w:pPr>
            <w:r w:rsidRPr="00D76083">
              <w:t>NORTHAR1</w:t>
            </w:r>
          </w:p>
        </w:tc>
        <w:tc>
          <w:tcPr>
            <w:tcW w:w="831" w:type="pct"/>
            <w:vAlign w:val="center"/>
          </w:tcPr>
          <w:p w14:paraId="1E1388CA" w14:textId="6CC3F7F7" w:rsidR="004E69AF" w:rsidRPr="00D76083" w:rsidRDefault="00C84AB6" w:rsidP="00D343CC">
            <w:pPr>
              <w:spacing w:before="60" w:after="60"/>
              <w:jc w:val="center"/>
            </w:pPr>
            <w:r>
              <w:t>27</w:t>
            </w:r>
          </w:p>
        </w:tc>
        <w:tc>
          <w:tcPr>
            <w:tcW w:w="1051" w:type="pct"/>
            <w:vAlign w:val="center"/>
          </w:tcPr>
          <w:p w14:paraId="6E738186" w14:textId="77777777" w:rsidR="004E69AF" w:rsidRPr="00D76083" w:rsidRDefault="004E69AF" w:rsidP="00D343CC">
            <w:pPr>
              <w:spacing w:before="60" w:after="60"/>
              <w:jc w:val="center"/>
            </w:pPr>
            <w:proofErr w:type="spellStart"/>
            <w:r w:rsidRPr="00D76083">
              <w:t>OverRadar</w:t>
            </w:r>
            <w:proofErr w:type="spellEnd"/>
          </w:p>
        </w:tc>
        <w:tc>
          <w:tcPr>
            <w:tcW w:w="1026" w:type="pct"/>
            <w:vAlign w:val="center"/>
          </w:tcPr>
          <w:p w14:paraId="603CF135" w14:textId="77777777" w:rsidR="004E69AF" w:rsidRPr="00D76083" w:rsidRDefault="004E69AF" w:rsidP="00D343CC">
            <w:pPr>
              <w:spacing w:before="60" w:after="60"/>
              <w:jc w:val="center"/>
            </w:pPr>
            <w:r w:rsidRPr="00D76083">
              <w:t>Display Base</w:t>
            </w:r>
          </w:p>
        </w:tc>
        <w:tc>
          <w:tcPr>
            <w:tcW w:w="832" w:type="pct"/>
            <w:vAlign w:val="center"/>
          </w:tcPr>
          <w:p w14:paraId="1CFE5E17" w14:textId="350CA4DC" w:rsidR="004E69AF" w:rsidRPr="00D76083" w:rsidRDefault="004E69AF" w:rsidP="00D343CC">
            <w:pPr>
              <w:spacing w:before="60" w:after="60"/>
              <w:jc w:val="center"/>
            </w:pPr>
            <w:r w:rsidRPr="00D76083">
              <w:t>110</w:t>
            </w:r>
            <w:r w:rsidR="008B3FBB">
              <w:t>4</w:t>
            </w:r>
            <w:r w:rsidRPr="00D76083">
              <w:t>0</w:t>
            </w:r>
          </w:p>
        </w:tc>
      </w:tr>
    </w:tbl>
    <w:p w14:paraId="00C691DE" w14:textId="1D68D773" w:rsidR="004E69AF" w:rsidRPr="00B77A92" w:rsidRDefault="004E69AF" w:rsidP="004E69AF">
      <w:pPr>
        <w:pStyle w:val="Caption"/>
        <w:spacing w:after="120" w:line="240" w:lineRule="auto"/>
        <w:jc w:val="center"/>
      </w:pPr>
      <w:r w:rsidRPr="00B77A92">
        <w:t xml:space="preserve">Table </w:t>
      </w:r>
      <w:r w:rsidR="00C56536">
        <w:fldChar w:fldCharType="begin"/>
      </w:r>
      <w:r w:rsidR="00C56536">
        <w:instrText xml:space="preserve"> SEQ Table \* ARABIC </w:instrText>
      </w:r>
      <w:r w:rsidR="00C56536">
        <w:fldChar w:fldCharType="separate"/>
      </w:r>
      <w:r w:rsidR="00C56536">
        <w:rPr>
          <w:noProof/>
        </w:rPr>
        <w:t>2</w:t>
      </w:r>
      <w:r w:rsidR="00C56536">
        <w:fldChar w:fldCharType="end"/>
      </w:r>
      <w:r w:rsidRPr="00B77A92">
        <w:t xml:space="preserve"> – North Arrow presentation parameters</w:t>
      </w:r>
    </w:p>
    <w:p w14:paraId="371824E5" w14:textId="77777777" w:rsidR="004E69AF" w:rsidRPr="00450770" w:rsidRDefault="004E69AF" w:rsidP="00F42179">
      <w:pPr>
        <w:spacing w:after="120" w:line="240" w:lineRule="auto"/>
        <w:jc w:val="both"/>
      </w:pPr>
    </w:p>
    <w:p w14:paraId="150E52E8" w14:textId="30F0EE00" w:rsidR="00A4679E" w:rsidRPr="00B77A92" w:rsidRDefault="00A4679E" w:rsidP="00EC44E4">
      <w:pPr>
        <w:pStyle w:val="Heading3"/>
      </w:pPr>
      <w:bookmarkStart w:id="381" w:name="_Toc194067132"/>
      <w:r w:rsidRPr="00B77A92">
        <w:t>Graticule</w:t>
      </w:r>
      <w:bookmarkEnd w:id="381"/>
    </w:p>
    <w:p w14:paraId="16C01CFF" w14:textId="4E95E49C" w:rsidR="00A4679E" w:rsidRPr="00B77A92" w:rsidRDefault="00A4679E" w:rsidP="00F53577">
      <w:pPr>
        <w:spacing w:after="120" w:line="240" w:lineRule="auto"/>
        <w:jc w:val="both"/>
      </w:pPr>
      <w:r w:rsidRPr="00B77A92">
        <w:t>If the ECDIS shows a graticule (</w:t>
      </w:r>
      <w:r w:rsidR="00F667CD" w:rsidRPr="00B77A92">
        <w:t xml:space="preserve">listed in “other information” in </w:t>
      </w:r>
      <w:r w:rsidRPr="00B77A92">
        <w:t xml:space="preserve">IMO Performance Standards </w:t>
      </w:r>
      <w:r w:rsidR="00F667CD" w:rsidRPr="00B77A92">
        <w:t>(</w:t>
      </w:r>
      <w:r w:rsidR="0056040E">
        <w:t>MSC.530(106)/Rev.1</w:t>
      </w:r>
      <w:r w:rsidRPr="00B77A92">
        <w:t xml:space="preserve">) the lines </w:t>
      </w:r>
      <w:r w:rsidR="002C3002" w:rsidRPr="00B77A92">
        <w:t xml:space="preserve">must </w:t>
      </w:r>
      <w:r w:rsidRPr="00B77A92">
        <w:t>use the colour token CHBLK.</w:t>
      </w:r>
    </w:p>
    <w:p w14:paraId="73727AD6" w14:textId="55A423AC" w:rsidR="00A4679E" w:rsidRPr="00B77A92" w:rsidRDefault="00F667CD" w:rsidP="00EC44E4">
      <w:pPr>
        <w:pStyle w:val="Heading3"/>
      </w:pPr>
      <w:bookmarkStart w:id="382" w:name="_Toc194067133"/>
      <w:r w:rsidRPr="00B77A92">
        <w:t>Display mode</w:t>
      </w:r>
      <w:bookmarkEnd w:id="382"/>
    </w:p>
    <w:p w14:paraId="14F9578E" w14:textId="538FEABD" w:rsidR="00F667CD" w:rsidRPr="00B77A92" w:rsidRDefault="00EC6135" w:rsidP="00F53577">
      <w:pPr>
        <w:spacing w:after="120" w:line="240" w:lineRule="auto"/>
        <w:jc w:val="both"/>
      </w:pPr>
      <w:r w:rsidRPr="00B77A92">
        <w:t xml:space="preserve">The ECDIS manufacturer </w:t>
      </w:r>
      <w:r w:rsidR="00A6043D" w:rsidRPr="00B77A92">
        <w:t xml:space="preserve">must </w:t>
      </w:r>
      <w:r w:rsidRPr="00B77A92">
        <w:t>provide the indication of display mode required in the display base by IMO Performance Standards (</w:t>
      </w:r>
      <w:r w:rsidR="0056040E">
        <w:t>MSC.530(106)/Rev.1</w:t>
      </w:r>
      <w:r w:rsidR="00D748C8" w:rsidRPr="00B77A92">
        <w:t xml:space="preserve"> Appendix 2</w:t>
      </w:r>
      <w:r w:rsidRPr="00B77A92">
        <w:t>).</w:t>
      </w:r>
    </w:p>
    <w:p w14:paraId="57305535" w14:textId="6C87A070" w:rsidR="004E69AF" w:rsidRPr="00450770" w:rsidRDefault="004E69AF" w:rsidP="00B812CA">
      <w:pPr>
        <w:spacing w:after="120" w:line="240" w:lineRule="auto"/>
        <w:jc w:val="both"/>
        <w:rPr>
          <w:strike/>
        </w:rPr>
      </w:pPr>
    </w:p>
    <w:p w14:paraId="4B9238FD" w14:textId="150F3839" w:rsidR="001275B6" w:rsidRPr="00B77A92" w:rsidRDefault="001275B6" w:rsidP="00EC44E4">
      <w:pPr>
        <w:pStyle w:val="Heading3"/>
      </w:pPr>
      <w:bookmarkStart w:id="383" w:name="_Toc194067134"/>
      <w:r w:rsidRPr="00B77A92">
        <w:lastRenderedPageBreak/>
        <w:t>Black level adjustment symbol</w:t>
      </w:r>
      <w:bookmarkEnd w:id="383"/>
    </w:p>
    <w:p w14:paraId="1FA380C5" w14:textId="2DBED01F" w:rsidR="004E69AF" w:rsidRPr="00B77A92" w:rsidRDefault="00584966" w:rsidP="00F53577">
      <w:pPr>
        <w:spacing w:after="120" w:line="240" w:lineRule="auto"/>
        <w:jc w:val="both"/>
      </w:pPr>
      <w:r w:rsidRPr="00B77A92">
        <w:t>Unless the brightness and c</w:t>
      </w:r>
      <w:r w:rsidR="00F53577" w:rsidRPr="00B77A92">
        <w:t>ontrast controls of the monitor</w:t>
      </w:r>
      <w:r w:rsidRPr="00B77A92">
        <w:t xml:space="preserve"> are properly adjusted there is a danger that information may be lost from the chart d</w:t>
      </w:r>
      <w:r w:rsidR="00F53577" w:rsidRPr="00B77A92">
        <w:t xml:space="preserve">isplay, particularly at night. </w:t>
      </w:r>
      <w:r w:rsidRPr="00B77A92">
        <w:t xml:space="preserve">Symbol BLKADJ is provided for checking correct adjustment and for re-adjusting as necessary. </w:t>
      </w:r>
      <w:r w:rsidR="004E69AF" w:rsidRPr="00B77A92">
        <w:t xml:space="preserve">The BLKADJ symbol is provided as a part of ECDIS Chart 1, see section </w:t>
      </w:r>
      <w:r w:rsidR="007750F0">
        <w:fldChar w:fldCharType="begin"/>
      </w:r>
      <w:r w:rsidR="007750F0">
        <w:instrText xml:space="preserve"> REF _Ref189057358 \r \h </w:instrText>
      </w:r>
      <w:r w:rsidR="007750F0">
        <w:fldChar w:fldCharType="separate"/>
      </w:r>
      <w:r w:rsidR="007750F0">
        <w:t>19.5</w:t>
      </w:r>
      <w:r w:rsidR="007750F0">
        <w:fldChar w:fldCharType="end"/>
      </w:r>
    </w:p>
    <w:p w14:paraId="0A7FEA69" w14:textId="7E3436F7" w:rsidR="001275B6" w:rsidRPr="00B77A92" w:rsidRDefault="001275B6" w:rsidP="00EC44E4">
      <w:pPr>
        <w:pStyle w:val="Heading3"/>
      </w:pPr>
      <w:bookmarkStart w:id="384" w:name="_Toc175130246"/>
      <w:bookmarkStart w:id="385" w:name="_Ref49340745"/>
      <w:bookmarkStart w:id="386" w:name="_Toc194067135"/>
      <w:bookmarkEnd w:id="384"/>
      <w:r w:rsidRPr="00B77A92">
        <w:t>Detection and notification of navigational hazards</w:t>
      </w:r>
      <w:bookmarkEnd w:id="385"/>
      <w:bookmarkEnd w:id="386"/>
    </w:p>
    <w:p w14:paraId="632FEAE1" w14:textId="0B06CC04" w:rsidR="00584966" w:rsidRPr="00B77A92" w:rsidRDefault="00584966" w:rsidP="009D43C5">
      <w:pPr>
        <w:spacing w:after="60" w:line="240" w:lineRule="auto"/>
        <w:jc w:val="both"/>
      </w:pPr>
      <w:r w:rsidRPr="00B77A92">
        <w:t>The IMO Performance Standar</w:t>
      </w:r>
      <w:r w:rsidR="009D43C5" w:rsidRPr="00B77A92">
        <w:t xml:space="preserve">d for ECDIS </w:t>
      </w:r>
      <w:r w:rsidR="0056040E">
        <w:t>MSC.530(106)/Rev.1</w:t>
      </w:r>
      <w:r w:rsidR="009D43C5" w:rsidRPr="00B77A92">
        <w:t>, clause 11.3.</w:t>
      </w:r>
      <w:r w:rsidR="00224FDE">
        <w:t>7</w:t>
      </w:r>
      <w:r w:rsidR="009D43C5" w:rsidRPr="00B77A92">
        <w:t xml:space="preserve"> Route planning states:</w:t>
      </w:r>
    </w:p>
    <w:p w14:paraId="3EC5BA78" w14:textId="7AA61DE9" w:rsidR="00584966" w:rsidRPr="00B77A92" w:rsidRDefault="002C4C4D" w:rsidP="009D43C5">
      <w:pPr>
        <w:pStyle w:val="BlockQuote"/>
        <w:spacing w:after="120" w:line="240" w:lineRule="auto"/>
        <w:jc w:val="both"/>
      </w:pPr>
      <w:r w:rsidRPr="00B77A92">
        <w:t>A graphical indication should also be given if the mariner plans a route closer than a user-specified distance from a user-selectable category of point objects, such as a fixed or floating aid to navigation or isolated danger.</w:t>
      </w:r>
    </w:p>
    <w:p w14:paraId="0F6C426F" w14:textId="60CD9F74" w:rsidR="00584966" w:rsidRPr="00B77A92" w:rsidRDefault="009D43C5" w:rsidP="009D43C5">
      <w:pPr>
        <w:spacing w:after="60" w:line="240" w:lineRule="auto"/>
        <w:jc w:val="both"/>
      </w:pPr>
      <w:r w:rsidRPr="00B77A92">
        <w:t>Clause 11.4.6 Route monitoring states:</w:t>
      </w:r>
    </w:p>
    <w:p w14:paraId="2453A7C4" w14:textId="3E48C49A" w:rsidR="00584966" w:rsidRPr="00B77A92" w:rsidRDefault="002C4C4D" w:rsidP="009D43C5">
      <w:pPr>
        <w:pStyle w:val="BlockQuote"/>
        <w:spacing w:after="120" w:line="240" w:lineRule="auto"/>
        <w:jc w:val="both"/>
      </w:pPr>
      <w:r w:rsidRPr="00B77A92">
        <w:t>ECDIS should give a warning or caution or indication as selected by the mariner and related graphical indication if, continuing on its present course and speed, over a specified time or distance set by the mariner, own ship will pass closer than a user-specified distance from a user-selectable category of danger (e.g. obstruction, wreck, rock) that is shallower than the mariner's safety contour or a user-selectable category of aid to navigation</w:t>
      </w:r>
      <w:r w:rsidR="00584966" w:rsidRPr="00B77A92">
        <w:t>.</w:t>
      </w:r>
    </w:p>
    <w:p w14:paraId="63FC6ACE" w14:textId="0EF5EAB0" w:rsidR="00730D49" w:rsidRPr="00B77A92" w:rsidRDefault="000F7EC7" w:rsidP="009D43C5">
      <w:pPr>
        <w:spacing w:after="120" w:line="240" w:lineRule="auto"/>
        <w:jc w:val="both"/>
      </w:pPr>
      <w:r w:rsidRPr="00B77A92">
        <w:t xml:space="preserve">Clause 11.4.8 Route Monitoring states: </w:t>
      </w:r>
    </w:p>
    <w:p w14:paraId="600E97DA" w14:textId="77777777" w:rsidR="003A53A9" w:rsidRDefault="000F7EC7" w:rsidP="002D7DEE">
      <w:pPr>
        <w:spacing w:after="120" w:line="240" w:lineRule="auto"/>
        <w:ind w:left="851"/>
        <w:jc w:val="both"/>
        <w:rPr>
          <w:i/>
          <w:iCs/>
        </w:rPr>
      </w:pPr>
      <w:r w:rsidRPr="002D7DEE">
        <w:rPr>
          <w:i/>
          <w:iCs/>
        </w:rPr>
        <w:t>A graphical indication should be given if the current or the next leg of the selected route goes closer than a user-specified distance from the boundary of a user-selectable category of prohibited area or a geographic area for which special conditions exist</w:t>
      </w:r>
      <w:r w:rsidR="00190914" w:rsidRPr="002D7DEE">
        <w:rPr>
          <w:i/>
          <w:iCs/>
        </w:rPr>
        <w:t xml:space="preserve">. </w:t>
      </w:r>
    </w:p>
    <w:p w14:paraId="0092E6CD" w14:textId="080C6F18" w:rsidR="00730D49" w:rsidRPr="00530F27" w:rsidRDefault="00730D49" w:rsidP="00530F27">
      <w:pPr>
        <w:spacing w:after="120" w:line="240" w:lineRule="auto"/>
        <w:jc w:val="both"/>
      </w:pPr>
      <w:r w:rsidRPr="00530F27">
        <w:t xml:space="preserve">The ECDIS </w:t>
      </w:r>
      <w:r w:rsidR="00B15F52" w:rsidRPr="00530F27">
        <w:t>must</w:t>
      </w:r>
      <w:r w:rsidR="002C4C4D" w:rsidRPr="00530F27">
        <w:t xml:space="preserve"> </w:t>
      </w:r>
      <w:r w:rsidRPr="00530F27">
        <w:t xml:space="preserve">implement support for the </w:t>
      </w:r>
      <w:r w:rsidR="009D43C5" w:rsidRPr="00530F27">
        <w:t>A</w:t>
      </w:r>
      <w:r w:rsidRPr="00530F27">
        <w:t xml:space="preserve">lert and </w:t>
      </w:r>
      <w:r w:rsidR="009D43C5" w:rsidRPr="00530F27">
        <w:t>I</w:t>
      </w:r>
      <w:r w:rsidRPr="00530F27">
        <w:t xml:space="preserve">ndications </w:t>
      </w:r>
      <w:r w:rsidR="009D43C5" w:rsidRPr="00530F27">
        <w:t>Catalogue</w:t>
      </w:r>
      <w:r w:rsidRPr="00530F27">
        <w:t xml:space="preserve"> which may be provided within each product</w:t>
      </w:r>
      <w:r w:rsidR="009D43C5" w:rsidRPr="00530F27">
        <w:t>’</w:t>
      </w:r>
      <w:r w:rsidRPr="00530F27">
        <w:t xml:space="preserve">s </w:t>
      </w:r>
      <w:r w:rsidR="009D43C5" w:rsidRPr="00530F27">
        <w:t>P</w:t>
      </w:r>
      <w:r w:rsidRPr="00530F27">
        <w:t xml:space="preserve">ortrayal </w:t>
      </w:r>
      <w:r w:rsidR="009D43C5" w:rsidRPr="00530F27">
        <w:t>C</w:t>
      </w:r>
      <w:r w:rsidRPr="00530F27">
        <w:t xml:space="preserve">atalogue. </w:t>
      </w:r>
    </w:p>
    <w:p w14:paraId="4C60B4F3" w14:textId="5AB8A77D" w:rsidR="004F4995" w:rsidRPr="00B77A92" w:rsidRDefault="0099680D" w:rsidP="009D43C5">
      <w:pPr>
        <w:spacing w:after="120" w:line="240" w:lineRule="auto"/>
        <w:jc w:val="both"/>
      </w:pPr>
      <w:r w:rsidRPr="00B77A92">
        <w:t>The safety contour value is set by the user</w:t>
      </w:r>
      <w:r w:rsidR="004F4995" w:rsidRPr="00B77A92">
        <w:t xml:space="preserve">; in the absence of a user setting, its default value </w:t>
      </w:r>
      <w:r w:rsidR="00B15F52" w:rsidRPr="00B77A92">
        <w:t>must</w:t>
      </w:r>
      <w:r w:rsidR="002C4C4D" w:rsidRPr="00B77A92">
        <w:t xml:space="preserve"> </w:t>
      </w:r>
      <w:r w:rsidR="004F4995" w:rsidRPr="00B77A92">
        <w:t>be 30m</w:t>
      </w:r>
      <w:r w:rsidRPr="00B77A92">
        <w:t>.</w:t>
      </w:r>
    </w:p>
    <w:p w14:paraId="184A86F9" w14:textId="11154226" w:rsidR="0099680D" w:rsidRPr="00B77A92" w:rsidRDefault="006A7A07" w:rsidP="009D43C5">
      <w:pPr>
        <w:spacing w:after="120" w:line="240" w:lineRule="auto"/>
        <w:jc w:val="both"/>
      </w:pPr>
      <w:r w:rsidRPr="00B77A92">
        <w:t>T</w:t>
      </w:r>
      <w:r w:rsidR="004640A7" w:rsidRPr="00B77A92">
        <w:t xml:space="preserve">he highlight </w:t>
      </w:r>
      <w:r w:rsidR="00B15F52" w:rsidRPr="00B77A92">
        <w:t>must</w:t>
      </w:r>
      <w:r w:rsidR="002C4C4D" w:rsidRPr="00B77A92">
        <w:t xml:space="preserve"> </w:t>
      </w:r>
      <w:r w:rsidR="004640A7" w:rsidRPr="00B77A92">
        <w:t xml:space="preserve">indicate the intersection between the </w:t>
      </w:r>
      <w:r w:rsidR="004C4C4C" w:rsidRPr="00B77A92">
        <w:t>ship’s</w:t>
      </w:r>
      <w:r w:rsidR="004640A7" w:rsidRPr="00B77A92">
        <w:t xml:space="preserve"> </w:t>
      </w:r>
      <w:r w:rsidR="00CF7B61" w:rsidRPr="00B77A92">
        <w:t xml:space="preserve">look-ahead </w:t>
      </w:r>
      <w:r w:rsidR="004640A7" w:rsidRPr="00B77A92">
        <w:t xml:space="preserve">buffer (computed using </w:t>
      </w:r>
      <w:r w:rsidR="004C4C4C" w:rsidRPr="00B77A92">
        <w:t xml:space="preserve">speed, course, </w:t>
      </w:r>
      <w:r w:rsidR="00CF7B61" w:rsidRPr="00B77A92">
        <w:t>look-ahead</w:t>
      </w:r>
      <w:r w:rsidR="004640A7" w:rsidRPr="00B77A92">
        <w:t xml:space="preserve"> time and cross-track</w:t>
      </w:r>
      <w:r w:rsidR="004C4C4C" w:rsidRPr="00B77A92">
        <w:t xml:space="preserve"> deviation) and the</w:t>
      </w:r>
      <w:r w:rsidRPr="00B77A92">
        <w:t xml:space="preserve"> spatial components associated with alert instructions output by the portrayal</w:t>
      </w:r>
      <w:r w:rsidR="004C4C4C" w:rsidRPr="00B77A92">
        <w:t>.</w:t>
      </w:r>
    </w:p>
    <w:p w14:paraId="091DB1DC" w14:textId="337A2684" w:rsidR="004640A7" w:rsidRPr="00B77A92" w:rsidRDefault="004640A7" w:rsidP="009D43C5">
      <w:pPr>
        <w:spacing w:after="120" w:line="240" w:lineRule="auto"/>
        <w:jc w:val="both"/>
      </w:pPr>
      <w:r w:rsidRPr="00B77A92">
        <w:fldChar w:fldCharType="begin"/>
      </w:r>
      <w:r w:rsidRPr="00B77A92">
        <w:instrText xml:space="preserve"> REF _Ref47321487 \h </w:instrText>
      </w:r>
      <w:r w:rsidR="009D43C5" w:rsidRPr="00B77A92">
        <w:instrText xml:space="preserve"> \* MERGEFORMAT </w:instrText>
      </w:r>
      <w:r w:rsidRPr="00B77A92">
        <w:fldChar w:fldCharType="separate"/>
      </w:r>
      <w:r w:rsidR="000553AC" w:rsidRPr="00B77A92">
        <w:t xml:space="preserve">Figure </w:t>
      </w:r>
      <w:r w:rsidR="000553AC">
        <w:t>2</w:t>
      </w:r>
      <w:r w:rsidRPr="00B77A92">
        <w:fldChar w:fldCharType="end"/>
      </w:r>
      <w:r w:rsidRPr="00B77A92">
        <w:t xml:space="preserve"> depicts indication highlights for points, curves, and surfaces.</w:t>
      </w:r>
    </w:p>
    <w:p w14:paraId="5DD3EFDC" w14:textId="77777777" w:rsidR="004640A7" w:rsidRPr="00B77A92" w:rsidRDefault="0020182E" w:rsidP="004E61EE">
      <w:pPr>
        <w:keepNext/>
        <w:spacing w:line="240" w:lineRule="auto"/>
        <w:jc w:val="center"/>
      </w:pPr>
      <w:r w:rsidRPr="00450770">
        <w:rPr>
          <w:noProof/>
          <w:lang w:eastAsia="fr-FR"/>
        </w:rPr>
        <w:drawing>
          <wp:inline distT="0" distB="0" distL="0" distR="0" wp14:anchorId="095FEEE0" wp14:editId="1D29EBB1">
            <wp:extent cx="4194412" cy="309094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ndicationHighlight.png"/>
                    <pic:cNvPicPr/>
                  </pic:nvPicPr>
                  <pic:blipFill>
                    <a:blip r:embed="rId25">
                      <a:extLst>
                        <a:ext uri="{28A0092B-C50C-407E-A947-70E740481C1C}">
                          <a14:useLocalDpi xmlns:a14="http://schemas.microsoft.com/office/drawing/2010/main" val="0"/>
                        </a:ext>
                      </a:extLst>
                    </a:blip>
                    <a:stretch>
                      <a:fillRect/>
                    </a:stretch>
                  </pic:blipFill>
                  <pic:spPr>
                    <a:xfrm>
                      <a:off x="0" y="0"/>
                      <a:ext cx="4194412" cy="3090940"/>
                    </a:xfrm>
                    <a:prstGeom prst="rect">
                      <a:avLst/>
                    </a:prstGeom>
                  </pic:spPr>
                </pic:pic>
              </a:graphicData>
            </a:graphic>
          </wp:inline>
        </w:drawing>
      </w:r>
    </w:p>
    <w:p w14:paraId="25E5E6F6" w14:textId="4085948F" w:rsidR="002C4C4D" w:rsidRPr="00B77A92" w:rsidRDefault="004640A7" w:rsidP="00760179">
      <w:pPr>
        <w:pStyle w:val="Caption"/>
        <w:spacing w:after="120" w:line="240" w:lineRule="auto"/>
        <w:jc w:val="center"/>
      </w:pPr>
      <w:bookmarkStart w:id="387" w:name="_Ref47321487"/>
      <w:bookmarkStart w:id="388" w:name="_Ref47321483"/>
      <w:r w:rsidRPr="00B77A92">
        <w:t xml:space="preserve">Figure </w:t>
      </w:r>
      <w:r w:rsidRPr="00B77A92">
        <w:fldChar w:fldCharType="begin"/>
      </w:r>
      <w:r w:rsidRPr="00B77A92">
        <w:instrText xml:space="preserve"> SEQ Figure \* ARABIC </w:instrText>
      </w:r>
      <w:r w:rsidRPr="00B77A92">
        <w:fldChar w:fldCharType="separate"/>
      </w:r>
      <w:r w:rsidR="00B7137E">
        <w:rPr>
          <w:noProof/>
        </w:rPr>
        <w:t>2</w:t>
      </w:r>
      <w:r w:rsidRPr="00B77A92">
        <w:fldChar w:fldCharType="end"/>
      </w:r>
      <w:bookmarkEnd w:id="387"/>
      <w:r w:rsidRPr="00B77A92">
        <w:t xml:space="preserve"> - Example</w:t>
      </w:r>
      <w:r w:rsidR="00A96A31" w:rsidRPr="00B77A92">
        <w:t>s</w:t>
      </w:r>
      <w:r w:rsidRPr="00B77A92">
        <w:t xml:space="preserve"> of indication highlight</w:t>
      </w:r>
      <w:bookmarkEnd w:id="388"/>
      <w:r w:rsidR="00A96A31" w:rsidRPr="00B77A92">
        <w:t>s</w:t>
      </w:r>
    </w:p>
    <w:p w14:paraId="6BE855FC" w14:textId="77777777" w:rsidR="002C4C4D" w:rsidRPr="00B77A92" w:rsidRDefault="002C4C4D" w:rsidP="00EC44E4"/>
    <w:p w14:paraId="7310711E" w14:textId="08EFB574" w:rsidR="001275B6" w:rsidRPr="00B77A92" w:rsidRDefault="001275B6" w:rsidP="00EC44E4">
      <w:pPr>
        <w:pStyle w:val="Heading3"/>
      </w:pPr>
      <w:bookmarkStart w:id="389" w:name="_Ref49340750"/>
      <w:bookmarkStart w:id="390" w:name="_Toc194067136"/>
      <w:r w:rsidRPr="00B77A92">
        <w:lastRenderedPageBreak/>
        <w:t>Detection of areas for which special conditions exist</w:t>
      </w:r>
      <w:bookmarkEnd w:id="389"/>
      <w:bookmarkEnd w:id="390"/>
    </w:p>
    <w:p w14:paraId="5ACECE2E" w14:textId="49114634" w:rsidR="00FA374F" w:rsidRPr="00B77A92" w:rsidRDefault="00FA374F" w:rsidP="009D43C5">
      <w:pPr>
        <w:spacing w:after="60" w:line="240" w:lineRule="auto"/>
        <w:jc w:val="both"/>
      </w:pPr>
      <w:r w:rsidRPr="00B77A92">
        <w:t xml:space="preserve">The IMO Performance Standard for ECDIS </w:t>
      </w:r>
      <w:r w:rsidR="0056040E">
        <w:t>MSC.530(106)/Rev.1</w:t>
      </w:r>
      <w:r w:rsidR="009D43C5" w:rsidRPr="00B77A92">
        <w:t>,</w:t>
      </w:r>
      <w:r w:rsidRPr="00B77A92">
        <w:t xml:space="preserve"> clause 11.3.</w:t>
      </w:r>
      <w:r w:rsidR="00114860">
        <w:t>7</w:t>
      </w:r>
      <w:r w:rsidRPr="00B77A92">
        <w:t xml:space="preserve"> </w:t>
      </w:r>
      <w:r w:rsidR="002514B8" w:rsidRPr="00B77A92">
        <w:t xml:space="preserve">(which applies to </w:t>
      </w:r>
      <w:r w:rsidRPr="00B77A92">
        <w:t>Route Planning</w:t>
      </w:r>
      <w:r w:rsidR="002514B8" w:rsidRPr="00B77A92">
        <w:t>)</w:t>
      </w:r>
      <w:r w:rsidRPr="00B77A92">
        <w:t xml:space="preserve"> states</w:t>
      </w:r>
      <w:r w:rsidR="002514B8" w:rsidRPr="00B77A92">
        <w:t>:</w:t>
      </w:r>
    </w:p>
    <w:p w14:paraId="781DB970" w14:textId="4837DFD5" w:rsidR="00FA374F" w:rsidRPr="00B77A92" w:rsidRDefault="002514B8" w:rsidP="002514B8">
      <w:pPr>
        <w:pStyle w:val="BlockQuote"/>
        <w:spacing w:after="120" w:line="240" w:lineRule="auto"/>
        <w:jc w:val="both"/>
      </w:pPr>
      <w:r w:rsidRPr="00B77A92">
        <w:t>A graphical indication should be given if the mariner plans a route closer than a user-specified distance from the boundary of a user-selectable category of prohibited area or geographic area for which special conditions exist (see appendix 4</w:t>
      </w:r>
      <w:r w:rsidR="00EC48EE" w:rsidRPr="00B77A92">
        <w:t>)</w:t>
      </w:r>
      <w:r w:rsidR="00FA374F" w:rsidRPr="00B77A92">
        <w:t>.</w:t>
      </w:r>
    </w:p>
    <w:p w14:paraId="2981DB3B" w14:textId="1FE464F4" w:rsidR="00FA374F" w:rsidRPr="00B77A92" w:rsidRDefault="00FA374F" w:rsidP="009D43C5">
      <w:pPr>
        <w:spacing w:after="60" w:line="240" w:lineRule="auto"/>
        <w:jc w:val="both"/>
      </w:pPr>
      <w:r w:rsidRPr="00B77A92">
        <w:t>Clause 11.4.4 Route Monitoring states;</w:t>
      </w:r>
    </w:p>
    <w:p w14:paraId="0272CB2B" w14:textId="400890DB" w:rsidR="00FA374F" w:rsidRPr="00B77A92" w:rsidRDefault="002514B8" w:rsidP="002514B8">
      <w:pPr>
        <w:pStyle w:val="BlockQuote"/>
        <w:spacing w:after="120" w:line="240" w:lineRule="auto"/>
        <w:jc w:val="both"/>
      </w:pPr>
      <w:r w:rsidRPr="00B77A92">
        <w:t>ECDIS should give a warning or caution, or indication, as selected by the mariner, and related graphical indication if, within a specified time or distance set by the mariner, own ship will pass closer than a user-selected distance from the boundary of a user-selectable category of prohibited area or of a geographical area for which special conditions exist (see appendix 4)</w:t>
      </w:r>
      <w:r w:rsidR="00FA374F" w:rsidRPr="00B77A92">
        <w:t>.</w:t>
      </w:r>
    </w:p>
    <w:p w14:paraId="58025AF5" w14:textId="3F9F408F" w:rsidR="00947715" w:rsidRPr="00B77A92" w:rsidRDefault="00947715" w:rsidP="009D43C5">
      <w:pPr>
        <w:spacing w:after="120" w:line="240" w:lineRule="auto"/>
        <w:jc w:val="both"/>
      </w:pPr>
      <w:r w:rsidRPr="00B77A92">
        <w:t xml:space="preserve">The ECDIS must implement support for </w:t>
      </w:r>
      <w:r w:rsidR="009D43C5" w:rsidRPr="00B77A92">
        <w:t>A</w:t>
      </w:r>
      <w:r w:rsidRPr="00B77A92">
        <w:t xml:space="preserve">lert and </w:t>
      </w:r>
      <w:r w:rsidR="009D43C5" w:rsidRPr="00B77A92">
        <w:t>I</w:t>
      </w:r>
      <w:r w:rsidRPr="00B77A92">
        <w:t xml:space="preserve">ndications </w:t>
      </w:r>
      <w:r w:rsidR="009D43C5" w:rsidRPr="00B77A92">
        <w:t>C</w:t>
      </w:r>
      <w:r w:rsidRPr="00B77A92">
        <w:t>ata</w:t>
      </w:r>
      <w:r w:rsidR="00DE6B83" w:rsidRPr="00B77A92">
        <w:t>logue</w:t>
      </w:r>
      <w:r w:rsidR="004E69AF" w:rsidRPr="00B77A92">
        <w:t>s.</w:t>
      </w:r>
    </w:p>
    <w:p w14:paraId="770FD465" w14:textId="5A35C00D" w:rsidR="001275B6" w:rsidRPr="00B77A92" w:rsidRDefault="004F2B53" w:rsidP="00EC44E4">
      <w:pPr>
        <w:pStyle w:val="Heading3"/>
      </w:pPr>
      <w:bookmarkStart w:id="391" w:name="_Toc194067137"/>
      <w:r w:rsidRPr="00B77A92">
        <w:t>Definition</w:t>
      </w:r>
      <w:r w:rsidR="001275B6" w:rsidRPr="00B77A92">
        <w:t xml:space="preserve"> of safety contour</w:t>
      </w:r>
      <w:bookmarkEnd w:id="391"/>
    </w:p>
    <w:p w14:paraId="5F89DCFF" w14:textId="17EA7F30" w:rsidR="001275B6" w:rsidRPr="00450770" w:rsidRDefault="001275B6" w:rsidP="00DA5A6F">
      <w:pPr>
        <w:spacing w:after="120" w:line="240" w:lineRule="auto"/>
        <w:jc w:val="both"/>
        <w:rPr>
          <w:i/>
          <w:iCs/>
        </w:rPr>
      </w:pPr>
      <w:r w:rsidRPr="00B77A92">
        <w:t xml:space="preserve">The safety contour is defined as </w:t>
      </w:r>
      <w:r w:rsidR="009242DA" w:rsidRPr="00B77A92">
        <w:t>the boundary</w:t>
      </w:r>
      <w:r w:rsidRPr="00B77A92">
        <w:t xml:space="preserve"> between safe and unsafe </w:t>
      </w:r>
      <w:r w:rsidR="009242DA" w:rsidRPr="00B77A92">
        <w:t xml:space="preserve">areas of the display. </w:t>
      </w:r>
    </w:p>
    <w:p w14:paraId="0455F0B7" w14:textId="6E6F934E" w:rsidR="001275B6" w:rsidRPr="00B77A92" w:rsidRDefault="001275B6" w:rsidP="00EC44E4">
      <w:pPr>
        <w:pStyle w:val="Heading3"/>
      </w:pPr>
      <w:bookmarkStart w:id="392" w:name="_Ref49340754"/>
      <w:bookmarkStart w:id="393" w:name="_Toc194067138"/>
      <w:r w:rsidRPr="00B77A92">
        <w:t>Detection of safety contour</w:t>
      </w:r>
      <w:bookmarkEnd w:id="392"/>
      <w:bookmarkEnd w:id="393"/>
    </w:p>
    <w:p w14:paraId="2C8092B5" w14:textId="598F3501" w:rsidR="001275B6" w:rsidRPr="00B77A92" w:rsidRDefault="001275B6" w:rsidP="00DA5A6F">
      <w:pPr>
        <w:spacing w:after="60" w:line="240" w:lineRule="auto"/>
        <w:jc w:val="both"/>
      </w:pPr>
      <w:r w:rsidRPr="00B77A92">
        <w:t xml:space="preserve">The IMO Performance Standard for ECDIS </w:t>
      </w:r>
      <w:r w:rsidR="0056040E">
        <w:t>MSC.530(106)/Rev.1</w:t>
      </w:r>
      <w:r w:rsidR="00DA5A6F" w:rsidRPr="00B77A92">
        <w:t>,</w:t>
      </w:r>
      <w:r w:rsidRPr="00B77A92">
        <w:t xml:space="preserve"> clause 11.3.</w:t>
      </w:r>
      <w:r w:rsidR="00114860">
        <w:t>6</w:t>
      </w:r>
      <w:r w:rsidRPr="00B77A92">
        <w:t xml:space="preserve"> Route Planning states;</w:t>
      </w:r>
    </w:p>
    <w:p w14:paraId="31C9167D" w14:textId="65F14519" w:rsidR="001275B6" w:rsidRPr="00B77A92" w:rsidRDefault="0042577E" w:rsidP="00DA5A6F">
      <w:pPr>
        <w:pStyle w:val="BlockQuote"/>
        <w:spacing w:after="120" w:line="240" w:lineRule="auto"/>
        <w:jc w:val="both"/>
      </w:pPr>
      <w:r w:rsidRPr="00B77A92">
        <w:t>A graphical indication is required if the mariner plans a route closer than a user-specified distance from own ship's safety contour</w:t>
      </w:r>
      <w:r w:rsidR="00CC2379" w:rsidRPr="00B77A92">
        <w:t>.</w:t>
      </w:r>
    </w:p>
    <w:p w14:paraId="18BD133B" w14:textId="77777777" w:rsidR="001275B6" w:rsidRPr="00B77A92" w:rsidRDefault="001275B6" w:rsidP="00DA5A6F">
      <w:pPr>
        <w:spacing w:after="60" w:line="240" w:lineRule="auto"/>
        <w:jc w:val="both"/>
      </w:pPr>
      <w:r w:rsidRPr="00B77A92">
        <w:t>Clause 11.4.3 Route Monitoring states;</w:t>
      </w:r>
    </w:p>
    <w:p w14:paraId="56C8947E" w14:textId="73F4B2D6" w:rsidR="001275B6" w:rsidRPr="00B77A92" w:rsidRDefault="0042577E" w:rsidP="00DA5A6F">
      <w:pPr>
        <w:pStyle w:val="BlockQuote"/>
        <w:spacing w:after="120" w:line="240" w:lineRule="auto"/>
        <w:jc w:val="both"/>
      </w:pPr>
      <w:r w:rsidRPr="00B77A92">
        <w:t>It should be possible to select that ECDIS gives an alarm and related graphical indication if, within a specified time or distance set by the mariner, own ship will pass closer than a user-selected distance from the safety contour</w:t>
      </w:r>
      <w:r w:rsidR="001275B6" w:rsidRPr="00B77A92">
        <w:t xml:space="preserve">. </w:t>
      </w:r>
    </w:p>
    <w:p w14:paraId="1B923973" w14:textId="77777777" w:rsidR="0042577E" w:rsidRPr="00B77A92" w:rsidRDefault="0042577E" w:rsidP="0042577E">
      <w:pPr>
        <w:spacing w:after="120" w:line="240" w:lineRule="auto"/>
        <w:jc w:val="both"/>
      </w:pPr>
      <w:r w:rsidRPr="00B77A92">
        <w:t>Clause 11.4.7 Route Monitoring states:</w:t>
      </w:r>
    </w:p>
    <w:p w14:paraId="7AC037E6" w14:textId="5FA0F5E8" w:rsidR="00114860" w:rsidRPr="00760179" w:rsidRDefault="0042577E" w:rsidP="00760179">
      <w:pPr>
        <w:spacing w:after="120" w:line="240" w:lineRule="auto"/>
        <w:ind w:left="709"/>
        <w:jc w:val="both"/>
        <w:rPr>
          <w:i/>
          <w:iCs/>
        </w:rPr>
      </w:pPr>
      <w:bookmarkStart w:id="394" w:name="_Hlk189057382"/>
      <w:r w:rsidRPr="002D7DEE">
        <w:rPr>
          <w:i/>
          <w:iCs/>
        </w:rPr>
        <w:t>A graphical indication should be given if the current or the next leg of the selected route passes closer than a user-specified distance from the safety contour.</w:t>
      </w:r>
    </w:p>
    <w:bookmarkEnd w:id="394"/>
    <w:p w14:paraId="61E2048B" w14:textId="126D00B1" w:rsidR="00947715" w:rsidRPr="001D7E15" w:rsidRDefault="00947715" w:rsidP="00DA5A6F">
      <w:pPr>
        <w:spacing w:after="120" w:line="240" w:lineRule="auto"/>
        <w:jc w:val="both"/>
      </w:pPr>
      <w:r w:rsidRPr="00B812CA">
        <w:t xml:space="preserve">The ECDIS must implement support for </w:t>
      </w:r>
      <w:r w:rsidR="00DA5A6F" w:rsidRPr="00B812CA">
        <w:t>A</w:t>
      </w:r>
      <w:r w:rsidRPr="00B812CA">
        <w:t xml:space="preserve">lert and </w:t>
      </w:r>
      <w:r w:rsidR="00DA5A6F" w:rsidRPr="00B812CA">
        <w:t>I</w:t>
      </w:r>
      <w:r w:rsidRPr="00B812CA">
        <w:t xml:space="preserve">ndications </w:t>
      </w:r>
      <w:r w:rsidR="00DA5A6F" w:rsidRPr="00B812CA">
        <w:t>Catalogue</w:t>
      </w:r>
      <w:r w:rsidR="004E69AF" w:rsidRPr="00B812CA">
        <w:t>s</w:t>
      </w:r>
      <w:r w:rsidRPr="00B812CA">
        <w:t xml:space="preserve"> </w:t>
      </w:r>
    </w:p>
    <w:p w14:paraId="4972FE83" w14:textId="0D7DA505" w:rsidR="001275B6" w:rsidRPr="001D7E15" w:rsidRDefault="001275B6" w:rsidP="00DA5A6F">
      <w:pPr>
        <w:spacing w:after="120" w:line="240" w:lineRule="auto"/>
        <w:jc w:val="both"/>
      </w:pPr>
      <w:r w:rsidRPr="00B812CA">
        <w:t xml:space="preserve">The point, </w:t>
      </w:r>
      <w:r w:rsidR="00FF731D" w:rsidRPr="00B812CA">
        <w:t xml:space="preserve">curve </w:t>
      </w:r>
      <w:r w:rsidRPr="00B812CA">
        <w:t xml:space="preserve">or surface </w:t>
      </w:r>
      <w:r w:rsidR="004E69AF" w:rsidRPr="00B812CA">
        <w:t xml:space="preserve">must </w:t>
      </w:r>
      <w:r w:rsidRPr="00B812CA">
        <w:t>be graphically indicated using the presentation named as “</w:t>
      </w:r>
      <w:r w:rsidR="000B797B" w:rsidRPr="00B812CA">
        <w:t>DNGHLT</w:t>
      </w:r>
      <w:r w:rsidRPr="00B812CA">
        <w:t xml:space="preserve">” in the </w:t>
      </w:r>
      <w:r w:rsidR="00FF731D" w:rsidRPr="00B812CA">
        <w:t xml:space="preserve">S-101 </w:t>
      </w:r>
      <w:r w:rsidR="009C3086" w:rsidRPr="00B812CA">
        <w:t>P</w:t>
      </w:r>
      <w:r w:rsidRPr="00B812CA">
        <w:t xml:space="preserve">ortrayal </w:t>
      </w:r>
      <w:r w:rsidR="009C3086" w:rsidRPr="00B812CA">
        <w:t>C</w:t>
      </w:r>
      <w:r w:rsidRPr="00B812CA">
        <w:t xml:space="preserve">atalogue, as depicted in </w:t>
      </w:r>
      <w:r w:rsidR="001F0B6C" w:rsidRPr="00B812CA">
        <w:fldChar w:fldCharType="begin"/>
      </w:r>
      <w:r w:rsidR="001F0B6C" w:rsidRPr="00B812CA">
        <w:instrText xml:space="preserve"> REF _Ref47324104 \h </w:instrText>
      </w:r>
      <w:r w:rsidR="00DA5A6F" w:rsidRPr="00B812CA">
        <w:instrText xml:space="preserve"> \* MERGEFORMAT </w:instrText>
      </w:r>
      <w:r w:rsidR="001F0B6C" w:rsidRPr="00B812CA">
        <w:fldChar w:fldCharType="separate"/>
      </w:r>
      <w:r w:rsidR="000553AC" w:rsidRPr="00B77A92">
        <w:t xml:space="preserve">Figure </w:t>
      </w:r>
      <w:r w:rsidR="000553AC">
        <w:t>3</w:t>
      </w:r>
      <w:r w:rsidR="001F0B6C" w:rsidRPr="00B812CA">
        <w:fldChar w:fldCharType="end"/>
      </w:r>
      <w:r w:rsidRPr="00B812CA">
        <w:t>.</w:t>
      </w:r>
    </w:p>
    <w:p w14:paraId="7957D30A" w14:textId="77777777" w:rsidR="001F0B6C" w:rsidRPr="00B77A92" w:rsidRDefault="001F0B6C" w:rsidP="004E61EE">
      <w:pPr>
        <w:keepNext/>
        <w:spacing w:line="240" w:lineRule="auto"/>
        <w:jc w:val="center"/>
      </w:pPr>
      <w:r w:rsidRPr="00450770">
        <w:rPr>
          <w:noProof/>
          <w:lang w:eastAsia="fr-FR"/>
        </w:rPr>
        <w:drawing>
          <wp:inline distT="0" distB="0" distL="0" distR="0" wp14:anchorId="66C72B1E" wp14:editId="576C0AE6">
            <wp:extent cx="4389500" cy="305436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angerHighlight.png"/>
                    <pic:cNvPicPr/>
                  </pic:nvPicPr>
                  <pic:blipFill>
                    <a:blip r:embed="rId26">
                      <a:extLst>
                        <a:ext uri="{28A0092B-C50C-407E-A947-70E740481C1C}">
                          <a14:useLocalDpi xmlns:a14="http://schemas.microsoft.com/office/drawing/2010/main" val="0"/>
                        </a:ext>
                      </a:extLst>
                    </a:blip>
                    <a:stretch>
                      <a:fillRect/>
                    </a:stretch>
                  </pic:blipFill>
                  <pic:spPr>
                    <a:xfrm>
                      <a:off x="0" y="0"/>
                      <a:ext cx="4389500" cy="3054361"/>
                    </a:xfrm>
                    <a:prstGeom prst="rect">
                      <a:avLst/>
                    </a:prstGeom>
                  </pic:spPr>
                </pic:pic>
              </a:graphicData>
            </a:graphic>
          </wp:inline>
        </w:drawing>
      </w:r>
    </w:p>
    <w:p w14:paraId="1670DF32" w14:textId="28306C3C" w:rsidR="001F0B6C" w:rsidRPr="00B77A92" w:rsidRDefault="001F0B6C" w:rsidP="009C3086">
      <w:pPr>
        <w:pStyle w:val="Caption"/>
        <w:spacing w:after="120" w:line="240" w:lineRule="auto"/>
        <w:jc w:val="center"/>
      </w:pPr>
      <w:bookmarkStart w:id="395" w:name="_Ref47324104"/>
      <w:r w:rsidRPr="00B77A92">
        <w:t xml:space="preserve">Figure </w:t>
      </w:r>
      <w:r w:rsidRPr="00B77A92">
        <w:fldChar w:fldCharType="begin"/>
      </w:r>
      <w:r w:rsidRPr="00B77A92">
        <w:instrText xml:space="preserve"> SEQ Figure \* ARABIC </w:instrText>
      </w:r>
      <w:r w:rsidRPr="00B77A92">
        <w:fldChar w:fldCharType="separate"/>
      </w:r>
      <w:r w:rsidR="00B7137E">
        <w:rPr>
          <w:noProof/>
        </w:rPr>
        <w:t>3</w:t>
      </w:r>
      <w:r w:rsidRPr="00B77A92">
        <w:fldChar w:fldCharType="end"/>
      </w:r>
      <w:bookmarkEnd w:id="395"/>
      <w:r w:rsidRPr="00B77A92">
        <w:t xml:space="preserve"> - Example</w:t>
      </w:r>
      <w:r w:rsidR="00A96A31" w:rsidRPr="00B77A92">
        <w:t>s</w:t>
      </w:r>
      <w:r w:rsidRPr="00B77A92">
        <w:t xml:space="preserve"> of danger highlight</w:t>
      </w:r>
      <w:r w:rsidR="00A96A31" w:rsidRPr="00B77A92">
        <w:t>s</w:t>
      </w:r>
      <w:r w:rsidRPr="00B77A92">
        <w:t xml:space="preserve"> in ECDIS</w:t>
      </w:r>
    </w:p>
    <w:p w14:paraId="7DB3A481" w14:textId="77777777" w:rsidR="004256B9" w:rsidRPr="00B77A92" w:rsidRDefault="004256B9"/>
    <w:p w14:paraId="79FD5625" w14:textId="2AB142F5" w:rsidR="009A3284" w:rsidRPr="00733813" w:rsidRDefault="009A3284" w:rsidP="00B812CA">
      <w:pPr>
        <w:pStyle w:val="Heading3"/>
      </w:pPr>
      <w:bookmarkStart w:id="396" w:name="_Toc194067139"/>
      <w:r w:rsidRPr="00733813">
        <w:t>Indications related to ENC accuracy</w:t>
      </w:r>
      <w:bookmarkEnd w:id="396"/>
      <w:r w:rsidRPr="00733813">
        <w:t xml:space="preserve"> </w:t>
      </w:r>
    </w:p>
    <w:p w14:paraId="06DEBB43" w14:textId="05D4895F" w:rsidR="009A3284" w:rsidRDefault="009A3284" w:rsidP="009A3284">
      <w:pPr>
        <w:jc w:val="both"/>
      </w:pPr>
      <w:r w:rsidRPr="00733813">
        <w:t xml:space="preserve">The IMO Performance Standard for ECDIS </w:t>
      </w:r>
      <w:r w:rsidR="0056040E">
        <w:t>MSC.530(106)/Rev.1</w:t>
      </w:r>
      <w:r w:rsidRPr="00733813">
        <w:t>, clause 11.3.</w:t>
      </w:r>
      <w:r>
        <w:t>6</w:t>
      </w:r>
      <w:r w:rsidRPr="00733813">
        <w:t xml:space="preserve"> Route Planning states;</w:t>
      </w:r>
    </w:p>
    <w:p w14:paraId="29C2A985" w14:textId="206AACF8" w:rsidR="009A3284" w:rsidRPr="00DB38D2" w:rsidRDefault="009A3284" w:rsidP="009A3284">
      <w:pPr>
        <w:spacing w:after="0" w:line="240" w:lineRule="auto"/>
        <w:jc w:val="both"/>
        <w:rPr>
          <w:i/>
          <w:iCs/>
        </w:rPr>
      </w:pPr>
      <w:r w:rsidRPr="00DB38D2">
        <w:rPr>
          <w:i/>
          <w:iCs/>
        </w:rPr>
        <w:t>11.3.</w:t>
      </w:r>
      <w:r w:rsidR="003A53A9">
        <w:rPr>
          <w:i/>
          <w:iCs/>
        </w:rPr>
        <w:t>8</w:t>
      </w:r>
      <w:r w:rsidRPr="00DB38D2">
        <w:rPr>
          <w:i/>
          <w:iCs/>
        </w:rPr>
        <w:t xml:space="preserve"> It should be possible for the mariner to select that the indications of 11.3.</w:t>
      </w:r>
      <w:r w:rsidR="003A53A9">
        <w:rPr>
          <w:i/>
          <w:iCs/>
        </w:rPr>
        <w:t>6</w:t>
      </w:r>
      <w:r w:rsidRPr="00DB38D2">
        <w:rPr>
          <w:i/>
          <w:iCs/>
        </w:rPr>
        <w:t xml:space="preserve"> and 11.3.</w:t>
      </w:r>
      <w:r w:rsidR="003A53A9">
        <w:rPr>
          <w:i/>
          <w:iCs/>
        </w:rPr>
        <w:t>7</w:t>
      </w:r>
    </w:p>
    <w:p w14:paraId="2BEE254A" w14:textId="77777777" w:rsidR="009A3284" w:rsidRPr="00DB38D2" w:rsidRDefault="009A3284" w:rsidP="009A3284">
      <w:pPr>
        <w:spacing w:after="0" w:line="240" w:lineRule="auto"/>
        <w:jc w:val="both"/>
        <w:rPr>
          <w:i/>
          <w:iCs/>
        </w:rPr>
      </w:pPr>
      <w:r w:rsidRPr="00DB38D2">
        <w:rPr>
          <w:i/>
          <w:iCs/>
        </w:rPr>
        <w:t>take into account accuracy information of relevant hydrographic information, as defined by IHO</w:t>
      </w:r>
    </w:p>
    <w:p w14:paraId="6A1956C8" w14:textId="77777777" w:rsidR="009A3284" w:rsidRPr="00DB38D2" w:rsidRDefault="009A3284" w:rsidP="009A3284">
      <w:pPr>
        <w:spacing w:after="0" w:line="240" w:lineRule="auto"/>
        <w:jc w:val="both"/>
        <w:rPr>
          <w:i/>
          <w:iCs/>
        </w:rPr>
      </w:pPr>
      <w:r w:rsidRPr="00DB38D2">
        <w:rPr>
          <w:i/>
          <w:iCs/>
        </w:rPr>
        <w:t>standards.</w:t>
      </w:r>
    </w:p>
    <w:p w14:paraId="69231AC2" w14:textId="77777777" w:rsidR="009A3284" w:rsidRDefault="009A3284" w:rsidP="009A3284">
      <w:pPr>
        <w:spacing w:after="0" w:line="240" w:lineRule="auto"/>
        <w:jc w:val="both"/>
      </w:pPr>
    </w:p>
    <w:p w14:paraId="02C67818" w14:textId="77777777" w:rsidR="009A3284" w:rsidRDefault="009A3284" w:rsidP="009A3284">
      <w:pPr>
        <w:spacing w:after="0" w:line="240" w:lineRule="auto"/>
        <w:jc w:val="both"/>
      </w:pPr>
      <w:r w:rsidRPr="00DB38D2">
        <w:t>Clause 11.4.</w:t>
      </w:r>
      <w:r>
        <w:t>9</w:t>
      </w:r>
      <w:r w:rsidRPr="00DB38D2">
        <w:t xml:space="preserve"> Route Monitoring states;</w:t>
      </w:r>
    </w:p>
    <w:p w14:paraId="12F9EE9D" w14:textId="77777777" w:rsidR="009A3284" w:rsidRDefault="009A3284" w:rsidP="009A3284">
      <w:pPr>
        <w:spacing w:after="0" w:line="240" w:lineRule="auto"/>
        <w:jc w:val="both"/>
      </w:pPr>
    </w:p>
    <w:p w14:paraId="1943B1DD" w14:textId="77777777" w:rsidR="009A3284" w:rsidRDefault="009A3284" w:rsidP="009A3284">
      <w:pPr>
        <w:spacing w:after="0" w:line="240" w:lineRule="auto"/>
        <w:jc w:val="both"/>
        <w:rPr>
          <w:i/>
          <w:iCs/>
        </w:rPr>
      </w:pPr>
      <w:r w:rsidRPr="00DB38D2">
        <w:rPr>
          <w:i/>
          <w:iCs/>
        </w:rPr>
        <w:t>11.4.9 It should be possible for the mariner to select that the indications of 11.4.3, 11.4.4, 11.4.6, 11.4.7 and 11.4.8 take into account accuracy information of relevant hydrographic information, as defined by IHO standards.</w:t>
      </w:r>
    </w:p>
    <w:p w14:paraId="550B37F0" w14:textId="77777777" w:rsidR="009A3284" w:rsidRDefault="009A3284" w:rsidP="009A3284">
      <w:pPr>
        <w:spacing w:after="0" w:line="240" w:lineRule="auto"/>
        <w:jc w:val="both"/>
        <w:rPr>
          <w:i/>
          <w:iCs/>
        </w:rPr>
      </w:pPr>
    </w:p>
    <w:p w14:paraId="2A6DC50F" w14:textId="77777777" w:rsidR="009A3284" w:rsidRDefault="009A3284" w:rsidP="009A3284">
      <w:pPr>
        <w:spacing w:after="0" w:line="240" w:lineRule="auto"/>
        <w:jc w:val="both"/>
      </w:pPr>
      <w:r>
        <w:t xml:space="preserve">When the Mariner has chosen to take accuracy of hydrographic information into account the ECDIS must use a </w:t>
      </w:r>
      <w:proofErr w:type="spellStart"/>
      <w:r w:rsidRPr="00155ADB">
        <w:rPr>
          <w:i/>
          <w:iCs/>
        </w:rPr>
        <w:t>zoneOfConfidence</w:t>
      </w:r>
      <w:proofErr w:type="spellEnd"/>
      <w:r w:rsidRPr="00184ABE">
        <w:rPr>
          <w:b/>
          <w:bCs/>
          <w:i/>
          <w:iCs/>
        </w:rPr>
        <w:t xml:space="preserve"> </w:t>
      </w:r>
      <w:r w:rsidRPr="00155ADB">
        <w:rPr>
          <w:b/>
          <w:bCs/>
          <w:i/>
          <w:iCs/>
        </w:rPr>
        <w:t xml:space="preserve"> </w:t>
      </w:r>
      <w:r w:rsidRPr="00184ABE">
        <w:t>attribute</w:t>
      </w:r>
      <w:r>
        <w:t xml:space="preserve"> to extend the check area in a horizontal direction for route plans (</w:t>
      </w:r>
      <w:r w:rsidRPr="000530EB">
        <w:t>closer than a user-specified distance</w:t>
      </w:r>
      <w:r>
        <w:t>) and for own ship (</w:t>
      </w:r>
      <w:r w:rsidRPr="000530EB">
        <w:t>within a specified time or distance set by the mariner, own ship will pass closer than a user-selected distance</w:t>
      </w:r>
      <w:r>
        <w:t>).</w:t>
      </w:r>
    </w:p>
    <w:p w14:paraId="502DA63E" w14:textId="77777777" w:rsidR="009A3284" w:rsidRDefault="009A3284" w:rsidP="009A3284">
      <w:pPr>
        <w:spacing w:after="0" w:line="240" w:lineRule="auto"/>
        <w:jc w:val="both"/>
      </w:pPr>
    </w:p>
    <w:p w14:paraId="024F718B" w14:textId="6CB3DD3C" w:rsidR="009A3284" w:rsidRPr="00530F27" w:rsidRDefault="009A3284" w:rsidP="00530F27">
      <w:pPr>
        <w:pStyle w:val="Heading3"/>
        <w:numPr>
          <w:ilvl w:val="3"/>
          <w:numId w:val="188"/>
        </w:numPr>
        <w:rPr>
          <w:rFonts w:eastAsia="Calibri"/>
          <w:b w:val="0"/>
          <w:bCs w:val="0"/>
          <w:snapToGrid w:val="0"/>
          <w:lang w:eastAsia="fr-FR"/>
        </w:rPr>
      </w:pPr>
      <w:bookmarkStart w:id="397" w:name="_Toc194067140"/>
      <w:r w:rsidRPr="00155ADB">
        <w:t>Check area extension value – S-101</w:t>
      </w:r>
      <w:r>
        <w:t xml:space="preserve"> only</w:t>
      </w:r>
      <w:bookmarkEnd w:id="397"/>
    </w:p>
    <w:p w14:paraId="3CC38CE1" w14:textId="77777777" w:rsidR="009A3284" w:rsidRDefault="009A3284" w:rsidP="009A3284">
      <w:pPr>
        <w:spacing w:after="0" w:line="240" w:lineRule="auto"/>
        <w:jc w:val="both"/>
      </w:pPr>
    </w:p>
    <w:p w14:paraId="35007419" w14:textId="498BC5BA" w:rsidR="009A3284" w:rsidRDefault="009A3284" w:rsidP="009A3284">
      <w:pPr>
        <w:spacing w:after="0" w:line="240" w:lineRule="auto"/>
        <w:jc w:val="both"/>
      </w:pPr>
      <w:r>
        <w:t xml:space="preserve">When the ECDIS is using S-101 without any S-102 depth substitution or S-104 depth adjustment the S-101 </w:t>
      </w:r>
      <w:proofErr w:type="spellStart"/>
      <w:r>
        <w:t>QualityOfBathymetricData</w:t>
      </w:r>
      <w:proofErr w:type="spellEnd"/>
      <w:r>
        <w:t xml:space="preserve"> feature contains a </w:t>
      </w:r>
      <w:proofErr w:type="spellStart"/>
      <w:r>
        <w:t>zoneOfConfidence</w:t>
      </w:r>
      <w:proofErr w:type="spellEnd"/>
      <w:r>
        <w:t xml:space="preserve"> complex attribute. This provides either a </w:t>
      </w:r>
      <w:proofErr w:type="spellStart"/>
      <w:r w:rsidRPr="00155ADB">
        <w:rPr>
          <w:i/>
          <w:iCs/>
        </w:rPr>
        <w:t>horizontalPositionUncertainty</w:t>
      </w:r>
      <w:proofErr w:type="spellEnd"/>
      <w:r>
        <w:t xml:space="preserve"> sub-attribute</w:t>
      </w:r>
      <w:r w:rsidR="008972A2">
        <w:t xml:space="preserve"> </w:t>
      </w:r>
      <w:r>
        <w:t xml:space="preserve">If no </w:t>
      </w:r>
      <w:proofErr w:type="spellStart"/>
      <w:r w:rsidRPr="0097518F">
        <w:rPr>
          <w:i/>
          <w:iCs/>
        </w:rPr>
        <w:t>horizontalPositionUncertainty</w:t>
      </w:r>
      <w:proofErr w:type="spellEnd"/>
      <w:r>
        <w:t xml:space="preserve">  value is available then the amount of extension must be taken from the sub-attribute </w:t>
      </w:r>
      <w:proofErr w:type="spellStart"/>
      <w:r w:rsidRPr="00155ADB">
        <w:rPr>
          <w:i/>
          <w:iCs/>
        </w:rPr>
        <w:t>categoryOfZoneOfConfidence</w:t>
      </w:r>
      <w:proofErr w:type="spellEnd"/>
      <w:r>
        <w:t xml:space="preserve"> according to the following table of default values:</w:t>
      </w:r>
    </w:p>
    <w:p w14:paraId="6D72C430" w14:textId="77777777" w:rsidR="009A3284" w:rsidRDefault="009A3284" w:rsidP="009A3284">
      <w:pPr>
        <w:spacing w:after="0" w:line="240" w:lineRule="auto"/>
        <w:jc w:val="both"/>
      </w:pPr>
      <w:r>
        <w:t xml:space="preserve"> </w:t>
      </w:r>
    </w:p>
    <w:tbl>
      <w:tblPr>
        <w:tblStyle w:val="TableGrid"/>
        <w:tblW w:w="0" w:type="auto"/>
        <w:jc w:val="center"/>
        <w:tblLook w:val="04A0" w:firstRow="1" w:lastRow="0" w:firstColumn="1" w:lastColumn="0" w:noHBand="0" w:noVBand="1"/>
      </w:tblPr>
      <w:tblGrid>
        <w:gridCol w:w="3556"/>
        <w:gridCol w:w="2268"/>
      </w:tblGrid>
      <w:tr w:rsidR="009A3284" w14:paraId="23748FC0" w14:textId="77777777" w:rsidTr="00D343CC">
        <w:trPr>
          <w:jc w:val="center"/>
        </w:trPr>
        <w:tc>
          <w:tcPr>
            <w:tcW w:w="3556" w:type="dxa"/>
          </w:tcPr>
          <w:p w14:paraId="66DD4EDC" w14:textId="77777777" w:rsidR="009A3284" w:rsidRPr="00155ADB" w:rsidRDefault="009A3284" w:rsidP="00D343CC">
            <w:pPr>
              <w:rPr>
                <w:b/>
                <w:bCs/>
                <w:i/>
                <w:iCs/>
              </w:rPr>
            </w:pPr>
            <w:proofErr w:type="spellStart"/>
            <w:r w:rsidRPr="00155ADB">
              <w:rPr>
                <w:b/>
                <w:bCs/>
                <w:i/>
                <w:iCs/>
              </w:rPr>
              <w:t>categoryOfZoneOfConfidence</w:t>
            </w:r>
            <w:proofErr w:type="spellEnd"/>
            <w:r w:rsidRPr="00155ADB">
              <w:rPr>
                <w:b/>
                <w:bCs/>
                <w:i/>
                <w:iCs/>
              </w:rPr>
              <w:t xml:space="preserve"> value. </w:t>
            </w:r>
          </w:p>
        </w:tc>
        <w:tc>
          <w:tcPr>
            <w:tcW w:w="2268" w:type="dxa"/>
          </w:tcPr>
          <w:p w14:paraId="53273DA4" w14:textId="77777777" w:rsidR="009A3284" w:rsidRPr="00206CEB" w:rsidRDefault="009A3284" w:rsidP="00D343CC">
            <w:pPr>
              <w:rPr>
                <w:b/>
                <w:bCs/>
              </w:rPr>
            </w:pPr>
            <w:r w:rsidRPr="00206CEB">
              <w:rPr>
                <w:b/>
                <w:bCs/>
              </w:rPr>
              <w:t xml:space="preserve">Positional Accuracy </w:t>
            </w:r>
          </w:p>
        </w:tc>
      </w:tr>
      <w:tr w:rsidR="009A3284" w14:paraId="75A0E1A4" w14:textId="77777777" w:rsidTr="00D343CC">
        <w:trPr>
          <w:jc w:val="center"/>
        </w:trPr>
        <w:tc>
          <w:tcPr>
            <w:tcW w:w="3556" w:type="dxa"/>
          </w:tcPr>
          <w:p w14:paraId="49BB840D" w14:textId="77777777" w:rsidR="009A3284" w:rsidRDefault="009A3284" w:rsidP="002D7DEE">
            <w:pPr>
              <w:jc w:val="center"/>
            </w:pPr>
            <w:r>
              <w:t>A1</w:t>
            </w:r>
          </w:p>
        </w:tc>
        <w:tc>
          <w:tcPr>
            <w:tcW w:w="2268" w:type="dxa"/>
          </w:tcPr>
          <w:p w14:paraId="39C5D59E" w14:textId="77777777" w:rsidR="009A3284" w:rsidRDefault="009A3284" w:rsidP="002D7DEE">
            <w:pPr>
              <w:jc w:val="center"/>
            </w:pPr>
            <w:r>
              <w:t>5m</w:t>
            </w:r>
          </w:p>
        </w:tc>
      </w:tr>
      <w:tr w:rsidR="009A3284" w14:paraId="7BD29AB0" w14:textId="77777777" w:rsidTr="00D343CC">
        <w:trPr>
          <w:jc w:val="center"/>
        </w:trPr>
        <w:tc>
          <w:tcPr>
            <w:tcW w:w="3556" w:type="dxa"/>
          </w:tcPr>
          <w:p w14:paraId="37FD4937" w14:textId="77777777" w:rsidR="009A3284" w:rsidRDefault="009A3284" w:rsidP="002D7DEE">
            <w:pPr>
              <w:jc w:val="center"/>
            </w:pPr>
            <w:r>
              <w:t>A2</w:t>
            </w:r>
          </w:p>
        </w:tc>
        <w:tc>
          <w:tcPr>
            <w:tcW w:w="2268" w:type="dxa"/>
          </w:tcPr>
          <w:p w14:paraId="0AEE878B" w14:textId="77777777" w:rsidR="009A3284" w:rsidRDefault="009A3284" w:rsidP="002D7DEE">
            <w:pPr>
              <w:jc w:val="center"/>
            </w:pPr>
            <w:r>
              <w:t>20m</w:t>
            </w:r>
          </w:p>
        </w:tc>
      </w:tr>
      <w:tr w:rsidR="009A3284" w14:paraId="670EC738" w14:textId="77777777" w:rsidTr="00D343CC">
        <w:trPr>
          <w:jc w:val="center"/>
        </w:trPr>
        <w:tc>
          <w:tcPr>
            <w:tcW w:w="3556" w:type="dxa"/>
          </w:tcPr>
          <w:p w14:paraId="59853ECF" w14:textId="77777777" w:rsidR="009A3284" w:rsidRDefault="009A3284" w:rsidP="002D7DEE">
            <w:pPr>
              <w:jc w:val="center"/>
            </w:pPr>
            <w:r>
              <w:t>B</w:t>
            </w:r>
          </w:p>
        </w:tc>
        <w:tc>
          <w:tcPr>
            <w:tcW w:w="2268" w:type="dxa"/>
          </w:tcPr>
          <w:p w14:paraId="67C76230" w14:textId="77777777" w:rsidR="009A3284" w:rsidRDefault="009A3284" w:rsidP="002D7DEE">
            <w:pPr>
              <w:jc w:val="center"/>
            </w:pPr>
            <w:r>
              <w:t>50m</w:t>
            </w:r>
          </w:p>
        </w:tc>
      </w:tr>
      <w:tr w:rsidR="009A3284" w14:paraId="2E24D9D7" w14:textId="77777777" w:rsidTr="00D343CC">
        <w:trPr>
          <w:jc w:val="center"/>
        </w:trPr>
        <w:tc>
          <w:tcPr>
            <w:tcW w:w="3556" w:type="dxa"/>
          </w:tcPr>
          <w:p w14:paraId="3CFD8BE1" w14:textId="77777777" w:rsidR="009A3284" w:rsidRDefault="009A3284" w:rsidP="002D7DEE">
            <w:pPr>
              <w:jc w:val="center"/>
            </w:pPr>
            <w:r>
              <w:t>C</w:t>
            </w:r>
          </w:p>
        </w:tc>
        <w:tc>
          <w:tcPr>
            <w:tcW w:w="2268" w:type="dxa"/>
          </w:tcPr>
          <w:p w14:paraId="65EC1D17" w14:textId="77777777" w:rsidR="009A3284" w:rsidRDefault="009A3284" w:rsidP="002D7DEE">
            <w:pPr>
              <w:jc w:val="center"/>
            </w:pPr>
            <w:r>
              <w:t>500m</w:t>
            </w:r>
          </w:p>
        </w:tc>
      </w:tr>
      <w:tr w:rsidR="009A3284" w14:paraId="6025E226" w14:textId="77777777" w:rsidTr="00D343CC">
        <w:trPr>
          <w:jc w:val="center"/>
        </w:trPr>
        <w:tc>
          <w:tcPr>
            <w:tcW w:w="3556" w:type="dxa"/>
          </w:tcPr>
          <w:p w14:paraId="56C5E8D1" w14:textId="77777777" w:rsidR="009A3284" w:rsidRDefault="009A3284" w:rsidP="002D7DEE">
            <w:pPr>
              <w:jc w:val="center"/>
            </w:pPr>
            <w:r>
              <w:t>D</w:t>
            </w:r>
          </w:p>
        </w:tc>
        <w:tc>
          <w:tcPr>
            <w:tcW w:w="2268" w:type="dxa"/>
          </w:tcPr>
          <w:p w14:paraId="0181805B" w14:textId="77777777" w:rsidR="009A3284" w:rsidRDefault="009A3284" w:rsidP="002D7DEE">
            <w:pPr>
              <w:jc w:val="center"/>
            </w:pPr>
            <w:r w:rsidRPr="000C41C9">
              <w:t>500m</w:t>
            </w:r>
          </w:p>
        </w:tc>
      </w:tr>
      <w:tr w:rsidR="009A3284" w14:paraId="065CCFEC" w14:textId="77777777" w:rsidTr="00D343CC">
        <w:trPr>
          <w:jc w:val="center"/>
        </w:trPr>
        <w:tc>
          <w:tcPr>
            <w:tcW w:w="3556" w:type="dxa"/>
          </w:tcPr>
          <w:p w14:paraId="2861A366" w14:textId="77777777" w:rsidR="009A3284" w:rsidRDefault="009A3284" w:rsidP="002D7DEE">
            <w:pPr>
              <w:jc w:val="center"/>
            </w:pPr>
            <w:r>
              <w:t>U</w:t>
            </w:r>
          </w:p>
        </w:tc>
        <w:tc>
          <w:tcPr>
            <w:tcW w:w="2268" w:type="dxa"/>
          </w:tcPr>
          <w:p w14:paraId="44C64BF5" w14:textId="77777777" w:rsidR="009A3284" w:rsidRDefault="009A3284" w:rsidP="00530F27">
            <w:pPr>
              <w:keepNext/>
              <w:jc w:val="center"/>
            </w:pPr>
            <w:r w:rsidRPr="000C41C9">
              <w:t>500m</w:t>
            </w:r>
          </w:p>
        </w:tc>
      </w:tr>
    </w:tbl>
    <w:p w14:paraId="31A14303" w14:textId="5828768E" w:rsidR="009A3284" w:rsidRDefault="00C56536" w:rsidP="00530F27">
      <w:pPr>
        <w:pStyle w:val="Caption"/>
        <w:jc w:val="center"/>
      </w:pPr>
      <w:r>
        <w:t xml:space="preserve">Table </w:t>
      </w:r>
      <w:r>
        <w:fldChar w:fldCharType="begin"/>
      </w:r>
      <w:r>
        <w:instrText xml:space="preserve"> SEQ Table \* ARABIC </w:instrText>
      </w:r>
      <w:r>
        <w:fldChar w:fldCharType="separate"/>
      </w:r>
      <w:r>
        <w:rPr>
          <w:noProof/>
        </w:rPr>
        <w:t>3</w:t>
      </w:r>
      <w:r>
        <w:fldChar w:fldCharType="end"/>
      </w:r>
      <w:r>
        <w:t xml:space="preserve">: </w:t>
      </w:r>
      <w:proofErr w:type="spellStart"/>
      <w:r>
        <w:t>categoryOfZoneOfConfidence</w:t>
      </w:r>
      <w:proofErr w:type="spellEnd"/>
      <w:r>
        <w:t xml:space="preserve"> and Accuracy values.</w:t>
      </w:r>
    </w:p>
    <w:p w14:paraId="12949F5D" w14:textId="777D13F9" w:rsidR="009A3284" w:rsidRPr="00155ADB" w:rsidRDefault="00265357" w:rsidP="00530F27">
      <w:pPr>
        <w:pStyle w:val="Heading3"/>
        <w:numPr>
          <w:ilvl w:val="3"/>
          <w:numId w:val="188"/>
        </w:numPr>
      </w:pPr>
      <w:r>
        <w:rPr>
          <w:rFonts w:eastAsia="Calibri"/>
          <w:snapToGrid w:val="0"/>
          <w:highlight w:val="yellow"/>
          <w:lang w:eastAsia="fr-FR"/>
        </w:rPr>
        <w:t xml:space="preserve"> </w:t>
      </w:r>
      <w:bookmarkStart w:id="398" w:name="_Toc194067141"/>
      <w:r w:rsidR="009A3284" w:rsidRPr="00155ADB">
        <w:t>Check are</w:t>
      </w:r>
      <w:r w:rsidR="009A3284">
        <w:t>a</w:t>
      </w:r>
      <w:r w:rsidR="009A3284" w:rsidRPr="00155ADB">
        <w:t xml:space="preserve"> extension</w:t>
      </w:r>
      <w:r w:rsidR="009A3284">
        <w:t xml:space="preserve"> value </w:t>
      </w:r>
      <w:r w:rsidR="009A3284" w:rsidRPr="00155ADB">
        <w:t xml:space="preserve"> – S-102 depth substitution</w:t>
      </w:r>
      <w:bookmarkEnd w:id="398"/>
    </w:p>
    <w:p w14:paraId="6AB25B05" w14:textId="564AF3D9" w:rsidR="009A3284" w:rsidRDefault="009A3284" w:rsidP="009A3284">
      <w:pPr>
        <w:spacing w:after="0" w:line="240" w:lineRule="auto"/>
      </w:pPr>
      <w:r>
        <w:t xml:space="preserve">When the depth information in the S-101 is substituted by S-102  the </w:t>
      </w:r>
      <w:proofErr w:type="spellStart"/>
      <w:r w:rsidRPr="00155ADB">
        <w:rPr>
          <w:i/>
          <w:iCs/>
        </w:rPr>
        <w:t>zoneOfConfidence.horizontalPositionUncertainty.</w:t>
      </w:r>
      <w:r w:rsidRPr="00530F27">
        <w:t>uncertaintyFixed</w:t>
      </w:r>
      <w:proofErr w:type="spellEnd"/>
      <w:r w:rsidRPr="00155ADB">
        <w:rPr>
          <w:i/>
          <w:iCs/>
        </w:rPr>
        <w:t xml:space="preserve">  </w:t>
      </w:r>
      <w:r w:rsidR="00C56536">
        <w:t>in</w:t>
      </w:r>
      <w:r>
        <w:t xml:space="preserve"> the </w:t>
      </w:r>
      <w:proofErr w:type="spellStart"/>
      <w:r w:rsidRPr="00184ABE">
        <w:t>QualityOfBathymetryCoverage</w:t>
      </w:r>
      <w:proofErr w:type="spellEnd"/>
      <w:r>
        <w:t xml:space="preserve"> feature attribute table (S-100 Part 10c, 9.6.2)  from the S-102 must be used instead  of the S-101 feature information as defined in the last clause if it is set. If this value is not available  then the S-101 value defined in the previous clause must be used instead.</w:t>
      </w:r>
    </w:p>
    <w:p w14:paraId="575ABD69" w14:textId="77777777" w:rsidR="009A3284" w:rsidRDefault="009A3284" w:rsidP="009A3284">
      <w:pPr>
        <w:spacing w:after="0" w:line="240" w:lineRule="auto"/>
      </w:pPr>
    </w:p>
    <w:p w14:paraId="4F2142E1" w14:textId="190F3215" w:rsidR="009A3284" w:rsidRPr="00155ADB" w:rsidRDefault="009A3284" w:rsidP="00530F27">
      <w:pPr>
        <w:pStyle w:val="Heading3"/>
        <w:numPr>
          <w:ilvl w:val="3"/>
          <w:numId w:val="188"/>
        </w:numPr>
        <w:rPr>
          <w:lang w:val="en-US"/>
        </w:rPr>
      </w:pPr>
      <w:bookmarkStart w:id="399" w:name="_Toc194067142"/>
      <w:r w:rsidRPr="00155ADB">
        <w:t xml:space="preserve">Check area extension value – S-102 </w:t>
      </w:r>
      <w:r>
        <w:t xml:space="preserve">depth substitution </w:t>
      </w:r>
      <w:r w:rsidRPr="00155ADB">
        <w:t>and S-104</w:t>
      </w:r>
      <w:r>
        <w:t xml:space="preserve"> adjustment</w:t>
      </w:r>
      <w:bookmarkEnd w:id="399"/>
    </w:p>
    <w:p w14:paraId="4A0F947E" w14:textId="4BC6428C" w:rsidR="009A3284" w:rsidRPr="00202C16" w:rsidRDefault="009A3284" w:rsidP="00760179">
      <w:pPr>
        <w:spacing w:after="0" w:line="240" w:lineRule="auto"/>
      </w:pPr>
      <w:r>
        <w:t xml:space="preserve">When the depth values in the S-101 are substituted for S-102 and also adjusted by the S-104 values (as documented in </w:t>
      </w:r>
      <w:r w:rsidR="00265357" w:rsidRPr="00530F27">
        <w:t>Appendix</w:t>
      </w:r>
      <w:r w:rsidR="00265357" w:rsidRPr="00265357">
        <w:rPr>
          <w:b/>
          <w:bCs/>
        </w:rPr>
        <w:t xml:space="preserve"> </w:t>
      </w:r>
      <w:r w:rsidR="00265357" w:rsidRPr="00530F27">
        <w:t>D</w:t>
      </w:r>
      <w:r>
        <w:t xml:space="preserve">) then the total value for the extension of the check area, as defined in the previous clause must then be further adjusted by adding the uncertainty value in the S-104 feature attribute table </w:t>
      </w:r>
      <w:r w:rsidRPr="00202C16">
        <w:rPr>
          <w:i/>
          <w:iCs/>
        </w:rPr>
        <w:t>zoneOfConfidence.horizontalPositionUncertainty.uncertaintyFixed</w:t>
      </w:r>
      <w:r w:rsidRPr="00202C16">
        <w:rPr>
          <w:b/>
          <w:bCs/>
        </w:rPr>
        <w:t> </w:t>
      </w:r>
      <w:r>
        <w:t>if defined.</w:t>
      </w:r>
    </w:p>
    <w:p w14:paraId="52C08F0C" w14:textId="77777777" w:rsidR="009A3284" w:rsidRDefault="009A3284" w:rsidP="00760179">
      <w:pPr>
        <w:spacing w:after="0" w:line="240" w:lineRule="auto"/>
      </w:pPr>
    </w:p>
    <w:p w14:paraId="403CA111" w14:textId="77777777" w:rsidR="009A3284" w:rsidRDefault="009A3284" w:rsidP="00760179">
      <w:pPr>
        <w:spacing w:after="0" w:line="240" w:lineRule="auto"/>
      </w:pPr>
      <w:r>
        <w:t xml:space="preserve">For example, when the ECDIS is using S-101 only, if the value of “closer than user specified distance is 100 m and if the value of </w:t>
      </w:r>
      <w:proofErr w:type="spellStart"/>
      <w:r w:rsidRPr="00A51B43">
        <w:rPr>
          <w:i/>
          <w:iCs/>
        </w:rPr>
        <w:t>categoryOfZoneOfConfidence</w:t>
      </w:r>
      <w:proofErr w:type="spellEnd"/>
      <w:r>
        <w:rPr>
          <w:b/>
          <w:bCs/>
          <w:i/>
          <w:iCs/>
        </w:rPr>
        <w:t xml:space="preserve"> </w:t>
      </w:r>
      <w:r>
        <w:t>is A2 (a value of 20 m from the table of defaults) then the check is extended in the horizontal direction up to 120 m.</w:t>
      </w:r>
    </w:p>
    <w:p w14:paraId="70FBDD9E" w14:textId="77777777" w:rsidR="009A3284" w:rsidRDefault="009A3284" w:rsidP="009A3284">
      <w:pPr>
        <w:tabs>
          <w:tab w:val="left" w:pos="7629"/>
        </w:tabs>
        <w:spacing w:after="0" w:line="240" w:lineRule="auto"/>
      </w:pPr>
      <w:r>
        <w:tab/>
      </w:r>
    </w:p>
    <w:p w14:paraId="0971EB71" w14:textId="77777777" w:rsidR="009A3284" w:rsidRDefault="009A3284" w:rsidP="009A3284">
      <w:pPr>
        <w:spacing w:after="0" w:line="240" w:lineRule="auto"/>
      </w:pPr>
      <w:r>
        <w:rPr>
          <w:noProof/>
        </w:rPr>
        <w:lastRenderedPageBreak/>
        <w:drawing>
          <wp:inline distT="0" distB="0" distL="0" distR="0" wp14:anchorId="23D635B3" wp14:editId="6BD6D3B7">
            <wp:extent cx="5731510" cy="1961515"/>
            <wp:effectExtent l="0" t="0" r="2540" b="635"/>
            <wp:docPr id="1258626047" name="Picture 3" descr="A close-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626047" name="Picture 3" descr="A close-up of a map&#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1961515"/>
                    </a:xfrm>
                    <a:prstGeom prst="rect">
                      <a:avLst/>
                    </a:prstGeom>
                    <a:noFill/>
                    <a:ln>
                      <a:noFill/>
                    </a:ln>
                  </pic:spPr>
                </pic:pic>
              </a:graphicData>
            </a:graphic>
          </wp:inline>
        </w:drawing>
      </w:r>
    </w:p>
    <w:p w14:paraId="7261F709" w14:textId="77777777" w:rsidR="009A3284" w:rsidRDefault="009A3284" w:rsidP="009A3284">
      <w:pPr>
        <w:spacing w:after="0" w:line="240" w:lineRule="auto"/>
      </w:pPr>
    </w:p>
    <w:p w14:paraId="334EFBD2" w14:textId="77777777" w:rsidR="009A3284" w:rsidRPr="005548BD" w:rsidRDefault="009A3284" w:rsidP="009A3284">
      <w:pPr>
        <w:pBdr>
          <w:top w:val="single" w:sz="6" w:space="0" w:color="FFFFFF"/>
          <w:left w:val="single" w:sz="6" w:space="0" w:color="FFFFFF"/>
          <w:bottom w:val="single" w:sz="6" w:space="0" w:color="FFFFFF"/>
          <w:right w:val="single" w:sz="6" w:space="0" w:color="FFFFFF"/>
        </w:pBdr>
        <w:tabs>
          <w:tab w:val="left" w:pos="-360"/>
          <w:tab w:val="left" w:pos="360"/>
          <w:tab w:val="left" w:pos="720"/>
          <w:tab w:val="left" w:pos="993"/>
          <w:tab w:val="left" w:pos="1080"/>
          <w:tab w:val="left" w:pos="1800"/>
          <w:tab w:val="left" w:pos="2520"/>
          <w:tab w:val="left" w:pos="3240"/>
          <w:tab w:val="left" w:pos="3960"/>
          <w:tab w:val="left" w:pos="4680"/>
          <w:tab w:val="left" w:pos="5400"/>
          <w:tab w:val="left" w:pos="6120"/>
          <w:tab w:val="left" w:pos="6840"/>
          <w:tab w:val="left" w:pos="7560"/>
          <w:tab w:val="left" w:pos="8280"/>
          <w:tab w:val="left" w:pos="9000"/>
        </w:tabs>
        <w:spacing w:after="0" w:line="240" w:lineRule="auto"/>
        <w:jc w:val="center"/>
        <w:rPr>
          <w:rFonts w:eastAsia="Calibri" w:cs="Arial"/>
          <w:b/>
          <w:bCs/>
          <w:lang w:eastAsia="fr-FR"/>
        </w:rPr>
      </w:pPr>
      <w:r w:rsidRPr="005548BD">
        <w:rPr>
          <w:rFonts w:eastAsia="Calibri" w:cs="Arial"/>
          <w:b/>
          <w:bCs/>
          <w:lang w:eastAsia="fr-FR"/>
        </w:rPr>
        <w:t xml:space="preserve">Fig </w:t>
      </w:r>
      <w:r>
        <w:rPr>
          <w:rFonts w:eastAsia="Calibri" w:cs="Arial"/>
          <w:b/>
          <w:bCs/>
          <w:lang w:eastAsia="fr-FR"/>
        </w:rPr>
        <w:t>9</w:t>
      </w:r>
      <w:r w:rsidRPr="005548BD">
        <w:rPr>
          <w:rFonts w:eastAsia="Calibri" w:cs="Arial"/>
          <w:b/>
          <w:bCs/>
          <w:lang w:eastAsia="fr-FR"/>
        </w:rPr>
        <w:t xml:space="preserve">. Example Danger Highlight </w:t>
      </w:r>
      <w:r>
        <w:rPr>
          <w:rFonts w:eastAsia="Calibri" w:cs="Arial"/>
          <w:b/>
          <w:bCs/>
          <w:lang w:eastAsia="fr-FR"/>
        </w:rPr>
        <w:t xml:space="preserve">extended by underlaying value of </w:t>
      </w:r>
      <w:proofErr w:type="spellStart"/>
      <w:r w:rsidRPr="00155ADB">
        <w:rPr>
          <w:b/>
          <w:bCs/>
          <w:i/>
          <w:iCs/>
        </w:rPr>
        <w:t>categoryOfZoneOfConfidence</w:t>
      </w:r>
      <w:proofErr w:type="spellEnd"/>
      <w:r>
        <w:rPr>
          <w:rFonts w:eastAsia="Calibri" w:cs="Arial"/>
          <w:b/>
          <w:bCs/>
          <w:lang w:eastAsia="fr-FR"/>
        </w:rPr>
        <w:t>, left is without extension and right is with extension</w:t>
      </w:r>
    </w:p>
    <w:p w14:paraId="781F8253" w14:textId="77777777" w:rsidR="009A3284" w:rsidRDefault="009A3284" w:rsidP="009A3284">
      <w:pPr>
        <w:spacing w:after="0" w:line="240" w:lineRule="auto"/>
      </w:pPr>
    </w:p>
    <w:p w14:paraId="6BD79E97" w14:textId="77777777" w:rsidR="009A3284" w:rsidRDefault="009A3284" w:rsidP="009A3284">
      <w:pPr>
        <w:spacing w:after="0" w:line="240" w:lineRule="auto"/>
      </w:pPr>
      <w:r>
        <w:t xml:space="preserve">For the S-101 case, when multiple </w:t>
      </w:r>
      <w:proofErr w:type="spellStart"/>
      <w:r>
        <w:t>QualityOfBathymetricData</w:t>
      </w:r>
      <w:proofErr w:type="spellEnd"/>
      <w:r>
        <w:t xml:space="preserve"> features with different  </w:t>
      </w:r>
      <w:proofErr w:type="spellStart"/>
      <w:r w:rsidRPr="0097518F">
        <w:rPr>
          <w:i/>
          <w:iCs/>
        </w:rPr>
        <w:t>categoryOfZoneOfConfidence</w:t>
      </w:r>
      <w:proofErr w:type="spellEnd"/>
      <w:r>
        <w:t xml:space="preserve">  values underlay the check area, then the value of extension changes at the point where the original non-extended check area crosses the boundary of the </w:t>
      </w:r>
      <w:proofErr w:type="spellStart"/>
      <w:r>
        <w:t>QualityOfBathymetricData</w:t>
      </w:r>
      <w:proofErr w:type="spellEnd"/>
      <w:r>
        <w:t xml:space="preserve"> areas with different </w:t>
      </w:r>
      <w:proofErr w:type="spellStart"/>
      <w:r w:rsidRPr="0097518F">
        <w:rPr>
          <w:i/>
          <w:iCs/>
        </w:rPr>
        <w:t>categoryOfZoneOfConfidence</w:t>
      </w:r>
      <w:proofErr w:type="spellEnd"/>
      <w:r>
        <w:t xml:space="preserve"> values, see the example below:</w:t>
      </w:r>
    </w:p>
    <w:p w14:paraId="49EBEB2F" w14:textId="77777777" w:rsidR="009A3284" w:rsidRDefault="009A3284" w:rsidP="009A3284">
      <w:pPr>
        <w:spacing w:after="0" w:line="240" w:lineRule="auto"/>
      </w:pPr>
    </w:p>
    <w:p w14:paraId="7AAA4C4D" w14:textId="77777777" w:rsidR="009A3284" w:rsidRDefault="009A3284" w:rsidP="009A3284">
      <w:pPr>
        <w:spacing w:after="0" w:line="240" w:lineRule="auto"/>
      </w:pPr>
      <w:r>
        <w:rPr>
          <w:noProof/>
        </w:rPr>
        <w:drawing>
          <wp:inline distT="0" distB="0" distL="0" distR="0" wp14:anchorId="2B84FC75" wp14:editId="27D5DA6A">
            <wp:extent cx="5724525" cy="3133725"/>
            <wp:effectExtent l="0" t="0" r="9525" b="9525"/>
            <wp:docPr id="1544528503" name="Picture 4" descr="A diagram of a catz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528503" name="Picture 4" descr="A diagram of a catzode&#10;&#10;Description automatically generated with medium confidence"/>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24525" cy="3133725"/>
                    </a:xfrm>
                    <a:prstGeom prst="rect">
                      <a:avLst/>
                    </a:prstGeom>
                    <a:noFill/>
                    <a:ln>
                      <a:noFill/>
                    </a:ln>
                  </pic:spPr>
                </pic:pic>
              </a:graphicData>
            </a:graphic>
          </wp:inline>
        </w:drawing>
      </w:r>
    </w:p>
    <w:p w14:paraId="723E2B31" w14:textId="77777777" w:rsidR="009A3284" w:rsidRDefault="009A3284" w:rsidP="009A3284">
      <w:pPr>
        <w:spacing w:after="0" w:line="240" w:lineRule="auto"/>
      </w:pPr>
    </w:p>
    <w:p w14:paraId="560BF581" w14:textId="77777777" w:rsidR="009A3284" w:rsidRPr="00155ADB" w:rsidRDefault="009A3284" w:rsidP="009A3284">
      <w:pPr>
        <w:pBdr>
          <w:top w:val="single" w:sz="6" w:space="0" w:color="FFFFFF"/>
          <w:left w:val="single" w:sz="6" w:space="0" w:color="FFFFFF"/>
          <w:bottom w:val="single" w:sz="6" w:space="0" w:color="FFFFFF"/>
          <w:right w:val="single" w:sz="6" w:space="0" w:color="FFFFFF"/>
        </w:pBdr>
        <w:tabs>
          <w:tab w:val="left" w:pos="-360"/>
          <w:tab w:val="left" w:pos="360"/>
          <w:tab w:val="left" w:pos="720"/>
          <w:tab w:val="left" w:pos="993"/>
          <w:tab w:val="left" w:pos="1080"/>
          <w:tab w:val="left" w:pos="1800"/>
          <w:tab w:val="left" w:pos="2520"/>
          <w:tab w:val="left" w:pos="3240"/>
          <w:tab w:val="left" w:pos="3960"/>
          <w:tab w:val="left" w:pos="4680"/>
          <w:tab w:val="left" w:pos="5400"/>
          <w:tab w:val="left" w:pos="6120"/>
          <w:tab w:val="left" w:pos="6840"/>
          <w:tab w:val="left" w:pos="7560"/>
          <w:tab w:val="left" w:pos="8280"/>
          <w:tab w:val="left" w:pos="9000"/>
        </w:tabs>
        <w:spacing w:after="0" w:line="240" w:lineRule="auto"/>
        <w:jc w:val="center"/>
        <w:rPr>
          <w:rFonts w:eastAsia="Calibri" w:cs="Arial"/>
          <w:b/>
          <w:bCs/>
          <w:lang w:eastAsia="fr-FR"/>
        </w:rPr>
      </w:pPr>
      <w:r w:rsidRPr="00155ADB">
        <w:rPr>
          <w:rFonts w:eastAsia="Calibri" w:cs="Arial"/>
          <w:b/>
          <w:bCs/>
          <w:lang w:eastAsia="fr-FR"/>
        </w:rPr>
        <w:t xml:space="preserve">Fig 10. Example Extension of check-area by multiple underlaying </w:t>
      </w:r>
      <w:proofErr w:type="spellStart"/>
      <w:r w:rsidRPr="00155ADB">
        <w:rPr>
          <w:b/>
          <w:bCs/>
        </w:rPr>
        <w:t>QualityOfBathymetricData</w:t>
      </w:r>
      <w:proofErr w:type="spellEnd"/>
      <w:r w:rsidRPr="00155ADB">
        <w:rPr>
          <w:b/>
          <w:bCs/>
        </w:rPr>
        <w:t xml:space="preserve"> </w:t>
      </w:r>
      <w:r w:rsidRPr="00155ADB">
        <w:rPr>
          <w:rFonts w:eastAsia="Calibri" w:cs="Arial"/>
          <w:b/>
          <w:bCs/>
          <w:lang w:eastAsia="fr-FR"/>
        </w:rPr>
        <w:t xml:space="preserve">areas with different values of </w:t>
      </w:r>
      <w:proofErr w:type="spellStart"/>
      <w:r w:rsidRPr="00155ADB">
        <w:rPr>
          <w:b/>
          <w:bCs/>
          <w:i/>
          <w:iCs/>
        </w:rPr>
        <w:t>categoryOfZoneOfConfidence</w:t>
      </w:r>
      <w:proofErr w:type="spellEnd"/>
      <w:r w:rsidRPr="00155ADB">
        <w:rPr>
          <w:b/>
          <w:bCs/>
        </w:rPr>
        <w:t xml:space="preserve"> </w:t>
      </w:r>
    </w:p>
    <w:p w14:paraId="12B3F1A4" w14:textId="77777777" w:rsidR="00AB2742" w:rsidRPr="00B77A92" w:rsidRDefault="00AB2742" w:rsidP="00450770"/>
    <w:p w14:paraId="638D6DCB" w14:textId="0FF3DB5D" w:rsidR="00927EBE" w:rsidRPr="00B77A92" w:rsidRDefault="00C5483B" w:rsidP="00EC44E4">
      <w:pPr>
        <w:pStyle w:val="Heading3"/>
      </w:pPr>
      <w:bookmarkStart w:id="400" w:name="_Ref88060090"/>
      <w:bookmarkStart w:id="401" w:name="_Toc194067143"/>
      <w:r>
        <w:t>Enhanced</w:t>
      </w:r>
      <w:r w:rsidR="00927EBE" w:rsidRPr="00B77A92">
        <w:t xml:space="preserve"> Safety Contour</w:t>
      </w:r>
      <w:bookmarkEnd w:id="400"/>
      <w:r w:rsidR="007D1C60" w:rsidRPr="00B77A92">
        <w:t xml:space="preserve"> and Water Level Adjustment.</w:t>
      </w:r>
      <w:bookmarkEnd w:id="401"/>
    </w:p>
    <w:p w14:paraId="16BA64E1" w14:textId="50871A6A" w:rsidR="00DE0E6F" w:rsidRPr="00B77A92" w:rsidRDefault="00C56536" w:rsidP="009C3086">
      <w:pPr>
        <w:spacing w:after="120" w:line="240" w:lineRule="auto"/>
        <w:jc w:val="both"/>
      </w:pPr>
      <w:r>
        <w:t>The term “</w:t>
      </w:r>
      <w:r w:rsidR="00C5483B">
        <w:t>Enhanced</w:t>
      </w:r>
      <w:r w:rsidR="00927EBE" w:rsidRPr="00B77A92">
        <w:t xml:space="preserve"> </w:t>
      </w:r>
      <w:r w:rsidR="00826214">
        <w:t>S</w:t>
      </w:r>
      <w:r w:rsidR="00927EBE" w:rsidRPr="00B77A92">
        <w:t xml:space="preserve">afety </w:t>
      </w:r>
      <w:r w:rsidR="00826214">
        <w:t>C</w:t>
      </w:r>
      <w:r w:rsidR="00927EBE" w:rsidRPr="00B77A92">
        <w:t>ontour</w:t>
      </w:r>
      <w:r>
        <w:t>”</w:t>
      </w:r>
      <w:r w:rsidR="00927EBE" w:rsidRPr="00B77A92">
        <w:t xml:space="preserve"> means </w:t>
      </w:r>
      <w:r>
        <w:t>a</w:t>
      </w:r>
      <w:r w:rsidR="00927EBE" w:rsidRPr="00B77A92">
        <w:t xml:space="preserve"> safety contour </w:t>
      </w:r>
      <w:r>
        <w:t xml:space="preserve">created </w:t>
      </w:r>
      <w:r w:rsidR="00927EBE" w:rsidRPr="00B77A92">
        <w:t xml:space="preserve">from bathymetric grid data </w:t>
      </w:r>
      <w:r>
        <w:t>using</w:t>
      </w:r>
      <w:r w:rsidR="00927EBE" w:rsidRPr="00B77A92">
        <w:t xml:space="preserve"> </w:t>
      </w:r>
      <w:r w:rsidR="00826214">
        <w:t>the</w:t>
      </w:r>
      <w:r w:rsidR="00927EBE" w:rsidRPr="00B77A92">
        <w:t xml:space="preserve"> value set by the user. </w:t>
      </w:r>
      <w:r w:rsidR="007D1C60" w:rsidRPr="00B77A92">
        <w:t>With</w:t>
      </w:r>
      <w:r w:rsidR="00DE0E6F" w:rsidRPr="00B77A92">
        <w:t xml:space="preserve"> ENCs the u</w:t>
      </w:r>
      <w:r w:rsidR="007D1C60" w:rsidRPr="00B77A92">
        <w:t>ser set</w:t>
      </w:r>
      <w:r w:rsidR="00DE0E6F" w:rsidRPr="00B77A92">
        <w:t>s</w:t>
      </w:r>
      <w:r w:rsidR="007D1C60" w:rsidRPr="00B77A92">
        <w:t xml:space="preserve"> </w:t>
      </w:r>
      <w:r w:rsidR="00DE0E6F" w:rsidRPr="00B77A92">
        <w:t>a</w:t>
      </w:r>
      <w:r w:rsidR="007D1C60" w:rsidRPr="00B77A92">
        <w:t xml:space="preserve"> value for the safety contour, but if </w:t>
      </w:r>
      <w:r>
        <w:t xml:space="preserve">a contour of that value </w:t>
      </w:r>
      <w:r w:rsidR="007D1C60" w:rsidRPr="00B77A92">
        <w:t xml:space="preserve">is not found in </w:t>
      </w:r>
      <w:r w:rsidR="00DE0E6F" w:rsidRPr="00B77A92">
        <w:t>the ENC t</w:t>
      </w:r>
      <w:r w:rsidR="007D1C60" w:rsidRPr="00B77A92">
        <w:t xml:space="preserve">hen the safety contour defaults to the next deepest </w:t>
      </w:r>
      <w:r>
        <w:t xml:space="preserve">available contour </w:t>
      </w:r>
      <w:r w:rsidR="007D1C60" w:rsidRPr="00B77A92">
        <w:t xml:space="preserve">which </w:t>
      </w:r>
      <w:r w:rsidR="00DE0E6F" w:rsidRPr="00B77A92">
        <w:t>can be substantially deeper th</w:t>
      </w:r>
      <w:r w:rsidR="007D1C60" w:rsidRPr="00B77A92">
        <w:t xml:space="preserve">an the </w:t>
      </w:r>
      <w:r w:rsidR="00DE0E6F" w:rsidRPr="00B77A92">
        <w:t>v</w:t>
      </w:r>
      <w:r w:rsidR="007D1C60" w:rsidRPr="00B77A92">
        <w:t xml:space="preserve">alue </w:t>
      </w:r>
      <w:r w:rsidR="00256259" w:rsidRPr="00B77A92">
        <w:t>requested</w:t>
      </w:r>
      <w:r w:rsidR="007D1C60" w:rsidRPr="00B77A92">
        <w:t xml:space="preserve"> by the user.</w:t>
      </w:r>
      <w:r w:rsidR="00DE0E6F" w:rsidRPr="00B77A92">
        <w:t xml:space="preserve"> </w:t>
      </w:r>
    </w:p>
    <w:p w14:paraId="72614166" w14:textId="6183F4BF" w:rsidR="007D1C60" w:rsidRPr="009A3284" w:rsidRDefault="00DE0E6F" w:rsidP="009C3086">
      <w:pPr>
        <w:spacing w:after="120" w:line="240" w:lineRule="auto"/>
        <w:jc w:val="both"/>
      </w:pPr>
      <w:r w:rsidRPr="00B77A92">
        <w:t xml:space="preserve">Bathymetric grid data allows the user the ability to define a value and for the system to delineate areas of safe and unsafe water based on that value. The areas defined can then be used for the definition of safety contour and attendant alerts/indications. When this is done contextual ENC features with depth information are also substituted </w:t>
      </w:r>
      <w:r w:rsidRPr="009A3284">
        <w:t>from the bathymetric grid to present the user a harmonised picture.</w:t>
      </w:r>
    </w:p>
    <w:p w14:paraId="4AED00C6" w14:textId="4E7EBC43" w:rsidR="00DE0E6F" w:rsidRPr="00B77A92" w:rsidRDefault="007D1C60" w:rsidP="009C3086">
      <w:pPr>
        <w:spacing w:after="120" w:line="240" w:lineRule="auto"/>
        <w:jc w:val="both"/>
      </w:pPr>
      <w:r w:rsidRPr="009A3284">
        <w:lastRenderedPageBreak/>
        <w:t xml:space="preserve">The combination of S-101 with </w:t>
      </w:r>
      <w:r w:rsidR="00EA43FD" w:rsidRPr="00B812CA">
        <w:t xml:space="preserve">S-102 and </w:t>
      </w:r>
      <w:r w:rsidRPr="00B812CA">
        <w:t>S-104</w:t>
      </w:r>
      <w:r w:rsidRPr="009A3284">
        <w:t xml:space="preserve"> </w:t>
      </w:r>
      <w:r w:rsidR="00F135E7" w:rsidRPr="009A3284">
        <w:t>together</w:t>
      </w:r>
      <w:r w:rsidRPr="00B77A92">
        <w:t xml:space="preserve"> enable Water Level Adjustment (WLA), allowing the water level data contained in S-104 to complement the </w:t>
      </w:r>
      <w:r w:rsidR="00F135E7" w:rsidRPr="00B77A92">
        <w:t xml:space="preserve">S-102 and </w:t>
      </w:r>
      <w:r w:rsidRPr="00B77A92">
        <w:t xml:space="preserve">S-101 chart data. </w:t>
      </w:r>
      <w:r w:rsidR="00DE0E6F" w:rsidRPr="00B77A92">
        <w:t xml:space="preserve">As with depth information, WLA processes adjust attribute values in the ENC </w:t>
      </w:r>
      <w:r w:rsidR="00F135E7" w:rsidRPr="00B77A92">
        <w:t xml:space="preserve">data </w:t>
      </w:r>
      <w:r w:rsidR="00DE0E6F" w:rsidRPr="00B77A92">
        <w:t xml:space="preserve">to present the user </w:t>
      </w:r>
      <w:r w:rsidR="004256B9" w:rsidRPr="00B77A92">
        <w:t xml:space="preserve">with </w:t>
      </w:r>
      <w:r w:rsidR="00DE0E6F" w:rsidRPr="00B77A92">
        <w:t>a harmonised picture.</w:t>
      </w:r>
    </w:p>
    <w:p w14:paraId="27DB4762" w14:textId="50AEDE52" w:rsidR="00853C83" w:rsidRPr="00B77A92" w:rsidRDefault="007D1C60" w:rsidP="00530F27">
      <w:pPr>
        <w:spacing w:after="120" w:line="240" w:lineRule="auto"/>
        <w:jc w:val="both"/>
      </w:pPr>
      <w:r w:rsidRPr="00B77A92">
        <w:t xml:space="preserve">Appendix </w:t>
      </w:r>
      <w:r w:rsidR="00760179">
        <w:t>D</w:t>
      </w:r>
      <w:r w:rsidRPr="00B77A92">
        <w:t xml:space="preserve"> defines the</w:t>
      </w:r>
      <w:r w:rsidR="00DE0E6F" w:rsidRPr="00B77A92">
        <w:t xml:space="preserve"> detailed mechanisms for </w:t>
      </w:r>
      <w:r w:rsidR="00C5483B">
        <w:t>Enhanced</w:t>
      </w:r>
      <w:r w:rsidR="00DE0E6F" w:rsidRPr="00B77A92">
        <w:t xml:space="preserve"> </w:t>
      </w:r>
      <w:r w:rsidR="00C5483B">
        <w:t>S</w:t>
      </w:r>
      <w:r w:rsidR="00DE0E6F" w:rsidRPr="00B77A92">
        <w:t xml:space="preserve">afety </w:t>
      </w:r>
      <w:r w:rsidR="00C5483B">
        <w:t>C</w:t>
      </w:r>
      <w:r w:rsidR="00DE0E6F" w:rsidRPr="00B77A92">
        <w:t xml:space="preserve">ontour and </w:t>
      </w:r>
      <w:r w:rsidR="009D5976">
        <w:t>Water Level Adjustment</w:t>
      </w:r>
      <w:r w:rsidR="00DE0E6F" w:rsidRPr="00B77A92">
        <w:t>.</w:t>
      </w:r>
      <w:r w:rsidR="00826214">
        <w:t xml:space="preserve"> </w:t>
      </w:r>
      <w:r w:rsidR="00114860" w:rsidRPr="00760179">
        <w:t xml:space="preserve">The ECDIS must support </w:t>
      </w:r>
      <w:r w:rsidR="00265357">
        <w:t>th</w:t>
      </w:r>
      <w:r w:rsidR="00826214">
        <w:t xml:space="preserve">e </w:t>
      </w:r>
      <w:r w:rsidR="00C5483B">
        <w:t>Enhanced</w:t>
      </w:r>
      <w:r w:rsidR="00114860" w:rsidRPr="00760179">
        <w:t xml:space="preserve"> Safety Contour and Water Level Adjustment features.</w:t>
      </w:r>
      <w:r w:rsidR="00C5483B">
        <w:t xml:space="preserve"> </w:t>
      </w:r>
    </w:p>
    <w:p w14:paraId="64B96ED8" w14:textId="3B72FCE7" w:rsidR="00647464" w:rsidRPr="00450770" w:rsidRDefault="00A841E5" w:rsidP="00DB7CFE">
      <w:pPr>
        <w:pStyle w:val="Heading2"/>
        <w:rPr>
          <w:strike/>
        </w:rPr>
      </w:pPr>
      <w:r>
        <w:t xml:space="preserve"> </w:t>
      </w:r>
      <w:bookmarkStart w:id="402" w:name="_Toc194067144"/>
      <w:r w:rsidR="004F141B">
        <w:t>Other</w:t>
      </w:r>
      <w:r w:rsidR="00286BF8" w:rsidRPr="00B77A92">
        <w:t xml:space="preserve"> specified display features</w:t>
      </w:r>
      <w:bookmarkStart w:id="403" w:name="_Toc175130256"/>
      <w:bookmarkStart w:id="404" w:name="_Toc175130257"/>
      <w:bookmarkStart w:id="405" w:name="_Toc175130258"/>
      <w:bookmarkStart w:id="406" w:name="_Toc175130259"/>
      <w:bookmarkStart w:id="407" w:name="_Toc175130260"/>
      <w:bookmarkStart w:id="408" w:name="_Toc175130261"/>
      <w:bookmarkStart w:id="409" w:name="_Toc175130262"/>
      <w:bookmarkEnd w:id="402"/>
      <w:bookmarkEnd w:id="403"/>
      <w:bookmarkEnd w:id="404"/>
      <w:bookmarkEnd w:id="405"/>
      <w:bookmarkEnd w:id="406"/>
      <w:bookmarkEnd w:id="407"/>
      <w:bookmarkEnd w:id="408"/>
      <w:bookmarkEnd w:id="409"/>
      <w:r w:rsidR="001A432B" w:rsidRPr="00450770">
        <w:rPr>
          <w:strike/>
        </w:rPr>
        <w:t xml:space="preserve"> </w:t>
      </w:r>
    </w:p>
    <w:p w14:paraId="413066EB" w14:textId="52B7C055" w:rsidR="00411F4B" w:rsidRPr="00B812CA" w:rsidRDefault="00411F4B" w:rsidP="00411F4B">
      <w:pPr>
        <w:pStyle w:val="Heading3"/>
      </w:pPr>
      <w:bookmarkStart w:id="410" w:name="_Toc194067145"/>
      <w:bookmarkStart w:id="411" w:name="_Ref48912766"/>
      <w:r w:rsidRPr="00A527F0">
        <w:t>Legend</w:t>
      </w:r>
      <w:bookmarkEnd w:id="410"/>
    </w:p>
    <w:p w14:paraId="78E91611" w14:textId="1C169300" w:rsidR="00411F4B" w:rsidRPr="00A527F0" w:rsidRDefault="00411F4B" w:rsidP="00411F4B">
      <w:pPr>
        <w:spacing w:after="60" w:line="240" w:lineRule="auto"/>
        <w:jc w:val="both"/>
      </w:pPr>
      <w:r w:rsidRPr="00B812CA">
        <w:t xml:space="preserve">A standard legend of </w:t>
      </w:r>
      <w:r w:rsidRPr="00530F27">
        <w:t>general information</w:t>
      </w:r>
      <w:r w:rsidRPr="00B812CA">
        <w:t xml:space="preserve"> relating to the area displayed, applicable to the position selected by the mariner, must be shown on a graphic or text display. This legend must </w:t>
      </w:r>
      <w:r w:rsidRPr="00A527F0">
        <w:t>contain at minimum (and, as applicable):</w:t>
      </w:r>
    </w:p>
    <w:p w14:paraId="21007C12" w14:textId="77777777" w:rsidR="00411F4B" w:rsidRPr="00A527F0" w:rsidRDefault="00411F4B" w:rsidP="00530F27">
      <w:pPr>
        <w:pStyle w:val="ListParagraph"/>
        <w:numPr>
          <w:ilvl w:val="0"/>
          <w:numId w:val="246"/>
        </w:numPr>
        <w:spacing w:after="60" w:line="240" w:lineRule="auto"/>
        <w:jc w:val="both"/>
      </w:pPr>
      <w:r w:rsidRPr="00A527F0">
        <w:t>Scale of display; in addition overscale indication where appropriate;</w:t>
      </w:r>
    </w:p>
    <w:p w14:paraId="2AA4759D" w14:textId="77777777" w:rsidR="00411F4B" w:rsidRPr="00A527F0" w:rsidRDefault="00411F4B" w:rsidP="00530F27">
      <w:pPr>
        <w:pStyle w:val="ListParagraph"/>
        <w:numPr>
          <w:ilvl w:val="0"/>
          <w:numId w:val="246"/>
        </w:numPr>
        <w:spacing w:after="60" w:line="240" w:lineRule="auto"/>
        <w:jc w:val="both"/>
      </w:pPr>
      <w:r w:rsidRPr="00A527F0">
        <w:t>Data quality indicator;</w:t>
      </w:r>
    </w:p>
    <w:p w14:paraId="0240CEEC" w14:textId="77777777" w:rsidR="00411F4B" w:rsidRPr="00A527F0" w:rsidRDefault="00411F4B" w:rsidP="00530F27">
      <w:pPr>
        <w:pStyle w:val="ListParagraph"/>
        <w:numPr>
          <w:ilvl w:val="0"/>
          <w:numId w:val="246"/>
        </w:numPr>
        <w:spacing w:after="60" w:line="240" w:lineRule="auto"/>
        <w:jc w:val="both"/>
      </w:pPr>
      <w:r w:rsidRPr="00A527F0">
        <w:t>Sounding/vertical datum;</w:t>
      </w:r>
    </w:p>
    <w:p w14:paraId="0B4EE0C5" w14:textId="77777777" w:rsidR="00411F4B" w:rsidRPr="00A527F0" w:rsidRDefault="00411F4B" w:rsidP="00530F27">
      <w:pPr>
        <w:pStyle w:val="ListParagraph"/>
        <w:numPr>
          <w:ilvl w:val="0"/>
          <w:numId w:val="246"/>
        </w:numPr>
        <w:spacing w:after="60" w:line="240" w:lineRule="auto"/>
        <w:jc w:val="both"/>
      </w:pPr>
      <w:r w:rsidRPr="00A527F0">
        <w:t>Horizontal datum;</w:t>
      </w:r>
    </w:p>
    <w:p w14:paraId="6C119F69" w14:textId="77777777" w:rsidR="00411F4B" w:rsidRPr="00B94DFF" w:rsidRDefault="00411F4B" w:rsidP="00530F27">
      <w:pPr>
        <w:pStyle w:val="ListParagraph"/>
        <w:numPr>
          <w:ilvl w:val="0"/>
          <w:numId w:val="246"/>
        </w:numPr>
        <w:spacing w:after="60" w:line="240" w:lineRule="auto"/>
        <w:jc w:val="both"/>
      </w:pPr>
      <w:r w:rsidRPr="00B94DFF">
        <w:t>The value of the safety depth if used;</w:t>
      </w:r>
    </w:p>
    <w:p w14:paraId="7B1D78AA" w14:textId="77777777" w:rsidR="00411F4B" w:rsidRPr="002D7DEE" w:rsidRDefault="00411F4B" w:rsidP="00530F27">
      <w:pPr>
        <w:pStyle w:val="ListParagraph"/>
        <w:numPr>
          <w:ilvl w:val="0"/>
          <w:numId w:val="246"/>
        </w:numPr>
        <w:spacing w:after="60" w:line="240" w:lineRule="auto"/>
        <w:jc w:val="both"/>
      </w:pPr>
      <w:r w:rsidRPr="00B94DFF">
        <w:t>The value of the safety contour selected by the mariner, as well as the value of the safety contour displayed (which may be different from that selected by the mariner);</w:t>
      </w:r>
    </w:p>
    <w:p w14:paraId="34AB1AA7" w14:textId="77777777" w:rsidR="00411F4B" w:rsidRPr="00B94DFF" w:rsidRDefault="00411F4B" w:rsidP="00530F27">
      <w:pPr>
        <w:pStyle w:val="ListParagraph"/>
        <w:numPr>
          <w:ilvl w:val="0"/>
          <w:numId w:val="246"/>
        </w:numPr>
        <w:spacing w:after="60" w:line="240" w:lineRule="auto"/>
        <w:jc w:val="both"/>
      </w:pPr>
      <w:r w:rsidRPr="002D7DEE">
        <w:t>Method of Water Level Adjustment (if enabled)</w:t>
      </w:r>
    </w:p>
    <w:p w14:paraId="232A4D1D" w14:textId="77777777" w:rsidR="00411F4B" w:rsidRPr="00A527F0" w:rsidRDefault="00411F4B" w:rsidP="00530F27">
      <w:pPr>
        <w:pStyle w:val="ListParagraph"/>
        <w:numPr>
          <w:ilvl w:val="0"/>
          <w:numId w:val="246"/>
        </w:numPr>
        <w:spacing w:after="60" w:line="240" w:lineRule="auto"/>
        <w:jc w:val="both"/>
      </w:pPr>
      <w:r w:rsidRPr="00A527F0">
        <w:t>Magnetic variation;</w:t>
      </w:r>
    </w:p>
    <w:p w14:paraId="28DD2036" w14:textId="77777777" w:rsidR="00411F4B" w:rsidRPr="00A527F0" w:rsidRDefault="00411F4B" w:rsidP="00530F27">
      <w:pPr>
        <w:pStyle w:val="ListParagraph"/>
        <w:numPr>
          <w:ilvl w:val="0"/>
          <w:numId w:val="246"/>
        </w:numPr>
        <w:spacing w:after="60" w:line="240" w:lineRule="auto"/>
        <w:jc w:val="both"/>
      </w:pPr>
      <w:r w:rsidRPr="00A527F0">
        <w:t>Date and number of last update(s) affecting the datasets currently in use;</w:t>
      </w:r>
    </w:p>
    <w:p w14:paraId="462986D1" w14:textId="77777777" w:rsidR="00411F4B" w:rsidRPr="00A527F0" w:rsidRDefault="00411F4B" w:rsidP="00530F27">
      <w:pPr>
        <w:pStyle w:val="ListParagraph"/>
        <w:numPr>
          <w:ilvl w:val="0"/>
          <w:numId w:val="246"/>
        </w:numPr>
        <w:spacing w:after="60" w:line="240" w:lineRule="auto"/>
        <w:jc w:val="both"/>
      </w:pPr>
      <w:r w:rsidRPr="00A527F0">
        <w:t>Edition number and date of issue of the datasets</w:t>
      </w:r>
      <w:r>
        <w:t xml:space="preserve"> currently in use</w:t>
      </w:r>
      <w:r w:rsidRPr="00A527F0">
        <w:t>;</w:t>
      </w:r>
    </w:p>
    <w:p w14:paraId="4225D98A" w14:textId="1F5E1733" w:rsidR="00411F4B" w:rsidRPr="00AF5CDD" w:rsidRDefault="00AF5CDD" w:rsidP="00530F27">
      <w:pPr>
        <w:pStyle w:val="ListParagraph"/>
        <w:numPr>
          <w:ilvl w:val="0"/>
          <w:numId w:val="246"/>
        </w:numPr>
        <w:spacing w:after="120" w:line="240" w:lineRule="auto"/>
        <w:jc w:val="both"/>
      </w:pPr>
      <w:r w:rsidRPr="00530F27">
        <w:t>Display</w:t>
      </w:r>
      <w:r w:rsidR="00411F4B" w:rsidRPr="00530F27">
        <w:t xml:space="preserve"> projection</w:t>
      </w:r>
      <w:r w:rsidR="00411F4B" w:rsidRPr="00AF5CDD">
        <w:t>.</w:t>
      </w:r>
    </w:p>
    <w:p w14:paraId="0F181901" w14:textId="6F9B231A" w:rsidR="00411F4B" w:rsidRDefault="00411F4B" w:rsidP="00530F27">
      <w:pPr>
        <w:spacing w:after="120" w:line="240" w:lineRule="auto"/>
        <w:jc w:val="both"/>
      </w:pPr>
      <w:r w:rsidRPr="00A527F0">
        <w:t>Since attempting to display all the above items for all displayed data products may lead to an unduly large legend, manufacturers may suppress information from data products other than ENCs. If this is done, the suppressed information should be available through simple operator action, such as a temporary expansion of the legend activated by clicking on a target in the legend. (Note that some of the items will be the same for all data products - in particular, units and datums should be the same for all products, or converted to present the same display result, in order to reduce the chances of user error.)</w:t>
      </w:r>
    </w:p>
    <w:p w14:paraId="2A83EBC5" w14:textId="678D25C0" w:rsidR="00411F4B" w:rsidRDefault="00411F4B" w:rsidP="00411F4B">
      <w:pPr>
        <w:pStyle w:val="Heading3"/>
      </w:pPr>
      <w:bookmarkStart w:id="412" w:name="_Toc194067146"/>
      <w:r>
        <w:t>Legend details</w:t>
      </w:r>
      <w:bookmarkEnd w:id="412"/>
    </w:p>
    <w:p w14:paraId="3440D655" w14:textId="2CEE2F76" w:rsidR="00411F4B" w:rsidRDefault="00411F4B" w:rsidP="00530F27">
      <w:r>
        <w:t xml:space="preserve">The legend must additionally indicate the vertical datum of </w:t>
      </w:r>
      <w:r w:rsidR="00A841E5">
        <w:t xml:space="preserve">any </w:t>
      </w:r>
      <w:r>
        <w:t>S-102 and S-104</w:t>
      </w:r>
      <w:r w:rsidR="00A841E5">
        <w:t xml:space="preserve"> used for </w:t>
      </w:r>
      <w:r w:rsidR="00FF7A4B">
        <w:t>E</w:t>
      </w:r>
      <w:r w:rsidR="00A841E5">
        <w:t xml:space="preserve">nhanced </w:t>
      </w:r>
      <w:r w:rsidR="00826214">
        <w:t>Safety Contour and Water Level Adjustment</w:t>
      </w:r>
      <w:r w:rsidR="00A841E5">
        <w:t xml:space="preserve"> on the display</w:t>
      </w:r>
      <w:r w:rsidR="00283798">
        <w:t>.</w:t>
      </w:r>
      <w:r w:rsidR="00A841E5">
        <w:t xml:space="preserve"> </w:t>
      </w:r>
      <w:r>
        <w:t>If the vertical datums are the same then a single indication is enough to cover S-101, S-102 and S-104.</w:t>
      </w:r>
    </w:p>
    <w:p w14:paraId="597986F9" w14:textId="73019FCD" w:rsidR="008042A0" w:rsidRPr="00530F27" w:rsidRDefault="008042A0" w:rsidP="00EC44E4">
      <w:pPr>
        <w:pStyle w:val="Heading3"/>
        <w:rPr>
          <w:strike/>
        </w:rPr>
      </w:pPr>
      <w:bookmarkStart w:id="413" w:name="_Toc194067147"/>
      <w:r w:rsidRPr="00450770">
        <w:t>ECDIS Legend</w:t>
      </w:r>
      <w:bookmarkEnd w:id="411"/>
      <w:bookmarkEnd w:id="413"/>
    </w:p>
    <w:p w14:paraId="2419E469" w14:textId="500A4882" w:rsidR="001E2115" w:rsidRPr="00450770" w:rsidRDefault="00AA63B2" w:rsidP="000A67D1">
      <w:pPr>
        <w:spacing w:after="120" w:line="240" w:lineRule="auto"/>
        <w:jc w:val="both"/>
        <w:rPr>
          <w:strike/>
        </w:rPr>
      </w:pPr>
      <w:r w:rsidRPr="00B77A92">
        <w:t xml:space="preserve">The ECDIS chart legend containing the </w:t>
      </w:r>
      <w:r w:rsidR="00C56536">
        <w:t xml:space="preserve">items in Table 4 </w:t>
      </w:r>
      <w:r w:rsidR="00A14827" w:rsidRPr="00B77A92">
        <w:t xml:space="preserve">must </w:t>
      </w:r>
      <w:r w:rsidRPr="00B77A92">
        <w:t xml:space="preserve">be available for display </w:t>
      </w:r>
      <w:r w:rsidR="00C56536">
        <w:t>for</w:t>
      </w:r>
      <w:r w:rsidR="002121DE" w:rsidRPr="00B77A92">
        <w:t xml:space="preserve"> </w:t>
      </w:r>
      <w:r w:rsidRPr="00B77A92">
        <w:t>a position selected by the Mariner.</w:t>
      </w:r>
    </w:p>
    <w:tbl>
      <w:tblPr>
        <w:tblStyle w:val="TableGrid"/>
        <w:tblW w:w="0" w:type="auto"/>
        <w:jc w:val="center"/>
        <w:tblCellMar>
          <w:left w:w="115" w:type="dxa"/>
          <w:right w:w="115" w:type="dxa"/>
        </w:tblCellMar>
        <w:tblLook w:val="04A0" w:firstRow="1" w:lastRow="0" w:firstColumn="1" w:lastColumn="0" w:noHBand="0" w:noVBand="1"/>
        <w:tblPrChange w:id="414" w:author="jonathan pritchard" w:date="2025-06-02T12:02:00Z" w16du:dateUtc="2025-06-02T11:02:00Z">
          <w:tblPr>
            <w:tblStyle w:val="TableGrid"/>
            <w:tblW w:w="0" w:type="auto"/>
            <w:jc w:val="center"/>
            <w:tblCellMar>
              <w:left w:w="115" w:type="dxa"/>
              <w:right w:w="115" w:type="dxa"/>
            </w:tblCellMar>
            <w:tblLook w:val="04A0" w:firstRow="1" w:lastRow="0" w:firstColumn="1" w:lastColumn="0" w:noHBand="0" w:noVBand="1"/>
          </w:tblPr>
        </w:tblPrChange>
      </w:tblPr>
      <w:tblGrid>
        <w:gridCol w:w="3305"/>
        <w:gridCol w:w="5791"/>
        <w:tblGridChange w:id="415">
          <w:tblGrid>
            <w:gridCol w:w="3305"/>
            <w:gridCol w:w="5713"/>
            <w:gridCol w:w="78"/>
          </w:tblGrid>
        </w:tblGridChange>
      </w:tblGrid>
      <w:tr w:rsidR="007B5B9A" w:rsidRPr="00B77A92" w14:paraId="3DADB245" w14:textId="77777777" w:rsidTr="0082094D">
        <w:trPr>
          <w:cantSplit/>
          <w:tblHeader/>
          <w:jc w:val="center"/>
          <w:trPrChange w:id="416" w:author="jonathan pritchard" w:date="2025-06-02T12:02:00Z" w16du:dateUtc="2025-06-02T11:02:00Z">
            <w:trPr>
              <w:cantSplit/>
              <w:tblHeader/>
              <w:jc w:val="center"/>
            </w:trPr>
          </w:trPrChange>
        </w:trPr>
        <w:tc>
          <w:tcPr>
            <w:tcW w:w="3305" w:type="dxa"/>
            <w:shd w:val="clear" w:color="auto" w:fill="D9D9D9" w:themeFill="background1" w:themeFillShade="D9"/>
            <w:tcPrChange w:id="417" w:author="jonathan pritchard" w:date="2025-06-02T12:02:00Z" w16du:dateUtc="2025-06-02T11:02:00Z">
              <w:tcPr>
                <w:tcW w:w="3366" w:type="dxa"/>
                <w:shd w:val="clear" w:color="auto" w:fill="D9D9D9" w:themeFill="background1" w:themeFillShade="D9"/>
              </w:tcPr>
            </w:tcPrChange>
          </w:tcPr>
          <w:p w14:paraId="32307583" w14:textId="60DB0CF7" w:rsidR="007B5B9A" w:rsidRPr="00B77A92" w:rsidRDefault="007B5B9A" w:rsidP="000A67D1">
            <w:pPr>
              <w:spacing w:before="60" w:after="60"/>
              <w:rPr>
                <w:b/>
                <w:bCs/>
              </w:rPr>
            </w:pPr>
            <w:r w:rsidRPr="00B77A92">
              <w:rPr>
                <w:b/>
                <w:bCs/>
              </w:rPr>
              <w:t>ECDIS Legend</w:t>
            </w:r>
            <w:r w:rsidR="00236C1D" w:rsidRPr="00B77A92">
              <w:rPr>
                <w:b/>
                <w:bCs/>
              </w:rPr>
              <w:t xml:space="preserve"> Item</w:t>
            </w:r>
          </w:p>
        </w:tc>
        <w:tc>
          <w:tcPr>
            <w:tcW w:w="5791" w:type="dxa"/>
            <w:shd w:val="clear" w:color="auto" w:fill="D9D9D9" w:themeFill="background1" w:themeFillShade="D9"/>
            <w:tcPrChange w:id="418" w:author="jonathan pritchard" w:date="2025-06-02T12:02:00Z" w16du:dateUtc="2025-06-02T11:02:00Z">
              <w:tcPr>
                <w:tcW w:w="5730" w:type="dxa"/>
                <w:gridSpan w:val="2"/>
                <w:shd w:val="clear" w:color="auto" w:fill="D9D9D9" w:themeFill="background1" w:themeFillShade="D9"/>
              </w:tcPr>
            </w:tcPrChange>
          </w:tcPr>
          <w:p w14:paraId="0818E249" w14:textId="77777777" w:rsidR="007B5B9A" w:rsidRPr="00B77A92" w:rsidRDefault="007B5B9A" w:rsidP="000A67D1">
            <w:pPr>
              <w:spacing w:before="60" w:after="60"/>
              <w:rPr>
                <w:b/>
                <w:bCs/>
              </w:rPr>
            </w:pPr>
            <w:r w:rsidRPr="00B77A92">
              <w:rPr>
                <w:b/>
                <w:bCs/>
              </w:rPr>
              <w:t>Values</w:t>
            </w:r>
          </w:p>
        </w:tc>
      </w:tr>
      <w:tr w:rsidR="007B5B9A" w:rsidRPr="00B77A92" w14:paraId="1005B1EA" w14:textId="77777777" w:rsidTr="0082094D">
        <w:trPr>
          <w:cantSplit/>
          <w:jc w:val="center"/>
          <w:trPrChange w:id="419" w:author="jonathan pritchard" w:date="2025-06-02T12:02:00Z" w16du:dateUtc="2025-06-02T11:02:00Z">
            <w:trPr>
              <w:cantSplit/>
              <w:jc w:val="center"/>
            </w:trPr>
          </w:trPrChange>
        </w:trPr>
        <w:tc>
          <w:tcPr>
            <w:tcW w:w="3305" w:type="dxa"/>
            <w:tcPrChange w:id="420" w:author="jonathan pritchard" w:date="2025-06-02T12:02:00Z" w16du:dateUtc="2025-06-02T11:02:00Z">
              <w:tcPr>
                <w:tcW w:w="3366" w:type="dxa"/>
              </w:tcPr>
            </w:tcPrChange>
          </w:tcPr>
          <w:p w14:paraId="4B9CD58C" w14:textId="77777777" w:rsidR="007B5B9A" w:rsidRPr="00B77A92" w:rsidRDefault="007B5B9A" w:rsidP="000A67D1">
            <w:pPr>
              <w:spacing w:before="60" w:after="60"/>
            </w:pPr>
            <w:r w:rsidRPr="00B77A92">
              <w:t>Units for depth</w:t>
            </w:r>
          </w:p>
        </w:tc>
        <w:tc>
          <w:tcPr>
            <w:tcW w:w="5791" w:type="dxa"/>
            <w:tcPrChange w:id="421" w:author="jonathan pritchard" w:date="2025-06-02T12:02:00Z" w16du:dateUtc="2025-06-02T11:02:00Z">
              <w:tcPr>
                <w:tcW w:w="5730" w:type="dxa"/>
                <w:gridSpan w:val="2"/>
              </w:tcPr>
            </w:tcPrChange>
          </w:tcPr>
          <w:p w14:paraId="5AB94129" w14:textId="34C835D6" w:rsidR="007B5B9A" w:rsidRPr="00B77A92" w:rsidRDefault="001E2115" w:rsidP="000A67D1">
            <w:pPr>
              <w:spacing w:before="60" w:after="60"/>
            </w:pPr>
            <w:r w:rsidRPr="00B77A92">
              <w:t>Axis Unit of Measure (</w:t>
            </w:r>
            <w:r w:rsidR="007B5B9A" w:rsidRPr="00B77A92">
              <w:t>AXUM</w:t>
            </w:r>
            <w:r w:rsidRPr="00B77A92">
              <w:t>)</w:t>
            </w:r>
            <w:r w:rsidR="007B5B9A" w:rsidRPr="00B77A92">
              <w:t xml:space="preserve"> subfield in the </w:t>
            </w:r>
            <w:r w:rsidRPr="00B77A92">
              <w:t>Coordinate System Axes (</w:t>
            </w:r>
            <w:r w:rsidR="007B5B9A" w:rsidRPr="00B77A92">
              <w:t>CSAX</w:t>
            </w:r>
            <w:r w:rsidRPr="00B77A92">
              <w:t>)</w:t>
            </w:r>
            <w:r w:rsidR="007B5B9A" w:rsidRPr="00B77A92">
              <w:t xml:space="preserve"> field</w:t>
            </w:r>
          </w:p>
        </w:tc>
      </w:tr>
      <w:tr w:rsidR="007B5B9A" w:rsidRPr="00B77A92" w14:paraId="0424E24B" w14:textId="77777777" w:rsidTr="0082094D">
        <w:trPr>
          <w:cantSplit/>
          <w:jc w:val="center"/>
          <w:trPrChange w:id="422" w:author="jonathan pritchard" w:date="2025-06-02T12:02:00Z" w16du:dateUtc="2025-06-02T11:02:00Z">
            <w:trPr>
              <w:cantSplit/>
              <w:jc w:val="center"/>
            </w:trPr>
          </w:trPrChange>
        </w:trPr>
        <w:tc>
          <w:tcPr>
            <w:tcW w:w="3305" w:type="dxa"/>
            <w:tcPrChange w:id="423" w:author="jonathan pritchard" w:date="2025-06-02T12:02:00Z" w16du:dateUtc="2025-06-02T11:02:00Z">
              <w:tcPr>
                <w:tcW w:w="3366" w:type="dxa"/>
              </w:tcPr>
            </w:tcPrChange>
          </w:tcPr>
          <w:p w14:paraId="458726B0" w14:textId="77777777" w:rsidR="007B5B9A" w:rsidRPr="00B77A92" w:rsidRDefault="007B5B9A" w:rsidP="000A67D1">
            <w:pPr>
              <w:spacing w:before="60" w:after="60"/>
            </w:pPr>
            <w:r w:rsidRPr="00B77A92">
              <w:t>Units for height</w:t>
            </w:r>
          </w:p>
        </w:tc>
        <w:tc>
          <w:tcPr>
            <w:tcW w:w="5791" w:type="dxa"/>
            <w:tcPrChange w:id="424" w:author="jonathan pritchard" w:date="2025-06-02T12:02:00Z" w16du:dateUtc="2025-06-02T11:02:00Z">
              <w:tcPr>
                <w:tcW w:w="5730" w:type="dxa"/>
                <w:gridSpan w:val="2"/>
              </w:tcPr>
            </w:tcPrChange>
          </w:tcPr>
          <w:p w14:paraId="6CE40F1E" w14:textId="77777777" w:rsidR="007B5B9A" w:rsidRPr="00B77A92" w:rsidRDefault="007B5B9A" w:rsidP="000A67D1">
            <w:pPr>
              <w:spacing w:before="60" w:after="60"/>
            </w:pPr>
            <w:r w:rsidRPr="00B77A92">
              <w:t>AXUM subfield in the CSAX field</w:t>
            </w:r>
          </w:p>
        </w:tc>
      </w:tr>
      <w:tr w:rsidR="003E1CAF" w:rsidRPr="00B77A92" w14:paraId="53922B53" w14:textId="77777777" w:rsidTr="000A67D1">
        <w:trPr>
          <w:cantSplit/>
          <w:jc w:val="center"/>
        </w:trPr>
        <w:tc>
          <w:tcPr>
            <w:tcW w:w="9096" w:type="dxa"/>
            <w:gridSpan w:val="2"/>
          </w:tcPr>
          <w:p w14:paraId="1CF08E5C" w14:textId="7A44C9F6" w:rsidR="003E1CAF" w:rsidRPr="00B77A92" w:rsidRDefault="00A14827" w:rsidP="004B2A18">
            <w:pPr>
              <w:spacing w:before="60" w:after="60"/>
            </w:pPr>
            <w:r w:rsidRPr="00B77A92">
              <w:t>A</w:t>
            </w:r>
            <w:r w:rsidR="003E1CAF" w:rsidRPr="00B77A92">
              <w:t xml:space="preserve">lthough the S-101 </w:t>
            </w:r>
            <w:r w:rsidR="004B2A18" w:rsidRPr="00B77A92">
              <w:t xml:space="preserve">ENC Product Specification </w:t>
            </w:r>
            <w:r w:rsidR="003E1CAF" w:rsidRPr="00B77A92">
              <w:t>does not allow any</w:t>
            </w:r>
            <w:r w:rsidR="006A7A07" w:rsidRPr="00B77A92">
              <w:t xml:space="preserve"> units</w:t>
            </w:r>
            <w:r w:rsidR="003E1CAF" w:rsidRPr="00B77A92">
              <w:t xml:space="preserve"> other than </w:t>
            </w:r>
            <w:r w:rsidR="006A7A07" w:rsidRPr="00B77A92">
              <w:t xml:space="preserve">metres for </w:t>
            </w:r>
            <w:r w:rsidR="003E1CAF" w:rsidRPr="00B77A92">
              <w:t xml:space="preserve">depths and heights, these two elements </w:t>
            </w:r>
            <w:r w:rsidRPr="00B77A92">
              <w:t xml:space="preserve">must </w:t>
            </w:r>
            <w:r w:rsidR="003E1CAF" w:rsidRPr="00B77A92">
              <w:t>be stated for clarity for the Mariner</w:t>
            </w:r>
          </w:p>
        </w:tc>
      </w:tr>
      <w:tr w:rsidR="007B5B9A" w:rsidRPr="00B77A92" w14:paraId="258B6C32" w14:textId="77777777" w:rsidTr="0082094D">
        <w:trPr>
          <w:cantSplit/>
          <w:jc w:val="center"/>
          <w:trPrChange w:id="425" w:author="jonathan pritchard" w:date="2025-06-02T12:02:00Z" w16du:dateUtc="2025-06-02T11:02:00Z">
            <w:trPr>
              <w:cantSplit/>
              <w:jc w:val="center"/>
            </w:trPr>
          </w:trPrChange>
        </w:trPr>
        <w:tc>
          <w:tcPr>
            <w:tcW w:w="3305" w:type="dxa"/>
            <w:tcPrChange w:id="426" w:author="jonathan pritchard" w:date="2025-06-02T12:02:00Z" w16du:dateUtc="2025-06-02T11:02:00Z">
              <w:tcPr>
                <w:tcW w:w="3366" w:type="dxa"/>
              </w:tcPr>
            </w:tcPrChange>
          </w:tcPr>
          <w:p w14:paraId="2994E911" w14:textId="77777777" w:rsidR="007B5B9A" w:rsidRPr="00B77A92" w:rsidRDefault="007B5B9A" w:rsidP="000A67D1">
            <w:pPr>
              <w:spacing w:before="60" w:after="60"/>
            </w:pPr>
            <w:r w:rsidRPr="00B77A92">
              <w:t>Scale of display</w:t>
            </w:r>
          </w:p>
        </w:tc>
        <w:tc>
          <w:tcPr>
            <w:tcW w:w="5791" w:type="dxa"/>
            <w:tcPrChange w:id="427" w:author="jonathan pritchard" w:date="2025-06-02T12:02:00Z" w16du:dateUtc="2025-06-02T11:02:00Z">
              <w:tcPr>
                <w:tcW w:w="5730" w:type="dxa"/>
                <w:gridSpan w:val="2"/>
              </w:tcPr>
            </w:tcPrChange>
          </w:tcPr>
          <w:p w14:paraId="50BE09D1" w14:textId="62BA2284" w:rsidR="003E1CAF" w:rsidRPr="00B77A92" w:rsidRDefault="007B5B9A" w:rsidP="000A67D1">
            <w:pPr>
              <w:spacing w:before="60" w:after="60"/>
            </w:pPr>
            <w:r w:rsidRPr="00B77A92">
              <w:t xml:space="preserve">Selected by </w:t>
            </w:r>
            <w:r w:rsidR="00B46FB0" w:rsidRPr="00B77A92">
              <w:t>m</w:t>
            </w:r>
            <w:r w:rsidR="004B2A18" w:rsidRPr="00B77A92">
              <w:t>ariner</w:t>
            </w:r>
          </w:p>
        </w:tc>
      </w:tr>
      <w:tr w:rsidR="007B5B9A" w:rsidRPr="00B77A92" w14:paraId="0238EBDC" w14:textId="77777777" w:rsidTr="0082094D">
        <w:trPr>
          <w:cantSplit/>
          <w:jc w:val="center"/>
          <w:trPrChange w:id="428" w:author="jonathan pritchard" w:date="2025-06-02T12:02:00Z" w16du:dateUtc="2025-06-02T11:02:00Z">
            <w:trPr>
              <w:cantSplit/>
              <w:jc w:val="center"/>
            </w:trPr>
          </w:trPrChange>
        </w:trPr>
        <w:tc>
          <w:tcPr>
            <w:tcW w:w="3305" w:type="dxa"/>
            <w:tcPrChange w:id="429" w:author="jonathan pritchard" w:date="2025-06-02T12:02:00Z" w16du:dateUtc="2025-06-02T11:02:00Z">
              <w:tcPr>
                <w:tcW w:w="3366" w:type="dxa"/>
              </w:tcPr>
            </w:tcPrChange>
          </w:tcPr>
          <w:p w14:paraId="27B6E948" w14:textId="77777777" w:rsidR="007B5B9A" w:rsidRPr="00B77A92" w:rsidRDefault="007B5B9A" w:rsidP="000A67D1">
            <w:pPr>
              <w:spacing w:before="60" w:after="60"/>
            </w:pPr>
            <w:r w:rsidRPr="00B77A92">
              <w:lastRenderedPageBreak/>
              <w:t>Data quality indicator</w:t>
            </w:r>
          </w:p>
        </w:tc>
        <w:tc>
          <w:tcPr>
            <w:tcW w:w="5791" w:type="dxa"/>
            <w:tcPrChange w:id="430" w:author="jonathan pritchard" w:date="2025-06-02T12:02:00Z" w16du:dateUtc="2025-06-02T11:02:00Z">
              <w:tcPr>
                <w:tcW w:w="5730" w:type="dxa"/>
                <w:gridSpan w:val="2"/>
              </w:tcPr>
            </w:tcPrChange>
          </w:tcPr>
          <w:p w14:paraId="7422FB96" w14:textId="19F903B5" w:rsidR="007B5B9A" w:rsidRPr="00B77A92" w:rsidRDefault="00426D8A" w:rsidP="00EC44E4">
            <w:pPr>
              <w:pStyle w:val="ListParagraph"/>
              <w:numPr>
                <w:ilvl w:val="0"/>
                <w:numId w:val="111"/>
              </w:numPr>
              <w:spacing w:before="60" w:after="60"/>
            </w:pPr>
            <w:proofErr w:type="spellStart"/>
            <w:r w:rsidRPr="00B77A92">
              <w:t>zoneOfConfidence.categoryOfZoneOfConfidence</w:t>
            </w:r>
            <w:proofErr w:type="spellEnd"/>
            <w:r w:rsidRPr="00B77A92">
              <w:t xml:space="preserve"> (CATZOC) </w:t>
            </w:r>
            <w:r w:rsidR="007B5B9A" w:rsidRPr="00B77A92">
              <w:t xml:space="preserve">attribute of the </w:t>
            </w:r>
            <w:r w:rsidR="0028392F" w:rsidRPr="00B77A92">
              <w:rPr>
                <w:b/>
                <w:bCs/>
              </w:rPr>
              <w:t>Quality</w:t>
            </w:r>
            <w:r w:rsidR="004F3C6C" w:rsidRPr="00B77A92">
              <w:rPr>
                <w:b/>
                <w:bCs/>
              </w:rPr>
              <w:t xml:space="preserve"> </w:t>
            </w:r>
            <w:r w:rsidR="0028392F" w:rsidRPr="00B77A92">
              <w:rPr>
                <w:b/>
                <w:bCs/>
              </w:rPr>
              <w:t>Of</w:t>
            </w:r>
            <w:r w:rsidR="004F3C6C" w:rsidRPr="00B77A92">
              <w:rPr>
                <w:b/>
                <w:bCs/>
              </w:rPr>
              <w:t xml:space="preserve"> </w:t>
            </w:r>
            <w:r w:rsidR="0028392F" w:rsidRPr="00B77A92">
              <w:rPr>
                <w:b/>
                <w:bCs/>
              </w:rPr>
              <w:t>Bathymetric</w:t>
            </w:r>
            <w:r w:rsidR="004F3C6C" w:rsidRPr="00B77A92">
              <w:rPr>
                <w:b/>
                <w:bCs/>
              </w:rPr>
              <w:t xml:space="preserve"> </w:t>
            </w:r>
            <w:r w:rsidR="0028392F" w:rsidRPr="00B77A92">
              <w:rPr>
                <w:b/>
                <w:bCs/>
              </w:rPr>
              <w:t>Data</w:t>
            </w:r>
            <w:r w:rsidR="0028392F" w:rsidRPr="00B77A92">
              <w:t xml:space="preserve"> (</w:t>
            </w:r>
            <w:r w:rsidR="007B5B9A" w:rsidRPr="00B77A92">
              <w:t>M_QUAL</w:t>
            </w:r>
            <w:r w:rsidR="0028392F" w:rsidRPr="00B77A92">
              <w:t>)</w:t>
            </w:r>
            <w:r w:rsidR="00970467" w:rsidRPr="00B77A92">
              <w:t xml:space="preserve"> meta-feature</w:t>
            </w:r>
            <w:r w:rsidR="007B5B9A" w:rsidRPr="00B77A92">
              <w:t>.</w:t>
            </w:r>
          </w:p>
          <w:p w14:paraId="557B9B7F" w14:textId="36B29204" w:rsidR="00426D8A" w:rsidRPr="00B77A92" w:rsidRDefault="00426D8A" w:rsidP="00426D8A">
            <w:pPr>
              <w:pStyle w:val="ListParagraph"/>
              <w:spacing w:before="60" w:after="60"/>
            </w:pPr>
            <w:r w:rsidRPr="00B77A92">
              <w:t>When multiple temporal attributes are present:</w:t>
            </w:r>
          </w:p>
          <w:p w14:paraId="73D594D7" w14:textId="7F4891A2" w:rsidR="00426D8A" w:rsidRPr="00B77A92" w:rsidRDefault="00426D8A" w:rsidP="00426D8A">
            <w:pPr>
              <w:pStyle w:val="ListParagraph"/>
              <w:spacing w:before="60" w:after="60"/>
            </w:pPr>
            <w:r w:rsidRPr="00B77A92">
              <w:t xml:space="preserve">- If a single attribute value is valid for the selected viewing date range, that value </w:t>
            </w:r>
            <w:r w:rsidR="00D3352A" w:rsidRPr="00B77A92">
              <w:t>must</w:t>
            </w:r>
            <w:r w:rsidRPr="00B77A92">
              <w:t xml:space="preserve"> be displayed.</w:t>
            </w:r>
          </w:p>
          <w:p w14:paraId="0866764F" w14:textId="6F4FC61B" w:rsidR="00426D8A" w:rsidRPr="00B77A92" w:rsidRDefault="00426D8A" w:rsidP="00426D8A">
            <w:pPr>
              <w:pStyle w:val="ListParagraph"/>
              <w:spacing w:before="60" w:after="60"/>
            </w:pPr>
            <w:r w:rsidRPr="00B77A92">
              <w:t xml:space="preserve">If multiple values are valid for the selected viewing date range, the worst-case value </w:t>
            </w:r>
            <w:r w:rsidR="00D3352A" w:rsidRPr="00B77A92">
              <w:t>must</w:t>
            </w:r>
            <w:r w:rsidRPr="00B77A92">
              <w:t xml:space="preserve"> be displayed.</w:t>
            </w:r>
          </w:p>
          <w:p w14:paraId="3AD9B1BF" w14:textId="1AF10CD9" w:rsidR="00426D8A" w:rsidRPr="00B77A92" w:rsidRDefault="00426D8A" w:rsidP="00426D8A">
            <w:pPr>
              <w:pStyle w:val="ListParagraph"/>
              <w:spacing w:before="60" w:after="60"/>
            </w:pPr>
            <w:r w:rsidRPr="00B77A92">
              <w:t>When multiple features are present (to indicate bathymetric data quality at various depths):</w:t>
            </w:r>
          </w:p>
          <w:p w14:paraId="45B278CA" w14:textId="532057CD" w:rsidR="00426D8A" w:rsidRPr="00B77A92" w:rsidRDefault="00426D8A" w:rsidP="00EC44E4">
            <w:pPr>
              <w:pStyle w:val="ListParagraph"/>
              <w:spacing w:before="60" w:after="60"/>
            </w:pPr>
            <w:r w:rsidRPr="00B77A92">
              <w:t xml:space="preserve">- The feature which intersects the specified safety contour value </w:t>
            </w:r>
            <w:r w:rsidR="00D3352A" w:rsidRPr="00B77A92">
              <w:t>must</w:t>
            </w:r>
            <w:r w:rsidRPr="00B77A92">
              <w:t xml:space="preserve"> be used.</w:t>
            </w:r>
          </w:p>
          <w:p w14:paraId="276D6539" w14:textId="77777777" w:rsidR="003E1CAF" w:rsidRDefault="004123D5" w:rsidP="004B2A18">
            <w:pPr>
              <w:spacing w:before="60" w:after="60"/>
            </w:pPr>
            <w:r w:rsidRPr="00B77A92">
              <w:t>(</w:t>
            </w:r>
            <w:r w:rsidR="003E1CAF" w:rsidRPr="00B77A92">
              <w:t>b</w:t>
            </w:r>
            <w:r w:rsidRPr="00B77A92">
              <w:t>)</w:t>
            </w:r>
            <w:r w:rsidR="003E1CAF" w:rsidRPr="00B77A92">
              <w:t xml:space="preserve"> </w:t>
            </w:r>
            <w:r w:rsidR="00426D8A" w:rsidRPr="00B77A92">
              <w:t xml:space="preserve">Total </w:t>
            </w:r>
            <w:proofErr w:type="spellStart"/>
            <w:r w:rsidR="00C0542A" w:rsidRPr="00B77A92">
              <w:rPr>
                <w:i/>
                <w:iCs/>
              </w:rPr>
              <w:t>horizontalPositionUncertainty</w:t>
            </w:r>
            <w:proofErr w:type="spellEnd"/>
            <w:r w:rsidR="00426D8A" w:rsidRPr="00B77A92">
              <w:t xml:space="preserve"> </w:t>
            </w:r>
            <w:r w:rsidR="003E1CAF" w:rsidRPr="00B77A92">
              <w:t xml:space="preserve"> of the </w:t>
            </w:r>
            <w:r w:rsidR="005B78DC" w:rsidRPr="00B77A92">
              <w:rPr>
                <w:b/>
                <w:bCs/>
              </w:rPr>
              <w:t>Quality</w:t>
            </w:r>
            <w:r w:rsidR="004F3C6C" w:rsidRPr="00B77A92">
              <w:rPr>
                <w:b/>
                <w:bCs/>
              </w:rPr>
              <w:t xml:space="preserve"> </w:t>
            </w:r>
            <w:r w:rsidR="005B78DC" w:rsidRPr="00B77A92">
              <w:rPr>
                <w:b/>
                <w:bCs/>
              </w:rPr>
              <w:t>Of</w:t>
            </w:r>
            <w:r w:rsidR="004F3C6C" w:rsidRPr="00B77A92">
              <w:rPr>
                <w:b/>
                <w:bCs/>
              </w:rPr>
              <w:t xml:space="preserve"> </w:t>
            </w:r>
            <w:r w:rsidR="005B78DC" w:rsidRPr="00B77A92">
              <w:rPr>
                <w:b/>
                <w:bCs/>
              </w:rPr>
              <w:t>Non</w:t>
            </w:r>
            <w:r w:rsidR="004B2A18" w:rsidRPr="00B77A92">
              <w:rPr>
                <w:b/>
                <w:bCs/>
              </w:rPr>
              <w:t>-B</w:t>
            </w:r>
            <w:r w:rsidR="005B78DC" w:rsidRPr="00B77A92">
              <w:rPr>
                <w:b/>
                <w:bCs/>
              </w:rPr>
              <w:t>athymetric</w:t>
            </w:r>
            <w:r w:rsidR="004F3C6C" w:rsidRPr="00B77A92">
              <w:rPr>
                <w:b/>
                <w:bCs/>
              </w:rPr>
              <w:t xml:space="preserve"> </w:t>
            </w:r>
            <w:r w:rsidR="005B78DC" w:rsidRPr="00B77A92">
              <w:rPr>
                <w:b/>
                <w:bCs/>
              </w:rPr>
              <w:t>Data</w:t>
            </w:r>
            <w:r w:rsidR="005B78DC" w:rsidRPr="00B77A92">
              <w:t xml:space="preserve"> </w:t>
            </w:r>
            <w:r w:rsidR="00970467" w:rsidRPr="00B77A92">
              <w:t xml:space="preserve">(M_ACCY) </w:t>
            </w:r>
            <w:r w:rsidR="005B78DC" w:rsidRPr="00B77A92">
              <w:t>meta-feature if available</w:t>
            </w:r>
            <w:r w:rsidR="003E1CAF" w:rsidRPr="00B77A92">
              <w:t>.</w:t>
            </w:r>
          </w:p>
          <w:p w14:paraId="2465BE09" w14:textId="77777777" w:rsidR="00A94BB4" w:rsidRDefault="00A94BB4" w:rsidP="004B2A18">
            <w:pPr>
              <w:spacing w:before="60" w:after="60"/>
            </w:pPr>
          </w:p>
          <w:p w14:paraId="2F203909" w14:textId="0D84F1AA" w:rsidR="00A94BB4" w:rsidRPr="00530F27" w:rsidRDefault="00A94BB4" w:rsidP="004B2A18">
            <w:pPr>
              <w:spacing w:before="60" w:after="60"/>
              <w:rPr>
                <w:i/>
                <w:iCs/>
              </w:rPr>
            </w:pPr>
            <w:r w:rsidRPr="00530F27">
              <w:rPr>
                <w:i/>
                <w:iCs/>
              </w:rPr>
              <w:t>Note: Due to the way quality is encoded in the ENC, both values (a and b) must be provided</w:t>
            </w:r>
          </w:p>
        </w:tc>
      </w:tr>
      <w:tr w:rsidR="003E1CAF" w:rsidRPr="00B77A92" w14:paraId="051628F5" w14:textId="77777777" w:rsidTr="000A67D1">
        <w:trPr>
          <w:cantSplit/>
          <w:jc w:val="center"/>
        </w:trPr>
        <w:tc>
          <w:tcPr>
            <w:tcW w:w="9096" w:type="dxa"/>
            <w:gridSpan w:val="2"/>
          </w:tcPr>
          <w:p w14:paraId="77F174AE" w14:textId="47D8A486" w:rsidR="003E1CAF" w:rsidRPr="00B77A92" w:rsidRDefault="003E1CAF" w:rsidP="000A67D1">
            <w:pPr>
              <w:spacing w:before="60" w:after="60"/>
            </w:pPr>
          </w:p>
        </w:tc>
      </w:tr>
      <w:tr w:rsidR="007B5B9A" w:rsidRPr="00B77A92" w14:paraId="4F497D51" w14:textId="77777777" w:rsidTr="0082094D">
        <w:trPr>
          <w:cantSplit/>
          <w:jc w:val="center"/>
          <w:trPrChange w:id="431" w:author="jonathan pritchard" w:date="2025-06-02T12:02:00Z" w16du:dateUtc="2025-06-02T11:02:00Z">
            <w:trPr>
              <w:cantSplit/>
              <w:jc w:val="center"/>
            </w:trPr>
          </w:trPrChange>
        </w:trPr>
        <w:tc>
          <w:tcPr>
            <w:tcW w:w="3305" w:type="dxa"/>
            <w:tcPrChange w:id="432" w:author="jonathan pritchard" w:date="2025-06-02T12:02:00Z" w16du:dateUtc="2025-06-02T11:02:00Z">
              <w:tcPr>
                <w:tcW w:w="3366" w:type="dxa"/>
              </w:tcPr>
            </w:tcPrChange>
          </w:tcPr>
          <w:p w14:paraId="3E2DE84A" w14:textId="77777777" w:rsidR="007B5B9A" w:rsidRPr="00B77A92" w:rsidRDefault="007B5B9A" w:rsidP="000A67D1">
            <w:pPr>
              <w:spacing w:before="60" w:after="60"/>
            </w:pPr>
            <w:r w:rsidRPr="00B77A92">
              <w:t>Sounding/vertical datum</w:t>
            </w:r>
          </w:p>
        </w:tc>
        <w:tc>
          <w:tcPr>
            <w:tcW w:w="5791" w:type="dxa"/>
            <w:tcPrChange w:id="433" w:author="jonathan pritchard" w:date="2025-06-02T12:02:00Z" w16du:dateUtc="2025-06-02T11:02:00Z">
              <w:tcPr>
                <w:tcW w:w="5730" w:type="dxa"/>
                <w:gridSpan w:val="2"/>
              </w:tcPr>
            </w:tcPrChange>
          </w:tcPr>
          <w:p w14:paraId="4885C923" w14:textId="0975091E" w:rsidR="007B5B9A" w:rsidRPr="00B77A92" w:rsidRDefault="002121DE" w:rsidP="000A67D1">
            <w:pPr>
              <w:spacing w:before="60" w:after="60"/>
            </w:pPr>
            <w:r w:rsidRPr="00B77A92">
              <w:t xml:space="preserve">The </w:t>
            </w:r>
            <w:proofErr w:type="spellStart"/>
            <w:r w:rsidR="007B5B9A" w:rsidRPr="00B77A92">
              <w:rPr>
                <w:i/>
                <w:iCs/>
              </w:rPr>
              <w:t>verticalDatum</w:t>
            </w:r>
            <w:proofErr w:type="spellEnd"/>
            <w:r w:rsidR="007B5B9A" w:rsidRPr="00B77A92">
              <w:t xml:space="preserve"> attribute of the </w:t>
            </w:r>
            <w:proofErr w:type="spellStart"/>
            <w:r w:rsidR="007B5B9A" w:rsidRPr="00B77A92">
              <w:rPr>
                <w:b/>
                <w:bCs/>
              </w:rPr>
              <w:t>SoundingDatum</w:t>
            </w:r>
            <w:proofErr w:type="spellEnd"/>
            <w:r w:rsidR="007B5B9A" w:rsidRPr="00B77A92">
              <w:t xml:space="preserve"> feature and </w:t>
            </w:r>
            <w:proofErr w:type="spellStart"/>
            <w:r w:rsidR="007B5B9A" w:rsidRPr="00B77A92">
              <w:rPr>
                <w:b/>
                <w:bCs/>
              </w:rPr>
              <w:t>VerticalDatum</w:t>
            </w:r>
            <w:r w:rsidR="00D3352A" w:rsidRPr="00B77A92">
              <w:rPr>
                <w:b/>
                <w:bCs/>
              </w:rPr>
              <w:t>OfData</w:t>
            </w:r>
            <w:proofErr w:type="spellEnd"/>
            <w:r w:rsidR="007B5B9A" w:rsidRPr="00B77A92">
              <w:t xml:space="preserve"> feature when available.</w:t>
            </w:r>
          </w:p>
          <w:p w14:paraId="02353BF3" w14:textId="69EB81F0" w:rsidR="00066F3D" w:rsidRPr="00B77A92" w:rsidRDefault="00066F3D" w:rsidP="000A67D1">
            <w:pPr>
              <w:spacing w:before="60" w:after="60"/>
            </w:pPr>
            <w:r w:rsidRPr="00B77A92">
              <w:t>(</w:t>
            </w:r>
            <w:proofErr w:type="spellStart"/>
            <w:r w:rsidRPr="00B77A92">
              <w:rPr>
                <w:i/>
                <w:iCs/>
              </w:rPr>
              <w:t>verticalDatum</w:t>
            </w:r>
            <w:proofErr w:type="spellEnd"/>
            <w:r w:rsidRPr="00B77A92">
              <w:t xml:space="preserve"> attributes of individual features </w:t>
            </w:r>
            <w:r w:rsidR="00A14827" w:rsidRPr="00B77A92">
              <w:t xml:space="preserve">must </w:t>
            </w:r>
            <w:r w:rsidRPr="00B77A92">
              <w:t>not be used for the legend.)</w:t>
            </w:r>
          </w:p>
        </w:tc>
      </w:tr>
      <w:tr w:rsidR="007B5B9A" w:rsidRPr="00B77A92" w14:paraId="6F19A772" w14:textId="77777777" w:rsidTr="0082094D">
        <w:trPr>
          <w:cantSplit/>
          <w:jc w:val="center"/>
          <w:trPrChange w:id="434" w:author="jonathan pritchard" w:date="2025-06-02T12:02:00Z" w16du:dateUtc="2025-06-02T11:02:00Z">
            <w:trPr>
              <w:cantSplit/>
              <w:jc w:val="center"/>
            </w:trPr>
          </w:trPrChange>
        </w:trPr>
        <w:tc>
          <w:tcPr>
            <w:tcW w:w="3305" w:type="dxa"/>
            <w:tcPrChange w:id="435" w:author="jonathan pritchard" w:date="2025-06-02T12:02:00Z" w16du:dateUtc="2025-06-02T11:02:00Z">
              <w:tcPr>
                <w:tcW w:w="3366" w:type="dxa"/>
              </w:tcPr>
            </w:tcPrChange>
          </w:tcPr>
          <w:p w14:paraId="6CA58DC2" w14:textId="77777777" w:rsidR="007B5B9A" w:rsidRPr="00B77A92" w:rsidRDefault="007B5B9A" w:rsidP="000A67D1">
            <w:pPr>
              <w:spacing w:before="60" w:after="60"/>
            </w:pPr>
            <w:r w:rsidRPr="00B77A92">
              <w:t>Horizontal datum</w:t>
            </w:r>
          </w:p>
        </w:tc>
        <w:tc>
          <w:tcPr>
            <w:tcW w:w="5791" w:type="dxa"/>
            <w:tcPrChange w:id="436" w:author="jonathan pritchard" w:date="2025-06-02T12:02:00Z" w16du:dateUtc="2025-06-02T11:02:00Z">
              <w:tcPr>
                <w:tcW w:w="5730" w:type="dxa"/>
                <w:gridSpan w:val="2"/>
              </w:tcPr>
            </w:tcPrChange>
          </w:tcPr>
          <w:p w14:paraId="263C3713" w14:textId="77777777" w:rsidR="007B5B9A" w:rsidRPr="00B77A92" w:rsidRDefault="007B5B9A" w:rsidP="000A67D1">
            <w:pPr>
              <w:spacing w:before="60" w:after="60"/>
            </w:pPr>
            <w:r w:rsidRPr="00B77A92">
              <w:t>WGS84</w:t>
            </w:r>
          </w:p>
        </w:tc>
      </w:tr>
      <w:tr w:rsidR="007B5B9A" w:rsidRPr="00B77A92" w14:paraId="17FF7F06" w14:textId="77777777" w:rsidTr="0082094D">
        <w:trPr>
          <w:cantSplit/>
          <w:jc w:val="center"/>
          <w:trPrChange w:id="437" w:author="jonathan pritchard" w:date="2025-06-02T12:02:00Z" w16du:dateUtc="2025-06-02T11:02:00Z">
            <w:trPr>
              <w:cantSplit/>
              <w:jc w:val="center"/>
            </w:trPr>
          </w:trPrChange>
        </w:trPr>
        <w:tc>
          <w:tcPr>
            <w:tcW w:w="3305" w:type="dxa"/>
            <w:tcPrChange w:id="438" w:author="jonathan pritchard" w:date="2025-06-02T12:02:00Z" w16du:dateUtc="2025-06-02T11:02:00Z">
              <w:tcPr>
                <w:tcW w:w="3366" w:type="dxa"/>
              </w:tcPr>
            </w:tcPrChange>
          </w:tcPr>
          <w:p w14:paraId="4639AE8F" w14:textId="77777777" w:rsidR="007B5B9A" w:rsidRPr="00B77A92" w:rsidRDefault="007B5B9A" w:rsidP="000A67D1">
            <w:pPr>
              <w:spacing w:before="60" w:after="60"/>
            </w:pPr>
            <w:r w:rsidRPr="00B77A92">
              <w:t>Value of safety depth</w:t>
            </w:r>
          </w:p>
        </w:tc>
        <w:tc>
          <w:tcPr>
            <w:tcW w:w="5791" w:type="dxa"/>
            <w:tcPrChange w:id="439" w:author="jonathan pritchard" w:date="2025-06-02T12:02:00Z" w16du:dateUtc="2025-06-02T11:02:00Z">
              <w:tcPr>
                <w:tcW w:w="5730" w:type="dxa"/>
                <w:gridSpan w:val="2"/>
              </w:tcPr>
            </w:tcPrChange>
          </w:tcPr>
          <w:p w14:paraId="2DEA7E64" w14:textId="4B3FCB8B" w:rsidR="007B5B9A" w:rsidRPr="00B77A92" w:rsidRDefault="007B5B9A" w:rsidP="000A67D1">
            <w:pPr>
              <w:spacing w:before="60" w:after="60"/>
            </w:pPr>
            <w:r w:rsidRPr="00B77A92">
              <w:t>Selected b</w:t>
            </w:r>
            <w:r w:rsidR="004B2A18" w:rsidRPr="00B77A92">
              <w:t>y Mariner. Default is 30 metres</w:t>
            </w:r>
          </w:p>
        </w:tc>
      </w:tr>
      <w:tr w:rsidR="007B5B9A" w:rsidRPr="00B77A92" w14:paraId="38A80191" w14:textId="77777777" w:rsidTr="0082094D">
        <w:trPr>
          <w:cantSplit/>
          <w:jc w:val="center"/>
          <w:trPrChange w:id="440" w:author="jonathan pritchard" w:date="2025-06-02T12:02:00Z" w16du:dateUtc="2025-06-02T11:02:00Z">
            <w:trPr>
              <w:cantSplit/>
              <w:jc w:val="center"/>
            </w:trPr>
          </w:trPrChange>
        </w:trPr>
        <w:tc>
          <w:tcPr>
            <w:tcW w:w="3305" w:type="dxa"/>
            <w:tcPrChange w:id="441" w:author="jonathan pritchard" w:date="2025-06-02T12:02:00Z" w16du:dateUtc="2025-06-02T11:02:00Z">
              <w:tcPr>
                <w:tcW w:w="3366" w:type="dxa"/>
              </w:tcPr>
            </w:tcPrChange>
          </w:tcPr>
          <w:p w14:paraId="3FB8C19A" w14:textId="77777777" w:rsidR="007B5B9A" w:rsidRPr="00B77A92" w:rsidRDefault="007B5B9A" w:rsidP="000A67D1">
            <w:pPr>
              <w:spacing w:before="60" w:after="60"/>
            </w:pPr>
            <w:r w:rsidRPr="00B77A92">
              <w:t>Value of safety contour</w:t>
            </w:r>
          </w:p>
        </w:tc>
        <w:tc>
          <w:tcPr>
            <w:tcW w:w="5791" w:type="dxa"/>
            <w:tcPrChange w:id="442" w:author="jonathan pritchard" w:date="2025-06-02T12:02:00Z" w16du:dateUtc="2025-06-02T11:02:00Z">
              <w:tcPr>
                <w:tcW w:w="5730" w:type="dxa"/>
                <w:gridSpan w:val="2"/>
              </w:tcPr>
            </w:tcPrChange>
          </w:tcPr>
          <w:p w14:paraId="4227C73C" w14:textId="77777777" w:rsidR="007B5B9A" w:rsidRDefault="007B5B9A" w:rsidP="000A67D1">
            <w:pPr>
              <w:spacing w:before="60" w:after="60"/>
            </w:pPr>
            <w:r w:rsidRPr="00B77A92">
              <w:t>Selected b</w:t>
            </w:r>
            <w:r w:rsidR="004B2A18" w:rsidRPr="00B77A92">
              <w:t>y Mariner. Default is 30 metres</w:t>
            </w:r>
          </w:p>
          <w:p w14:paraId="4C76D350" w14:textId="77777777" w:rsidR="00374334" w:rsidRDefault="00374334" w:rsidP="000A67D1">
            <w:pPr>
              <w:spacing w:before="60" w:after="60"/>
            </w:pPr>
          </w:p>
          <w:p w14:paraId="2DE8022B" w14:textId="56603F97" w:rsidR="00374334" w:rsidRPr="00530F27" w:rsidRDefault="00374334" w:rsidP="000A67D1">
            <w:pPr>
              <w:spacing w:before="60" w:after="60"/>
              <w:rPr>
                <w:i/>
                <w:iCs/>
              </w:rPr>
            </w:pPr>
            <w:r w:rsidRPr="00530F27">
              <w:rPr>
                <w:i/>
                <w:iCs/>
              </w:rPr>
              <w:t>Note: If the Mariner has selected a contour that is not available in the ENC and the ECDIS displays a default contour, both the contour selected and the contour displayed must be quoted</w:t>
            </w:r>
          </w:p>
        </w:tc>
      </w:tr>
      <w:tr w:rsidR="009810BB" w:rsidRPr="00B77A92" w14:paraId="55069771" w14:textId="77777777" w:rsidTr="0082094D">
        <w:trPr>
          <w:cantSplit/>
          <w:jc w:val="center"/>
          <w:trPrChange w:id="443" w:author="jonathan pritchard" w:date="2025-06-02T12:02:00Z" w16du:dateUtc="2025-06-02T11:02:00Z">
            <w:trPr>
              <w:gridAfter w:val="0"/>
              <w:wAfter w:w="80" w:type="dxa"/>
              <w:cantSplit/>
              <w:jc w:val="center"/>
            </w:trPr>
          </w:trPrChange>
        </w:trPr>
        <w:tc>
          <w:tcPr>
            <w:tcW w:w="3305" w:type="dxa"/>
            <w:tcPrChange w:id="444" w:author="jonathan pritchard" w:date="2025-06-02T12:02:00Z" w16du:dateUtc="2025-06-02T11:02:00Z">
              <w:tcPr>
                <w:tcW w:w="3366" w:type="dxa"/>
              </w:tcPr>
            </w:tcPrChange>
          </w:tcPr>
          <w:p w14:paraId="3D8F70A5" w14:textId="644AD55E" w:rsidR="009810BB" w:rsidRPr="00A841E5" w:rsidRDefault="009810BB" w:rsidP="000A67D1">
            <w:pPr>
              <w:spacing w:before="60" w:after="60"/>
            </w:pPr>
            <w:r w:rsidRPr="00A841E5">
              <w:t>WLA method</w:t>
            </w:r>
          </w:p>
        </w:tc>
        <w:tc>
          <w:tcPr>
            <w:tcW w:w="5791" w:type="dxa"/>
            <w:tcPrChange w:id="445" w:author="jonathan pritchard" w:date="2025-06-02T12:02:00Z" w16du:dateUtc="2025-06-02T11:02:00Z">
              <w:tcPr>
                <w:tcW w:w="5730" w:type="dxa"/>
              </w:tcPr>
            </w:tcPrChange>
          </w:tcPr>
          <w:p w14:paraId="5613383D" w14:textId="77777777" w:rsidR="009810BB" w:rsidRDefault="009810BB" w:rsidP="000A67D1">
            <w:pPr>
              <w:spacing w:before="60" w:after="60"/>
              <w:rPr>
                <w:ins w:id="446" w:author="jonathan pritchard" w:date="2025-06-02T12:02:00Z" w16du:dateUtc="2025-06-02T11:02:00Z"/>
              </w:rPr>
            </w:pPr>
            <w:r w:rsidRPr="00530F27">
              <w:t>Method of Water Level Adjustment selected.</w:t>
            </w:r>
          </w:p>
          <w:p w14:paraId="42E136F8" w14:textId="07D83724" w:rsidR="0082094D" w:rsidRPr="0082094D" w:rsidRDefault="0082094D" w:rsidP="000A67D1">
            <w:pPr>
              <w:spacing w:before="60" w:after="60"/>
              <w:rPr>
                <w:i/>
                <w:iCs/>
                <w:rPrChange w:id="447" w:author="jonathan pritchard" w:date="2025-06-02T12:03:00Z" w16du:dateUtc="2025-06-02T11:03:00Z">
                  <w:rPr/>
                </w:rPrChange>
              </w:rPr>
            </w:pPr>
            <w:ins w:id="448" w:author="jonathan pritchard" w:date="2025-06-02T12:03:00Z" w16du:dateUtc="2025-06-02T11:03:00Z">
              <w:r>
                <w:rPr>
                  <w:i/>
                  <w:iCs/>
                </w:rPr>
                <w:t>T</w:t>
              </w:r>
            </w:ins>
            <w:ins w:id="449" w:author="jonathan pritchard" w:date="2025-06-02T12:02:00Z">
              <w:r w:rsidRPr="0082094D">
                <w:rPr>
                  <w:i/>
                  <w:iCs/>
                  <w:rPrChange w:id="450" w:author="jonathan pritchard" w:date="2025-06-02T12:03:00Z" w16du:dateUtc="2025-06-02T11:03:00Z">
                    <w:rPr/>
                  </w:rPrChange>
                </w:rPr>
                <w:t xml:space="preserve">he value of the dataset metadata attribute </w:t>
              </w:r>
              <w:proofErr w:type="spellStart"/>
              <w:r w:rsidRPr="0082094D">
                <w:rPr>
                  <w:i/>
                  <w:iCs/>
                  <w:rPrChange w:id="451" w:author="jonathan pritchard" w:date="2025-06-02T12:03:00Z" w16du:dateUtc="2025-06-02T11:03:00Z">
                    <w:rPr/>
                  </w:rPrChange>
                </w:rPr>
                <w:t>dataDynamicity</w:t>
              </w:r>
              <w:proofErr w:type="spellEnd"/>
              <w:r w:rsidRPr="0082094D">
                <w:rPr>
                  <w:i/>
                  <w:iCs/>
                  <w:rPrChange w:id="452" w:author="jonathan pritchard" w:date="2025-06-02T12:03:00Z" w16du:dateUtc="2025-06-02T11:03:00Z">
                    <w:rPr/>
                  </w:rPrChange>
                </w:rPr>
                <w:t xml:space="preserve"> of any S-111, or of any S-104 used for Water Level Adjustment on the display.</w:t>
              </w:r>
            </w:ins>
          </w:p>
        </w:tc>
      </w:tr>
      <w:tr w:rsidR="007B5B9A" w:rsidRPr="00B77A92" w14:paraId="16C268BD" w14:textId="77777777" w:rsidTr="0082094D">
        <w:trPr>
          <w:cantSplit/>
          <w:jc w:val="center"/>
          <w:trPrChange w:id="453" w:author="jonathan pritchard" w:date="2025-06-02T12:02:00Z" w16du:dateUtc="2025-06-02T11:02:00Z">
            <w:trPr>
              <w:cantSplit/>
              <w:jc w:val="center"/>
            </w:trPr>
          </w:trPrChange>
        </w:trPr>
        <w:tc>
          <w:tcPr>
            <w:tcW w:w="3305" w:type="dxa"/>
            <w:tcPrChange w:id="454" w:author="jonathan pritchard" w:date="2025-06-02T12:02:00Z" w16du:dateUtc="2025-06-02T11:02:00Z">
              <w:tcPr>
                <w:tcW w:w="3366" w:type="dxa"/>
              </w:tcPr>
            </w:tcPrChange>
          </w:tcPr>
          <w:p w14:paraId="1CC77ED9" w14:textId="77777777" w:rsidR="007B5B9A" w:rsidRPr="00B77A92" w:rsidRDefault="007B5B9A" w:rsidP="000A67D1">
            <w:pPr>
              <w:spacing w:before="60" w:after="60"/>
            </w:pPr>
            <w:r w:rsidRPr="00B77A92">
              <w:t>Magnetic variation</w:t>
            </w:r>
          </w:p>
        </w:tc>
        <w:tc>
          <w:tcPr>
            <w:tcW w:w="5791" w:type="dxa"/>
            <w:tcPrChange w:id="455" w:author="jonathan pritchard" w:date="2025-06-02T12:02:00Z" w16du:dateUtc="2025-06-02T11:02:00Z">
              <w:tcPr>
                <w:tcW w:w="5730" w:type="dxa"/>
                <w:gridSpan w:val="2"/>
              </w:tcPr>
            </w:tcPrChange>
          </w:tcPr>
          <w:p w14:paraId="0AD394C2" w14:textId="216F9630" w:rsidR="004E0F3F" w:rsidRPr="00B77A92" w:rsidRDefault="004E0F3F" w:rsidP="000A67D1">
            <w:pPr>
              <w:spacing w:before="60" w:after="60"/>
            </w:pPr>
            <w:proofErr w:type="spellStart"/>
            <w:r w:rsidRPr="00B77A92">
              <w:rPr>
                <w:b/>
                <w:bCs/>
              </w:rPr>
              <w:t>MagneticVariation</w:t>
            </w:r>
            <w:proofErr w:type="spellEnd"/>
            <w:r w:rsidRPr="00B77A92">
              <w:t xml:space="preserve"> (MAGVAR) feature, attributes:</w:t>
            </w:r>
          </w:p>
          <w:p w14:paraId="3AF3FDF5" w14:textId="2C95D330" w:rsidR="004E0F3F" w:rsidRPr="00B77A92" w:rsidRDefault="007B5B9A" w:rsidP="000A67D1">
            <w:pPr>
              <w:spacing w:before="60" w:after="60"/>
            </w:pPr>
            <w:proofErr w:type="spellStart"/>
            <w:r w:rsidRPr="00B77A92">
              <w:rPr>
                <w:i/>
                <w:iCs/>
              </w:rPr>
              <w:t>referenceYearForMagneticVariation</w:t>
            </w:r>
            <w:proofErr w:type="spellEnd"/>
            <w:r w:rsidR="004E0F3F" w:rsidRPr="00B77A92">
              <w:rPr>
                <w:i/>
                <w:iCs/>
              </w:rPr>
              <w:t xml:space="preserve"> (RYRMGV)</w:t>
            </w:r>
            <w:r w:rsidRPr="00B77A92">
              <w:t>,</w:t>
            </w:r>
          </w:p>
          <w:p w14:paraId="04035B00" w14:textId="77777777" w:rsidR="004E0F3F" w:rsidRPr="00B77A92" w:rsidRDefault="007B5B9A" w:rsidP="000A67D1">
            <w:pPr>
              <w:spacing w:before="60" w:after="60"/>
            </w:pPr>
            <w:proofErr w:type="spellStart"/>
            <w:r w:rsidRPr="00B77A92">
              <w:rPr>
                <w:i/>
                <w:iCs/>
              </w:rPr>
              <w:t>valueofAnnualChangeInMagneticVariation</w:t>
            </w:r>
            <w:proofErr w:type="spellEnd"/>
            <w:r w:rsidR="004E0F3F" w:rsidRPr="00B77A92">
              <w:rPr>
                <w:i/>
                <w:iCs/>
              </w:rPr>
              <w:t xml:space="preserve"> (VALACM)</w:t>
            </w:r>
            <w:r w:rsidRPr="00B77A92">
              <w:t>,</w:t>
            </w:r>
          </w:p>
          <w:p w14:paraId="31BC2705" w14:textId="674C5792" w:rsidR="00B46FB0" w:rsidRPr="00B77A92" w:rsidRDefault="004E0F3F" w:rsidP="000A67D1">
            <w:pPr>
              <w:spacing w:before="60" w:after="60"/>
              <w:rPr>
                <w:i/>
                <w:iCs/>
              </w:rPr>
            </w:pPr>
            <w:r w:rsidRPr="00B77A92">
              <w:t>and</w:t>
            </w:r>
            <w:r w:rsidRPr="00B77A92">
              <w:rPr>
                <w:i/>
                <w:iCs/>
              </w:rPr>
              <w:t xml:space="preserve"> </w:t>
            </w:r>
            <w:proofErr w:type="spellStart"/>
            <w:r w:rsidR="007B5B9A" w:rsidRPr="00B77A92">
              <w:rPr>
                <w:i/>
                <w:iCs/>
              </w:rPr>
              <w:t>valueOfMagneticVariation</w:t>
            </w:r>
            <w:proofErr w:type="spellEnd"/>
            <w:r w:rsidRPr="00B77A92">
              <w:rPr>
                <w:i/>
                <w:iCs/>
              </w:rPr>
              <w:t xml:space="preserve"> (VALMAG)</w:t>
            </w:r>
          </w:p>
          <w:p w14:paraId="11630E17" w14:textId="5F48E19C" w:rsidR="00066F3D" w:rsidRPr="00B77A92" w:rsidRDefault="007B5B9A" w:rsidP="000A67D1">
            <w:pPr>
              <w:spacing w:before="60" w:after="60"/>
            </w:pPr>
            <w:r w:rsidRPr="00B77A92">
              <w:t xml:space="preserve">Item </w:t>
            </w:r>
            <w:r w:rsidR="002845EB" w:rsidRPr="00B77A92">
              <w:t xml:space="preserve">must </w:t>
            </w:r>
            <w:r w:rsidRPr="00B77A92">
              <w:t>be displayed as:</w:t>
            </w:r>
            <w:r w:rsidR="004E0F3F" w:rsidRPr="00B77A92">
              <w:t xml:space="preserve"> VALMAG RYRMGV</w:t>
            </w:r>
            <w:r w:rsidR="00066F3D" w:rsidRPr="00B77A92">
              <w:t xml:space="preserve"> (</w:t>
            </w:r>
            <w:r w:rsidR="004E0F3F" w:rsidRPr="00B77A92">
              <w:t>VALACM</w:t>
            </w:r>
            <w:r w:rsidR="00066F3D" w:rsidRPr="00B77A92">
              <w:t>)</w:t>
            </w:r>
          </w:p>
          <w:p w14:paraId="2C5A141D" w14:textId="20203756" w:rsidR="00066F3D" w:rsidRPr="00B77A92" w:rsidRDefault="00066F3D" w:rsidP="000A67D1">
            <w:pPr>
              <w:spacing w:before="60" w:after="60"/>
            </w:pPr>
            <w:r w:rsidRPr="00B77A92">
              <w:t>For example, 4°15W 1990 (8’E)</w:t>
            </w:r>
          </w:p>
        </w:tc>
      </w:tr>
      <w:tr w:rsidR="007B5B9A" w:rsidRPr="00B77A92" w14:paraId="19556FAD" w14:textId="77777777" w:rsidTr="0082094D">
        <w:trPr>
          <w:cantSplit/>
          <w:jc w:val="center"/>
          <w:trPrChange w:id="456" w:author="jonathan pritchard" w:date="2025-06-02T12:02:00Z" w16du:dateUtc="2025-06-02T11:02:00Z">
            <w:trPr>
              <w:cantSplit/>
              <w:jc w:val="center"/>
            </w:trPr>
          </w:trPrChange>
        </w:trPr>
        <w:tc>
          <w:tcPr>
            <w:tcW w:w="3305" w:type="dxa"/>
            <w:tcPrChange w:id="457" w:author="jonathan pritchard" w:date="2025-06-02T12:02:00Z" w16du:dateUtc="2025-06-02T11:02:00Z">
              <w:tcPr>
                <w:tcW w:w="3366" w:type="dxa"/>
              </w:tcPr>
            </w:tcPrChange>
          </w:tcPr>
          <w:p w14:paraId="1BA7F401" w14:textId="23972A92" w:rsidR="007B5B9A" w:rsidRPr="00B77A92" w:rsidRDefault="007B5B9A" w:rsidP="000A67D1">
            <w:pPr>
              <w:spacing w:before="60" w:after="60"/>
            </w:pPr>
            <w:r w:rsidRPr="00B77A92">
              <w:t>Date and number of latest update</w:t>
            </w:r>
            <w:r w:rsidR="00742588" w:rsidRPr="00B77A92">
              <w:t xml:space="preserve"> </w:t>
            </w:r>
            <w:r w:rsidRPr="00B77A92">
              <w:t xml:space="preserve">affecting </w:t>
            </w:r>
            <w:del w:id="458" w:author="jonathan pritchard" w:date="2025-06-02T12:01:00Z" w16du:dateUtc="2025-06-02T11:01:00Z">
              <w:r w:rsidR="002845EB" w:rsidRPr="00530F27" w:rsidDel="0082094D">
                <w:rPr>
                  <w:strike/>
                </w:rPr>
                <w:delText>the ENC</w:delText>
              </w:r>
              <w:r w:rsidR="002845EB" w:rsidRPr="00B77A92" w:rsidDel="0082094D">
                <w:delText xml:space="preserve"> </w:delText>
              </w:r>
              <w:r w:rsidR="00002EA5" w:rsidDel="0082094D">
                <w:delText xml:space="preserve"> </w:delText>
              </w:r>
            </w:del>
            <w:r w:rsidR="00002EA5">
              <w:t xml:space="preserve">each </w:t>
            </w:r>
            <w:r w:rsidRPr="00B77A92">
              <w:t>dataset currently in</w:t>
            </w:r>
            <w:r w:rsidR="00742588" w:rsidRPr="00B77A92">
              <w:t xml:space="preserve"> </w:t>
            </w:r>
            <w:r w:rsidR="004B2A18" w:rsidRPr="00B77A92">
              <w:t>use</w:t>
            </w:r>
          </w:p>
        </w:tc>
        <w:tc>
          <w:tcPr>
            <w:tcW w:w="5791" w:type="dxa"/>
            <w:tcPrChange w:id="459" w:author="jonathan pritchard" w:date="2025-06-02T12:02:00Z" w16du:dateUtc="2025-06-02T11:02:00Z">
              <w:tcPr>
                <w:tcW w:w="5730" w:type="dxa"/>
                <w:gridSpan w:val="2"/>
              </w:tcPr>
            </w:tcPrChange>
          </w:tcPr>
          <w:p w14:paraId="15487FA4" w14:textId="57BD27B0" w:rsidR="007B5B9A" w:rsidRPr="00B77A92" w:rsidRDefault="001E2115" w:rsidP="000A67D1">
            <w:pPr>
              <w:spacing w:before="60" w:after="60"/>
            </w:pPr>
            <w:r w:rsidRPr="00B77A92">
              <w:t>Issue date and update number from the dataset discovery record</w:t>
            </w:r>
            <w:r w:rsidR="002121DE" w:rsidRPr="00B77A92">
              <w:t xml:space="preserve"> (S100_DatasetDiscoveryMetadata)</w:t>
            </w:r>
            <w:r w:rsidRPr="00B77A92">
              <w:t xml:space="preserve"> of the last update dataset applied. (See S-100 Part 17)</w:t>
            </w:r>
          </w:p>
        </w:tc>
      </w:tr>
      <w:tr w:rsidR="007B5B9A" w:rsidRPr="00B77A92" w14:paraId="1898BD15" w14:textId="77777777" w:rsidTr="0082094D">
        <w:trPr>
          <w:cantSplit/>
          <w:jc w:val="center"/>
          <w:trPrChange w:id="460" w:author="jonathan pritchard" w:date="2025-06-02T12:02:00Z" w16du:dateUtc="2025-06-02T11:02:00Z">
            <w:trPr>
              <w:cantSplit/>
              <w:jc w:val="center"/>
            </w:trPr>
          </w:trPrChange>
        </w:trPr>
        <w:tc>
          <w:tcPr>
            <w:tcW w:w="3305" w:type="dxa"/>
            <w:tcPrChange w:id="461" w:author="jonathan pritchard" w:date="2025-06-02T12:02:00Z" w16du:dateUtc="2025-06-02T11:02:00Z">
              <w:tcPr>
                <w:tcW w:w="3366" w:type="dxa"/>
              </w:tcPr>
            </w:tcPrChange>
          </w:tcPr>
          <w:p w14:paraId="7DAA030E" w14:textId="5151407D" w:rsidR="007B5B9A" w:rsidRPr="00B77A92" w:rsidRDefault="007B5B9A" w:rsidP="000A67D1">
            <w:pPr>
              <w:spacing w:before="60" w:after="60"/>
            </w:pPr>
            <w:r w:rsidRPr="00B77A92">
              <w:t>Edition number and date of</w:t>
            </w:r>
            <w:r w:rsidR="00002EA5">
              <w:t xml:space="preserve"> each dataset</w:t>
            </w:r>
            <w:r w:rsidRPr="00B77A92">
              <w:t xml:space="preserve"> </w:t>
            </w:r>
            <w:del w:id="462" w:author="jonathan pritchard" w:date="2025-06-02T12:01:00Z" w16du:dateUtc="2025-06-02T11:01:00Z">
              <w:r w:rsidRPr="00530F27" w:rsidDel="0082094D">
                <w:rPr>
                  <w:strike/>
                </w:rPr>
                <w:delText>the</w:delText>
              </w:r>
              <w:r w:rsidR="00742588" w:rsidRPr="00530F27" w:rsidDel="0082094D">
                <w:rPr>
                  <w:strike/>
                </w:rPr>
                <w:delText xml:space="preserve"> </w:delText>
              </w:r>
              <w:r w:rsidR="004B2A18" w:rsidRPr="00530F27" w:rsidDel="0082094D">
                <w:rPr>
                  <w:strike/>
                </w:rPr>
                <w:delText>ENC</w:delText>
              </w:r>
              <w:r w:rsidR="002845EB" w:rsidRPr="00B77A92" w:rsidDel="0082094D">
                <w:delText xml:space="preserve"> </w:delText>
              </w:r>
            </w:del>
            <w:r w:rsidR="002845EB" w:rsidRPr="00B77A92">
              <w:t>currently in use</w:t>
            </w:r>
          </w:p>
        </w:tc>
        <w:tc>
          <w:tcPr>
            <w:tcW w:w="5791" w:type="dxa"/>
            <w:tcPrChange w:id="463" w:author="jonathan pritchard" w:date="2025-06-02T12:02:00Z" w16du:dateUtc="2025-06-02T11:02:00Z">
              <w:tcPr>
                <w:tcW w:w="5730" w:type="dxa"/>
                <w:gridSpan w:val="2"/>
              </w:tcPr>
            </w:tcPrChange>
          </w:tcPr>
          <w:p w14:paraId="7E442DAA" w14:textId="57266C76" w:rsidR="00066F3D" w:rsidRPr="00B77A92" w:rsidRDefault="001E2115" w:rsidP="000A67D1">
            <w:pPr>
              <w:spacing w:before="60" w:after="60"/>
            </w:pPr>
            <w:r w:rsidRPr="00B77A92">
              <w:t xml:space="preserve">Edition number and issue date from the dataset discovery record </w:t>
            </w:r>
            <w:r w:rsidR="002121DE" w:rsidRPr="00B77A92">
              <w:t xml:space="preserve">(S100_DatasetDiscoveryMetadata) </w:t>
            </w:r>
            <w:r w:rsidRPr="00B77A92">
              <w:t>of the current base issue of the ENC dataset. (See S-100 Part 17)</w:t>
            </w:r>
          </w:p>
        </w:tc>
      </w:tr>
      <w:tr w:rsidR="007B5B9A" w:rsidRPr="00B77A92" w14:paraId="2EB911C6" w14:textId="77777777" w:rsidTr="0082094D">
        <w:trPr>
          <w:cantSplit/>
          <w:jc w:val="center"/>
          <w:trPrChange w:id="464" w:author="jonathan pritchard" w:date="2025-06-02T12:02:00Z" w16du:dateUtc="2025-06-02T11:02:00Z">
            <w:trPr>
              <w:cantSplit/>
              <w:jc w:val="center"/>
            </w:trPr>
          </w:trPrChange>
        </w:trPr>
        <w:tc>
          <w:tcPr>
            <w:tcW w:w="3305" w:type="dxa"/>
            <w:tcPrChange w:id="465" w:author="jonathan pritchard" w:date="2025-06-02T12:02:00Z" w16du:dateUtc="2025-06-02T11:02:00Z">
              <w:tcPr>
                <w:tcW w:w="3366" w:type="dxa"/>
              </w:tcPr>
            </w:tcPrChange>
          </w:tcPr>
          <w:p w14:paraId="45C6E832" w14:textId="5D2C80DE" w:rsidR="007B5B9A" w:rsidRPr="00B77A92" w:rsidRDefault="00A841E5" w:rsidP="000A67D1">
            <w:pPr>
              <w:spacing w:before="60" w:after="60"/>
            </w:pPr>
            <w:r>
              <w:t>Display</w:t>
            </w:r>
            <w:r w:rsidRPr="00A841E5">
              <w:t xml:space="preserve"> </w:t>
            </w:r>
            <w:r w:rsidR="007B5B9A" w:rsidRPr="00A841E5">
              <w:t>projection</w:t>
            </w:r>
          </w:p>
        </w:tc>
        <w:tc>
          <w:tcPr>
            <w:tcW w:w="5791" w:type="dxa"/>
            <w:tcPrChange w:id="466" w:author="jonathan pritchard" w:date="2025-06-02T12:02:00Z" w16du:dateUtc="2025-06-02T11:02:00Z">
              <w:tcPr>
                <w:tcW w:w="5730" w:type="dxa"/>
                <w:gridSpan w:val="2"/>
              </w:tcPr>
            </w:tcPrChange>
          </w:tcPr>
          <w:p w14:paraId="7AC69117" w14:textId="4C64B1C1" w:rsidR="007B5B9A" w:rsidRPr="00B77A92" w:rsidRDefault="007B5B9A" w:rsidP="000A67D1">
            <w:pPr>
              <w:keepNext/>
              <w:spacing w:before="60" w:after="60"/>
            </w:pPr>
            <w:r w:rsidRPr="00B77A92">
              <w:t xml:space="preserve">Projection used for the ECDIS display (For example, oblique azimuthal). This </w:t>
            </w:r>
            <w:r w:rsidR="00F447A0">
              <w:t>must</w:t>
            </w:r>
            <w:r w:rsidR="00F447A0" w:rsidRPr="00B77A92">
              <w:t xml:space="preserve"> </w:t>
            </w:r>
            <w:r w:rsidRPr="00B77A92">
              <w:t xml:space="preserve">be appropriate to the scale </w:t>
            </w:r>
            <w:r w:rsidR="004B2A18" w:rsidRPr="00B77A92">
              <w:t>and latitude of the data in use</w:t>
            </w:r>
          </w:p>
        </w:tc>
      </w:tr>
    </w:tbl>
    <w:p w14:paraId="206BFB80" w14:textId="0F58BCD6" w:rsidR="00AA63B2" w:rsidRPr="00B77A92" w:rsidRDefault="005D62A2" w:rsidP="004B2A18">
      <w:pPr>
        <w:pStyle w:val="Caption"/>
        <w:spacing w:after="120" w:line="240" w:lineRule="auto"/>
        <w:jc w:val="center"/>
      </w:pPr>
      <w:bookmarkStart w:id="467" w:name="_Ref47362462"/>
      <w:r w:rsidRPr="00B77A92">
        <w:lastRenderedPageBreak/>
        <w:t xml:space="preserve">Table </w:t>
      </w:r>
      <w:r w:rsidR="00C56536">
        <w:fldChar w:fldCharType="begin"/>
      </w:r>
      <w:r w:rsidR="00C56536">
        <w:instrText xml:space="preserve"> SEQ Table \* ARABIC </w:instrText>
      </w:r>
      <w:r w:rsidR="00C56536">
        <w:fldChar w:fldCharType="separate"/>
      </w:r>
      <w:r w:rsidR="00C56536">
        <w:rPr>
          <w:noProof/>
        </w:rPr>
        <w:t>4</w:t>
      </w:r>
      <w:r w:rsidR="00C56536">
        <w:fldChar w:fldCharType="end"/>
      </w:r>
      <w:bookmarkEnd w:id="467"/>
      <w:r w:rsidRPr="00B77A92">
        <w:t xml:space="preserve"> - Legend elements</w:t>
      </w:r>
    </w:p>
    <w:p w14:paraId="06DE5318" w14:textId="7B64800E" w:rsidR="00CA1CD1" w:rsidRPr="00B77A92" w:rsidRDefault="005D62A2" w:rsidP="004B2A18">
      <w:pPr>
        <w:spacing w:after="120" w:line="240" w:lineRule="auto"/>
        <w:jc w:val="both"/>
      </w:pPr>
      <w:r w:rsidRPr="00B77A92">
        <w:t xml:space="preserve">The list above is the minimum that </w:t>
      </w:r>
      <w:r w:rsidR="00114860">
        <w:t>must</w:t>
      </w:r>
      <w:r w:rsidR="00114860" w:rsidRPr="00B77A92">
        <w:t xml:space="preserve"> </w:t>
      </w:r>
      <w:r w:rsidRPr="00B77A92">
        <w:t>be available, but the complete list need not always be shown. Individual items may be picked by the mariner for display for a period; examples are magnetic variation, data quality for depths, etc.</w:t>
      </w:r>
    </w:p>
    <w:p w14:paraId="7B18038E" w14:textId="0DF55FBC" w:rsidR="00453DD3" w:rsidRPr="00453DD3" w:rsidRDefault="006E6A5F" w:rsidP="00DB7CFE">
      <w:pPr>
        <w:pStyle w:val="Heading2"/>
      </w:pPr>
      <w:bookmarkStart w:id="468" w:name="_Ref49473397"/>
      <w:r>
        <w:t xml:space="preserve"> </w:t>
      </w:r>
      <w:bookmarkStart w:id="469" w:name="_Toc194067148"/>
      <w:r w:rsidR="00627DB2" w:rsidRPr="00760179">
        <w:t>Displaying</w:t>
      </w:r>
      <w:r w:rsidR="00627DB2" w:rsidRPr="00B77A92">
        <w:t xml:space="preserve"> manual and automatic updates and added information</w:t>
      </w:r>
      <w:bookmarkEnd w:id="468"/>
      <w:bookmarkEnd w:id="469"/>
    </w:p>
    <w:p w14:paraId="0E293B91" w14:textId="6EEE2B6B" w:rsidR="00453DD3" w:rsidRPr="002D7DEE" w:rsidRDefault="00453DD3" w:rsidP="00453DD3">
      <w:pPr>
        <w:pStyle w:val="Heading3"/>
      </w:pPr>
      <w:bookmarkStart w:id="470" w:name="_Toc194067149"/>
      <w:r w:rsidRPr="002D7DEE">
        <w:t>Manual updates</w:t>
      </w:r>
      <w:bookmarkEnd w:id="470"/>
    </w:p>
    <w:p w14:paraId="5EDEDF9F" w14:textId="7D496E54" w:rsidR="00453DD3" w:rsidRPr="002D7DEE" w:rsidRDefault="00453DD3" w:rsidP="00453DD3">
      <w:r w:rsidRPr="002D7DEE">
        <w:t>It must be possible to make the following manual updates to an ENC:</w:t>
      </w:r>
    </w:p>
    <w:p w14:paraId="2735CE93" w14:textId="77777777" w:rsidR="00453DD3" w:rsidRPr="002D7DEE" w:rsidRDefault="00453DD3" w:rsidP="002D7DEE">
      <w:pPr>
        <w:pStyle w:val="ListParagraph"/>
        <w:numPr>
          <w:ilvl w:val="0"/>
          <w:numId w:val="159"/>
        </w:numPr>
      </w:pPr>
      <w:r w:rsidRPr="002D7DEE">
        <w:t>Add feature</w:t>
      </w:r>
    </w:p>
    <w:p w14:paraId="5642A1E3" w14:textId="77777777" w:rsidR="00453DD3" w:rsidRPr="002D7DEE" w:rsidRDefault="00453DD3" w:rsidP="002D7DEE">
      <w:pPr>
        <w:pStyle w:val="ListParagraph"/>
        <w:numPr>
          <w:ilvl w:val="0"/>
          <w:numId w:val="159"/>
        </w:numPr>
      </w:pPr>
      <w:r w:rsidRPr="002D7DEE">
        <w:t>Delete feature</w:t>
      </w:r>
    </w:p>
    <w:p w14:paraId="55495C0D" w14:textId="77777777" w:rsidR="00453DD3" w:rsidRPr="002D7DEE" w:rsidRDefault="00453DD3" w:rsidP="002D7DEE">
      <w:pPr>
        <w:pStyle w:val="ListParagraph"/>
        <w:numPr>
          <w:ilvl w:val="0"/>
          <w:numId w:val="159"/>
        </w:numPr>
      </w:pPr>
      <w:r w:rsidRPr="002D7DEE">
        <w:t>Modify feature</w:t>
      </w:r>
    </w:p>
    <w:p w14:paraId="7A5D4FB6" w14:textId="77777777" w:rsidR="00453DD3" w:rsidRPr="002D7DEE" w:rsidRDefault="00453DD3" w:rsidP="00D42BC9">
      <w:pPr>
        <w:jc w:val="both"/>
      </w:pPr>
      <w:r w:rsidRPr="002D7DEE">
        <w:t>A manually updated feature must be capable of the same performance in feature selection, response to cursor-picking, etc, as an ENC feature. In addition, it must provide updating information (identification and source of update, when and by whom entered, etc) on cursor picking</w:t>
      </w:r>
    </w:p>
    <w:p w14:paraId="59239C20" w14:textId="051A7D23" w:rsidR="00D42BC9" w:rsidRDefault="00D42BC9" w:rsidP="00D42BC9">
      <w:pPr>
        <w:spacing w:after="120" w:line="240" w:lineRule="auto"/>
        <w:jc w:val="both"/>
      </w:pPr>
      <w:r w:rsidRPr="00760179">
        <w:t xml:space="preserve">Manual chart updates, which are subject to human error, must be distinguished from </w:t>
      </w:r>
      <w:r w:rsidRPr="002D7DEE">
        <w:t xml:space="preserve">official information </w:t>
      </w:r>
      <w:r>
        <w:t xml:space="preserve"> and </w:t>
      </w:r>
      <w:r w:rsidRPr="00760179">
        <w:t>updates applied automatically</w:t>
      </w:r>
      <w:r w:rsidR="00653128">
        <w:t>. Additionally:</w:t>
      </w:r>
    </w:p>
    <w:p w14:paraId="4BFA3AB6" w14:textId="2209314C" w:rsidR="00653128" w:rsidRPr="00B77A92" w:rsidRDefault="00653128" w:rsidP="00653128">
      <w:pPr>
        <w:pStyle w:val="ListParagraph"/>
        <w:numPr>
          <w:ilvl w:val="0"/>
          <w:numId w:val="60"/>
        </w:numPr>
        <w:spacing w:after="60" w:line="240" w:lineRule="auto"/>
        <w:jc w:val="both"/>
      </w:pPr>
      <w:r w:rsidRPr="00B77A92">
        <w:rPr>
          <w:b/>
          <w:bCs/>
        </w:rPr>
        <w:t>Keying and Symbology</w:t>
      </w:r>
      <w:r w:rsidRPr="00B77A92">
        <w:t xml:space="preserve">. </w:t>
      </w:r>
      <w:r w:rsidR="007B3E43">
        <w:t xml:space="preserve">The mariner must be able to enter manual updates </w:t>
      </w:r>
      <w:r w:rsidRPr="00B77A92">
        <w:t xml:space="preserve">for presentation on the display. A capacity </w:t>
      </w:r>
      <w:r w:rsidRPr="00A841E5">
        <w:t>should</w:t>
      </w:r>
      <w:r w:rsidRPr="00B77A92">
        <w:t xml:space="preserve"> exist to enable the mariner to:</w:t>
      </w:r>
    </w:p>
    <w:p w14:paraId="59AB47D6" w14:textId="77777777" w:rsidR="00653128" w:rsidRPr="00B77A92" w:rsidRDefault="00653128" w:rsidP="00653128">
      <w:pPr>
        <w:pStyle w:val="ListParagraph"/>
        <w:spacing w:after="60" w:line="240" w:lineRule="auto"/>
        <w:jc w:val="both"/>
      </w:pPr>
      <w:r w:rsidRPr="00B77A92">
        <w:rPr>
          <w:b/>
          <w:bCs/>
        </w:rPr>
        <w:t>.1</w:t>
      </w:r>
      <w:r w:rsidRPr="00B77A92">
        <w:t xml:space="preserve"> Enter the update so it can be displayed as described in this </w:t>
      </w:r>
      <w:r>
        <w:t>specification</w:t>
      </w:r>
      <w:r w:rsidRPr="00B77A92">
        <w:t>.</w:t>
      </w:r>
    </w:p>
    <w:p w14:paraId="1AEFAFEA" w14:textId="77777777" w:rsidR="00653128" w:rsidRPr="00B77A92" w:rsidRDefault="00653128" w:rsidP="00653128">
      <w:pPr>
        <w:pStyle w:val="ListParagraph"/>
        <w:spacing w:after="120" w:line="240" w:lineRule="auto"/>
        <w:jc w:val="both"/>
      </w:pPr>
      <w:r w:rsidRPr="00B77A92">
        <w:rPr>
          <w:b/>
          <w:bCs/>
        </w:rPr>
        <w:t>.2</w:t>
      </w:r>
      <w:r w:rsidRPr="00B77A92">
        <w:t xml:space="preserve"> Ensure all update text information relevant to the new condition and to the source of the update, as entered by the Mariner, is recorded by the system for display on demand.</w:t>
      </w:r>
    </w:p>
    <w:p w14:paraId="783C6F4F" w14:textId="63822828" w:rsidR="00653128" w:rsidRPr="00B77A92" w:rsidRDefault="00653128" w:rsidP="00653128">
      <w:pPr>
        <w:pStyle w:val="ListParagraph"/>
        <w:numPr>
          <w:ilvl w:val="0"/>
          <w:numId w:val="60"/>
        </w:numPr>
        <w:spacing w:after="120" w:line="240" w:lineRule="auto"/>
        <w:jc w:val="both"/>
      </w:pPr>
      <w:r w:rsidRPr="00B77A92">
        <w:rPr>
          <w:b/>
          <w:bCs/>
        </w:rPr>
        <w:t>Indications and Alerts</w:t>
      </w:r>
      <w:r w:rsidRPr="00B77A92">
        <w:t xml:space="preserve">. The ECDIS should </w:t>
      </w:r>
      <w:r>
        <w:t xml:space="preserve">provide </w:t>
      </w:r>
      <w:r w:rsidRPr="00B77A92">
        <w:t xml:space="preserve">indications and alerts related to manual updates, </w:t>
      </w:r>
      <w:r>
        <w:t>using the same criteria as for ENC features.</w:t>
      </w:r>
    </w:p>
    <w:p w14:paraId="41871898" w14:textId="41E280C6" w:rsidR="00653128" w:rsidRPr="00B77A92" w:rsidRDefault="00653128" w:rsidP="00653128">
      <w:pPr>
        <w:pStyle w:val="ListParagraph"/>
        <w:numPr>
          <w:ilvl w:val="0"/>
          <w:numId w:val="60"/>
        </w:numPr>
        <w:spacing w:after="120" w:line="240" w:lineRule="auto"/>
        <w:jc w:val="both"/>
      </w:pPr>
      <w:r w:rsidRPr="00B77A92">
        <w:rPr>
          <w:b/>
          <w:bCs/>
        </w:rPr>
        <w:t>Presentation</w:t>
      </w:r>
      <w:r w:rsidRPr="00B77A92">
        <w:t xml:space="preserve">. Manual updates must be displayed as described in this </w:t>
      </w:r>
      <w:r>
        <w:t>clause</w:t>
      </w:r>
      <w:r w:rsidRPr="00B77A92">
        <w:t>.</w:t>
      </w:r>
      <w:r w:rsidRPr="00653128">
        <w:t xml:space="preserve"> A selection of standardised symbols must be made available for preparing hand-entered chart corrections. The original chart features must not be removed or altered. A description and list of all symbols reserved for manual chart updates is contained in Appendix A</w:t>
      </w:r>
    </w:p>
    <w:p w14:paraId="57B37180" w14:textId="77777777" w:rsidR="00653128" w:rsidRPr="00B77A92" w:rsidRDefault="00653128" w:rsidP="00653128">
      <w:pPr>
        <w:pStyle w:val="ListParagraph"/>
        <w:numPr>
          <w:ilvl w:val="0"/>
          <w:numId w:val="60"/>
        </w:numPr>
        <w:spacing w:after="120" w:line="240" w:lineRule="auto"/>
        <w:jc w:val="both"/>
      </w:pPr>
      <w:r w:rsidRPr="00B77A92">
        <w:rPr>
          <w:b/>
          <w:bCs/>
        </w:rPr>
        <w:t>Archiving of Manual Updates</w:t>
      </w:r>
      <w:r w:rsidRPr="00B77A92">
        <w:t>. It should be possible to remove from the display any manual update. The removed update should be retained in the ECDIS for future review until commencement of the next voyage, but will not be otherwise displayed.</w:t>
      </w:r>
    </w:p>
    <w:p w14:paraId="003AEF17" w14:textId="77777777" w:rsidR="00653128" w:rsidRPr="00453DD3" w:rsidRDefault="00653128" w:rsidP="00D42BC9">
      <w:pPr>
        <w:spacing w:after="120" w:line="240" w:lineRule="auto"/>
        <w:jc w:val="both"/>
      </w:pPr>
    </w:p>
    <w:p w14:paraId="053B52D8" w14:textId="5D7CCFFE" w:rsidR="00523124" w:rsidRPr="00450770" w:rsidRDefault="00A94BB4" w:rsidP="002D7DEE">
      <w:pPr>
        <w:pStyle w:val="Heading3"/>
      </w:pPr>
      <w:bookmarkStart w:id="471" w:name="_Toc194067150"/>
      <w:r>
        <w:t>Additional Mariner’s Information</w:t>
      </w:r>
      <w:bookmarkEnd w:id="471"/>
    </w:p>
    <w:p w14:paraId="59F18049" w14:textId="2839DC68" w:rsidR="006668B5" w:rsidRDefault="006668B5" w:rsidP="00523124">
      <w:r w:rsidRPr="006668B5">
        <w:t>Mariner’s Caution Notes and a Mariner’s Information Notes must be presented according to IEC 61174 or IEC 62288, as applicable [and available].</w:t>
      </w:r>
    </w:p>
    <w:p w14:paraId="4FE5E097" w14:textId="4E8EDE43" w:rsidR="00523124" w:rsidRPr="00450770" w:rsidRDefault="00523124" w:rsidP="00523124">
      <w:pPr>
        <w:rPr>
          <w:b/>
          <w:bCs/>
          <w:strike/>
        </w:rPr>
      </w:pPr>
      <w:r w:rsidRPr="00450770">
        <w:t>Point cautions and notes entered by the mariner and the manufacturer must be distinguished by the colours orange and yellow respectively.</w:t>
      </w:r>
    </w:p>
    <w:p w14:paraId="4AB76D16" w14:textId="04695F0F" w:rsidR="00A0054D" w:rsidRDefault="00A0054D" w:rsidP="00EC44E4">
      <w:pPr>
        <w:pStyle w:val="Heading3"/>
      </w:pPr>
      <w:bookmarkStart w:id="472" w:name="_Toc188368685"/>
      <w:bookmarkStart w:id="473" w:name="_Toc188621887"/>
      <w:bookmarkStart w:id="474" w:name="_Toc188950468"/>
      <w:bookmarkStart w:id="475" w:name="_Toc188968384"/>
      <w:bookmarkStart w:id="476" w:name="_Toc188968609"/>
      <w:bookmarkStart w:id="477" w:name="_Toc188368686"/>
      <w:bookmarkStart w:id="478" w:name="_Toc188621888"/>
      <w:bookmarkStart w:id="479" w:name="_Toc188950469"/>
      <w:bookmarkStart w:id="480" w:name="_Toc188968385"/>
      <w:bookmarkStart w:id="481" w:name="_Toc188968610"/>
      <w:bookmarkStart w:id="482" w:name="_Toc194067151"/>
      <w:bookmarkStart w:id="483" w:name="_Ref49450116"/>
      <w:bookmarkEnd w:id="472"/>
      <w:bookmarkEnd w:id="473"/>
      <w:bookmarkEnd w:id="474"/>
      <w:bookmarkEnd w:id="475"/>
      <w:bookmarkEnd w:id="476"/>
      <w:bookmarkEnd w:id="477"/>
      <w:bookmarkEnd w:id="478"/>
      <w:bookmarkEnd w:id="479"/>
      <w:bookmarkEnd w:id="480"/>
      <w:bookmarkEnd w:id="481"/>
      <w:r>
        <w:t>Automatic Updates</w:t>
      </w:r>
      <w:bookmarkEnd w:id="482"/>
    </w:p>
    <w:p w14:paraId="11C6FA9E" w14:textId="18441998" w:rsidR="00A0054D" w:rsidRPr="00A0054D" w:rsidRDefault="00A0054D" w:rsidP="002D7DEE">
      <w:pPr>
        <w:spacing w:after="120" w:line="240" w:lineRule="auto"/>
        <w:jc w:val="both"/>
      </w:pPr>
      <w:r w:rsidRPr="00B77A92">
        <w:t xml:space="preserve">Only ISO8211 and GML encoded data can support updates, as described in </w:t>
      </w:r>
      <w:r w:rsidR="00453DD3">
        <w:t xml:space="preserve">S-100 </w:t>
      </w:r>
      <w:r w:rsidRPr="00B77A92">
        <w:t xml:space="preserve">Part 10a and 10b respectively. The use of GML updates as described in </w:t>
      </w:r>
      <w:r>
        <w:t xml:space="preserve">S-100 </w:t>
      </w:r>
      <w:r w:rsidRPr="00B77A92">
        <w:t xml:space="preserve">Part 10b is used, in particular, by S-128 </w:t>
      </w:r>
      <w:r w:rsidRPr="000740C7">
        <w:t xml:space="preserve">to update catalogue information used by the ECDIS to produce update Status Reports, as described in </w:t>
      </w:r>
      <w:r w:rsidRPr="000740C7">
        <w:fldChar w:fldCharType="begin"/>
      </w:r>
      <w:r w:rsidRPr="000740C7">
        <w:instrText xml:space="preserve"> REF _Ref158105624 \h </w:instrText>
      </w:r>
      <w:r>
        <w:instrText xml:space="preserve"> \* MERGEFORMAT </w:instrText>
      </w:r>
      <w:r w:rsidRPr="000740C7">
        <w:fldChar w:fldCharType="separate"/>
      </w:r>
      <w:r w:rsidR="000553AC" w:rsidRPr="00A527F0">
        <w:t>Appendix C - ECDIS Update Status Reports</w:t>
      </w:r>
      <w:r w:rsidRPr="000740C7">
        <w:fldChar w:fldCharType="end"/>
      </w:r>
      <w:r w:rsidRPr="00B77A92">
        <w:t xml:space="preserve">. </w:t>
      </w:r>
    </w:p>
    <w:p w14:paraId="56384CDA" w14:textId="444FC121" w:rsidR="000A049F" w:rsidRPr="00B77A92" w:rsidRDefault="00A0054D" w:rsidP="00F12027">
      <w:pPr>
        <w:pStyle w:val="Heading3"/>
      </w:pPr>
      <w:bookmarkStart w:id="484" w:name="_Toc194067152"/>
      <w:r>
        <w:t>I</w:t>
      </w:r>
      <w:r w:rsidR="000A049F" w:rsidRPr="00B77A92">
        <w:t>dentifying automatic chart corrections on demand</w:t>
      </w:r>
      <w:bookmarkEnd w:id="483"/>
      <w:bookmarkEnd w:id="484"/>
    </w:p>
    <w:p w14:paraId="2E1F9237" w14:textId="27F17E31" w:rsidR="00A14827" w:rsidRPr="00450770" w:rsidRDefault="00BD50FC" w:rsidP="00D42BC9">
      <w:pPr>
        <w:spacing w:after="120" w:line="240" w:lineRule="auto"/>
        <w:jc w:val="both"/>
      </w:pPr>
      <w:r w:rsidRPr="00B77A92">
        <w:t xml:space="preserve">On </w:t>
      </w:r>
      <w:r w:rsidR="002516D0" w:rsidRPr="00B77A92">
        <w:t>M</w:t>
      </w:r>
      <w:r w:rsidRPr="00B77A92">
        <w:t xml:space="preserve">ariner demand automatic chart corrections of ENC information </w:t>
      </w:r>
      <w:r w:rsidR="002B1BBE" w:rsidRPr="00B77A92">
        <w:t xml:space="preserve">must </w:t>
      </w:r>
      <w:r w:rsidRPr="00B77A92">
        <w:t xml:space="preserve">be highlighted as </w:t>
      </w:r>
      <w:r w:rsidR="00557E2E" w:rsidRPr="00B77A92">
        <w:t xml:space="preserve">described in the following </w:t>
      </w:r>
      <w:r w:rsidR="003B00E6" w:rsidRPr="00B77A92">
        <w:t>sub-</w:t>
      </w:r>
      <w:r w:rsidR="00557E2E" w:rsidRPr="00B77A92">
        <w:t>clauses.</w:t>
      </w:r>
    </w:p>
    <w:p w14:paraId="1D83A88F" w14:textId="5440A325" w:rsidR="00557E2E" w:rsidRPr="00B77A92" w:rsidRDefault="00557E2E" w:rsidP="00024B10">
      <w:pPr>
        <w:pStyle w:val="Heading4"/>
      </w:pPr>
      <w:r w:rsidRPr="00B77A92">
        <w:lastRenderedPageBreak/>
        <w:t>Added Feature</w:t>
      </w:r>
      <w:r w:rsidR="00B9218D" w:rsidRPr="00B77A92">
        <w:t xml:space="preserve"> (automatic)</w:t>
      </w:r>
    </w:p>
    <w:p w14:paraId="4E25C3BA" w14:textId="27E4B8C5" w:rsidR="00557E2E" w:rsidRPr="00B77A92" w:rsidRDefault="00557E2E" w:rsidP="002516D0">
      <w:pPr>
        <w:spacing w:after="60" w:line="240" w:lineRule="auto"/>
        <w:ind w:left="2160" w:hanging="1440"/>
      </w:pPr>
      <w:r w:rsidRPr="00B77A92">
        <w:t xml:space="preserve">Point object: </w:t>
      </w:r>
      <w:r w:rsidRPr="00B77A92">
        <w:tab/>
        <w:t xml:space="preserve">Superimpose </w:t>
      </w:r>
      <w:r w:rsidR="0078225C" w:rsidRPr="00B77A92">
        <w:t xml:space="preserve">symbol </w:t>
      </w:r>
      <w:r w:rsidRPr="00B77A92">
        <w:t>CHRVID01.</w:t>
      </w:r>
    </w:p>
    <w:p w14:paraId="19D28B9E" w14:textId="5E7D8604" w:rsidR="00557E2E" w:rsidRPr="00B77A92" w:rsidRDefault="0007289C" w:rsidP="002516D0">
      <w:pPr>
        <w:spacing w:after="60" w:line="240" w:lineRule="auto"/>
        <w:ind w:left="2160" w:hanging="1440"/>
      </w:pPr>
      <w:r w:rsidRPr="00B77A92">
        <w:t xml:space="preserve">Curve </w:t>
      </w:r>
      <w:r w:rsidR="00557E2E" w:rsidRPr="00B77A92">
        <w:t xml:space="preserve">object: </w:t>
      </w:r>
      <w:r w:rsidR="00557E2E" w:rsidRPr="00B77A92">
        <w:tab/>
        <w:t xml:space="preserve">Overwrite with line </w:t>
      </w:r>
      <w:r w:rsidR="0078225C" w:rsidRPr="00B77A92">
        <w:t xml:space="preserve">style </w:t>
      </w:r>
      <w:r w:rsidR="00557E2E" w:rsidRPr="00B77A92">
        <w:t>CHRVID02.</w:t>
      </w:r>
    </w:p>
    <w:p w14:paraId="4A81FB50" w14:textId="458BC047" w:rsidR="00557E2E" w:rsidRPr="00B77A92" w:rsidRDefault="0007289C" w:rsidP="002516D0">
      <w:pPr>
        <w:spacing w:after="120" w:line="240" w:lineRule="auto"/>
        <w:ind w:left="2160" w:hanging="1440"/>
      </w:pPr>
      <w:r w:rsidRPr="00B77A92">
        <w:t xml:space="preserve">Surface </w:t>
      </w:r>
      <w:r w:rsidR="00557E2E" w:rsidRPr="00B77A92">
        <w:t>object:</w:t>
      </w:r>
      <w:r w:rsidR="00557E2E" w:rsidRPr="00B77A92">
        <w:tab/>
        <w:t xml:space="preserve">Overwrite area boundary with line </w:t>
      </w:r>
      <w:r w:rsidR="0078225C" w:rsidRPr="00B77A92">
        <w:t xml:space="preserve">style </w:t>
      </w:r>
      <w:r w:rsidR="00557E2E" w:rsidRPr="00B77A92">
        <w:t xml:space="preserve">CHRVID02 and superimpose </w:t>
      </w:r>
      <w:r w:rsidR="0078225C" w:rsidRPr="00B77A92">
        <w:t xml:space="preserve">symbol </w:t>
      </w:r>
      <w:r w:rsidR="00557E2E" w:rsidRPr="00B77A92">
        <w:t>CHRVID01 on any centred symbol.</w:t>
      </w:r>
    </w:p>
    <w:p w14:paraId="779308AC" w14:textId="4EBFB7DA" w:rsidR="00557E2E" w:rsidRPr="00B77A92" w:rsidRDefault="00557E2E" w:rsidP="00024B10">
      <w:pPr>
        <w:pStyle w:val="Heading4"/>
      </w:pPr>
      <w:r w:rsidRPr="00B77A92">
        <w:t>Deleted Feature</w:t>
      </w:r>
      <w:r w:rsidR="00B9218D" w:rsidRPr="00B77A92">
        <w:t xml:space="preserve"> (automatic)</w:t>
      </w:r>
    </w:p>
    <w:p w14:paraId="3418487C" w14:textId="25DD0FB2" w:rsidR="00557E2E" w:rsidRPr="00B77A92" w:rsidRDefault="00557E2E" w:rsidP="00737541">
      <w:pPr>
        <w:spacing w:after="60" w:line="240" w:lineRule="auto"/>
        <w:ind w:left="2160" w:hanging="1440"/>
        <w:jc w:val="both"/>
      </w:pPr>
      <w:r w:rsidRPr="00B77A92">
        <w:t xml:space="preserve">Point object: </w:t>
      </w:r>
      <w:r w:rsidRPr="00B77A92">
        <w:tab/>
        <w:t xml:space="preserve">Superimpose </w:t>
      </w:r>
      <w:r w:rsidR="0078225C" w:rsidRPr="00B77A92">
        <w:t xml:space="preserve">symbol </w:t>
      </w:r>
      <w:r w:rsidRPr="00B77A92">
        <w:t>CHRVDEL1.</w:t>
      </w:r>
    </w:p>
    <w:p w14:paraId="22A19BD5" w14:textId="788CAC50" w:rsidR="00557E2E" w:rsidRPr="00B77A92" w:rsidRDefault="0007289C" w:rsidP="00737541">
      <w:pPr>
        <w:spacing w:after="60" w:line="240" w:lineRule="auto"/>
        <w:ind w:left="2160" w:hanging="1440"/>
        <w:jc w:val="both"/>
      </w:pPr>
      <w:r w:rsidRPr="00B77A92">
        <w:t xml:space="preserve">Curve </w:t>
      </w:r>
      <w:r w:rsidR="00557E2E" w:rsidRPr="00B77A92">
        <w:t xml:space="preserve">object: </w:t>
      </w:r>
      <w:r w:rsidR="00557E2E" w:rsidRPr="00B77A92">
        <w:tab/>
        <w:t xml:space="preserve">Overwrite with line </w:t>
      </w:r>
      <w:r w:rsidR="0078225C" w:rsidRPr="00B77A92">
        <w:t xml:space="preserve">style </w:t>
      </w:r>
      <w:r w:rsidR="00557E2E" w:rsidRPr="00B77A92">
        <w:t>CHRVDEL2 (do not remove the original line).</w:t>
      </w:r>
    </w:p>
    <w:p w14:paraId="439DE8E3" w14:textId="7A8A6117" w:rsidR="00557E2E" w:rsidRPr="00B77A92" w:rsidRDefault="0007289C" w:rsidP="002516D0">
      <w:pPr>
        <w:spacing w:after="120" w:line="240" w:lineRule="auto"/>
        <w:ind w:left="2160" w:hanging="1440"/>
        <w:jc w:val="both"/>
      </w:pPr>
      <w:r w:rsidRPr="00B77A92">
        <w:t xml:space="preserve">Surface </w:t>
      </w:r>
      <w:r w:rsidR="00557E2E" w:rsidRPr="00B77A92">
        <w:t>object:</w:t>
      </w:r>
      <w:r w:rsidR="00557E2E" w:rsidRPr="00B77A92">
        <w:tab/>
        <w:t xml:space="preserve">Overwrite area boundary with line </w:t>
      </w:r>
      <w:r w:rsidR="0078225C" w:rsidRPr="00B77A92">
        <w:t xml:space="preserve">style </w:t>
      </w:r>
      <w:r w:rsidR="00557E2E" w:rsidRPr="00B77A92">
        <w:t xml:space="preserve">CHRVDEL2 and superimpose </w:t>
      </w:r>
      <w:r w:rsidR="0078225C" w:rsidRPr="00B77A92">
        <w:t xml:space="preserve">symbol </w:t>
      </w:r>
      <w:r w:rsidR="00557E2E" w:rsidRPr="00B77A92">
        <w:t>CHRVDEL1 on any centred symbol.</w:t>
      </w:r>
    </w:p>
    <w:p w14:paraId="5B7BBE9B" w14:textId="27143F22" w:rsidR="00557E2E" w:rsidRPr="00B77A92" w:rsidRDefault="00557E2E" w:rsidP="00024B10">
      <w:pPr>
        <w:pStyle w:val="Heading4"/>
      </w:pPr>
      <w:r w:rsidRPr="00B77A92">
        <w:t>Modified Feature</w:t>
      </w:r>
      <w:r w:rsidR="007608A5" w:rsidRPr="00B77A92">
        <w:t xml:space="preserve"> (automatic)</w:t>
      </w:r>
    </w:p>
    <w:p w14:paraId="668DEAC8" w14:textId="3D487459" w:rsidR="00557E2E" w:rsidRPr="00B77A92" w:rsidRDefault="00557E2E" w:rsidP="00737541">
      <w:pPr>
        <w:spacing w:after="60" w:line="240" w:lineRule="auto"/>
        <w:ind w:left="2160" w:hanging="1440"/>
        <w:jc w:val="both"/>
      </w:pPr>
      <w:r w:rsidRPr="00B77A92">
        <w:t xml:space="preserve">Point: </w:t>
      </w:r>
      <w:r w:rsidRPr="00B77A92">
        <w:tab/>
        <w:t xml:space="preserve">Superimpose </w:t>
      </w:r>
      <w:r w:rsidR="00BB3EBB" w:rsidRPr="00B77A92">
        <w:t xml:space="preserve">symbol </w:t>
      </w:r>
      <w:r w:rsidRPr="00B77A92">
        <w:t xml:space="preserve">CHRVID01 and </w:t>
      </w:r>
      <w:r w:rsidR="00BB3EBB" w:rsidRPr="00B77A92">
        <w:t xml:space="preserve">symbol </w:t>
      </w:r>
      <w:r w:rsidRPr="00B77A92">
        <w:t>CHRVDEL1.</w:t>
      </w:r>
    </w:p>
    <w:p w14:paraId="6D74E98C" w14:textId="29BBA658" w:rsidR="00557E2E" w:rsidRPr="00B77A92" w:rsidRDefault="0007289C" w:rsidP="00737541">
      <w:pPr>
        <w:spacing w:after="60" w:line="240" w:lineRule="auto"/>
        <w:ind w:left="2160" w:hanging="1440"/>
        <w:jc w:val="both"/>
      </w:pPr>
      <w:r w:rsidRPr="00B77A92">
        <w:t>Curve</w:t>
      </w:r>
      <w:r w:rsidR="00557E2E" w:rsidRPr="00B77A92">
        <w:t xml:space="preserve">: </w:t>
      </w:r>
      <w:r w:rsidR="00557E2E" w:rsidRPr="00B77A92">
        <w:tab/>
        <w:t xml:space="preserve">Overwrite with </w:t>
      </w:r>
      <w:r w:rsidR="00BB3EBB" w:rsidRPr="00B77A92">
        <w:t>line</w:t>
      </w:r>
      <w:r w:rsidR="00E16825" w:rsidRPr="00B77A92">
        <w:t xml:space="preserve"> </w:t>
      </w:r>
      <w:r w:rsidR="00BB3EBB" w:rsidRPr="00B77A92">
        <w:t xml:space="preserve">styles </w:t>
      </w:r>
      <w:r w:rsidR="00557E2E" w:rsidRPr="00B77A92">
        <w:t>CHRVID02 and CHRVDEL2.</w:t>
      </w:r>
    </w:p>
    <w:p w14:paraId="187C62F1" w14:textId="1EE94288" w:rsidR="00557E2E" w:rsidRPr="00B77A92" w:rsidRDefault="0007289C" w:rsidP="00737541">
      <w:pPr>
        <w:spacing w:after="120" w:line="240" w:lineRule="auto"/>
        <w:ind w:left="2160" w:hanging="1440"/>
        <w:jc w:val="both"/>
      </w:pPr>
      <w:r w:rsidRPr="00B77A92">
        <w:t>Surface</w:t>
      </w:r>
      <w:r w:rsidR="00557E2E" w:rsidRPr="00B77A92">
        <w:t xml:space="preserve">: </w:t>
      </w:r>
      <w:r w:rsidR="00557E2E" w:rsidRPr="00B77A92">
        <w:tab/>
        <w:t xml:space="preserve">Overwrite the boundary with </w:t>
      </w:r>
      <w:r w:rsidR="00AF51B8" w:rsidRPr="00B77A92">
        <w:t xml:space="preserve">line styles </w:t>
      </w:r>
      <w:r w:rsidR="00557E2E" w:rsidRPr="00B77A92">
        <w:t xml:space="preserve">CHRVID02 and CHRVDEL2 and also superimpose </w:t>
      </w:r>
      <w:r w:rsidR="00AF51B8" w:rsidRPr="00B77A92">
        <w:t xml:space="preserve">symbols </w:t>
      </w:r>
      <w:r w:rsidR="00557E2E" w:rsidRPr="00B77A92">
        <w:t>CHRVID01 and CHRVDEL1 on any centred symbol.</w:t>
      </w:r>
    </w:p>
    <w:p w14:paraId="4A7D0A9C" w14:textId="77777777" w:rsidR="004F141B" w:rsidRPr="00C01EFB" w:rsidRDefault="004F141B" w:rsidP="002D7DEE">
      <w:pPr>
        <w:pStyle w:val="Heading3"/>
      </w:pPr>
      <w:bookmarkStart w:id="485" w:name="_Toc194067153"/>
      <w:bookmarkStart w:id="486" w:name="_Ref49450002"/>
      <w:r w:rsidRPr="00C01EFB">
        <w:t>Update Information</w:t>
      </w:r>
      <w:bookmarkEnd w:id="485"/>
    </w:p>
    <w:p w14:paraId="3A0CEB46" w14:textId="77777777" w:rsidR="004F141B" w:rsidRPr="00D42BC9" w:rsidRDefault="004F141B" w:rsidP="004F141B">
      <w:pPr>
        <w:spacing w:after="120" w:line="240" w:lineRule="auto"/>
        <w:jc w:val="both"/>
      </w:pPr>
      <w:r w:rsidRPr="00C01EFB">
        <w:t xml:space="preserve">The S-101 Feature Catalogue also provides encoders with an </w:t>
      </w:r>
      <w:r w:rsidRPr="00C01EFB">
        <w:rPr>
          <w:b/>
          <w:bCs/>
        </w:rPr>
        <w:t>Update Information</w:t>
      </w:r>
      <w:r w:rsidRPr="00C01EFB">
        <w:t xml:space="preserve"> feature that is used </w:t>
      </w:r>
      <w:r w:rsidRPr="00D42BC9">
        <w:t>to represent a change to the information shown.</w:t>
      </w:r>
    </w:p>
    <w:p w14:paraId="59003F24" w14:textId="5573CD4F" w:rsidR="004F141B" w:rsidRDefault="004F141B" w:rsidP="00B812CA">
      <w:pPr>
        <w:spacing w:after="120" w:line="240" w:lineRule="auto"/>
      </w:pPr>
      <w:r w:rsidRPr="00D42BC9">
        <w:t xml:space="preserve">The intention of the </w:t>
      </w:r>
      <w:r w:rsidRPr="00D42BC9">
        <w:rPr>
          <w:b/>
          <w:bCs/>
        </w:rPr>
        <w:t>Update Information</w:t>
      </w:r>
      <w:r w:rsidRPr="00D42BC9">
        <w:t xml:space="preserve"> feature is to show the extent of changes contained in either updates or new editions of S-101 datasets. This is separate to the highlighting mechanism described in </w:t>
      </w:r>
      <w:r w:rsidR="007750F0">
        <w:t xml:space="preserve">the previous </w:t>
      </w:r>
      <w:r w:rsidRPr="00D42BC9">
        <w:t>clause and is optionally included by data producers in ENCs</w:t>
      </w:r>
      <w:r w:rsidRPr="00D42BC9">
        <w:rPr>
          <w:i/>
          <w:iCs/>
        </w:rPr>
        <w:t>.</w:t>
      </w:r>
    </w:p>
    <w:p w14:paraId="234062D2" w14:textId="2BFD1A3D" w:rsidR="00D10598" w:rsidRPr="00530F27" w:rsidRDefault="00D10598" w:rsidP="00530F27">
      <w:pPr>
        <w:spacing w:after="120" w:line="240" w:lineRule="auto"/>
        <w:jc w:val="both"/>
      </w:pPr>
      <w:r>
        <w:t>For example, when an</w:t>
      </w:r>
      <w:r w:rsidRPr="00D42BC9">
        <w:t xml:space="preserve"> ENC update contains updates to various features that adjoin </w:t>
      </w:r>
      <w:r>
        <w:t>a</w:t>
      </w:r>
      <w:r w:rsidRPr="00D42BC9">
        <w:t xml:space="preserve"> feature that was actually update, the producer will use an </w:t>
      </w:r>
      <w:r w:rsidRPr="00D42BC9">
        <w:rPr>
          <w:b/>
          <w:bCs/>
        </w:rPr>
        <w:t>Update Information</w:t>
      </w:r>
      <w:r w:rsidRPr="00D42BC9">
        <w:t xml:space="preserve"> feature to indicate the actual feature that was affected and a brief description of the changes.</w:t>
      </w:r>
    </w:p>
    <w:p w14:paraId="41AC0130" w14:textId="683F42AE" w:rsidR="001C665A" w:rsidRDefault="001C665A" w:rsidP="00B812CA">
      <w:pPr>
        <w:spacing w:after="120" w:line="240" w:lineRule="auto"/>
      </w:pPr>
      <w:r>
        <w:t xml:space="preserve">The </w:t>
      </w:r>
      <w:r w:rsidRPr="001C665A">
        <w:t>‘Update Review’ IMS</w:t>
      </w:r>
      <w:r>
        <w:t xml:space="preserve"> must be implemented to allow update information features to be portrayed </w:t>
      </w:r>
      <w:r w:rsidR="00D10598">
        <w:t xml:space="preserve">and </w:t>
      </w:r>
      <w:r w:rsidR="00C74D25">
        <w:t>reviewed</w:t>
      </w:r>
      <w:r w:rsidR="00D10598">
        <w:t xml:space="preserve"> on demand. </w:t>
      </w:r>
    </w:p>
    <w:p w14:paraId="6D81B45B" w14:textId="69FF78AC" w:rsidR="004F141B" w:rsidRPr="00D42BC9" w:rsidRDefault="004F141B" w:rsidP="004F141B">
      <w:pPr>
        <w:pStyle w:val="Heading3"/>
      </w:pPr>
      <w:bookmarkStart w:id="487" w:name="_Toc194061764"/>
      <w:bookmarkStart w:id="488" w:name="_Toc194067154"/>
      <w:bookmarkStart w:id="489" w:name="_Toc194061765"/>
      <w:bookmarkStart w:id="490" w:name="_Toc194067155"/>
      <w:bookmarkStart w:id="491" w:name="_Toc178784413"/>
      <w:bookmarkStart w:id="492" w:name="_Toc178784414"/>
      <w:bookmarkStart w:id="493" w:name="_Toc178784415"/>
      <w:bookmarkStart w:id="494" w:name="_Toc178784416"/>
      <w:bookmarkStart w:id="495" w:name="_Toc178784417"/>
      <w:bookmarkStart w:id="496" w:name="_Toc178784418"/>
      <w:bookmarkStart w:id="497" w:name="_Toc178784419"/>
      <w:bookmarkStart w:id="498" w:name="_Toc178784420"/>
      <w:bookmarkStart w:id="499" w:name="_Toc178784421"/>
      <w:bookmarkStart w:id="500" w:name="_Toc178784422"/>
      <w:bookmarkStart w:id="501" w:name="_Toc178784423"/>
      <w:bookmarkStart w:id="502" w:name="_Toc175130268"/>
      <w:bookmarkStart w:id="503" w:name="_Toc175130291"/>
      <w:bookmarkStart w:id="504" w:name="_Toc194067156"/>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r w:rsidRPr="00D42BC9">
        <w:t>Non</w:t>
      </w:r>
      <w:r w:rsidR="00CF6F82">
        <w:t>-official</w:t>
      </w:r>
      <w:r w:rsidRPr="00D42BC9">
        <w:t xml:space="preserve"> (Non-ENC) Chart Information</w:t>
      </w:r>
      <w:bookmarkEnd w:id="504"/>
    </w:p>
    <w:p w14:paraId="2B984CD0" w14:textId="6C17EBD1" w:rsidR="00BD50FC" w:rsidRPr="00D42BC9" w:rsidRDefault="004F141B" w:rsidP="0092126F">
      <w:pPr>
        <w:spacing w:after="60" w:line="240" w:lineRule="auto"/>
        <w:jc w:val="both"/>
      </w:pPr>
      <w:r w:rsidRPr="00D42BC9">
        <w:t>N</w:t>
      </w:r>
      <w:r w:rsidR="00BD50FC" w:rsidRPr="00D42BC9">
        <w:t>on-</w:t>
      </w:r>
      <w:r w:rsidR="00814DD0" w:rsidRPr="00D42BC9">
        <w:t xml:space="preserve">official </w:t>
      </w:r>
      <w:r w:rsidR="00BD50FC" w:rsidRPr="00D42BC9">
        <w:t xml:space="preserve">data added to existing </w:t>
      </w:r>
      <w:r w:rsidR="00814DD0" w:rsidRPr="00D42BC9">
        <w:t>official ENC</w:t>
      </w:r>
      <w:r w:rsidR="00BD50FC" w:rsidRPr="00D42BC9">
        <w:t xml:space="preserve"> data to augment the chart information </w:t>
      </w:r>
      <w:r w:rsidRPr="00D42BC9">
        <w:t xml:space="preserve">must </w:t>
      </w:r>
      <w:r w:rsidR="00BD50FC" w:rsidRPr="00D42BC9">
        <w:t xml:space="preserve">be distinguished from the </w:t>
      </w:r>
      <w:r w:rsidR="00814DD0" w:rsidRPr="00D42BC9">
        <w:t>official</w:t>
      </w:r>
      <w:r w:rsidR="00BD50FC" w:rsidRPr="00D42BC9">
        <w:t xml:space="preserve"> information as follows:</w:t>
      </w:r>
    </w:p>
    <w:p w14:paraId="0CC78349" w14:textId="3DF12124" w:rsidR="00BD50FC" w:rsidRPr="00D42BC9" w:rsidRDefault="00BD50FC" w:rsidP="0092126F">
      <w:pPr>
        <w:spacing w:after="60" w:line="240" w:lineRule="auto"/>
        <w:ind w:left="2160" w:hanging="1440"/>
        <w:jc w:val="both"/>
      </w:pPr>
      <w:r w:rsidRPr="00D42BC9">
        <w:t>Point feature:</w:t>
      </w:r>
      <w:r w:rsidRPr="00D42BC9">
        <w:tab/>
      </w:r>
      <w:r w:rsidR="0092126F" w:rsidRPr="00D42BC9">
        <w:t>S</w:t>
      </w:r>
      <w:r w:rsidRPr="00D42BC9">
        <w:t xml:space="preserve">uperimpose </w:t>
      </w:r>
      <w:r w:rsidR="00CD5542" w:rsidRPr="00D42BC9">
        <w:t xml:space="preserve">symbol </w:t>
      </w:r>
      <w:r w:rsidR="00814DD0" w:rsidRPr="00D42BC9">
        <w:t>CHCRID01</w:t>
      </w:r>
      <w:r w:rsidR="0092126F" w:rsidRPr="00D42BC9">
        <w:t>.</w:t>
      </w:r>
    </w:p>
    <w:p w14:paraId="5D043214" w14:textId="0AFDABBD" w:rsidR="00BD50FC" w:rsidRPr="00D42BC9" w:rsidRDefault="00F42EC6" w:rsidP="0092126F">
      <w:pPr>
        <w:spacing w:after="60" w:line="240" w:lineRule="auto"/>
        <w:ind w:left="2160" w:hanging="1440"/>
        <w:jc w:val="both"/>
      </w:pPr>
      <w:r w:rsidRPr="00D42BC9">
        <w:t xml:space="preserve">Curve </w:t>
      </w:r>
      <w:r w:rsidR="00BD50FC" w:rsidRPr="00D42BC9">
        <w:t>feature:</w:t>
      </w:r>
      <w:r w:rsidR="00BD50FC" w:rsidRPr="00D42BC9">
        <w:tab/>
      </w:r>
      <w:r w:rsidR="0092126F" w:rsidRPr="00D42BC9">
        <w:t>O</w:t>
      </w:r>
      <w:r w:rsidR="00BD50FC" w:rsidRPr="00D42BC9">
        <w:t xml:space="preserve">verwrite with line </w:t>
      </w:r>
      <w:r w:rsidR="00CD5542" w:rsidRPr="00D42BC9">
        <w:t xml:space="preserve">style </w:t>
      </w:r>
      <w:r w:rsidR="00814DD0" w:rsidRPr="00D42BC9">
        <w:t>CHCRID01</w:t>
      </w:r>
      <w:r w:rsidR="0092126F" w:rsidRPr="00D42BC9">
        <w:t>.</w:t>
      </w:r>
    </w:p>
    <w:p w14:paraId="3A3AE91A" w14:textId="4EDB300E" w:rsidR="00BD50FC" w:rsidRPr="00D42BC9" w:rsidRDefault="00F42EC6" w:rsidP="0092126F">
      <w:pPr>
        <w:spacing w:after="120" w:line="240" w:lineRule="auto"/>
        <w:ind w:left="2160" w:hanging="1440"/>
        <w:jc w:val="both"/>
      </w:pPr>
      <w:r w:rsidRPr="00D42BC9">
        <w:t xml:space="preserve">Surface </w:t>
      </w:r>
      <w:r w:rsidR="00BD50FC" w:rsidRPr="00D42BC9">
        <w:t>feature:</w:t>
      </w:r>
      <w:r w:rsidR="00BD50FC" w:rsidRPr="00D42BC9">
        <w:tab/>
      </w:r>
      <w:r w:rsidR="0092126F" w:rsidRPr="00D42BC9">
        <w:t>O</w:t>
      </w:r>
      <w:r w:rsidR="00BD50FC" w:rsidRPr="00D42BC9">
        <w:t xml:space="preserve">verwrite area boundary with line </w:t>
      </w:r>
      <w:r w:rsidR="00CD5542" w:rsidRPr="00D42BC9">
        <w:t xml:space="preserve">style </w:t>
      </w:r>
      <w:r w:rsidR="00814DD0" w:rsidRPr="00D42BC9">
        <w:t>CHCRID01</w:t>
      </w:r>
      <w:r w:rsidR="00BD50FC" w:rsidRPr="00D42BC9">
        <w:t xml:space="preserve"> and superimpose </w:t>
      </w:r>
      <w:r w:rsidR="00CD5542" w:rsidRPr="00D42BC9">
        <w:t xml:space="preserve">symbol </w:t>
      </w:r>
      <w:r w:rsidR="00814DD0" w:rsidRPr="00D42BC9">
        <w:t>CHCRID01</w:t>
      </w:r>
      <w:r w:rsidR="00BD50FC" w:rsidRPr="00D42BC9">
        <w:t xml:space="preserve"> on any centred symbol.</w:t>
      </w:r>
    </w:p>
    <w:p w14:paraId="7720F4F8" w14:textId="08C55D6B" w:rsidR="00BD50FC" w:rsidRPr="00D42BC9" w:rsidRDefault="00BD50FC" w:rsidP="0092126F">
      <w:pPr>
        <w:spacing w:after="120" w:line="240" w:lineRule="auto"/>
        <w:jc w:val="both"/>
      </w:pPr>
      <w:r w:rsidRPr="00D42BC9">
        <w:t>Non-</w:t>
      </w:r>
      <w:r w:rsidR="00814DD0" w:rsidRPr="00D42BC9">
        <w:t xml:space="preserve">official </w:t>
      </w:r>
      <w:r w:rsidRPr="00D42BC9">
        <w:t xml:space="preserve">data </w:t>
      </w:r>
      <w:r w:rsidR="007B3E43">
        <w:t>must</w:t>
      </w:r>
      <w:r w:rsidR="007B3E43" w:rsidRPr="00D42BC9">
        <w:t xml:space="preserve"> </w:t>
      </w:r>
      <w:r w:rsidRPr="00D42BC9">
        <w:t>be distinguished from manually updated chart information, which uses the same identifiers, by cursor picking.</w:t>
      </w:r>
    </w:p>
    <w:p w14:paraId="5501B461" w14:textId="169D79D0" w:rsidR="00BD50FC" w:rsidRPr="00D42BC9" w:rsidRDefault="00BD50FC" w:rsidP="0092126F">
      <w:pPr>
        <w:spacing w:after="120" w:line="240" w:lineRule="auto"/>
        <w:jc w:val="both"/>
      </w:pPr>
      <w:r w:rsidRPr="00D42BC9">
        <w:t>Non-</w:t>
      </w:r>
      <w:r w:rsidR="00814DD0" w:rsidRPr="00D42BC9">
        <w:t xml:space="preserve">official </w:t>
      </w:r>
      <w:r w:rsidRPr="00D42BC9">
        <w:t xml:space="preserve">chart information may be updated by any systematic procedure. A record of updates </w:t>
      </w:r>
      <w:r w:rsidR="007B3E43">
        <w:t>must</w:t>
      </w:r>
      <w:r w:rsidR="007B3E43" w:rsidRPr="00D42BC9">
        <w:t xml:space="preserve"> </w:t>
      </w:r>
      <w:r w:rsidRPr="00D42BC9">
        <w:t xml:space="preserve">be maintained. </w:t>
      </w:r>
    </w:p>
    <w:p w14:paraId="4A4997F9" w14:textId="1B046DB4" w:rsidR="0092126F" w:rsidRPr="00B77A92" w:rsidRDefault="00BD50FC" w:rsidP="0092126F">
      <w:pPr>
        <w:spacing w:after="120" w:line="240" w:lineRule="auto"/>
        <w:jc w:val="both"/>
      </w:pPr>
      <w:r w:rsidRPr="00D42BC9">
        <w:t xml:space="preserve">The </w:t>
      </w:r>
      <w:r w:rsidR="00EE3831" w:rsidRPr="00D42BC9">
        <w:t>m</w:t>
      </w:r>
      <w:r w:rsidRPr="00D42BC9">
        <w:t xml:space="preserve">ariner </w:t>
      </w:r>
      <w:r w:rsidR="007B3E43">
        <w:t>must</w:t>
      </w:r>
      <w:r w:rsidR="007B3E43" w:rsidRPr="00D42BC9">
        <w:t xml:space="preserve"> </w:t>
      </w:r>
      <w:r w:rsidRPr="00D42BC9">
        <w:t>be able to remove all non-</w:t>
      </w:r>
      <w:r w:rsidR="00814DD0" w:rsidRPr="00D42BC9">
        <w:t xml:space="preserve">official </w:t>
      </w:r>
      <w:r w:rsidRPr="00D42BC9">
        <w:t>chart information if the need should arise.</w:t>
      </w:r>
    </w:p>
    <w:p w14:paraId="1AD9C8F3" w14:textId="690797B0" w:rsidR="00A13F5A" w:rsidRPr="00B77A92" w:rsidRDefault="00CF6F82" w:rsidP="00DB7CFE">
      <w:pPr>
        <w:pStyle w:val="Heading2"/>
      </w:pPr>
      <w:bookmarkStart w:id="505" w:name="_Toc175130295"/>
      <w:bookmarkStart w:id="506" w:name="_Toc175130296"/>
      <w:bookmarkStart w:id="507" w:name="_Toc175130297"/>
      <w:bookmarkStart w:id="508" w:name="_Toc175130298"/>
      <w:bookmarkStart w:id="509" w:name="_Toc175130299"/>
      <w:bookmarkStart w:id="510" w:name="_Ref189057024"/>
      <w:bookmarkEnd w:id="505"/>
      <w:bookmarkEnd w:id="506"/>
      <w:bookmarkEnd w:id="507"/>
      <w:bookmarkEnd w:id="508"/>
      <w:bookmarkEnd w:id="509"/>
      <w:r>
        <w:t xml:space="preserve"> </w:t>
      </w:r>
      <w:bookmarkStart w:id="511" w:name="_Toc194067157"/>
      <w:r w:rsidR="00A13F5A" w:rsidRPr="00B77A92">
        <w:t>Display and Management of Navigational Warnings</w:t>
      </w:r>
      <w:bookmarkEnd w:id="510"/>
      <w:bookmarkEnd w:id="511"/>
    </w:p>
    <w:p w14:paraId="0B7D8D82" w14:textId="7DDFE410" w:rsidR="00A13F5A" w:rsidRPr="00B77A92" w:rsidRDefault="00A13F5A" w:rsidP="00A13F5A">
      <w:r w:rsidRPr="00B77A92">
        <w:t>S-124 Navigational Warnings (NAVWARN) portrayal is provided by a portrayal catalogue that includes a symbol set and symbol instructions for the feature and attribute combinations.</w:t>
      </w:r>
    </w:p>
    <w:p w14:paraId="6AAA71F7" w14:textId="7BC4BFFD" w:rsidR="00A13F5A" w:rsidRPr="00B77A92" w:rsidRDefault="00A13F5A" w:rsidP="00A13F5A">
      <w:pPr>
        <w:pStyle w:val="Heading3"/>
      </w:pPr>
      <w:bookmarkStart w:id="512" w:name="_Toc194067158"/>
      <w:r w:rsidRPr="00B77A92">
        <w:t>Additional Portrayal requirements of the Graphical User Interface</w:t>
      </w:r>
      <w:bookmarkEnd w:id="512"/>
      <w:r w:rsidRPr="00B77A92">
        <w:t xml:space="preserve"> </w:t>
      </w:r>
    </w:p>
    <w:p w14:paraId="27E30459" w14:textId="13F14DF6" w:rsidR="00A13F5A" w:rsidRPr="00D42BC9" w:rsidRDefault="00A13F5A" w:rsidP="00A13F5A">
      <w:r w:rsidRPr="00B77A92">
        <w:t xml:space="preserve">A dedicated interface </w:t>
      </w:r>
      <w:r w:rsidR="00275C47" w:rsidRPr="00B77A92">
        <w:t>must be provided to allow</w:t>
      </w:r>
      <w:r w:rsidRPr="00B77A92">
        <w:t xml:space="preserve"> users </w:t>
      </w:r>
      <w:r w:rsidR="00275C47" w:rsidRPr="00B77A92">
        <w:t>to</w:t>
      </w:r>
      <w:r w:rsidRPr="00B77A92">
        <w:t xml:space="preserve"> interac</w:t>
      </w:r>
      <w:r w:rsidR="00275C47" w:rsidRPr="00B77A92">
        <w:t>t</w:t>
      </w:r>
      <w:r w:rsidRPr="00B77A92">
        <w:t xml:space="preserve"> with NAVWARN messages. This interface must, at a </w:t>
      </w:r>
      <w:r w:rsidRPr="00D42BC9">
        <w:t>minimum, provide</w:t>
      </w:r>
      <w:r w:rsidR="003A53A9">
        <w:t xml:space="preserve"> the following</w:t>
      </w:r>
      <w:r w:rsidRPr="00D42BC9">
        <w:t xml:space="preserve"> functionality;</w:t>
      </w:r>
    </w:p>
    <w:p w14:paraId="4B2A8839" w14:textId="7CFFD7BC" w:rsidR="00A13F5A" w:rsidRPr="00D42BC9" w:rsidRDefault="00A13F5A" w:rsidP="00A13F5A">
      <w:pPr>
        <w:pStyle w:val="ListParagraph"/>
        <w:numPr>
          <w:ilvl w:val="0"/>
          <w:numId w:val="118"/>
        </w:numPr>
        <w:spacing w:after="152" w:line="247" w:lineRule="auto"/>
        <w:ind w:right="533"/>
        <w:contextualSpacing/>
        <w:jc w:val="both"/>
      </w:pPr>
      <w:r w:rsidRPr="00D42BC9">
        <w:lastRenderedPageBreak/>
        <w:t>The user must be able to tag individual messages according to the filtering requirements in section 12.</w:t>
      </w:r>
      <w:r w:rsidR="00D42BC9" w:rsidRPr="00D42BC9">
        <w:t>1</w:t>
      </w:r>
      <w:r w:rsidR="00654651" w:rsidRPr="00D42BC9">
        <w:t>3</w:t>
      </w:r>
      <w:r w:rsidRPr="00D42BC9">
        <w:t>.</w:t>
      </w:r>
      <w:r w:rsidR="00D42BC9" w:rsidRPr="00D42BC9">
        <w:t>2</w:t>
      </w:r>
      <w:r w:rsidRPr="00D42BC9">
        <w:t xml:space="preserve"> </w:t>
      </w:r>
    </w:p>
    <w:p w14:paraId="39B8CDE5" w14:textId="77777777" w:rsidR="00A13F5A" w:rsidRPr="00B77A92" w:rsidRDefault="00A13F5A" w:rsidP="00A13F5A">
      <w:pPr>
        <w:pStyle w:val="ListParagraph"/>
        <w:numPr>
          <w:ilvl w:val="0"/>
          <w:numId w:val="118"/>
        </w:numPr>
        <w:spacing w:after="152" w:line="247" w:lineRule="auto"/>
        <w:ind w:right="533"/>
        <w:contextualSpacing/>
        <w:jc w:val="both"/>
      </w:pPr>
      <w:r w:rsidRPr="00B77A92">
        <w:t xml:space="preserve">A Capability for an on demand listing of all (S-124) NAVWARN messages in the system, and sorting these according to: received date and time, issue date and time, warning type, producer and series, must be provided. Additionally, a means to list according to user classification should be provided. </w:t>
      </w:r>
    </w:p>
    <w:p w14:paraId="01BFA635" w14:textId="2B48995B" w:rsidR="00A13F5A" w:rsidRPr="00D42BC9" w:rsidRDefault="00A13F5A" w:rsidP="00A13F5A">
      <w:pPr>
        <w:pStyle w:val="ListParagraph"/>
        <w:numPr>
          <w:ilvl w:val="0"/>
          <w:numId w:val="118"/>
        </w:numPr>
        <w:spacing w:after="152" w:line="247" w:lineRule="auto"/>
        <w:ind w:right="533"/>
        <w:contextualSpacing/>
        <w:jc w:val="both"/>
      </w:pPr>
      <w:r w:rsidRPr="00B77A92">
        <w:t xml:space="preserve">Provide an indication when a new NAVWARN message is received until it has been </w:t>
      </w:r>
      <w:r w:rsidRPr="00D42BC9">
        <w:t>displayed or 24 hours have passed. This indication may be suppressed if the NAVWARN message does not meet filtering criteria set by the mariner (see 12.</w:t>
      </w:r>
      <w:r w:rsidR="00A94BB4">
        <w:t>13.2</w:t>
      </w:r>
      <w:r w:rsidRPr="00D42BC9">
        <w:t xml:space="preserve">). </w:t>
      </w:r>
    </w:p>
    <w:p w14:paraId="3057F4D4" w14:textId="1B2FFA5F" w:rsidR="00A13F5A" w:rsidRPr="00D42BC9" w:rsidRDefault="00A13F5A" w:rsidP="00A13F5A">
      <w:pPr>
        <w:pStyle w:val="ListParagraph"/>
        <w:numPr>
          <w:ilvl w:val="0"/>
          <w:numId w:val="118"/>
        </w:numPr>
        <w:spacing w:after="152" w:line="247" w:lineRule="auto"/>
        <w:ind w:right="533"/>
        <w:contextualSpacing/>
        <w:jc w:val="both"/>
      </w:pPr>
      <w:r w:rsidRPr="00D42BC9">
        <w:t xml:space="preserve">Means </w:t>
      </w:r>
      <w:r w:rsidR="00B15F52" w:rsidRPr="00D42BC9">
        <w:t>must</w:t>
      </w:r>
      <w:r w:rsidRPr="00D42BC9">
        <w:t xml:space="preserve"> be provided for the </w:t>
      </w:r>
      <w:r w:rsidR="00A94BB4">
        <w:t>mariner</w:t>
      </w:r>
      <w:r w:rsidR="00A94BB4" w:rsidRPr="00D42BC9">
        <w:t xml:space="preserve"> </w:t>
      </w:r>
      <w:r w:rsidRPr="00D42BC9">
        <w:t>to enter criteria for filtering of indication of new NAVWARN messages based on time and maximum distance from own ship, monitored route or planned route (see 12.</w:t>
      </w:r>
      <w:r w:rsidR="00A94BB4">
        <w:t>1</w:t>
      </w:r>
      <w:r w:rsidR="00654651" w:rsidRPr="00D42BC9">
        <w:t>3</w:t>
      </w:r>
      <w:r w:rsidR="00A94BB4">
        <w:t>.2</w:t>
      </w:r>
      <w:r w:rsidRPr="00D42BC9">
        <w:t xml:space="preserve">). Default setting must be no filtering. </w:t>
      </w:r>
    </w:p>
    <w:p w14:paraId="39583DFD" w14:textId="1AA4DED6" w:rsidR="00A13F5A" w:rsidRPr="00D42BC9" w:rsidRDefault="00A13F5A" w:rsidP="00A13F5A">
      <w:pPr>
        <w:pStyle w:val="ListParagraph"/>
        <w:numPr>
          <w:ilvl w:val="0"/>
          <w:numId w:val="118"/>
        </w:numPr>
        <w:spacing w:after="152" w:line="247" w:lineRule="auto"/>
        <w:ind w:right="533"/>
        <w:contextualSpacing/>
        <w:jc w:val="both"/>
      </w:pPr>
      <w:r w:rsidRPr="00D42BC9">
        <w:t xml:space="preserve">Details of the filtering options that have been enabled by user must be available </w:t>
      </w:r>
      <w:r w:rsidR="00BC6E03">
        <w:t xml:space="preserve">on demand </w:t>
      </w:r>
      <w:r w:rsidRPr="00D42BC9">
        <w:t xml:space="preserve">for inspection and modification. </w:t>
      </w:r>
    </w:p>
    <w:p w14:paraId="094EDCA5" w14:textId="1FEF8FE9" w:rsidR="00A13F5A" w:rsidRPr="00D42BC9" w:rsidRDefault="00A13F5A" w:rsidP="00A13F5A">
      <w:pPr>
        <w:pStyle w:val="ListParagraph"/>
        <w:numPr>
          <w:ilvl w:val="0"/>
          <w:numId w:val="118"/>
        </w:numPr>
        <w:spacing w:after="152" w:line="247" w:lineRule="auto"/>
        <w:ind w:right="533"/>
        <w:contextualSpacing/>
        <w:jc w:val="both"/>
      </w:pPr>
      <w:r w:rsidRPr="00D42BC9">
        <w:t xml:space="preserve">Means </w:t>
      </w:r>
      <w:r w:rsidR="00B15F52" w:rsidRPr="00D42BC9">
        <w:t>must</w:t>
      </w:r>
      <w:r w:rsidRPr="00D42BC9">
        <w:t xml:space="preserve"> be provided to view the most recent message, past messages, and to view messages associated with selection of NAVWARN symbols in the graphical display area. </w:t>
      </w:r>
    </w:p>
    <w:p w14:paraId="31734F3A" w14:textId="77777777" w:rsidR="00A13F5A" w:rsidRPr="00D42BC9" w:rsidRDefault="00A13F5A" w:rsidP="00A13F5A">
      <w:pPr>
        <w:pStyle w:val="ListParagraph"/>
        <w:numPr>
          <w:ilvl w:val="0"/>
          <w:numId w:val="118"/>
        </w:numPr>
        <w:spacing w:after="152" w:line="247" w:lineRule="auto"/>
        <w:ind w:right="533"/>
        <w:contextualSpacing/>
        <w:jc w:val="both"/>
      </w:pPr>
      <w:r w:rsidRPr="00D42BC9">
        <w:t xml:space="preserve">Listing of all NAVWARN must include means for viewing an abbreviated view of any </w:t>
      </w:r>
      <w:proofErr w:type="spellStart"/>
      <w:r w:rsidRPr="00D42BC9">
        <w:rPr>
          <w:b/>
        </w:rPr>
        <w:t>NAVWARNPart</w:t>
      </w:r>
      <w:proofErr w:type="spellEnd"/>
      <w:r w:rsidRPr="00D42BC9">
        <w:t xml:space="preserve">, </w:t>
      </w:r>
      <w:proofErr w:type="spellStart"/>
      <w:r w:rsidRPr="00D42BC9">
        <w:rPr>
          <w:b/>
        </w:rPr>
        <w:t>warningInformation</w:t>
      </w:r>
      <w:proofErr w:type="spellEnd"/>
      <w:r w:rsidRPr="00D42BC9">
        <w:t xml:space="preserve"> attributes present. </w:t>
      </w:r>
    </w:p>
    <w:p w14:paraId="05A4A900" w14:textId="77777777" w:rsidR="00A13F5A" w:rsidRPr="00B77A92" w:rsidRDefault="00A13F5A" w:rsidP="00A13F5A">
      <w:pPr>
        <w:rPr>
          <w:b/>
          <w:bCs/>
          <w:i/>
          <w:iCs/>
        </w:rPr>
      </w:pPr>
      <w:r w:rsidRPr="00D42BC9">
        <w:rPr>
          <w:b/>
          <w:bCs/>
          <w:i/>
          <w:iCs/>
        </w:rPr>
        <w:t>NOTE: It may be possible to create some of this functionality via portrayal context parameters,</w:t>
      </w:r>
      <w:r w:rsidRPr="00B77A92">
        <w:rPr>
          <w:b/>
          <w:bCs/>
          <w:i/>
          <w:iCs/>
        </w:rPr>
        <w:t xml:space="preserve"> </w:t>
      </w:r>
    </w:p>
    <w:p w14:paraId="0AD67FC2" w14:textId="57C041AF" w:rsidR="00A13F5A" w:rsidRPr="00B77A92" w:rsidRDefault="00A13F5A" w:rsidP="00A13F5A">
      <w:pPr>
        <w:pStyle w:val="Heading3"/>
      </w:pPr>
      <w:bookmarkStart w:id="513" w:name="_Toc194067159"/>
      <w:r w:rsidRPr="00B77A92">
        <w:t>Filtering Navigational Warning information</w:t>
      </w:r>
      <w:bookmarkEnd w:id="513"/>
      <w:r w:rsidRPr="00B77A92">
        <w:t xml:space="preserve"> </w:t>
      </w:r>
    </w:p>
    <w:p w14:paraId="7A59E45A" w14:textId="51D98AC9" w:rsidR="00EB71E2" w:rsidRPr="00B77A92" w:rsidRDefault="00EB71E2" w:rsidP="00450770">
      <w:pPr>
        <w:jc w:val="both"/>
      </w:pPr>
      <w:r>
        <w:t xml:space="preserve">The mariner must be able to select the graphical display of </w:t>
      </w:r>
      <w:r w:rsidRPr="00611964">
        <w:t>S-124 navigat</w:t>
      </w:r>
      <w:r>
        <w:t xml:space="preserve">ional warning (NAVWARN) dataset on or off. </w:t>
      </w:r>
    </w:p>
    <w:p w14:paraId="2EBF67E8" w14:textId="3E380AB8" w:rsidR="00EB71E2" w:rsidRPr="00B77A92" w:rsidRDefault="00EB71E2" w:rsidP="00450770">
      <w:pPr>
        <w:jc w:val="both"/>
      </w:pPr>
      <w:r>
        <w:t>To ensure only relevant information is displayed, and to ensure an uncluttered screen, the mariner must be able to filter the NAVWARNs as follows</w:t>
      </w:r>
      <w:r w:rsidRPr="00B77A92" w:rsidDel="00EB71E2">
        <w:t xml:space="preserve"> </w:t>
      </w:r>
      <w:r w:rsidR="00A94BB4">
        <w:t>:</w:t>
      </w:r>
    </w:p>
    <w:p w14:paraId="792AAAA3" w14:textId="77777777" w:rsidR="00A13F5A" w:rsidRPr="00B77A92" w:rsidRDefault="00A13F5A" w:rsidP="00450770">
      <w:pPr>
        <w:jc w:val="both"/>
      </w:pPr>
      <w:r w:rsidRPr="00B77A92">
        <w:t xml:space="preserve">At a minimum, filtering functionality must be included that allows the user to classify the relevance of a NAVWARN against the intended route as: </w:t>
      </w:r>
    </w:p>
    <w:p w14:paraId="74E13436" w14:textId="77777777" w:rsidR="00A13F5A" w:rsidRPr="00B77A92" w:rsidRDefault="00A13F5A" w:rsidP="00A13F5A">
      <w:pPr>
        <w:pStyle w:val="ListParagraph"/>
        <w:numPr>
          <w:ilvl w:val="0"/>
          <w:numId w:val="119"/>
        </w:numPr>
        <w:spacing w:after="152" w:line="247" w:lineRule="auto"/>
        <w:ind w:right="533"/>
        <w:contextualSpacing/>
        <w:jc w:val="both"/>
      </w:pPr>
      <w:r w:rsidRPr="00B77A92">
        <w:t xml:space="preserve">on chart (relevant for the route, must always be visualized), or; </w:t>
      </w:r>
    </w:p>
    <w:p w14:paraId="7E9CE556" w14:textId="77777777" w:rsidR="00A13F5A" w:rsidRPr="00B77A92" w:rsidRDefault="00A13F5A" w:rsidP="00A13F5A">
      <w:pPr>
        <w:pStyle w:val="ListParagraph"/>
        <w:numPr>
          <w:ilvl w:val="0"/>
          <w:numId w:val="119"/>
        </w:numPr>
        <w:spacing w:after="152" w:line="247" w:lineRule="auto"/>
        <w:ind w:right="533"/>
        <w:contextualSpacing/>
        <w:jc w:val="both"/>
      </w:pPr>
      <w:r w:rsidRPr="00B77A92">
        <w:t xml:space="preserve">off chart (not relevant for the route, and need not be visualized), or;  </w:t>
      </w:r>
    </w:p>
    <w:p w14:paraId="64171FD5" w14:textId="77777777" w:rsidR="00A13F5A" w:rsidRPr="00B77A92" w:rsidRDefault="00A13F5A" w:rsidP="00A13F5A">
      <w:pPr>
        <w:pStyle w:val="ListParagraph"/>
        <w:numPr>
          <w:ilvl w:val="0"/>
          <w:numId w:val="119"/>
        </w:numPr>
        <w:spacing w:after="152" w:line="247" w:lineRule="auto"/>
        <w:ind w:right="533"/>
        <w:contextualSpacing/>
        <w:jc w:val="both"/>
      </w:pPr>
      <w:r w:rsidRPr="00B77A92">
        <w:t xml:space="preserve">information (relevant for the route, but for information and need not be visualized). </w:t>
      </w:r>
    </w:p>
    <w:p w14:paraId="662D1780" w14:textId="77777777" w:rsidR="00A13F5A" w:rsidRDefault="00A13F5A" w:rsidP="00A13F5A">
      <w:r w:rsidRPr="00B77A92">
        <w:t xml:space="preserve">On chart should be the default classification for all NAVWARNs. </w:t>
      </w:r>
    </w:p>
    <w:p w14:paraId="07EE8A3A" w14:textId="14CC23DB" w:rsidR="00EB71E2" w:rsidRPr="00B77A92" w:rsidRDefault="00EB71E2" w:rsidP="002D7DEE">
      <w:pPr>
        <w:jc w:val="both"/>
      </w:pPr>
      <w:r w:rsidRPr="00B77A92">
        <w:t xml:space="preserve">NOTE: Even though the full extent of a navigational warning may not </w:t>
      </w:r>
      <w:r w:rsidR="008F1369">
        <w:t xml:space="preserve">be </w:t>
      </w:r>
      <w:r w:rsidRPr="00B77A92">
        <w:t>portrayed, it must still be available and discoverable in a list of NAVWARNs that can be recalled by user action at any time</w:t>
      </w:r>
      <w:r>
        <w:t xml:space="preserve"> </w:t>
      </w:r>
    </w:p>
    <w:p w14:paraId="6AEB83A1" w14:textId="77777777" w:rsidR="00A13F5A" w:rsidRPr="00B77A92" w:rsidRDefault="00A13F5A" w:rsidP="00A13F5A">
      <w:r w:rsidRPr="00B77A92">
        <w:t xml:space="preserve">Additional filtering functions may include options such as; </w:t>
      </w:r>
    </w:p>
    <w:p w14:paraId="6825BA89" w14:textId="77777777" w:rsidR="00A13F5A" w:rsidRPr="00B77A92" w:rsidRDefault="00A13F5A" w:rsidP="00A13F5A">
      <w:pPr>
        <w:pStyle w:val="ListParagraph"/>
        <w:numPr>
          <w:ilvl w:val="0"/>
          <w:numId w:val="117"/>
        </w:numPr>
        <w:spacing w:after="152" w:line="247" w:lineRule="auto"/>
        <w:ind w:right="533"/>
        <w:contextualSpacing/>
        <w:jc w:val="both"/>
      </w:pPr>
      <w:r w:rsidRPr="00B77A92">
        <w:t xml:space="preserve">Filtering on route with a buffer; </w:t>
      </w:r>
    </w:p>
    <w:p w14:paraId="0A720E23" w14:textId="77777777" w:rsidR="00A13F5A" w:rsidRPr="00B77A92" w:rsidRDefault="00A13F5A" w:rsidP="00A13F5A">
      <w:pPr>
        <w:pStyle w:val="ListParagraph"/>
        <w:numPr>
          <w:ilvl w:val="0"/>
          <w:numId w:val="117"/>
        </w:numPr>
        <w:spacing w:after="152" w:line="247" w:lineRule="auto"/>
        <w:ind w:right="533"/>
        <w:contextualSpacing/>
        <w:jc w:val="both"/>
      </w:pPr>
      <w:r w:rsidRPr="00B77A92">
        <w:t xml:space="preserve">Navigational warning topic; </w:t>
      </w:r>
    </w:p>
    <w:p w14:paraId="54950B90" w14:textId="77777777" w:rsidR="00A13F5A" w:rsidRPr="00B77A92" w:rsidRDefault="00A13F5A" w:rsidP="00A13F5A">
      <w:pPr>
        <w:pStyle w:val="ListParagraph"/>
        <w:numPr>
          <w:ilvl w:val="0"/>
          <w:numId w:val="117"/>
        </w:numPr>
        <w:spacing w:after="152" w:line="247" w:lineRule="auto"/>
        <w:ind w:right="533"/>
        <w:contextualSpacing/>
        <w:jc w:val="both"/>
      </w:pPr>
      <w:r w:rsidRPr="00B77A92">
        <w:t xml:space="preserve">Date range of the hazard; </w:t>
      </w:r>
    </w:p>
    <w:p w14:paraId="74E96BA6" w14:textId="77777777" w:rsidR="00A13F5A" w:rsidRPr="00B77A92" w:rsidRDefault="00A13F5A" w:rsidP="00A13F5A">
      <w:pPr>
        <w:pStyle w:val="ListParagraph"/>
        <w:numPr>
          <w:ilvl w:val="0"/>
          <w:numId w:val="117"/>
        </w:numPr>
        <w:spacing w:after="152" w:line="247" w:lineRule="auto"/>
        <w:ind w:right="533"/>
        <w:contextualSpacing/>
        <w:jc w:val="both"/>
      </w:pPr>
      <w:r w:rsidRPr="00B77A92">
        <w:t xml:space="preserve">Valid time of the navigational warning. </w:t>
      </w:r>
    </w:p>
    <w:p w14:paraId="39D3C56D" w14:textId="420283E2" w:rsidR="00A13F5A" w:rsidRPr="00B77A92" w:rsidRDefault="00A13F5A" w:rsidP="00A13F5A">
      <w:r w:rsidRPr="00B77A92">
        <w:t xml:space="preserve">These filters </w:t>
      </w:r>
      <w:r w:rsidR="002B693D" w:rsidRPr="00B77A92">
        <w:t>may then</w:t>
      </w:r>
      <w:r w:rsidRPr="00B77A92">
        <w:t xml:space="preserve"> be used to assist the navigator in classifying a NAVWARN according to its relevance for the route. </w:t>
      </w:r>
    </w:p>
    <w:p w14:paraId="0C49C5D6" w14:textId="77777777" w:rsidR="00A13F5A" w:rsidRPr="00B77A92" w:rsidRDefault="00A13F5A" w:rsidP="00A13F5A">
      <w:r w:rsidRPr="00B77A92">
        <w:rPr>
          <w:b/>
          <w:bCs/>
        </w:rPr>
        <w:t>Example 1:</w:t>
      </w:r>
      <w:r w:rsidRPr="00B77A92">
        <w:t xml:space="preserve"> A self-cancelling dataset :</w:t>
      </w:r>
    </w:p>
    <w:p w14:paraId="0537510D" w14:textId="77777777" w:rsidR="00A13F5A" w:rsidRPr="00B77A92" w:rsidRDefault="00A13F5A" w:rsidP="00A13F5A">
      <w:pPr>
        <w:rPr>
          <w:b/>
          <w:bCs/>
        </w:rPr>
      </w:pPr>
      <w:proofErr w:type="spellStart"/>
      <w:r w:rsidRPr="00B77A92">
        <w:rPr>
          <w:b/>
          <w:bCs/>
        </w:rPr>
        <w:t>NAVWARNPreamble</w:t>
      </w:r>
      <w:proofErr w:type="spellEnd"/>
      <w:r w:rsidRPr="00B77A92">
        <w:rPr>
          <w:b/>
          <w:bCs/>
        </w:rPr>
        <w:t xml:space="preserve"> </w:t>
      </w:r>
    </w:p>
    <w:p w14:paraId="362D1CF1" w14:textId="77777777" w:rsidR="00A13F5A" w:rsidRPr="00B77A92" w:rsidRDefault="00A13F5A" w:rsidP="00A13F5A">
      <w:pPr>
        <w:spacing w:line="240" w:lineRule="auto"/>
        <w:ind w:left="-6" w:hanging="11"/>
        <w:contextualSpacing/>
        <w:rPr>
          <w:rFonts w:ascii="Courier New" w:hAnsi="Courier New" w:cs="Courier New"/>
          <w:sz w:val="24"/>
          <w:szCs w:val="28"/>
        </w:rPr>
      </w:pPr>
      <w:proofErr w:type="spellStart"/>
      <w:r w:rsidRPr="00B77A92">
        <w:rPr>
          <w:rFonts w:ascii="Courier New" w:hAnsi="Courier New" w:cs="Courier New"/>
          <w:b/>
          <w:sz w:val="24"/>
          <w:szCs w:val="28"/>
        </w:rPr>
        <w:t>publicationTime</w:t>
      </w:r>
      <w:proofErr w:type="spellEnd"/>
      <w:r w:rsidRPr="00B77A92">
        <w:rPr>
          <w:rFonts w:ascii="Courier New" w:hAnsi="Courier New" w:cs="Courier New"/>
          <w:sz w:val="24"/>
          <w:szCs w:val="28"/>
        </w:rPr>
        <w:t xml:space="preserve"> of 20230704T010000Z </w:t>
      </w:r>
    </w:p>
    <w:p w14:paraId="7BBC0C62" w14:textId="77777777" w:rsidR="00A13F5A" w:rsidRPr="00B77A92" w:rsidRDefault="00A13F5A" w:rsidP="00A13F5A">
      <w:pPr>
        <w:spacing w:line="240" w:lineRule="auto"/>
        <w:ind w:left="-6" w:hanging="11"/>
        <w:contextualSpacing/>
        <w:rPr>
          <w:rFonts w:ascii="Courier New" w:hAnsi="Courier New" w:cs="Courier New"/>
          <w:sz w:val="24"/>
          <w:szCs w:val="28"/>
        </w:rPr>
      </w:pPr>
      <w:proofErr w:type="spellStart"/>
      <w:r w:rsidRPr="00B77A92">
        <w:rPr>
          <w:rFonts w:ascii="Courier New" w:hAnsi="Courier New" w:cs="Courier New"/>
          <w:b/>
          <w:sz w:val="24"/>
          <w:szCs w:val="28"/>
        </w:rPr>
        <w:t>cancellationDate</w:t>
      </w:r>
      <w:proofErr w:type="spellEnd"/>
      <w:r w:rsidRPr="00B77A92">
        <w:rPr>
          <w:rFonts w:ascii="Courier New" w:hAnsi="Courier New" w:cs="Courier New"/>
          <w:sz w:val="24"/>
          <w:szCs w:val="28"/>
        </w:rPr>
        <w:t xml:space="preserve"> of 20230711T000000Z </w:t>
      </w:r>
    </w:p>
    <w:p w14:paraId="78340CB3" w14:textId="77777777" w:rsidR="00A13F5A" w:rsidRPr="00B77A92" w:rsidRDefault="00A13F5A" w:rsidP="00A13F5A">
      <w:pPr>
        <w:spacing w:line="240" w:lineRule="auto"/>
        <w:ind w:left="-6" w:hanging="11"/>
        <w:contextualSpacing/>
        <w:rPr>
          <w:rFonts w:ascii="Courier New" w:hAnsi="Courier New" w:cs="Courier New"/>
          <w:sz w:val="24"/>
          <w:szCs w:val="28"/>
        </w:rPr>
      </w:pPr>
      <w:proofErr w:type="spellStart"/>
      <w:r w:rsidRPr="00B77A92">
        <w:rPr>
          <w:rFonts w:ascii="Courier New" w:hAnsi="Courier New" w:cs="Courier New"/>
          <w:b/>
          <w:sz w:val="24"/>
          <w:szCs w:val="28"/>
        </w:rPr>
        <w:t>NAVWARNPart</w:t>
      </w:r>
      <w:proofErr w:type="spellEnd"/>
      <w:r w:rsidRPr="00B77A92">
        <w:rPr>
          <w:rFonts w:ascii="Courier New" w:hAnsi="Courier New" w:cs="Courier New"/>
          <w:b/>
          <w:sz w:val="24"/>
          <w:szCs w:val="28"/>
        </w:rPr>
        <w:t xml:space="preserve"> </w:t>
      </w:r>
      <w:proofErr w:type="spellStart"/>
      <w:r w:rsidRPr="00B77A92">
        <w:rPr>
          <w:rFonts w:ascii="Courier New" w:hAnsi="Courier New" w:cs="Courier New"/>
          <w:b/>
          <w:sz w:val="24"/>
          <w:szCs w:val="28"/>
        </w:rPr>
        <w:t>fixedDateRange</w:t>
      </w:r>
      <w:proofErr w:type="spellEnd"/>
      <w:r w:rsidRPr="00B77A92">
        <w:rPr>
          <w:rFonts w:ascii="Courier New" w:hAnsi="Courier New" w:cs="Courier New"/>
          <w:sz w:val="24"/>
          <w:szCs w:val="28"/>
        </w:rPr>
        <w:t xml:space="preserve"> of 20230706T010000Z to 20230710T010000Z </w:t>
      </w:r>
    </w:p>
    <w:p w14:paraId="05C05858" w14:textId="77777777" w:rsidR="002B693D" w:rsidRPr="00B77A92" w:rsidRDefault="002B693D" w:rsidP="00A13F5A"/>
    <w:p w14:paraId="236ABE40" w14:textId="03A5ABE6" w:rsidR="00A13F5A" w:rsidRPr="00B77A92" w:rsidRDefault="00A13F5A" w:rsidP="00A13F5A">
      <w:r w:rsidRPr="00B77A92">
        <w:lastRenderedPageBreak/>
        <w:t>is visible on navigation screen during 20230706T010000Z to 20230710T010000Z, unless removed by a filter set by user, and optionally visible during 20230704T010000Z to 20230706T005959Z.</w:t>
      </w:r>
    </w:p>
    <w:p w14:paraId="511172E4" w14:textId="15B40B9C" w:rsidR="00A13F5A" w:rsidRPr="00B77A92" w:rsidRDefault="00A13F5A" w:rsidP="00A13F5A">
      <w:r w:rsidRPr="00D42BC9">
        <w:t xml:space="preserve">Note: It </w:t>
      </w:r>
      <w:r w:rsidR="003D789C" w:rsidRPr="00D42BC9">
        <w:t xml:space="preserve">must </w:t>
      </w:r>
      <w:r w:rsidRPr="00D42BC9">
        <w:t>be possible for user to recall cancelled messages for review purposes.</w:t>
      </w:r>
    </w:p>
    <w:p w14:paraId="25718646" w14:textId="0E087CC1" w:rsidR="00A13F5A" w:rsidRPr="00B77A92" w:rsidRDefault="00A13F5A" w:rsidP="00A13F5A">
      <w:r w:rsidRPr="00B77A92">
        <w:rPr>
          <w:b/>
          <w:bCs/>
        </w:rPr>
        <w:t>Example 2:</w:t>
      </w:r>
      <w:r w:rsidRPr="00B77A92">
        <w:t xml:space="preserve"> Any dangers that are in waters too shallow for the ship get classified as off chart warnings, </w:t>
      </w:r>
      <w:r w:rsidRPr="002D7DEE">
        <w:rPr>
          <w:i/>
          <w:iCs/>
        </w:rPr>
        <w:t xml:space="preserve">but </w:t>
      </w:r>
      <w:r w:rsidR="003D789C" w:rsidRPr="002D7DEE">
        <w:rPr>
          <w:i/>
          <w:iCs/>
        </w:rPr>
        <w:t>must be</w:t>
      </w:r>
      <w:r w:rsidRPr="002D7DEE">
        <w:rPr>
          <w:i/>
          <w:iCs/>
        </w:rPr>
        <w:t xml:space="preserve"> discoverable</w:t>
      </w:r>
      <w:r w:rsidRPr="00B77A92">
        <w:t xml:space="preserve"> in the on demand listing of active NAVWARNs.</w:t>
      </w:r>
    </w:p>
    <w:p w14:paraId="0F38DF0F" w14:textId="63665C1F" w:rsidR="00A13F5A" w:rsidRPr="00B77A92" w:rsidRDefault="00A13F5A" w:rsidP="00A13F5A">
      <w:pPr>
        <w:pStyle w:val="Heading3"/>
      </w:pPr>
      <w:bookmarkStart w:id="514" w:name="_Toc194067160"/>
      <w:r w:rsidRPr="00B77A92">
        <w:t>Cancelled datasets</w:t>
      </w:r>
      <w:bookmarkEnd w:id="514"/>
      <w:r w:rsidRPr="00B77A92">
        <w:t xml:space="preserve"> </w:t>
      </w:r>
    </w:p>
    <w:p w14:paraId="13D1FBB3" w14:textId="372E1732" w:rsidR="00A13F5A" w:rsidRPr="00B77A92" w:rsidRDefault="00A13F5A" w:rsidP="00B812CA">
      <w:pPr>
        <w:jc w:val="both"/>
      </w:pPr>
      <w:r w:rsidRPr="00B77A92">
        <w:t xml:space="preserve">When </w:t>
      </w:r>
      <w:r w:rsidR="002B693D" w:rsidRPr="00B77A92">
        <w:t>a</w:t>
      </w:r>
      <w:r w:rsidRPr="00B77A92">
        <w:t xml:space="preserve"> S-124 dataset is cancelled it must not be displayed on the navigation screen, but </w:t>
      </w:r>
      <w:r w:rsidR="002B693D" w:rsidRPr="00B77A92">
        <w:t>must</w:t>
      </w:r>
      <w:r w:rsidRPr="00B77A92">
        <w:t xml:space="preserve"> be available for review in the on demand listing of NAVWARNs in the navigation system and marked as cancelled.</w:t>
      </w:r>
    </w:p>
    <w:p w14:paraId="79B1ACCF" w14:textId="420586CB" w:rsidR="00A13F5A" w:rsidRPr="00B77A92" w:rsidRDefault="00A13F5A" w:rsidP="00A13F5A">
      <w:pPr>
        <w:pStyle w:val="Heading3"/>
      </w:pPr>
      <w:bookmarkStart w:id="515" w:name="_Toc194067161"/>
      <w:r w:rsidRPr="00B77A92">
        <w:t xml:space="preserve">Portrayal of feature </w:t>
      </w:r>
      <w:r w:rsidR="00EF3E08">
        <w:t>types</w:t>
      </w:r>
      <w:bookmarkEnd w:id="515"/>
      <w:r w:rsidR="00EF3E08" w:rsidRPr="00B77A92">
        <w:t xml:space="preserve"> </w:t>
      </w:r>
    </w:p>
    <w:p w14:paraId="303F768A" w14:textId="483E4B9B" w:rsidR="00A13F5A" w:rsidRPr="00B77A92" w:rsidRDefault="00A13F5A" w:rsidP="00A13F5A">
      <w:r w:rsidRPr="00B77A92">
        <w:t xml:space="preserve">The </w:t>
      </w:r>
      <w:proofErr w:type="spellStart"/>
      <w:r w:rsidRPr="00B77A92">
        <w:rPr>
          <w:b/>
        </w:rPr>
        <w:t>NAVWARNAreaAffected</w:t>
      </w:r>
      <w:proofErr w:type="spellEnd"/>
      <w:r w:rsidRPr="00B77A92">
        <w:t xml:space="preserve"> class does not have a portrayal defined to avoid causing significant cluttering on the navigation screen. Rather, the feature must be highlighted by the system if selected from a pick report or by other means for interrogation by user.</w:t>
      </w:r>
    </w:p>
    <w:p w14:paraId="5105DEAB" w14:textId="0BF5D5BA" w:rsidR="00A13F5A" w:rsidRPr="00B77A92" w:rsidRDefault="00A13F5A" w:rsidP="00B812CA">
      <w:r w:rsidRPr="00B77A92">
        <w:t xml:space="preserve">When a </w:t>
      </w:r>
      <w:proofErr w:type="spellStart"/>
      <w:r w:rsidRPr="00B77A92">
        <w:rPr>
          <w:b/>
        </w:rPr>
        <w:t>NAVWARNPart</w:t>
      </w:r>
      <w:proofErr w:type="spellEnd"/>
      <w:r w:rsidRPr="00B77A92">
        <w:t xml:space="preserve"> is not portrayed, such as when user selections mark it not to be visualized, any associated </w:t>
      </w:r>
      <w:proofErr w:type="spellStart"/>
      <w:r w:rsidRPr="00B77A92">
        <w:rPr>
          <w:b/>
        </w:rPr>
        <w:t>TextPlacement</w:t>
      </w:r>
      <w:proofErr w:type="spellEnd"/>
      <w:r w:rsidRPr="00B77A92">
        <w:t xml:space="preserve"> features must also not be portrayed. </w:t>
      </w:r>
    </w:p>
    <w:p w14:paraId="7B86782D" w14:textId="77777777" w:rsidR="005E0170" w:rsidRPr="00B812CA" w:rsidRDefault="005E0170">
      <w:pPr>
        <w:rPr>
          <w:rFonts w:eastAsia="Times New Roman"/>
          <w:b/>
          <w:bCs/>
          <w:sz w:val="24"/>
        </w:rPr>
      </w:pPr>
      <w:r w:rsidRPr="00B812CA">
        <w:br w:type="page"/>
      </w:r>
    </w:p>
    <w:p w14:paraId="30E805F1" w14:textId="1D36B2C0" w:rsidR="00F355AD" w:rsidRPr="00B812CA" w:rsidRDefault="00F355AD" w:rsidP="00BE68E8">
      <w:pPr>
        <w:pStyle w:val="Heading1"/>
      </w:pPr>
      <w:bookmarkStart w:id="516" w:name="_Toc194067162"/>
      <w:bookmarkStart w:id="517" w:name="_Hlk188622011"/>
      <w:r w:rsidRPr="00B812CA">
        <w:lastRenderedPageBreak/>
        <w:t>Coverage</w:t>
      </w:r>
      <w:r w:rsidR="00795CE2" w:rsidRPr="00B812CA">
        <w:t>s</w:t>
      </w:r>
      <w:r w:rsidR="0082087D" w:rsidRPr="00B812CA">
        <w:t xml:space="preserve"> and Time Series</w:t>
      </w:r>
      <w:r w:rsidR="000B3A59">
        <w:t xml:space="preserve"> for Gridded Data (S-102, S-104 and S-111)</w:t>
      </w:r>
      <w:bookmarkEnd w:id="516"/>
    </w:p>
    <w:p w14:paraId="5BC33BAE" w14:textId="77A734EF" w:rsidR="00F355AD" w:rsidRPr="00B812CA" w:rsidRDefault="0082087D" w:rsidP="00923F11">
      <w:pPr>
        <w:spacing w:after="60" w:line="240" w:lineRule="auto"/>
        <w:jc w:val="both"/>
      </w:pPr>
      <w:r w:rsidRPr="00B812CA">
        <w:t xml:space="preserve">Coverage and time series features </w:t>
      </w:r>
      <w:r w:rsidR="0073125A" w:rsidRPr="00B812CA">
        <w:t>are</w:t>
      </w:r>
      <w:r w:rsidRPr="00B812CA">
        <w:t xml:space="preserve"> encoded in the HDF5 format (</w:t>
      </w:r>
      <w:r w:rsidR="009F2195" w:rsidRPr="00B812CA">
        <w:t xml:space="preserve">see </w:t>
      </w:r>
      <w:r w:rsidRPr="00B812CA">
        <w:t>S-100 Part 10c). S-100 provides for the following types of coverage and time series data:</w:t>
      </w:r>
    </w:p>
    <w:p w14:paraId="70CDAA27" w14:textId="0E11FE38" w:rsidR="0082087D" w:rsidRPr="00B812CA" w:rsidRDefault="0082087D" w:rsidP="00AE2737">
      <w:pPr>
        <w:pStyle w:val="ListParagraph"/>
        <w:numPr>
          <w:ilvl w:val="0"/>
          <w:numId w:val="36"/>
        </w:numPr>
        <w:spacing w:after="60" w:line="240" w:lineRule="auto"/>
        <w:jc w:val="both"/>
      </w:pPr>
      <w:r w:rsidRPr="00B812CA">
        <w:t xml:space="preserve">Gridded data with different types of </w:t>
      </w:r>
      <w:r w:rsidR="00723D63" w:rsidRPr="00B812CA">
        <w:t>spatial grid coverages</w:t>
      </w:r>
      <w:r w:rsidRPr="00B812CA">
        <w:t>;</w:t>
      </w:r>
    </w:p>
    <w:p w14:paraId="6D6C80A5" w14:textId="38BD56A6" w:rsidR="00723D63" w:rsidRPr="00B812CA" w:rsidRDefault="00723D63" w:rsidP="00AE2737">
      <w:pPr>
        <w:pStyle w:val="ListParagraph"/>
        <w:numPr>
          <w:ilvl w:val="0"/>
          <w:numId w:val="36"/>
        </w:numPr>
        <w:spacing w:after="60" w:line="240" w:lineRule="auto"/>
        <w:jc w:val="both"/>
      </w:pPr>
      <w:r w:rsidRPr="00B812CA">
        <w:t>Data at a set of discrete fixed points;</w:t>
      </w:r>
    </w:p>
    <w:p w14:paraId="2F297534" w14:textId="107CD15E" w:rsidR="00723D63" w:rsidRPr="00B812CA" w:rsidRDefault="00723D63" w:rsidP="00AE2737">
      <w:pPr>
        <w:pStyle w:val="ListParagraph"/>
        <w:numPr>
          <w:ilvl w:val="0"/>
          <w:numId w:val="36"/>
        </w:numPr>
        <w:spacing w:after="60" w:line="240" w:lineRule="auto"/>
        <w:jc w:val="both"/>
      </w:pPr>
      <w:r w:rsidRPr="00B812CA">
        <w:t>Data at a set of moving platforms;</w:t>
      </w:r>
    </w:p>
    <w:p w14:paraId="01991D04" w14:textId="07818BE5" w:rsidR="00723D63" w:rsidRDefault="00723D63" w:rsidP="00AE2737">
      <w:pPr>
        <w:pStyle w:val="ListParagraph"/>
        <w:numPr>
          <w:ilvl w:val="0"/>
          <w:numId w:val="36"/>
        </w:numPr>
        <w:spacing w:after="120" w:line="240" w:lineRule="auto"/>
        <w:jc w:val="both"/>
      </w:pPr>
      <w:r w:rsidRPr="00B812CA">
        <w:t>Time series data at a set of fixed points.</w:t>
      </w:r>
    </w:p>
    <w:p w14:paraId="6CA6F198" w14:textId="38C62EC9" w:rsidR="00A841E5" w:rsidRDefault="00A841E5" w:rsidP="00B812CA">
      <w:pPr>
        <w:spacing w:after="120" w:line="240" w:lineRule="auto"/>
        <w:jc w:val="both"/>
      </w:pPr>
      <w:r w:rsidRPr="00A841E5">
        <w:t>For S-102 and S-104 datasets, ECDIS must support gridded data in DCF 2 format only.  For S-111 datasets, ECDIS must support gridded data in DCF 2 or DCF 3 format only</w:t>
      </w:r>
    </w:p>
    <w:p w14:paraId="2BED3CC9" w14:textId="589DDE65" w:rsidR="009F2195" w:rsidRPr="00B812CA" w:rsidRDefault="00677C3F" w:rsidP="00923F11">
      <w:pPr>
        <w:spacing w:after="120" w:line="240" w:lineRule="auto"/>
        <w:jc w:val="both"/>
      </w:pPr>
      <w:r w:rsidRPr="00B812CA">
        <w:t xml:space="preserve">Gridded data will specify either continuous or discrete interpolation </w:t>
      </w:r>
      <w:r w:rsidR="000B3A59">
        <w:t xml:space="preserve">(no interpolation between points) </w:t>
      </w:r>
      <w:r w:rsidRPr="00B812CA">
        <w:t>between grid points. Data for discret</w:t>
      </w:r>
      <w:r w:rsidR="009F2195" w:rsidRPr="00B812CA">
        <w:t>e fixed points, moving platform</w:t>
      </w:r>
      <w:r w:rsidRPr="00B812CA">
        <w:t xml:space="preserve"> and time series at fixed points is </w:t>
      </w:r>
      <w:r w:rsidR="00A53BC3" w:rsidRPr="00B812CA">
        <w:t>intrinsically</w:t>
      </w:r>
      <w:r w:rsidRPr="00B812CA">
        <w:t xml:space="preserve"> discrete.</w:t>
      </w:r>
      <w:r w:rsidR="000B3A59">
        <w:t xml:space="preserve"> </w:t>
      </w:r>
    </w:p>
    <w:p w14:paraId="3274D43D" w14:textId="68674D74" w:rsidR="000D6E41" w:rsidRPr="00B812CA" w:rsidRDefault="000D6E41" w:rsidP="00DB7CFE">
      <w:pPr>
        <w:pStyle w:val="Heading2"/>
      </w:pPr>
      <w:bookmarkStart w:id="518" w:name="_Toc178784432"/>
      <w:bookmarkStart w:id="519" w:name="_Toc178784433"/>
      <w:bookmarkStart w:id="520" w:name="_Toc178784434"/>
      <w:bookmarkStart w:id="521" w:name="_Toc178784435"/>
      <w:bookmarkStart w:id="522" w:name="_Toc178784436"/>
      <w:bookmarkStart w:id="523" w:name="_Toc178784437"/>
      <w:bookmarkStart w:id="524" w:name="_Toc178784438"/>
      <w:bookmarkStart w:id="525" w:name="_Toc178784439"/>
      <w:bookmarkStart w:id="526" w:name="_Toc178784440"/>
      <w:bookmarkStart w:id="527" w:name="_Toc178784455"/>
      <w:bookmarkStart w:id="528" w:name="_Toc178784456"/>
      <w:bookmarkStart w:id="529" w:name="_Toc178784457"/>
      <w:bookmarkStart w:id="530" w:name="_Toc178784458"/>
      <w:bookmarkStart w:id="531" w:name="_Toc178784459"/>
      <w:bookmarkStart w:id="532" w:name="_Toc178784460"/>
      <w:bookmarkStart w:id="533" w:name="_Toc178784461"/>
      <w:bookmarkStart w:id="534" w:name="_Toc178784462"/>
      <w:bookmarkStart w:id="535" w:name="_Toc178784463"/>
      <w:bookmarkStart w:id="536" w:name="_Toc178784464"/>
      <w:bookmarkStart w:id="537" w:name="_Toc178784465"/>
      <w:bookmarkStart w:id="538" w:name="_Toc178784466"/>
      <w:bookmarkStart w:id="539" w:name="_Toc178784467"/>
      <w:bookmarkStart w:id="540" w:name="_Toc178784468"/>
      <w:bookmarkStart w:id="541" w:name="_Toc178784469"/>
      <w:bookmarkStart w:id="542" w:name="_Toc98339923"/>
      <w:bookmarkStart w:id="543" w:name="_Toc98340299"/>
      <w:bookmarkStart w:id="544" w:name="_Toc99104668"/>
      <w:bookmarkStart w:id="545" w:name="_Toc99105110"/>
      <w:bookmarkStart w:id="546" w:name="_Toc194067163"/>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r w:rsidRPr="00B812CA">
        <w:t>Thinning</w:t>
      </w:r>
      <w:bookmarkEnd w:id="546"/>
    </w:p>
    <w:bookmarkEnd w:id="517"/>
    <w:p w14:paraId="1CB67D41" w14:textId="06F69413" w:rsidR="003F1FEF" w:rsidRPr="00B812CA" w:rsidRDefault="00CA4EEF" w:rsidP="001A67BD">
      <w:pPr>
        <w:spacing w:after="120" w:line="240" w:lineRule="auto"/>
        <w:jc w:val="both"/>
      </w:pPr>
      <w:r w:rsidRPr="00B812CA">
        <w:t xml:space="preserve">When gridded data is portrayed using discrete symbols at each data point, the effects of scaling the display must be considered. </w:t>
      </w:r>
      <w:r w:rsidR="003F1FEF" w:rsidRPr="00B812CA">
        <w:t>A high-resolution display (that is, zooming in) of regularly gridded data display produces a lower density of data</w:t>
      </w:r>
      <w:r w:rsidR="00B80625" w:rsidRPr="00B812CA">
        <w:t xml:space="preserve"> in the visual field</w:t>
      </w:r>
      <w:r w:rsidR="003F1FEF" w:rsidRPr="00B812CA">
        <w:t xml:space="preserve">. </w:t>
      </w:r>
    </w:p>
    <w:p w14:paraId="62FF7CB5" w14:textId="77777777" w:rsidR="00AB26E9" w:rsidRPr="00B812CA" w:rsidRDefault="003F1FEF" w:rsidP="001A67BD">
      <w:pPr>
        <w:spacing w:after="120" w:line="240" w:lineRule="auto"/>
        <w:jc w:val="both"/>
      </w:pPr>
      <w:r w:rsidRPr="00B812CA">
        <w:t>Displaying at a low resolution (that is, zooming out) increases the density of symbols</w:t>
      </w:r>
      <w:r w:rsidR="00B80625" w:rsidRPr="00B812CA">
        <w:t xml:space="preserve"> in the visual field</w:t>
      </w:r>
      <w:r w:rsidRPr="00B812CA">
        <w:t xml:space="preserve">. However, by applying a thinning algorithm, the number of </w:t>
      </w:r>
      <w:r w:rsidR="00B80625" w:rsidRPr="00B812CA">
        <w:t>symbols</w:t>
      </w:r>
      <w:r w:rsidRPr="00B812CA">
        <w:t xml:space="preserve"> may be reduced.</w:t>
      </w:r>
    </w:p>
    <w:p w14:paraId="56195F47" w14:textId="27911A07" w:rsidR="009217CC" w:rsidRDefault="00335D32" w:rsidP="001A67BD">
      <w:pPr>
        <w:spacing w:after="120" w:line="240" w:lineRule="auto"/>
        <w:jc w:val="both"/>
      </w:pPr>
      <w:r w:rsidRPr="00B812CA">
        <w:t>Thinning</w:t>
      </w:r>
      <w:r w:rsidR="00AB26E9" w:rsidRPr="00B812CA">
        <w:t xml:space="preserve"> </w:t>
      </w:r>
      <w:r w:rsidR="007E74BF" w:rsidRPr="00B812CA">
        <w:t xml:space="preserve">must </w:t>
      </w:r>
      <w:r w:rsidR="00E85AE1">
        <w:t xml:space="preserve">therefore </w:t>
      </w:r>
      <w:r w:rsidR="00AB26E9" w:rsidRPr="00B812CA">
        <w:t xml:space="preserve">be applied to reduce symbol density when the display is scaled. </w:t>
      </w:r>
    </w:p>
    <w:p w14:paraId="136221B5" w14:textId="782191A6" w:rsidR="00203BD0" w:rsidRPr="00B812CA" w:rsidRDefault="00AB26E9" w:rsidP="00203BD0">
      <w:pPr>
        <w:spacing w:after="120" w:line="240" w:lineRule="auto"/>
        <w:jc w:val="both"/>
      </w:pPr>
      <w:r w:rsidRPr="00B812CA">
        <w:t xml:space="preserve">Manufacturers may use the </w:t>
      </w:r>
      <w:r w:rsidR="00E85AE1">
        <w:t xml:space="preserve">recommended </w:t>
      </w:r>
      <w:r w:rsidRPr="00B812CA">
        <w:t xml:space="preserve">algorithm </w:t>
      </w:r>
      <w:r w:rsidR="00E85AE1">
        <w:t>contained</w:t>
      </w:r>
      <w:r w:rsidR="00E85AE1" w:rsidRPr="00B812CA">
        <w:t xml:space="preserve"> </w:t>
      </w:r>
      <w:r w:rsidR="00E85AE1">
        <w:t xml:space="preserve">in Appendix </w:t>
      </w:r>
      <w:r w:rsidR="004505B4">
        <w:t>G</w:t>
      </w:r>
      <w:r w:rsidR="00E85AE1" w:rsidRPr="00B812CA">
        <w:t xml:space="preserve"> </w:t>
      </w:r>
      <w:r w:rsidRPr="00B812CA">
        <w:t>or other algorithms of their own devising.</w:t>
      </w:r>
    </w:p>
    <w:p w14:paraId="70D27033" w14:textId="434D4D96" w:rsidR="00F22049" w:rsidRPr="00B812CA" w:rsidRDefault="00F22049" w:rsidP="00DB7CFE">
      <w:pPr>
        <w:pStyle w:val="Heading2"/>
      </w:pPr>
      <w:bookmarkStart w:id="547" w:name="_Ref49451543"/>
      <w:bookmarkStart w:id="548" w:name="_Ref49451559"/>
      <w:bookmarkStart w:id="549" w:name="_Toc194067164"/>
      <w:r w:rsidRPr="00B812CA">
        <w:t>Temporal variation</w:t>
      </w:r>
      <w:bookmarkEnd w:id="547"/>
      <w:bookmarkEnd w:id="548"/>
      <w:bookmarkEnd w:id="549"/>
    </w:p>
    <w:p w14:paraId="47075A25" w14:textId="4D4ABFC5" w:rsidR="003F1FEF" w:rsidRPr="00B812CA" w:rsidRDefault="003F1FEF" w:rsidP="00203BD0">
      <w:pPr>
        <w:spacing w:after="120" w:line="240" w:lineRule="auto"/>
        <w:jc w:val="both"/>
      </w:pPr>
      <w:r w:rsidRPr="00B812CA">
        <w:t xml:space="preserve">The metadata variables related to time are </w:t>
      </w:r>
      <w:proofErr w:type="spellStart"/>
      <w:r w:rsidRPr="00B812CA">
        <w:rPr>
          <w:i/>
          <w:iCs/>
        </w:rPr>
        <w:t>dateTimeOfFirstRecord</w:t>
      </w:r>
      <w:proofErr w:type="spellEnd"/>
      <w:r w:rsidRPr="00B812CA">
        <w:t xml:space="preserve">, </w:t>
      </w:r>
      <w:proofErr w:type="spellStart"/>
      <w:r w:rsidRPr="00B812CA">
        <w:rPr>
          <w:i/>
          <w:iCs/>
        </w:rPr>
        <w:t>dateTimeOfLastRecord</w:t>
      </w:r>
      <w:proofErr w:type="spellEnd"/>
      <w:r w:rsidRPr="00B812CA">
        <w:t xml:space="preserve">, </w:t>
      </w:r>
      <w:proofErr w:type="spellStart"/>
      <w:r w:rsidRPr="00B812CA">
        <w:rPr>
          <w:i/>
          <w:iCs/>
        </w:rPr>
        <w:t>timeRecordInterval</w:t>
      </w:r>
      <w:proofErr w:type="spellEnd"/>
      <w:r w:rsidRPr="00B812CA">
        <w:t xml:space="preserve">, </w:t>
      </w:r>
      <w:proofErr w:type="spellStart"/>
      <w:r w:rsidRPr="00B812CA">
        <w:rPr>
          <w:i/>
          <w:iCs/>
        </w:rPr>
        <w:t>numberOfTimes</w:t>
      </w:r>
      <w:proofErr w:type="spellEnd"/>
      <w:r w:rsidR="00957791" w:rsidRPr="00B812CA">
        <w:rPr>
          <w:i/>
          <w:iCs/>
        </w:rPr>
        <w:t xml:space="preserve">, </w:t>
      </w:r>
      <w:proofErr w:type="spellStart"/>
      <w:r w:rsidR="00957791" w:rsidRPr="00B812CA">
        <w:rPr>
          <w:i/>
          <w:iCs/>
        </w:rPr>
        <w:t>timeIntervalIndex</w:t>
      </w:r>
      <w:proofErr w:type="spellEnd"/>
      <w:r w:rsidR="00957791" w:rsidRPr="00B812CA">
        <w:rPr>
          <w:i/>
          <w:iCs/>
        </w:rPr>
        <w:t xml:space="preserve">, </w:t>
      </w:r>
      <w:proofErr w:type="spellStart"/>
      <w:r w:rsidR="00957791" w:rsidRPr="00B812CA">
        <w:rPr>
          <w:i/>
          <w:iCs/>
        </w:rPr>
        <w:t>timePoint</w:t>
      </w:r>
      <w:proofErr w:type="spellEnd"/>
      <w:r w:rsidR="00957791" w:rsidRPr="00B812CA">
        <w:rPr>
          <w:i/>
          <w:iCs/>
        </w:rPr>
        <w:t xml:space="preserve">, </w:t>
      </w:r>
      <w:proofErr w:type="spellStart"/>
      <w:r w:rsidR="00957791" w:rsidRPr="00B812CA">
        <w:rPr>
          <w:i/>
          <w:iCs/>
        </w:rPr>
        <w:t>startDateTime</w:t>
      </w:r>
      <w:proofErr w:type="spellEnd"/>
      <w:r w:rsidR="00957791" w:rsidRPr="00B812CA">
        <w:rPr>
          <w:i/>
          <w:iCs/>
        </w:rPr>
        <w:t xml:space="preserve">, </w:t>
      </w:r>
      <w:r w:rsidR="00957791" w:rsidRPr="00B812CA">
        <w:t>and</w:t>
      </w:r>
      <w:r w:rsidR="00957791" w:rsidRPr="00B812CA">
        <w:rPr>
          <w:i/>
          <w:iCs/>
        </w:rPr>
        <w:t xml:space="preserve"> </w:t>
      </w:r>
      <w:proofErr w:type="spellStart"/>
      <w:r w:rsidR="00957791" w:rsidRPr="00B812CA">
        <w:rPr>
          <w:i/>
          <w:iCs/>
        </w:rPr>
        <w:t>endDateTime</w:t>
      </w:r>
      <w:proofErr w:type="spellEnd"/>
      <w:r w:rsidR="00935A99" w:rsidRPr="00B812CA">
        <w:t xml:space="preserve"> (see S-100 </w:t>
      </w:r>
      <w:r w:rsidR="008C629C" w:rsidRPr="00B812CA">
        <w:t>Part 10c</w:t>
      </w:r>
      <w:r w:rsidR="00935A99" w:rsidRPr="00B812CA">
        <w:t>)</w:t>
      </w:r>
      <w:r w:rsidRPr="00B812CA">
        <w:t>. The time selected for display (that is</w:t>
      </w:r>
      <w:r w:rsidR="00957791" w:rsidRPr="00B812CA">
        <w:t>,</w:t>
      </w:r>
      <w:r w:rsidRPr="00B812CA">
        <w:t xml:space="preserve"> past</w:t>
      </w:r>
      <w:r w:rsidR="00957791" w:rsidRPr="00B812CA">
        <w:t>/</w:t>
      </w:r>
      <w:r w:rsidRPr="00B812CA">
        <w:t>present</w:t>
      </w:r>
      <w:r w:rsidR="00B42326" w:rsidRPr="00B812CA">
        <w:t>/</w:t>
      </w:r>
      <w:r w:rsidRPr="00B812CA">
        <w:t xml:space="preserve">future) will typically not correspond exactly to the timestamp </w:t>
      </w:r>
      <w:r w:rsidR="00957791" w:rsidRPr="00B812CA">
        <w:t xml:space="preserve">(metadata variable </w:t>
      </w:r>
      <w:proofErr w:type="spellStart"/>
      <w:r w:rsidR="00957791" w:rsidRPr="00B812CA">
        <w:rPr>
          <w:i/>
          <w:iCs/>
        </w:rPr>
        <w:t>timePoint</w:t>
      </w:r>
      <w:proofErr w:type="spellEnd"/>
      <w:r w:rsidR="00957791" w:rsidRPr="00B812CA">
        <w:t xml:space="preserve">) </w:t>
      </w:r>
      <w:r w:rsidRPr="00B812CA">
        <w:t xml:space="preserve">of the input data. For a correct display, the ECDIS </w:t>
      </w:r>
      <w:r w:rsidR="00E85AE1">
        <w:t xml:space="preserve">must </w:t>
      </w:r>
      <w:r w:rsidRPr="00B812CA">
        <w:t xml:space="preserve"> select the correct data.</w:t>
      </w:r>
    </w:p>
    <w:p w14:paraId="001A0CDF" w14:textId="47ABC04F" w:rsidR="003F1FEF" w:rsidRPr="00B812CA" w:rsidRDefault="003F1FEF" w:rsidP="00203BD0">
      <w:pPr>
        <w:spacing w:after="120" w:line="240" w:lineRule="auto"/>
        <w:jc w:val="both"/>
      </w:pPr>
      <w:r w:rsidRPr="00B812CA">
        <w:t xml:space="preserve">For data with only a single </w:t>
      </w:r>
      <w:r w:rsidR="000560A4" w:rsidRPr="00B812CA">
        <w:t xml:space="preserve">timed </w:t>
      </w:r>
      <w:r w:rsidRPr="00B812CA">
        <w:t xml:space="preserve">record (where the timestamp of the earliest value equals that of the latest value) such as real-time data, the </w:t>
      </w:r>
      <w:r w:rsidR="000560A4" w:rsidRPr="00B812CA">
        <w:t xml:space="preserve">data </w:t>
      </w:r>
      <w:r w:rsidRPr="00B812CA">
        <w:t xml:space="preserve">values </w:t>
      </w:r>
      <w:r w:rsidR="0036349A" w:rsidRPr="00E85AE1">
        <w:t>must be</w:t>
      </w:r>
      <w:r w:rsidR="0036349A" w:rsidRPr="00B812CA">
        <w:t xml:space="preserve"> </w:t>
      </w:r>
      <w:r w:rsidRPr="00B812CA">
        <w:t xml:space="preserve">displayed only if the display time is later than the timestamp and the absolute time difference between the display time and the data timestamp is less than a discrimination interval (for example 5 minutes). For a single record, the variable </w:t>
      </w:r>
      <w:proofErr w:type="spellStart"/>
      <w:r w:rsidRPr="00B812CA">
        <w:rPr>
          <w:i/>
          <w:iCs/>
        </w:rPr>
        <w:t>timeRecordInterval</w:t>
      </w:r>
      <w:proofErr w:type="spellEnd"/>
      <w:r w:rsidRPr="00B812CA">
        <w:t xml:space="preserve">  can be used to set the discrimination interval.</w:t>
      </w:r>
    </w:p>
    <w:p w14:paraId="52AF07A6" w14:textId="462E4F46" w:rsidR="003F1FEF" w:rsidRPr="00B812CA" w:rsidRDefault="003F1FEF" w:rsidP="00203BD0">
      <w:pPr>
        <w:spacing w:after="120" w:line="240" w:lineRule="auto"/>
        <w:jc w:val="both"/>
      </w:pPr>
      <w:r w:rsidRPr="00B812CA">
        <w:t>For data with multiple times, if the selected display time is later than the first timestamp and earlier than the last timestamp</w:t>
      </w:r>
      <w:r w:rsidR="000560A4" w:rsidRPr="00B812CA">
        <w:t>, or the selected display time is in the interval [</w:t>
      </w:r>
      <w:proofErr w:type="spellStart"/>
      <w:r w:rsidR="000560A4" w:rsidRPr="00B812CA">
        <w:rPr>
          <w:i/>
          <w:iCs/>
        </w:rPr>
        <w:t>startDateTime</w:t>
      </w:r>
      <w:proofErr w:type="spellEnd"/>
      <w:r w:rsidR="000560A4" w:rsidRPr="00B812CA">
        <w:rPr>
          <w:i/>
          <w:iCs/>
        </w:rPr>
        <w:t>,</w:t>
      </w:r>
      <w:r w:rsidR="000560A4" w:rsidRPr="00B812CA">
        <w:t xml:space="preserve"> </w:t>
      </w:r>
      <w:proofErr w:type="spellStart"/>
      <w:r w:rsidR="000560A4" w:rsidRPr="00B812CA">
        <w:rPr>
          <w:i/>
          <w:iCs/>
        </w:rPr>
        <w:t>endDateTime</w:t>
      </w:r>
      <w:proofErr w:type="spellEnd"/>
      <w:r w:rsidR="000560A4" w:rsidRPr="00B812CA">
        <w:rPr>
          <w:i/>
          <w:iCs/>
        </w:rPr>
        <w:t>]</w:t>
      </w:r>
      <w:r w:rsidRPr="00B812CA">
        <w:t xml:space="preserve">, then the closest but immediately preceding values in the data </w:t>
      </w:r>
      <w:r w:rsidR="0036349A" w:rsidRPr="00E85AE1">
        <w:t>must be</w:t>
      </w:r>
      <w:r w:rsidR="0036349A" w:rsidRPr="00B812CA">
        <w:t xml:space="preserve"> </w:t>
      </w:r>
      <w:r w:rsidRPr="00B812CA">
        <w:t>displayed. However, if the selected display time is earlier than the first timestamp</w:t>
      </w:r>
      <w:r w:rsidR="000560A4" w:rsidRPr="00B812CA">
        <w:t>, or outside the interval [</w:t>
      </w:r>
      <w:proofErr w:type="spellStart"/>
      <w:r w:rsidR="000560A4" w:rsidRPr="00B812CA">
        <w:rPr>
          <w:i/>
          <w:iCs/>
        </w:rPr>
        <w:t>startDateTime</w:t>
      </w:r>
      <w:proofErr w:type="spellEnd"/>
      <w:r w:rsidR="000560A4" w:rsidRPr="00B812CA">
        <w:t xml:space="preserve">, </w:t>
      </w:r>
      <w:proofErr w:type="spellStart"/>
      <w:r w:rsidR="000560A4" w:rsidRPr="00B812CA">
        <w:rPr>
          <w:i/>
          <w:iCs/>
        </w:rPr>
        <w:t>endDateTime</w:t>
      </w:r>
      <w:proofErr w:type="spellEnd"/>
      <w:r w:rsidR="000560A4" w:rsidRPr="00B812CA">
        <w:t>]</w:t>
      </w:r>
      <w:r w:rsidRPr="00B812CA">
        <w:t xml:space="preserve"> then the data </w:t>
      </w:r>
      <w:r w:rsidR="0036349A" w:rsidRPr="00E85AE1">
        <w:t>must not be</w:t>
      </w:r>
      <w:r w:rsidRPr="00B812CA">
        <w:t xml:space="preserve"> displayed. If the selected time is later than the last timestamp</w:t>
      </w:r>
      <w:r w:rsidR="000560A4" w:rsidRPr="00B812CA">
        <w:t xml:space="preserve"> or after </w:t>
      </w:r>
      <w:proofErr w:type="spellStart"/>
      <w:r w:rsidR="000560A4" w:rsidRPr="00B812CA">
        <w:rPr>
          <w:i/>
          <w:iCs/>
        </w:rPr>
        <w:t>endDateTime</w:t>
      </w:r>
      <w:proofErr w:type="spellEnd"/>
      <w:r w:rsidRPr="00B812CA">
        <w:t xml:space="preserve">, then </w:t>
      </w:r>
      <w:r w:rsidR="000560A4" w:rsidRPr="00B812CA">
        <w:t>data</w:t>
      </w:r>
      <w:r w:rsidRPr="00B812CA">
        <w:t xml:space="preserve"> values at that time </w:t>
      </w:r>
      <w:r w:rsidR="0036349A" w:rsidRPr="00E85AE1">
        <w:t>must be</w:t>
      </w:r>
      <w:r w:rsidR="0036349A" w:rsidRPr="00B812CA">
        <w:t xml:space="preserve"> </w:t>
      </w:r>
      <w:r w:rsidRPr="00B812CA">
        <w:t xml:space="preserve">displayed only if the absolute time difference between the display time and the data timestamp is less than a discrimination interval (for example the value of the variable </w:t>
      </w:r>
      <w:proofErr w:type="spellStart"/>
      <w:r w:rsidRPr="00B812CA">
        <w:rPr>
          <w:i/>
          <w:iCs/>
        </w:rPr>
        <w:t>timeRecordInterval</w:t>
      </w:r>
      <w:proofErr w:type="spellEnd"/>
      <w:r w:rsidRPr="00B812CA">
        <w:t>).</w:t>
      </w:r>
    </w:p>
    <w:p w14:paraId="4C35AAE6" w14:textId="116020C5" w:rsidR="008D4877" w:rsidRPr="00B812CA" w:rsidRDefault="00B935EC" w:rsidP="00203BD0">
      <w:pPr>
        <w:spacing w:after="120" w:line="240" w:lineRule="auto"/>
        <w:jc w:val="both"/>
      </w:pPr>
      <w:r w:rsidRPr="00B812CA">
        <w:t>Some data</w:t>
      </w:r>
      <w:r w:rsidR="008D4877" w:rsidRPr="00B812CA">
        <w:t xml:space="preserve"> change rapidly, so more-or-less continual revision or updating of </w:t>
      </w:r>
      <w:r w:rsidRPr="00B812CA">
        <w:t>such</w:t>
      </w:r>
      <w:r w:rsidR="008D4877" w:rsidRPr="00B812CA">
        <w:t xml:space="preserve"> data is essential. For real-time observations, new values are periodically collected (</w:t>
      </w:r>
      <w:r w:rsidR="00203BD0" w:rsidRPr="00B812CA">
        <w:t>for example</w:t>
      </w:r>
      <w:r w:rsidR="00B8206E" w:rsidRPr="00B812CA">
        <w:t xml:space="preserve">, </w:t>
      </w:r>
      <w:r w:rsidR="008D4877" w:rsidRPr="00B812CA">
        <w:t>on the order of once every 5 minutes).</w:t>
      </w:r>
      <w:r w:rsidR="00E85AE1">
        <w:t xml:space="preserve"> </w:t>
      </w:r>
      <w:r w:rsidR="008D4877" w:rsidRPr="00B812CA">
        <w:t xml:space="preserve">For a forecast, the entire field </w:t>
      </w:r>
      <w:r w:rsidR="00B8206E" w:rsidRPr="00B812CA">
        <w:t>may be</w:t>
      </w:r>
      <w:r w:rsidR="008D4877" w:rsidRPr="00B812CA">
        <w:t xml:space="preserve"> created one or more times per day.</w:t>
      </w:r>
      <w:r w:rsidR="00E85AE1">
        <w:rPr>
          <w:strike/>
        </w:rPr>
        <w:t xml:space="preserve"> </w:t>
      </w:r>
      <w:r w:rsidR="00B8206E" w:rsidRPr="00B812CA">
        <w:t>Other data, such as t</w:t>
      </w:r>
      <w:r w:rsidR="008D4877" w:rsidRPr="00B812CA">
        <w:t>idal atlas or harmonic constant data are updated much less often, typically on an annual basis.</w:t>
      </w:r>
    </w:p>
    <w:p w14:paraId="17B3E5EF" w14:textId="181AF49F" w:rsidR="008D4877" w:rsidRPr="00B812CA" w:rsidRDefault="00B8206E" w:rsidP="00203BD0">
      <w:pPr>
        <w:spacing w:after="120" w:line="240" w:lineRule="auto"/>
        <w:jc w:val="both"/>
      </w:pPr>
      <w:r w:rsidRPr="00B812CA">
        <w:t>T</w:t>
      </w:r>
      <w:r w:rsidR="008D4877" w:rsidRPr="00B812CA">
        <w:t xml:space="preserve">he system </w:t>
      </w:r>
      <w:r w:rsidRPr="00B812CA">
        <w:t>should</w:t>
      </w:r>
      <w:r w:rsidR="008D4877" w:rsidRPr="00B812CA">
        <w:t xml:space="preserve"> check </w:t>
      </w:r>
      <w:r w:rsidRPr="00B812CA">
        <w:t>for</w:t>
      </w:r>
      <w:r w:rsidR="008D4877" w:rsidRPr="00B812CA">
        <w:t xml:space="preserve"> the availability of new data at a frequency</w:t>
      </w:r>
      <w:r w:rsidRPr="00B812CA">
        <w:t xml:space="preserve"> that matches the update frequency</w:t>
      </w:r>
      <w:r w:rsidR="008D4877" w:rsidRPr="00B812CA">
        <w:t>.</w:t>
      </w:r>
    </w:p>
    <w:p w14:paraId="70BEC009" w14:textId="77413F87" w:rsidR="00E00824" w:rsidRPr="00B812CA" w:rsidRDefault="00FD648E" w:rsidP="00D42BC9">
      <w:pPr>
        <w:pStyle w:val="Heading1"/>
      </w:pPr>
      <w:bookmarkStart w:id="550" w:name="_Toc175130314"/>
      <w:bookmarkStart w:id="551" w:name="_Toc178784472"/>
      <w:bookmarkStart w:id="552" w:name="_Toc175130315"/>
      <w:bookmarkStart w:id="553" w:name="_Toc178784473"/>
      <w:bookmarkStart w:id="554" w:name="_Toc175130316"/>
      <w:bookmarkStart w:id="555" w:name="_Toc178784474"/>
      <w:bookmarkStart w:id="556" w:name="_Toc175130317"/>
      <w:bookmarkStart w:id="557" w:name="_Toc178784475"/>
      <w:bookmarkStart w:id="558" w:name="_Toc175130318"/>
      <w:bookmarkStart w:id="559" w:name="_Toc178784476"/>
      <w:bookmarkStart w:id="560" w:name="_Toc194067165"/>
      <w:bookmarkEnd w:id="550"/>
      <w:bookmarkEnd w:id="551"/>
      <w:bookmarkEnd w:id="552"/>
      <w:bookmarkEnd w:id="553"/>
      <w:bookmarkEnd w:id="554"/>
      <w:bookmarkEnd w:id="555"/>
      <w:bookmarkEnd w:id="556"/>
      <w:bookmarkEnd w:id="557"/>
      <w:bookmarkEnd w:id="558"/>
      <w:bookmarkEnd w:id="559"/>
      <w:r w:rsidRPr="00B77A92">
        <w:lastRenderedPageBreak/>
        <w:t>Colours</w:t>
      </w:r>
      <w:bookmarkStart w:id="561" w:name="_Ref47571511"/>
      <w:bookmarkStart w:id="562" w:name="_Ref47571525"/>
      <w:bookmarkStart w:id="563" w:name="_Ref47571532"/>
      <w:bookmarkEnd w:id="560"/>
    </w:p>
    <w:p w14:paraId="22B74343" w14:textId="19FA06AD" w:rsidR="00046CD2" w:rsidRPr="00B812CA" w:rsidRDefault="004B6C6C" w:rsidP="00DB7CFE">
      <w:pPr>
        <w:pStyle w:val="Heading2"/>
      </w:pPr>
      <w:bookmarkStart w:id="564" w:name="_Toc194067166"/>
      <w:r w:rsidRPr="00B812CA">
        <w:t>C</w:t>
      </w:r>
      <w:r w:rsidR="00046CD2" w:rsidRPr="00B812CA">
        <w:t xml:space="preserve">olour </w:t>
      </w:r>
      <w:r w:rsidR="00F31F5D" w:rsidRPr="00B812CA">
        <w:t>palettes</w:t>
      </w:r>
      <w:bookmarkEnd w:id="561"/>
      <w:bookmarkEnd w:id="562"/>
      <w:bookmarkEnd w:id="563"/>
      <w:r w:rsidRPr="00B812CA">
        <w:t xml:space="preserve"> implemented by the portrayal catalogue</w:t>
      </w:r>
      <w:bookmarkEnd w:id="564"/>
      <w:r w:rsidR="00501A8C" w:rsidRPr="00B812CA">
        <w:t xml:space="preserve"> </w:t>
      </w:r>
    </w:p>
    <w:p w14:paraId="6B9C1497" w14:textId="1B5E8D17" w:rsidR="00046CD2" w:rsidRPr="00B812CA" w:rsidRDefault="00046CD2" w:rsidP="00E00824">
      <w:pPr>
        <w:spacing w:after="60" w:line="240" w:lineRule="auto"/>
        <w:jc w:val="both"/>
      </w:pPr>
      <w:r w:rsidRPr="00B812CA">
        <w:t xml:space="preserve">There are three colour </w:t>
      </w:r>
      <w:r w:rsidR="00F31F5D" w:rsidRPr="00B812CA">
        <w:t>palettes</w:t>
      </w:r>
      <w:r w:rsidRPr="00B812CA">
        <w:t xml:space="preserve">, all of which should be made available to the </w:t>
      </w:r>
      <w:r w:rsidR="00E00824" w:rsidRPr="00B812CA">
        <w:t>M</w:t>
      </w:r>
      <w:r w:rsidRPr="00B812CA">
        <w:t xml:space="preserve">ariner. They are specified as part of the </w:t>
      </w:r>
      <w:r w:rsidR="0012211B" w:rsidRPr="00B812CA">
        <w:t xml:space="preserve">colour profile file(s) in the </w:t>
      </w:r>
      <w:r w:rsidR="00E00824" w:rsidRPr="00B812CA">
        <w:t>P</w:t>
      </w:r>
      <w:r w:rsidRPr="00B812CA">
        <w:t xml:space="preserve">ortrayal </w:t>
      </w:r>
      <w:r w:rsidR="00E00824" w:rsidRPr="00B812CA">
        <w:t>C</w:t>
      </w:r>
      <w:r w:rsidRPr="00B812CA">
        <w:t>atal</w:t>
      </w:r>
      <w:r w:rsidR="006C5F51" w:rsidRPr="00B812CA">
        <w:t>o</w:t>
      </w:r>
      <w:r w:rsidRPr="00B812CA">
        <w:t>gue</w:t>
      </w:r>
      <w:r w:rsidR="006C5F51" w:rsidRPr="00B812CA">
        <w:t>s</w:t>
      </w:r>
      <w:r w:rsidRPr="00B812CA">
        <w:t xml:space="preserve">. They are as follows: </w:t>
      </w:r>
    </w:p>
    <w:p w14:paraId="5DCEC7FC" w14:textId="6AFA0A07" w:rsidR="00046CD2" w:rsidRPr="00B812CA" w:rsidRDefault="00046CD2" w:rsidP="00E00824">
      <w:pPr>
        <w:spacing w:after="60" w:line="240" w:lineRule="auto"/>
        <w:ind w:left="2160" w:hanging="1440"/>
        <w:jc w:val="both"/>
      </w:pPr>
      <w:r w:rsidRPr="00B812CA">
        <w:t>DAY</w:t>
      </w:r>
      <w:r w:rsidRPr="00B812CA">
        <w:tab/>
        <w:t xml:space="preserve">The "Day" </w:t>
      </w:r>
      <w:r w:rsidR="006C5F51" w:rsidRPr="00B812CA">
        <w:t>palette</w:t>
      </w:r>
      <w:r w:rsidRPr="00B812CA">
        <w:t xml:space="preserve"> uses a white background as a result of a comparative test outdoors in bright sunlight which showed that a display background of maximum luminance gives the best contrast achievable under near-washout conditions. This conclusion has been confirmed by subsequent sea experience.</w:t>
      </w:r>
    </w:p>
    <w:p w14:paraId="60DAF45F" w14:textId="7D5FBCFE" w:rsidR="00046CD2" w:rsidRPr="00B812CA" w:rsidRDefault="00046CD2" w:rsidP="00E00824">
      <w:pPr>
        <w:spacing w:after="60" w:line="240" w:lineRule="auto"/>
        <w:ind w:left="2160" w:hanging="1440"/>
        <w:jc w:val="both"/>
      </w:pPr>
      <w:r w:rsidRPr="00B812CA">
        <w:t xml:space="preserve">DUSK </w:t>
      </w:r>
      <w:r w:rsidRPr="00B812CA">
        <w:tab/>
        <w:t xml:space="preserve">The "Dusk" colour </w:t>
      </w:r>
      <w:r w:rsidR="006C5F51" w:rsidRPr="00B812CA">
        <w:t>palette</w:t>
      </w:r>
      <w:r w:rsidRPr="00B812CA">
        <w:t xml:space="preserve"> </w:t>
      </w:r>
      <w:r w:rsidR="006C5F51" w:rsidRPr="00B812CA">
        <w:t>is based on using</w:t>
      </w:r>
      <w:r w:rsidRPr="00B812CA">
        <w:t xml:space="preserve"> a black background</w:t>
      </w:r>
      <w:r w:rsidR="006C5F51" w:rsidRPr="00B812CA">
        <w:t>; this palette</w:t>
      </w:r>
      <w:r w:rsidRPr="00B812CA">
        <w:t xml:space="preserve"> may also be used by day as a </w:t>
      </w:r>
      <w:r w:rsidR="008A5A9E" w:rsidRPr="00B812CA">
        <w:t>M</w:t>
      </w:r>
      <w:r w:rsidRPr="00B812CA">
        <w:t>ariner's option.</w:t>
      </w:r>
    </w:p>
    <w:p w14:paraId="33D9A989" w14:textId="27DED7D7" w:rsidR="008A5A9E" w:rsidRPr="00B812CA" w:rsidRDefault="00046CD2" w:rsidP="00B812CA">
      <w:pPr>
        <w:spacing w:after="120" w:line="240" w:lineRule="auto"/>
        <w:ind w:left="2160" w:hanging="1440"/>
        <w:jc w:val="both"/>
      </w:pPr>
      <w:r w:rsidRPr="00B812CA">
        <w:t xml:space="preserve">NIGHT </w:t>
      </w:r>
      <w:r w:rsidRPr="00B812CA">
        <w:tab/>
      </w:r>
      <w:r w:rsidR="00BD1000" w:rsidRPr="00B812CA">
        <w:t xml:space="preserve">The “Night” colour palette is intended for nighttime use. </w:t>
      </w:r>
      <w:r w:rsidRPr="00B812CA">
        <w:t xml:space="preserve">At night the light emitted by the display must be strictly limited to avoid impairing night vision. In case the luminance needs to be further reduced, the "Night" colour </w:t>
      </w:r>
      <w:r w:rsidR="00BD1000" w:rsidRPr="00B812CA">
        <w:t>palette</w:t>
      </w:r>
      <w:r w:rsidRPr="00B812CA">
        <w:t xml:space="preserve"> may be augmented by a luminance-reducing neutral density filter which should have 8 times attenuation, designated (logarithmically) "0.9 ND". (This is a manufacturer's option</w:t>
      </w:r>
      <w:r w:rsidR="00F31F5D" w:rsidRPr="00B812CA">
        <w:t>.</w:t>
      </w:r>
      <w:r w:rsidRPr="00B812CA">
        <w:t>)</w:t>
      </w:r>
    </w:p>
    <w:p w14:paraId="28FB84AB" w14:textId="77777777" w:rsidR="00131A59" w:rsidRPr="00B812CA" w:rsidRDefault="00131A59" w:rsidP="00997923">
      <w:pPr>
        <w:spacing w:after="120" w:line="240" w:lineRule="auto"/>
        <w:jc w:val="both"/>
      </w:pPr>
      <w:bookmarkStart w:id="565" w:name="_Toc38829558"/>
      <w:bookmarkStart w:id="566" w:name="_Toc38830061"/>
      <w:bookmarkStart w:id="567" w:name="_Toc38936224"/>
      <w:bookmarkEnd w:id="565"/>
      <w:bookmarkEnd w:id="566"/>
      <w:bookmarkEnd w:id="567"/>
    </w:p>
    <w:p w14:paraId="583774C1" w14:textId="5D48EB7A" w:rsidR="000A5F45" w:rsidRPr="00B812CA" w:rsidRDefault="00843133" w:rsidP="00BE68E8">
      <w:pPr>
        <w:pStyle w:val="Heading1"/>
      </w:pPr>
      <w:bookmarkStart w:id="568" w:name="_Toc38829561"/>
      <w:bookmarkStart w:id="569" w:name="_Toc38830064"/>
      <w:bookmarkStart w:id="570" w:name="_Toc38936227"/>
      <w:bookmarkStart w:id="571" w:name="_Toc40990418"/>
      <w:bookmarkStart w:id="572" w:name="_Toc41235029"/>
      <w:bookmarkStart w:id="573" w:name="_Toc41235073"/>
      <w:bookmarkStart w:id="574" w:name="_Toc42694845"/>
      <w:bookmarkStart w:id="575" w:name="_Toc42708806"/>
      <w:bookmarkStart w:id="576" w:name="_Toc38829562"/>
      <w:bookmarkStart w:id="577" w:name="_Toc38830065"/>
      <w:bookmarkStart w:id="578" w:name="_Toc38936228"/>
      <w:bookmarkStart w:id="579" w:name="_Toc40990419"/>
      <w:bookmarkStart w:id="580" w:name="_Toc41235030"/>
      <w:bookmarkStart w:id="581" w:name="_Toc41235074"/>
      <w:bookmarkStart w:id="582" w:name="_Toc42694846"/>
      <w:bookmarkStart w:id="583" w:name="_Toc42708807"/>
      <w:bookmarkStart w:id="584" w:name="_Toc38829563"/>
      <w:bookmarkStart w:id="585" w:name="_Toc38830066"/>
      <w:bookmarkStart w:id="586" w:name="_Toc38936229"/>
      <w:bookmarkStart w:id="587" w:name="_Toc40990420"/>
      <w:bookmarkStart w:id="588" w:name="_Toc41235031"/>
      <w:bookmarkStart w:id="589" w:name="_Toc41235075"/>
      <w:bookmarkStart w:id="590" w:name="_Toc42694847"/>
      <w:bookmarkStart w:id="591" w:name="_Toc42708808"/>
      <w:bookmarkStart w:id="592" w:name="_Toc38829564"/>
      <w:bookmarkStart w:id="593" w:name="_Toc38830067"/>
      <w:bookmarkStart w:id="594" w:name="_Toc38936230"/>
      <w:bookmarkStart w:id="595" w:name="_Toc40990421"/>
      <w:bookmarkStart w:id="596" w:name="_Toc41235032"/>
      <w:bookmarkStart w:id="597" w:name="_Toc41235076"/>
      <w:bookmarkStart w:id="598" w:name="_Toc42694848"/>
      <w:bookmarkStart w:id="599" w:name="_Toc42708809"/>
      <w:bookmarkStart w:id="600" w:name="_Toc38829565"/>
      <w:bookmarkStart w:id="601" w:name="_Toc38830068"/>
      <w:bookmarkStart w:id="602" w:name="_Toc38936231"/>
      <w:bookmarkStart w:id="603" w:name="_Toc40990422"/>
      <w:bookmarkStart w:id="604" w:name="_Toc41235033"/>
      <w:bookmarkStart w:id="605" w:name="_Toc41235077"/>
      <w:bookmarkStart w:id="606" w:name="_Toc42694849"/>
      <w:bookmarkStart w:id="607" w:name="_Toc42708810"/>
      <w:bookmarkStart w:id="608" w:name="_Ref47470424"/>
      <w:bookmarkStart w:id="609" w:name="_Toc1940671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r w:rsidRPr="00B812CA">
        <w:t>Cursor Pick Reports and Displays in Interface Panels</w:t>
      </w:r>
      <w:bookmarkEnd w:id="608"/>
      <w:bookmarkEnd w:id="609"/>
    </w:p>
    <w:p w14:paraId="63416A9A" w14:textId="446DB9DA" w:rsidR="00677FCC" w:rsidRPr="00B812CA" w:rsidRDefault="00EF5BF4" w:rsidP="00997923">
      <w:pPr>
        <w:spacing w:after="120" w:line="240" w:lineRule="auto"/>
        <w:jc w:val="both"/>
      </w:pPr>
      <w:r w:rsidRPr="00073E85">
        <w:t xml:space="preserve">ECDIS must be capable of performing spatial queries on ENC and other </w:t>
      </w:r>
      <w:r w:rsidR="0014576E" w:rsidRPr="00B812CA">
        <w:t xml:space="preserve">S-100 </w:t>
      </w:r>
      <w:r w:rsidRPr="00073E85">
        <w:t>data</w:t>
      </w:r>
      <w:r w:rsidR="00073E85" w:rsidRPr="00B812CA">
        <w:t xml:space="preserve">. </w:t>
      </w:r>
      <w:r w:rsidRPr="00073E85">
        <w:t xml:space="preserve">Spatial query is understood as </w:t>
      </w:r>
      <w:r w:rsidR="004B6C6C" w:rsidRPr="00073E85">
        <w:t>the ability</w:t>
      </w:r>
      <w:r w:rsidRPr="00073E85">
        <w:t xml:space="preserve"> to inspect graphical position and numerical value of spatial coordinates asso</w:t>
      </w:r>
      <w:r w:rsidR="00997923" w:rsidRPr="00073E85">
        <w:t xml:space="preserve">ciated with a charted feature. </w:t>
      </w:r>
    </w:p>
    <w:p w14:paraId="3CAF5146" w14:textId="517E8D86" w:rsidR="00507556" w:rsidRPr="00B77A92" w:rsidRDefault="00EF5BF4" w:rsidP="00997923">
      <w:pPr>
        <w:spacing w:after="120" w:line="240" w:lineRule="auto"/>
        <w:jc w:val="both"/>
      </w:pPr>
      <w:r w:rsidRPr="00073E85">
        <w:t xml:space="preserve">Spatial query </w:t>
      </w:r>
      <w:r w:rsidR="00677FCC" w:rsidRPr="00B812CA">
        <w:t>must</w:t>
      </w:r>
      <w:r w:rsidR="002F1059" w:rsidRPr="00073E85">
        <w:t xml:space="preserve"> </w:t>
      </w:r>
      <w:r w:rsidRPr="00073E85">
        <w:t>be available by means of cursor pick</w:t>
      </w:r>
      <w:r w:rsidR="00073E85" w:rsidRPr="00B812CA">
        <w:t>.</w:t>
      </w:r>
    </w:p>
    <w:p w14:paraId="0DA21912" w14:textId="173AA460" w:rsidR="00843133" w:rsidRPr="00B77A92" w:rsidRDefault="00843133" w:rsidP="00DB7CFE">
      <w:pPr>
        <w:pStyle w:val="Heading2"/>
      </w:pPr>
      <w:bookmarkStart w:id="610" w:name="_Toc194067168"/>
      <w:r w:rsidRPr="00B77A92">
        <w:t>Curso</w:t>
      </w:r>
      <w:r w:rsidR="00AB7E34" w:rsidRPr="00B77A92">
        <w:t>r pick r</w:t>
      </w:r>
      <w:r w:rsidRPr="00B77A92">
        <w:t>ules</w:t>
      </w:r>
      <w:bookmarkEnd w:id="610"/>
    </w:p>
    <w:p w14:paraId="3575442C" w14:textId="1F4FE7F3" w:rsidR="007C15E6" w:rsidRPr="00B77A92" w:rsidRDefault="00CD538D" w:rsidP="00507556">
      <w:pPr>
        <w:spacing w:after="60" w:line="240" w:lineRule="auto"/>
        <w:jc w:val="both"/>
      </w:pPr>
      <w:r w:rsidRPr="00B77A92">
        <w:t>The</w:t>
      </w:r>
      <w:r w:rsidR="007C15E6" w:rsidRPr="00B77A92">
        <w:t xml:space="preserve"> rules </w:t>
      </w:r>
      <w:r w:rsidRPr="00B77A92">
        <w:t>below</w:t>
      </w:r>
      <w:r w:rsidR="007C15E6" w:rsidRPr="00B77A92">
        <w:t xml:space="preserve"> must be applied to all ECDIS cursor </w:t>
      </w:r>
      <w:r w:rsidR="00507556" w:rsidRPr="00B77A92">
        <w:t>P</w:t>
      </w:r>
      <w:r w:rsidR="007C15E6" w:rsidRPr="00B77A92">
        <w:t xml:space="preserve">ick </w:t>
      </w:r>
      <w:r w:rsidR="00507556" w:rsidRPr="00B77A92">
        <w:t>R</w:t>
      </w:r>
      <w:r w:rsidR="007C15E6" w:rsidRPr="00B77A92">
        <w:t>eports.</w:t>
      </w:r>
    </w:p>
    <w:p w14:paraId="1CAD7CCD" w14:textId="3B4EE9FB" w:rsidR="007C15E6" w:rsidRDefault="007C15E6" w:rsidP="00AE2737">
      <w:pPr>
        <w:pStyle w:val="ListParagraph"/>
        <w:numPr>
          <w:ilvl w:val="0"/>
          <w:numId w:val="34"/>
        </w:numPr>
        <w:spacing w:after="60" w:line="240" w:lineRule="auto"/>
        <w:jc w:val="both"/>
      </w:pPr>
      <w:r w:rsidRPr="00B77A92">
        <w:t xml:space="preserve">Full feature and </w:t>
      </w:r>
      <w:r w:rsidR="00553CD1" w:rsidRPr="00B77A92">
        <w:t>a</w:t>
      </w:r>
      <w:r w:rsidRPr="00B77A92">
        <w:t xml:space="preserve">ttribute names </w:t>
      </w:r>
      <w:r w:rsidR="0014576E">
        <w:t>must</w:t>
      </w:r>
      <w:r w:rsidR="0014576E" w:rsidRPr="00B77A92">
        <w:t xml:space="preserve"> </w:t>
      </w:r>
      <w:r w:rsidRPr="00B77A92">
        <w:t>be displayed</w:t>
      </w:r>
      <w:r w:rsidR="00CD538D" w:rsidRPr="00B77A92">
        <w:t>.</w:t>
      </w:r>
      <w:r w:rsidR="00E03B21" w:rsidRPr="00B77A92">
        <w:t xml:space="preserve"> If a language pack is installed then the feature and attribute names </w:t>
      </w:r>
      <w:r w:rsidR="0014576E">
        <w:t>must</w:t>
      </w:r>
      <w:r w:rsidR="00E03B21" w:rsidRPr="00B77A92">
        <w:t xml:space="preserve"> use the translated names contained in the language pack according to user preference</w:t>
      </w:r>
      <w:r w:rsidR="00453DD3">
        <w:t xml:space="preserve"> – user language preferences are described in clause</w:t>
      </w:r>
      <w:r w:rsidR="00F12027">
        <w:t xml:space="preserve"> </w:t>
      </w:r>
      <w:r w:rsidR="00F12027">
        <w:fldChar w:fldCharType="begin"/>
      </w:r>
      <w:r w:rsidR="00F12027">
        <w:instrText xml:space="preserve"> REF _Ref189057755 \r \h </w:instrText>
      </w:r>
      <w:r w:rsidR="00F12027">
        <w:fldChar w:fldCharType="separate"/>
      </w:r>
      <w:r w:rsidR="00F12027">
        <w:t>10.3</w:t>
      </w:r>
      <w:r w:rsidR="00F12027">
        <w:fldChar w:fldCharType="end"/>
      </w:r>
      <w:r w:rsidR="00E03B21" w:rsidRPr="00B77A92">
        <w:t>.</w:t>
      </w:r>
    </w:p>
    <w:p w14:paraId="469980CA" w14:textId="6E1A888A" w:rsidR="007C15E6" w:rsidRPr="00B77A92" w:rsidRDefault="00CD538D" w:rsidP="00AE2737">
      <w:pPr>
        <w:pStyle w:val="ListParagraph"/>
        <w:numPr>
          <w:ilvl w:val="0"/>
          <w:numId w:val="34"/>
        </w:numPr>
        <w:spacing w:after="60" w:line="240" w:lineRule="auto"/>
        <w:jc w:val="both"/>
      </w:pPr>
      <w:r w:rsidRPr="00B77A92">
        <w:t>Listed</w:t>
      </w:r>
      <w:r w:rsidR="007C15E6" w:rsidRPr="00B77A92">
        <w:t xml:space="preserve"> value names </w:t>
      </w:r>
      <w:r w:rsidR="0014576E">
        <w:t>must</w:t>
      </w:r>
      <w:r w:rsidR="0014576E" w:rsidRPr="00B77A92">
        <w:t xml:space="preserve"> </w:t>
      </w:r>
      <w:r w:rsidR="007C15E6" w:rsidRPr="00B77A92">
        <w:t>be displayed</w:t>
      </w:r>
      <w:r w:rsidR="0014576E">
        <w:t xml:space="preserve"> instead of the numerical code</w:t>
      </w:r>
      <w:r w:rsidRPr="00B77A92">
        <w:t>.</w:t>
      </w:r>
    </w:p>
    <w:p w14:paraId="09EEA7B1" w14:textId="7422388C" w:rsidR="007C15E6" w:rsidRPr="00B77A92" w:rsidRDefault="007C15E6" w:rsidP="00AE2737">
      <w:pPr>
        <w:pStyle w:val="ListParagraph"/>
        <w:numPr>
          <w:ilvl w:val="0"/>
          <w:numId w:val="34"/>
        </w:numPr>
        <w:spacing w:after="60" w:line="240" w:lineRule="auto"/>
        <w:jc w:val="both"/>
      </w:pPr>
      <w:r w:rsidRPr="00B77A92">
        <w:t xml:space="preserve">There </w:t>
      </w:r>
      <w:r w:rsidR="0014576E">
        <w:t>must</w:t>
      </w:r>
      <w:r w:rsidR="0014576E" w:rsidRPr="00B77A92">
        <w:t xml:space="preserve"> </w:t>
      </w:r>
      <w:r w:rsidRPr="00B77A92">
        <w:t xml:space="preserve">not be any padding of attribute values, for example, a height of 10 metres </w:t>
      </w:r>
      <w:r w:rsidR="0014576E">
        <w:t>must</w:t>
      </w:r>
      <w:r w:rsidR="0014576E" w:rsidRPr="00B77A92">
        <w:t xml:space="preserve"> </w:t>
      </w:r>
      <w:r w:rsidRPr="00B77A92">
        <w:t>not be padded to 10.000000 metres as this could potentially confuse or mislead the Mariner.</w:t>
      </w:r>
    </w:p>
    <w:p w14:paraId="23A3F0C4" w14:textId="2B591446" w:rsidR="007C15E6" w:rsidRPr="00B77A92" w:rsidRDefault="007C15E6" w:rsidP="00AE2737">
      <w:pPr>
        <w:pStyle w:val="ListParagraph"/>
        <w:numPr>
          <w:ilvl w:val="0"/>
          <w:numId w:val="34"/>
        </w:numPr>
        <w:spacing w:after="60" w:line="240" w:lineRule="auto"/>
        <w:jc w:val="both"/>
      </w:pPr>
      <w:r w:rsidRPr="00B77A92">
        <w:t xml:space="preserve">Units of measure </w:t>
      </w:r>
      <w:r w:rsidR="0014576E">
        <w:t>must</w:t>
      </w:r>
      <w:r w:rsidR="0014576E" w:rsidRPr="00B77A92">
        <w:t xml:space="preserve"> </w:t>
      </w:r>
      <w:r w:rsidRPr="00B77A92">
        <w:t xml:space="preserve">be included after all attribute values </w:t>
      </w:r>
      <w:r w:rsidR="0014576E">
        <w:t>when available.</w:t>
      </w:r>
    </w:p>
    <w:p w14:paraId="63586345" w14:textId="20984A1B" w:rsidR="007C15E6" w:rsidRPr="00B77A92" w:rsidRDefault="007C15E6" w:rsidP="00AE2737">
      <w:pPr>
        <w:pStyle w:val="ListParagraph"/>
        <w:numPr>
          <w:ilvl w:val="0"/>
          <w:numId w:val="34"/>
        </w:numPr>
        <w:spacing w:after="60" w:line="240" w:lineRule="auto"/>
        <w:jc w:val="both"/>
      </w:pPr>
      <w:r w:rsidRPr="00B77A92">
        <w:t xml:space="preserve">Cursor </w:t>
      </w:r>
      <w:r w:rsidR="0014576E">
        <w:t>pick report</w:t>
      </w:r>
      <w:r w:rsidR="0014576E" w:rsidRPr="00B77A92">
        <w:t xml:space="preserve"> </w:t>
      </w:r>
      <w:r w:rsidR="0014576E">
        <w:t>must</w:t>
      </w:r>
      <w:r w:rsidR="0014576E" w:rsidRPr="00B77A92">
        <w:t xml:space="preserve"> </w:t>
      </w:r>
      <w:r w:rsidRPr="00B77A92">
        <w:t>extend to include both information association</w:t>
      </w:r>
      <w:r w:rsidR="004B7EF4" w:rsidRPr="00B77A92">
        <w:t xml:space="preserve">s and </w:t>
      </w:r>
      <w:r w:rsidRPr="00B77A92">
        <w:t xml:space="preserve">feature associations, </w:t>
      </w:r>
      <w:r w:rsidR="004B7EF4" w:rsidRPr="00B77A92">
        <w:t xml:space="preserve">including </w:t>
      </w:r>
      <w:r w:rsidRPr="00B77A92">
        <w:t xml:space="preserve">aggregations and compositions, </w:t>
      </w:r>
      <w:r w:rsidRPr="00E85AE1">
        <w:t xml:space="preserve">which may </w:t>
      </w:r>
      <w:r w:rsidR="009466E9" w:rsidRPr="00E85AE1">
        <w:t xml:space="preserve">link </w:t>
      </w:r>
      <w:r w:rsidR="00D60608" w:rsidRPr="00E85AE1">
        <w:t xml:space="preserve">to information types or features that </w:t>
      </w:r>
      <w:r w:rsidRPr="00E85AE1">
        <w:t>carry additional information such</w:t>
      </w:r>
      <w:r w:rsidR="004B7EF4" w:rsidRPr="00E85AE1">
        <w:t xml:space="preserve"> as</w:t>
      </w:r>
      <w:r w:rsidRPr="00E85AE1">
        <w:t xml:space="preserve"> a </w:t>
      </w:r>
      <w:proofErr w:type="spellStart"/>
      <w:r w:rsidRPr="00E85AE1">
        <w:rPr>
          <w:i/>
          <w:iCs/>
        </w:rPr>
        <w:t>featureName</w:t>
      </w:r>
      <w:proofErr w:type="spellEnd"/>
      <w:r w:rsidRPr="00E85AE1">
        <w:t>.</w:t>
      </w:r>
      <w:r w:rsidRPr="00B77A92">
        <w:t xml:space="preserve"> </w:t>
      </w:r>
    </w:p>
    <w:p w14:paraId="20CA07A5" w14:textId="0D5FAA94" w:rsidR="00CD538D" w:rsidRPr="00B77A92" w:rsidRDefault="007C15E6" w:rsidP="00AE2737">
      <w:pPr>
        <w:pStyle w:val="ListParagraph"/>
        <w:numPr>
          <w:ilvl w:val="0"/>
          <w:numId w:val="34"/>
        </w:numPr>
        <w:spacing w:after="60" w:line="240" w:lineRule="auto"/>
        <w:jc w:val="both"/>
      </w:pPr>
      <w:r w:rsidRPr="00B77A92">
        <w:t xml:space="preserve">Dates </w:t>
      </w:r>
      <w:r w:rsidR="00677FCC">
        <w:t>must</w:t>
      </w:r>
      <w:r w:rsidR="00677FCC" w:rsidRPr="00B77A92">
        <w:t xml:space="preserve"> </w:t>
      </w:r>
      <w:r w:rsidRPr="00B77A92">
        <w:t>be given in the form “Day Month Year” DD-MMM-YYYY.</w:t>
      </w:r>
    </w:p>
    <w:p w14:paraId="7314C133" w14:textId="2A1FAF28" w:rsidR="007C15E6" w:rsidRPr="00B77A92" w:rsidRDefault="00CD538D" w:rsidP="00507556">
      <w:pPr>
        <w:pStyle w:val="ListParagraph"/>
        <w:spacing w:after="60" w:line="240" w:lineRule="auto"/>
        <w:jc w:val="both"/>
      </w:pPr>
      <w:r w:rsidRPr="00B77A92">
        <w:t xml:space="preserve">Month abbreviations </w:t>
      </w:r>
      <w:r w:rsidR="00677FCC">
        <w:t>must</w:t>
      </w:r>
      <w:r w:rsidR="00677FCC" w:rsidRPr="00B77A92">
        <w:t xml:space="preserve"> </w:t>
      </w:r>
      <w:r w:rsidRPr="00B77A92">
        <w:t xml:space="preserve">be: </w:t>
      </w:r>
      <w:r w:rsidR="007C15E6" w:rsidRPr="00B77A92">
        <w:t>JAN, FEB, MAR, APR, MAY, JUN, JUL, AUG, SEP, OCT, NOV,</w:t>
      </w:r>
      <w:r w:rsidR="00553CD1" w:rsidRPr="00B77A92">
        <w:t xml:space="preserve"> </w:t>
      </w:r>
      <w:r w:rsidR="007C15E6" w:rsidRPr="00B77A92">
        <w:t>DEC</w:t>
      </w:r>
      <w:r w:rsidR="00553CD1" w:rsidRPr="00B77A92">
        <w:t>.</w:t>
      </w:r>
    </w:p>
    <w:p w14:paraId="064D2E3F" w14:textId="337C49FD" w:rsidR="007C15E6" w:rsidRPr="00B77A92" w:rsidRDefault="007C15E6" w:rsidP="00AE2737">
      <w:pPr>
        <w:pStyle w:val="ListParagraph"/>
        <w:numPr>
          <w:ilvl w:val="0"/>
          <w:numId w:val="34"/>
        </w:numPr>
        <w:spacing w:after="60" w:line="240" w:lineRule="auto"/>
        <w:jc w:val="both"/>
      </w:pPr>
      <w:r w:rsidRPr="00B77A92">
        <w:t xml:space="preserve">The </w:t>
      </w:r>
      <w:r w:rsidR="00507556" w:rsidRPr="00B77A92">
        <w:t>P</w:t>
      </w:r>
      <w:r w:rsidRPr="00B77A92">
        <w:t xml:space="preserve">ick </w:t>
      </w:r>
      <w:r w:rsidR="00507556" w:rsidRPr="00B77A92">
        <w:t>R</w:t>
      </w:r>
      <w:r w:rsidRPr="00B77A92">
        <w:t xml:space="preserve">eport </w:t>
      </w:r>
      <w:r w:rsidR="00677FCC">
        <w:t>must</w:t>
      </w:r>
      <w:r w:rsidR="00677FCC" w:rsidRPr="00B77A92">
        <w:t xml:space="preserve"> </w:t>
      </w:r>
      <w:r w:rsidRPr="00B77A92">
        <w:t>only return information about the visible features on the ECDIS display.</w:t>
      </w:r>
      <w:r w:rsidR="00CD538D" w:rsidRPr="00B77A92">
        <w:t xml:space="preserve"> </w:t>
      </w:r>
      <w:r w:rsidRPr="00B77A92">
        <w:t>If the viewing group is turned on all features</w:t>
      </w:r>
      <w:r w:rsidR="00677FCC">
        <w:t>,</w:t>
      </w:r>
      <w:r w:rsidRPr="00B77A92">
        <w:t xml:space="preserve"> even </w:t>
      </w:r>
      <w:r w:rsidR="0007289C" w:rsidRPr="00B77A92">
        <w:t>“</w:t>
      </w:r>
      <w:r w:rsidRPr="00B77A92">
        <w:t>no symbol</w:t>
      </w:r>
      <w:r w:rsidR="0007289C" w:rsidRPr="00B77A92">
        <w:t>”</w:t>
      </w:r>
      <w:r w:rsidRPr="00B77A92">
        <w:t xml:space="preserve"> features</w:t>
      </w:r>
      <w:r w:rsidR="0007289C" w:rsidRPr="00B77A92">
        <w:t xml:space="preserve"> </w:t>
      </w:r>
      <w:r w:rsidRPr="00B77A92">
        <w:t>without visible presentation within that viewing group</w:t>
      </w:r>
      <w:r w:rsidR="00677FCC">
        <w:t>,</w:t>
      </w:r>
      <w:r w:rsidRPr="00B77A92">
        <w:t xml:space="preserve"> </w:t>
      </w:r>
      <w:r w:rsidR="00677FCC">
        <w:t>must be provided in</w:t>
      </w:r>
      <w:r w:rsidRPr="00B77A92">
        <w:t xml:space="preserve"> the cursor </w:t>
      </w:r>
      <w:r w:rsidR="00507556" w:rsidRPr="00B77A92">
        <w:t>P</w:t>
      </w:r>
      <w:r w:rsidRPr="00B77A92">
        <w:t xml:space="preserve">ick </w:t>
      </w:r>
      <w:r w:rsidR="00507556" w:rsidRPr="00B77A92">
        <w:t>R</w:t>
      </w:r>
      <w:r w:rsidRPr="00B77A92">
        <w:t>eport</w:t>
      </w:r>
      <w:r w:rsidR="00677FCC">
        <w:t>, i.e. only active drawing instructions must be included.</w:t>
      </w:r>
    </w:p>
    <w:p w14:paraId="4D67E97B" w14:textId="4358E0F0" w:rsidR="00B37DA9" w:rsidRPr="00B37DA9" w:rsidRDefault="00B37DA9" w:rsidP="00D343CC">
      <w:pPr>
        <w:pStyle w:val="ListParagraph"/>
        <w:numPr>
          <w:ilvl w:val="0"/>
          <w:numId w:val="34"/>
        </w:numPr>
        <w:spacing w:after="120" w:line="240" w:lineRule="auto"/>
        <w:jc w:val="both"/>
      </w:pPr>
      <w:r w:rsidRPr="00B812CA">
        <w:t>Pick Report must include the information associated with the spatial object limited to the area of the cursor pick. For example, information related to accuracy.</w:t>
      </w:r>
      <w:r w:rsidR="00507556" w:rsidRPr="00B37DA9">
        <w:t xml:space="preserve"> </w:t>
      </w:r>
    </w:p>
    <w:p w14:paraId="3351AFAD" w14:textId="58EC9737" w:rsidR="00B224C2" w:rsidRPr="00B812CA" w:rsidRDefault="00B224C2" w:rsidP="00AE2737">
      <w:pPr>
        <w:pStyle w:val="ListParagraph"/>
        <w:numPr>
          <w:ilvl w:val="0"/>
          <w:numId w:val="34"/>
        </w:numPr>
        <w:spacing w:after="120" w:line="240" w:lineRule="auto"/>
        <w:jc w:val="both"/>
      </w:pPr>
      <w:r w:rsidRPr="00B812CA">
        <w:t xml:space="preserve">Complex or Simple Attributes with private </w:t>
      </w:r>
      <w:r w:rsidR="00EF3E08">
        <w:t xml:space="preserve">feature catalogue </w:t>
      </w:r>
      <w:r w:rsidRPr="00B812CA">
        <w:t>visibility</w:t>
      </w:r>
      <w:r w:rsidR="00D42BC9">
        <w:t xml:space="preserve"> </w:t>
      </w:r>
      <w:r w:rsidRPr="00B812CA">
        <w:t>must not be included.</w:t>
      </w:r>
      <w:r w:rsidR="00EF3E08">
        <w:t xml:space="preserve"> If visibility is not defined then it must be assumed to be public.</w:t>
      </w:r>
    </w:p>
    <w:p w14:paraId="338449D4" w14:textId="6C87AC2F" w:rsidR="00101C16" w:rsidRDefault="00101C16" w:rsidP="00AE2737">
      <w:pPr>
        <w:pStyle w:val="ListParagraph"/>
        <w:numPr>
          <w:ilvl w:val="0"/>
          <w:numId w:val="34"/>
        </w:numPr>
        <w:spacing w:after="120" w:line="240" w:lineRule="auto"/>
        <w:jc w:val="both"/>
      </w:pPr>
      <w:r w:rsidRPr="00B812CA">
        <w:t xml:space="preserve"> </w:t>
      </w:r>
      <w:r w:rsidR="00380FF3">
        <w:t>A</w:t>
      </w:r>
      <w:r w:rsidR="00B37DA9">
        <w:t>ll f</w:t>
      </w:r>
      <w:r w:rsidRPr="00B812CA">
        <w:t xml:space="preserve">eatures with identical </w:t>
      </w:r>
      <w:proofErr w:type="spellStart"/>
      <w:r w:rsidRPr="00B812CA">
        <w:rPr>
          <w:i/>
          <w:iCs/>
        </w:rPr>
        <w:t>interoperabilityIdentifier</w:t>
      </w:r>
      <w:proofErr w:type="spellEnd"/>
      <w:r w:rsidRPr="00B812CA">
        <w:t xml:space="preserve"> values must be </w:t>
      </w:r>
      <w:r w:rsidR="00380FF3">
        <w:t>presented together and merged</w:t>
      </w:r>
      <w:r w:rsidR="00DB4AA7">
        <w:t>.</w:t>
      </w:r>
    </w:p>
    <w:p w14:paraId="7010ABEB" w14:textId="7312389F" w:rsidR="00C0545F" w:rsidRPr="00DE19F5" w:rsidRDefault="00072E6E" w:rsidP="00530F27">
      <w:pPr>
        <w:pStyle w:val="ListParagraph"/>
        <w:numPr>
          <w:ilvl w:val="0"/>
          <w:numId w:val="34"/>
        </w:numPr>
        <w:spacing w:after="120" w:line="240" w:lineRule="auto"/>
        <w:jc w:val="both"/>
      </w:pPr>
      <w:r>
        <w:t xml:space="preserve"> Descriptions of attributes and their values, available in the feature catalogue, must be shown on demand.</w:t>
      </w:r>
    </w:p>
    <w:p w14:paraId="6C02EA90" w14:textId="77777777" w:rsidR="00507556" w:rsidRPr="00B77A92" w:rsidRDefault="00507556" w:rsidP="00507556">
      <w:pPr>
        <w:spacing w:after="120" w:line="240" w:lineRule="auto"/>
        <w:jc w:val="both"/>
      </w:pPr>
    </w:p>
    <w:p w14:paraId="11278E59" w14:textId="7DA4168E" w:rsidR="007C15E6" w:rsidRPr="00073E85" w:rsidRDefault="0087682E" w:rsidP="00530F27">
      <w:pPr>
        <w:pStyle w:val="Heading2"/>
      </w:pPr>
      <w:bookmarkStart w:id="611" w:name="_Toc178784481"/>
      <w:bookmarkStart w:id="612" w:name="_Toc178784482"/>
      <w:bookmarkStart w:id="613" w:name="_Toc178784483"/>
      <w:bookmarkStart w:id="614" w:name="_Toc194067169"/>
      <w:bookmarkEnd w:id="611"/>
      <w:bookmarkEnd w:id="612"/>
      <w:bookmarkEnd w:id="613"/>
      <w:r w:rsidRPr="0087682E">
        <w:t xml:space="preserve">Display of </w:t>
      </w:r>
      <w:r>
        <w:t xml:space="preserve">dataset </w:t>
      </w:r>
      <w:r w:rsidRPr="0087682E">
        <w:t>supp</w:t>
      </w:r>
      <w:r>
        <w:t>ort</w:t>
      </w:r>
      <w:r w:rsidRPr="0087682E">
        <w:t xml:space="preserve"> files</w:t>
      </w:r>
      <w:bookmarkEnd w:id="614"/>
    </w:p>
    <w:p w14:paraId="5A26BB6E" w14:textId="4E86C170" w:rsidR="0010683F" w:rsidRPr="00B77A92" w:rsidRDefault="0010683F" w:rsidP="0010683F">
      <w:pPr>
        <w:spacing w:after="120" w:line="240" w:lineRule="auto"/>
        <w:jc w:val="both"/>
      </w:pPr>
      <w:r w:rsidRPr="00B77A92">
        <w:t>S-10</w:t>
      </w:r>
      <w:r w:rsidR="00072E6E">
        <w:t>0</w:t>
      </w:r>
      <w:r w:rsidRPr="00B77A92">
        <w:t xml:space="preserve"> datasets encode </w:t>
      </w:r>
      <w:r w:rsidR="006141C0">
        <w:t xml:space="preserve">textual or </w:t>
      </w:r>
      <w:r w:rsidRPr="00B77A92">
        <w:t xml:space="preserve">graphical information such as diagrams and photographs in </w:t>
      </w:r>
      <w:r w:rsidR="00072E6E">
        <w:t xml:space="preserve">dataset </w:t>
      </w:r>
      <w:r w:rsidRPr="00B77A92">
        <w:t xml:space="preserve">support files using one of the S-100 </w:t>
      </w:r>
      <w:r w:rsidR="006141C0">
        <w:t>dataset support file</w:t>
      </w:r>
      <w:r w:rsidRPr="00B77A92">
        <w:t xml:space="preserve"> formats.</w:t>
      </w:r>
    </w:p>
    <w:p w14:paraId="46FDAB4C" w14:textId="7F463569" w:rsidR="0010683F" w:rsidRDefault="006141C0" w:rsidP="00213CC6">
      <w:pPr>
        <w:spacing w:after="120" w:line="240" w:lineRule="auto"/>
        <w:jc w:val="both"/>
      </w:pPr>
      <w:r>
        <w:t>The pick report</w:t>
      </w:r>
      <w:r w:rsidR="0010683F" w:rsidRPr="00B77A92">
        <w:t xml:space="preserve"> must enable </w:t>
      </w:r>
      <w:r>
        <w:t xml:space="preserve">text and graphical information </w:t>
      </w:r>
      <w:r w:rsidR="0010683F" w:rsidRPr="00B77A92">
        <w:t xml:space="preserve">to be displayed without affecting the night vision of the user. </w:t>
      </w:r>
      <w:r w:rsidR="0010683F" w:rsidRPr="00B812CA">
        <w:t>The luminance of the displayed i</w:t>
      </w:r>
      <w:r>
        <w:t>nformation</w:t>
      </w:r>
      <w:r w:rsidR="0010683F" w:rsidRPr="00B812CA">
        <w:t xml:space="preserve"> must be in the same band as the current palette in use at the time </w:t>
      </w:r>
      <w:r>
        <w:t>it</w:t>
      </w:r>
      <w:r w:rsidR="0010683F" w:rsidRPr="00B812CA">
        <w:t xml:space="preserve"> is displayed</w:t>
      </w:r>
      <w:r w:rsidR="0010683F" w:rsidRPr="006141C0">
        <w:t>.</w:t>
      </w:r>
    </w:p>
    <w:p w14:paraId="30EB3227" w14:textId="77777777" w:rsidR="00073E85" w:rsidRPr="00B77A92" w:rsidRDefault="00073E85" w:rsidP="00213CC6">
      <w:pPr>
        <w:spacing w:after="120" w:line="240" w:lineRule="auto"/>
        <w:jc w:val="both"/>
      </w:pPr>
    </w:p>
    <w:p w14:paraId="16C2CE9D" w14:textId="1B023E4C" w:rsidR="00427676" w:rsidRPr="00EA3A73" w:rsidRDefault="00EF3E08" w:rsidP="00DB7CFE">
      <w:pPr>
        <w:pStyle w:val="Heading2"/>
      </w:pPr>
      <w:bookmarkStart w:id="615" w:name="_Toc194067170"/>
      <w:r>
        <w:t>Pick report organisation</w:t>
      </w:r>
      <w:r w:rsidR="00427676" w:rsidRPr="00EA3A73">
        <w:t>.</w:t>
      </w:r>
      <w:bookmarkEnd w:id="615"/>
    </w:p>
    <w:p w14:paraId="1CDFCB69" w14:textId="226E43C3" w:rsidR="007C15E6" w:rsidRPr="00B77A92" w:rsidRDefault="007C15E6" w:rsidP="00E673D5">
      <w:pPr>
        <w:pStyle w:val="Heading3"/>
      </w:pPr>
      <w:bookmarkStart w:id="616" w:name="_Toc178784486"/>
      <w:bookmarkStart w:id="617" w:name="_Toc194067171"/>
      <w:bookmarkEnd w:id="616"/>
      <w:r w:rsidRPr="00B77A92">
        <w:t xml:space="preserve">Sorting </w:t>
      </w:r>
      <w:r w:rsidR="009674CE" w:rsidRPr="00B77A92">
        <w:t>o</w:t>
      </w:r>
      <w:r w:rsidR="00EE7A2C" w:rsidRPr="00B77A92">
        <w:t>rder</w:t>
      </w:r>
      <w:r w:rsidR="009674CE" w:rsidRPr="00B77A92">
        <w:t xml:space="preserve"> of results</w:t>
      </w:r>
      <w:bookmarkEnd w:id="617"/>
    </w:p>
    <w:p w14:paraId="537AF173" w14:textId="5D2E1718" w:rsidR="00213CC6" w:rsidRPr="00B77A92" w:rsidRDefault="003307D2" w:rsidP="00213CC6">
      <w:pPr>
        <w:spacing w:after="120" w:line="240" w:lineRule="auto"/>
        <w:jc w:val="both"/>
        <w:rPr>
          <w:rFonts w:cs="Arial"/>
          <w:shd w:val="clear" w:color="auto" w:fill="FFFFFF"/>
        </w:rPr>
      </w:pPr>
      <w:r w:rsidRPr="00B77A92">
        <w:rPr>
          <w:rFonts w:cs="Arial"/>
          <w:shd w:val="clear" w:color="auto" w:fill="FFFFFF"/>
        </w:rPr>
        <w:t xml:space="preserve">The </w:t>
      </w:r>
      <w:r w:rsidR="00213CC6" w:rsidRPr="00B77A92">
        <w:rPr>
          <w:rFonts w:cs="Arial"/>
          <w:shd w:val="clear" w:color="auto" w:fill="FFFFFF"/>
        </w:rPr>
        <w:t>P</w:t>
      </w:r>
      <w:r w:rsidRPr="00B77A92">
        <w:rPr>
          <w:rFonts w:cs="Arial"/>
          <w:shd w:val="clear" w:color="auto" w:fill="FFFFFF"/>
        </w:rPr>
        <w:t xml:space="preserve">ick </w:t>
      </w:r>
      <w:r w:rsidR="00213CC6" w:rsidRPr="00B77A92">
        <w:rPr>
          <w:rFonts w:cs="Arial"/>
          <w:shd w:val="clear" w:color="auto" w:fill="FFFFFF"/>
        </w:rPr>
        <w:t>R</w:t>
      </w:r>
      <w:r w:rsidRPr="00B77A92">
        <w:rPr>
          <w:rFonts w:cs="Arial"/>
          <w:shd w:val="clear" w:color="auto" w:fill="FFFFFF"/>
        </w:rPr>
        <w:t>eport must be organized to facilitate navigation through complex reports in a manner logically consistent with the layering presented on the screen.</w:t>
      </w:r>
    </w:p>
    <w:p w14:paraId="4128BFDC" w14:textId="22B7BF87" w:rsidR="00213CC6" w:rsidRPr="00B77A92" w:rsidRDefault="003307D2" w:rsidP="00213CC6">
      <w:pPr>
        <w:spacing w:after="120" w:line="240" w:lineRule="auto"/>
        <w:jc w:val="both"/>
        <w:rPr>
          <w:rFonts w:cs="Arial"/>
          <w:shd w:val="clear" w:color="auto" w:fill="FFFFFF"/>
        </w:rPr>
      </w:pPr>
      <w:r w:rsidRPr="00C0545F">
        <w:rPr>
          <w:rFonts w:cs="Arial"/>
          <w:shd w:val="clear" w:color="auto" w:fill="FFFFFF"/>
        </w:rPr>
        <w:t>The order of features must correspond to the drawing order</w:t>
      </w:r>
      <w:r w:rsidRPr="00B77A92">
        <w:rPr>
          <w:rFonts w:cs="Arial"/>
          <w:shd w:val="clear" w:color="auto" w:fill="FFFFFF"/>
        </w:rPr>
        <w:t xml:space="preserve">. Features must be prioritized using the </w:t>
      </w:r>
      <w:r w:rsidR="00EA3A73">
        <w:rPr>
          <w:rFonts w:cs="Arial"/>
          <w:shd w:val="clear" w:color="auto" w:fill="FFFFFF"/>
        </w:rPr>
        <w:t>highest priority</w:t>
      </w:r>
      <w:r w:rsidRPr="00B77A92">
        <w:rPr>
          <w:rFonts w:cs="Arial"/>
          <w:shd w:val="clear" w:color="auto" w:fill="FFFFFF"/>
        </w:rPr>
        <w:t xml:space="preserve"> </w:t>
      </w:r>
      <w:r w:rsidR="00EA3A73">
        <w:rPr>
          <w:rFonts w:cs="Arial"/>
          <w:shd w:val="clear" w:color="auto" w:fill="FFFFFF"/>
        </w:rPr>
        <w:t xml:space="preserve">active </w:t>
      </w:r>
      <w:r w:rsidRPr="00B77A92">
        <w:rPr>
          <w:rFonts w:cs="Arial"/>
          <w:shd w:val="clear" w:color="auto" w:fill="FFFFFF"/>
        </w:rPr>
        <w:t>drawing instruction associated with the feature. Only active drawing instructions which intersect the pick area should be evaluated during sorting.</w:t>
      </w:r>
    </w:p>
    <w:p w14:paraId="063D9ECD" w14:textId="3AFFEDDC" w:rsidR="007C15E6" w:rsidRPr="00B77A92" w:rsidRDefault="007C15E6" w:rsidP="00E673D5">
      <w:pPr>
        <w:pStyle w:val="Heading3"/>
      </w:pPr>
      <w:bookmarkStart w:id="618" w:name="_Toc178784488"/>
      <w:bookmarkStart w:id="619" w:name="_Ref47277288"/>
      <w:bookmarkStart w:id="620" w:name="_Ref47298226"/>
      <w:bookmarkStart w:id="621" w:name="_Toc194067172"/>
      <w:bookmarkEnd w:id="618"/>
      <w:r w:rsidRPr="00B77A92">
        <w:t xml:space="preserve">Hover-over </w:t>
      </w:r>
      <w:r w:rsidR="009674CE" w:rsidRPr="00B77A92">
        <w:t>f</w:t>
      </w:r>
      <w:r w:rsidRPr="00B77A92">
        <w:t>unction</w:t>
      </w:r>
      <w:bookmarkEnd w:id="619"/>
      <w:bookmarkEnd w:id="620"/>
      <w:bookmarkEnd w:id="621"/>
    </w:p>
    <w:p w14:paraId="083D0661" w14:textId="77C4916C" w:rsidR="00073E85" w:rsidRPr="00B77A92" w:rsidRDefault="0045215E" w:rsidP="00213CC6">
      <w:pPr>
        <w:spacing w:after="120" w:line="240" w:lineRule="auto"/>
        <w:jc w:val="both"/>
      </w:pPr>
      <w:r>
        <w:t xml:space="preserve">The ECDIS </w:t>
      </w:r>
      <w:r w:rsidR="007C15E6" w:rsidRPr="00B77A92">
        <w:t xml:space="preserve">may </w:t>
      </w:r>
      <w:r>
        <w:t>provide a</w:t>
      </w:r>
      <w:r w:rsidR="007C15E6" w:rsidRPr="00B77A92">
        <w:t xml:space="preserve"> hover-over function for Mariners to access important charted feature details without having to select a </w:t>
      </w:r>
      <w:r w:rsidR="00213CC6" w:rsidRPr="00B77A92">
        <w:t>P</w:t>
      </w:r>
      <w:r w:rsidR="007C15E6" w:rsidRPr="00B77A92">
        <w:t xml:space="preserve">ick </w:t>
      </w:r>
      <w:r w:rsidR="00213CC6" w:rsidRPr="00B77A92">
        <w:t>R</w:t>
      </w:r>
      <w:r w:rsidR="007C15E6" w:rsidRPr="00B77A92">
        <w:t>eport. If this function is implemented within an ECDIS</w:t>
      </w:r>
      <w:r w:rsidR="00C64605" w:rsidRPr="00B77A92">
        <w:t>,</w:t>
      </w:r>
      <w:r w:rsidR="007C15E6" w:rsidRPr="00B77A92">
        <w:t xml:space="preserve"> the Mariner </w:t>
      </w:r>
      <w:r>
        <w:t>must</w:t>
      </w:r>
      <w:r w:rsidRPr="00B77A92">
        <w:t xml:space="preserve"> </w:t>
      </w:r>
      <w:r w:rsidR="007C15E6" w:rsidRPr="00B77A92">
        <w:t xml:space="preserve">be able to </w:t>
      </w:r>
      <w:r w:rsidR="00C64605" w:rsidRPr="00B77A92">
        <w:t>turn hover-over</w:t>
      </w:r>
      <w:r w:rsidR="007C15E6" w:rsidRPr="00B77A92">
        <w:t xml:space="preserve"> function</w:t>
      </w:r>
      <w:r w:rsidR="00C64605" w:rsidRPr="00B77A92">
        <w:t>ality</w:t>
      </w:r>
      <w:r w:rsidR="007C15E6" w:rsidRPr="00B77A92">
        <w:t xml:space="preserve"> on </w:t>
      </w:r>
      <w:r w:rsidR="00C64605" w:rsidRPr="00B77A92">
        <w:t>and</w:t>
      </w:r>
      <w:r w:rsidR="007C15E6" w:rsidRPr="00B77A92">
        <w:t xml:space="preserve"> off.</w:t>
      </w:r>
    </w:p>
    <w:p w14:paraId="52CF1A76" w14:textId="77777777" w:rsidR="00A05AE2" w:rsidRPr="00B77A92" w:rsidRDefault="00A05AE2" w:rsidP="00A05AE2">
      <w:pPr>
        <w:spacing w:after="120" w:line="240" w:lineRule="auto"/>
        <w:jc w:val="both"/>
      </w:pPr>
    </w:p>
    <w:p w14:paraId="3E47AF94" w14:textId="07D73066" w:rsidR="007C15E6" w:rsidRPr="00B77A92" w:rsidRDefault="007C15E6" w:rsidP="00DB7CFE">
      <w:pPr>
        <w:pStyle w:val="Heading2"/>
      </w:pPr>
      <w:bookmarkStart w:id="622" w:name="_Toc194067173"/>
      <w:r w:rsidRPr="00B77A92">
        <w:t xml:space="preserve">Tidal </w:t>
      </w:r>
      <w:r w:rsidR="002519D7" w:rsidRPr="00B77A92">
        <w:t>s</w:t>
      </w:r>
      <w:r w:rsidRPr="00B77A92">
        <w:t xml:space="preserve">tream </w:t>
      </w:r>
      <w:r w:rsidR="002519D7" w:rsidRPr="00B77A92">
        <w:t>d</w:t>
      </w:r>
      <w:r w:rsidR="00CB2740" w:rsidRPr="00B77A92">
        <w:t xml:space="preserve">ata </w:t>
      </w:r>
      <w:r w:rsidR="002519D7" w:rsidRPr="00B77A92">
        <w:t>p</w:t>
      </w:r>
      <w:r w:rsidRPr="00B77A92">
        <w:t>anels</w:t>
      </w:r>
      <w:bookmarkEnd w:id="622"/>
    </w:p>
    <w:p w14:paraId="2973D070" w14:textId="36649122" w:rsidR="009E353B" w:rsidRPr="00B77A92" w:rsidRDefault="00C64961" w:rsidP="00A05AE2">
      <w:pPr>
        <w:spacing w:after="120" w:line="240" w:lineRule="auto"/>
        <w:jc w:val="both"/>
      </w:pPr>
      <w:r w:rsidRPr="00B77A92">
        <w:t xml:space="preserve">S-101 </w:t>
      </w:r>
      <w:r w:rsidR="008C710E" w:rsidRPr="00B77A92">
        <w:t>Tidal stream</w:t>
      </w:r>
      <w:r w:rsidR="00B51EC9" w:rsidRPr="00B77A92">
        <w:t xml:space="preserve"> </w:t>
      </w:r>
      <w:r w:rsidR="008C710E" w:rsidRPr="00B77A92">
        <w:t xml:space="preserve">information </w:t>
      </w:r>
      <w:r w:rsidR="00B51EC9" w:rsidRPr="00B77A92">
        <w:t xml:space="preserve">in the form of speed and direction at intervals </w:t>
      </w:r>
      <w:r w:rsidR="00612B85" w:rsidRPr="00B77A92">
        <w:t>relative to the time of</w:t>
      </w:r>
      <w:r w:rsidR="00B51EC9" w:rsidRPr="00B77A92">
        <w:t xml:space="preserve"> a “reference tide” (generally high or low water)</w:t>
      </w:r>
      <w:r w:rsidR="007C15E6" w:rsidRPr="00B77A92">
        <w:t xml:space="preserve"> </w:t>
      </w:r>
      <w:r w:rsidRPr="00B77A92">
        <w:t xml:space="preserve">must </w:t>
      </w:r>
      <w:r w:rsidR="007C15E6" w:rsidRPr="00B77A92">
        <w:t xml:space="preserve">be formatted for display in the ECDIS cursor </w:t>
      </w:r>
      <w:r w:rsidR="00A05AE2" w:rsidRPr="00B77A92">
        <w:t>P</w:t>
      </w:r>
      <w:r w:rsidR="007C15E6" w:rsidRPr="00B77A92">
        <w:t xml:space="preserve">ick </w:t>
      </w:r>
      <w:r w:rsidR="00A05AE2" w:rsidRPr="00B77A92">
        <w:t>R</w:t>
      </w:r>
      <w:r w:rsidR="007C15E6" w:rsidRPr="00B77A92">
        <w:t>eport</w:t>
      </w:r>
      <w:r w:rsidR="006A1B52" w:rsidRPr="00B77A92">
        <w:t xml:space="preserve"> (or other UI panel)</w:t>
      </w:r>
      <w:r w:rsidR="007C15E6" w:rsidRPr="00B77A92">
        <w:t xml:space="preserve">. </w:t>
      </w:r>
    </w:p>
    <w:p w14:paraId="330CFADB" w14:textId="4751CABD" w:rsidR="009E353B" w:rsidRDefault="009E353B" w:rsidP="009E353B">
      <w:pPr>
        <w:spacing w:after="120" w:line="240" w:lineRule="auto"/>
        <w:jc w:val="both"/>
      </w:pPr>
      <w:r>
        <w:t>Table 6 s</w:t>
      </w:r>
      <w:r w:rsidRPr="00B77A92">
        <w:t xml:space="preserve">hows the </w:t>
      </w:r>
      <w:r>
        <w:t>layout</w:t>
      </w:r>
      <w:r w:rsidRPr="00B77A92">
        <w:t xml:space="preserve"> that must be used for displaying the values, encoded in the </w:t>
      </w:r>
      <w:r w:rsidRPr="00B77A92">
        <w:rPr>
          <w:b/>
          <w:bCs/>
        </w:rPr>
        <w:t>Tidal Stream Panel Data</w:t>
      </w:r>
      <w:r w:rsidRPr="00B77A92">
        <w:t xml:space="preserve"> S-101 feature.</w:t>
      </w:r>
    </w:p>
    <w:p w14:paraId="703B0448" w14:textId="576196E0" w:rsidR="009E353B" w:rsidRPr="009E353B" w:rsidRDefault="009E353B" w:rsidP="009E353B">
      <w:pPr>
        <w:spacing w:after="120" w:line="240" w:lineRule="auto"/>
        <w:jc w:val="both"/>
      </w:pPr>
      <w:r w:rsidRPr="009E353B">
        <w:t>M</w:t>
      </w:r>
      <w:r w:rsidR="006162E4" w:rsidRPr="009E353B">
        <w:t xml:space="preserve">ultiple instances of </w:t>
      </w:r>
      <w:r>
        <w:rPr>
          <w:b/>
          <w:bCs/>
        </w:rPr>
        <w:t>T</w:t>
      </w:r>
      <w:r w:rsidRPr="00B77A92">
        <w:rPr>
          <w:b/>
          <w:bCs/>
        </w:rPr>
        <w:t>idal Stream Panel Data</w:t>
      </w:r>
      <w:r w:rsidRPr="00B77A92">
        <w:t xml:space="preserve"> </w:t>
      </w:r>
      <w:r>
        <w:t>features</w:t>
      </w:r>
      <w:r w:rsidRPr="009E353B">
        <w:t xml:space="preserve"> must be shown as separate tables</w:t>
      </w:r>
    </w:p>
    <w:p w14:paraId="26CE0824" w14:textId="3AEA2A9B" w:rsidR="009E353B" w:rsidRDefault="009E353B" w:rsidP="00764DCF">
      <w:pPr>
        <w:spacing w:after="120" w:line="240" w:lineRule="auto"/>
        <w:jc w:val="both"/>
      </w:pPr>
      <w:bookmarkStart w:id="623" w:name="_Ref46758820"/>
      <w:r>
        <w:t>The table</w:t>
      </w:r>
      <w:r w:rsidR="00764DCF" w:rsidRPr="00B77A92">
        <w:fldChar w:fldCharType="begin"/>
      </w:r>
      <w:r w:rsidR="00764DCF" w:rsidRPr="00B77A92">
        <w:instrText xml:space="preserve"> REF _Ref46758217 \h  \* MERGEFORMAT </w:instrText>
      </w:r>
      <w:r w:rsidR="00764DCF" w:rsidRPr="00B77A92">
        <w:fldChar w:fldCharType="end"/>
      </w:r>
      <w:r w:rsidR="00764DCF" w:rsidRPr="00B77A92">
        <w:t xml:space="preserve"> shows how a </w:t>
      </w:r>
      <w:r w:rsidR="00764DCF" w:rsidRPr="00B77A92">
        <w:rPr>
          <w:b/>
        </w:rPr>
        <w:t>Tidal Stream Panel Data</w:t>
      </w:r>
      <w:r w:rsidR="00764DCF" w:rsidRPr="00B77A92">
        <w:t xml:space="preserve"> feature and its attributes are used in the ECDIS display. Complex attributes are in </w:t>
      </w:r>
      <w:r w:rsidR="00764DCF" w:rsidRPr="00507E48">
        <w:t>italics and encoded values are in blue text.</w:t>
      </w:r>
    </w:p>
    <w:p w14:paraId="7452ACC3" w14:textId="77777777" w:rsidR="00764DCF" w:rsidRDefault="00764DCF" w:rsidP="00764DCF"/>
    <w:tbl>
      <w:tblPr>
        <w:tblW w:w="7361" w:type="dxa"/>
        <w:jc w:val="center"/>
        <w:tblLook w:val="04A0" w:firstRow="1" w:lastRow="0" w:firstColumn="1" w:lastColumn="0" w:noHBand="0" w:noVBand="1"/>
      </w:tblPr>
      <w:tblGrid>
        <w:gridCol w:w="1295"/>
        <w:gridCol w:w="784"/>
        <w:gridCol w:w="2873"/>
        <w:gridCol w:w="2409"/>
      </w:tblGrid>
      <w:tr w:rsidR="00764DCF" w:rsidRPr="00764DCF" w14:paraId="01BAD199" w14:textId="77777777" w:rsidTr="00853316">
        <w:trPr>
          <w:trHeight w:val="292"/>
          <w:jc w:val="center"/>
        </w:trPr>
        <w:tc>
          <w:tcPr>
            <w:tcW w:w="7361" w:type="dxa"/>
            <w:gridSpan w:val="4"/>
            <w:tcBorders>
              <w:top w:val="single" w:sz="8" w:space="0" w:color="auto"/>
              <w:left w:val="single" w:sz="8" w:space="0" w:color="auto"/>
              <w:bottom w:val="single" w:sz="4" w:space="0" w:color="auto"/>
              <w:right w:val="single" w:sz="8" w:space="0" w:color="000000"/>
            </w:tcBorders>
            <w:shd w:val="clear" w:color="auto" w:fill="auto"/>
            <w:noWrap/>
            <w:vAlign w:val="bottom"/>
            <w:hideMark/>
          </w:tcPr>
          <w:p w14:paraId="295A2143" w14:textId="765340B8" w:rsidR="00764DCF" w:rsidRPr="00764DCF" w:rsidRDefault="00764DCF" w:rsidP="00764DCF">
            <w:pPr>
              <w:spacing w:after="0" w:line="240" w:lineRule="auto"/>
              <w:rPr>
                <w:rFonts w:ascii="Aptos Narrow" w:eastAsia="Times New Roman" w:hAnsi="Aptos Narrow"/>
                <w:color w:val="000000"/>
                <w:sz w:val="22"/>
                <w:szCs w:val="22"/>
                <w:lang w:eastAsia="en-GB"/>
              </w:rPr>
            </w:pPr>
            <w:r w:rsidRPr="00764DCF">
              <w:rPr>
                <w:rFonts w:ascii="Aptos Narrow" w:eastAsia="Times New Roman" w:hAnsi="Aptos Narrow"/>
                <w:color w:val="000000"/>
                <w:sz w:val="22"/>
                <w:szCs w:val="22"/>
                <w:lang w:eastAsia="en-GB"/>
              </w:rPr>
              <w:t xml:space="preserve">Tidal Station: </w:t>
            </w:r>
            <w:r w:rsidRPr="00764DCF">
              <w:rPr>
                <w:rFonts w:ascii="Aptos Narrow" w:eastAsia="Times New Roman" w:hAnsi="Aptos Narrow"/>
                <w:i/>
                <w:iCs/>
                <w:color w:val="000000"/>
                <w:sz w:val="22"/>
                <w:szCs w:val="22"/>
                <w:lang w:eastAsia="en-GB"/>
              </w:rPr>
              <w:t>(station name)</w:t>
            </w:r>
            <w:r w:rsidR="00507E48">
              <w:rPr>
                <w:rFonts w:ascii="Aptos Narrow" w:eastAsia="Times New Roman" w:hAnsi="Aptos Narrow"/>
                <w:i/>
                <w:iCs/>
                <w:color w:val="000000"/>
                <w:sz w:val="22"/>
                <w:szCs w:val="22"/>
                <w:lang w:eastAsia="en-GB"/>
              </w:rPr>
              <w:t xml:space="preserve"> </w:t>
            </w:r>
            <w:r w:rsidR="00507E48" w:rsidRPr="00530F27">
              <w:rPr>
                <w:rFonts w:ascii="Aptos Narrow" w:eastAsia="Times New Roman" w:hAnsi="Aptos Narrow"/>
                <w:b/>
                <w:bCs/>
                <w:color w:val="00B0F0"/>
                <w:sz w:val="22"/>
                <w:szCs w:val="22"/>
                <w:lang w:eastAsia="en-GB"/>
              </w:rPr>
              <w:t>Plymouth Devonport</w:t>
            </w:r>
          </w:p>
        </w:tc>
      </w:tr>
      <w:tr w:rsidR="00764DCF" w:rsidRPr="00764DCF" w14:paraId="71A87E53" w14:textId="77777777" w:rsidTr="00853316">
        <w:trPr>
          <w:trHeight w:val="652"/>
          <w:jc w:val="center"/>
        </w:trPr>
        <w:tc>
          <w:tcPr>
            <w:tcW w:w="2079" w:type="dxa"/>
            <w:gridSpan w:val="2"/>
            <w:tcBorders>
              <w:top w:val="single" w:sz="4" w:space="0" w:color="auto"/>
              <w:left w:val="single" w:sz="8" w:space="0" w:color="auto"/>
              <w:bottom w:val="nil"/>
              <w:right w:val="single" w:sz="4" w:space="0" w:color="000000"/>
            </w:tcBorders>
            <w:shd w:val="clear" w:color="auto" w:fill="auto"/>
            <w:vAlign w:val="bottom"/>
            <w:hideMark/>
          </w:tcPr>
          <w:p w14:paraId="77078E48" w14:textId="754ED7F1" w:rsidR="00764DCF" w:rsidRPr="00764DCF" w:rsidRDefault="00764DCF" w:rsidP="00764DCF">
            <w:pPr>
              <w:spacing w:after="0" w:line="240" w:lineRule="auto"/>
              <w:rPr>
                <w:rFonts w:ascii="Aptos Narrow" w:eastAsia="Times New Roman" w:hAnsi="Aptos Narrow"/>
                <w:color w:val="000000"/>
                <w:sz w:val="22"/>
                <w:szCs w:val="22"/>
                <w:lang w:eastAsia="en-GB"/>
              </w:rPr>
            </w:pPr>
            <w:r w:rsidRPr="00764DCF">
              <w:rPr>
                <w:rFonts w:ascii="Aptos Narrow" w:eastAsia="Times New Roman" w:hAnsi="Aptos Narrow"/>
                <w:color w:val="000000"/>
                <w:sz w:val="22"/>
                <w:szCs w:val="22"/>
                <w:lang w:eastAsia="en-GB"/>
              </w:rPr>
              <w:t xml:space="preserve">Tidal Station Identifier: </w:t>
            </w:r>
            <w:r w:rsidRPr="00764DCF">
              <w:rPr>
                <w:rFonts w:ascii="Aptos Narrow" w:eastAsia="Times New Roman" w:hAnsi="Aptos Narrow"/>
                <w:i/>
                <w:iCs/>
                <w:color w:val="000000"/>
                <w:sz w:val="22"/>
                <w:szCs w:val="22"/>
                <w:lang w:eastAsia="en-GB"/>
              </w:rPr>
              <w:t xml:space="preserve"> (station identifier)</w:t>
            </w:r>
            <w:r w:rsidR="00507E48">
              <w:rPr>
                <w:rFonts w:ascii="Aptos Narrow" w:eastAsia="Times New Roman" w:hAnsi="Aptos Narrow"/>
                <w:i/>
                <w:iCs/>
                <w:color w:val="000000"/>
                <w:sz w:val="22"/>
                <w:szCs w:val="22"/>
                <w:lang w:eastAsia="en-GB"/>
              </w:rPr>
              <w:t xml:space="preserve"> </w:t>
            </w:r>
            <w:r w:rsidR="00507E48" w:rsidRPr="00530F27">
              <w:rPr>
                <w:rFonts w:ascii="Aptos Narrow" w:eastAsia="Times New Roman" w:hAnsi="Aptos Narrow"/>
                <w:b/>
                <w:bCs/>
                <w:color w:val="00B0F0"/>
                <w:sz w:val="22"/>
                <w:szCs w:val="22"/>
                <w:lang w:eastAsia="en-GB"/>
              </w:rPr>
              <w:t>0014</w:t>
            </w:r>
          </w:p>
        </w:tc>
        <w:tc>
          <w:tcPr>
            <w:tcW w:w="5282" w:type="dxa"/>
            <w:gridSpan w:val="2"/>
            <w:tcBorders>
              <w:top w:val="single" w:sz="4" w:space="0" w:color="auto"/>
              <w:left w:val="nil"/>
              <w:bottom w:val="single" w:sz="8" w:space="0" w:color="auto"/>
              <w:right w:val="single" w:sz="8" w:space="0" w:color="000000"/>
            </w:tcBorders>
            <w:shd w:val="clear" w:color="auto" w:fill="auto"/>
            <w:noWrap/>
            <w:vAlign w:val="center"/>
            <w:hideMark/>
          </w:tcPr>
          <w:p w14:paraId="77EA46BB" w14:textId="45D47C57" w:rsidR="00764DCF" w:rsidRPr="00764DCF" w:rsidRDefault="00764DCF" w:rsidP="00764DCF">
            <w:pPr>
              <w:spacing w:after="0" w:line="240" w:lineRule="auto"/>
              <w:jc w:val="center"/>
              <w:rPr>
                <w:rFonts w:ascii="Aptos Narrow" w:eastAsia="Times New Roman" w:hAnsi="Aptos Narrow"/>
                <w:color w:val="000000"/>
                <w:sz w:val="22"/>
                <w:szCs w:val="22"/>
                <w:lang w:eastAsia="en-GB"/>
              </w:rPr>
            </w:pPr>
            <w:r w:rsidRPr="00764DCF">
              <w:rPr>
                <w:rFonts w:ascii="Aptos Narrow" w:eastAsia="Times New Roman" w:hAnsi="Aptos Narrow"/>
                <w:color w:val="000000"/>
                <w:sz w:val="22"/>
                <w:szCs w:val="22"/>
                <w:lang w:eastAsia="en-GB"/>
              </w:rPr>
              <w:t xml:space="preserve">Data From: </w:t>
            </w:r>
            <w:r w:rsidRPr="00764DCF">
              <w:rPr>
                <w:rFonts w:ascii="Aptos Narrow" w:eastAsia="Times New Roman" w:hAnsi="Aptos Narrow"/>
                <w:i/>
                <w:iCs/>
                <w:color w:val="000000"/>
                <w:sz w:val="22"/>
                <w:szCs w:val="22"/>
                <w:lang w:eastAsia="en-GB"/>
              </w:rPr>
              <w:t>(data product, from dataset metadata)</w:t>
            </w:r>
            <w:r w:rsidR="00507E48" w:rsidRPr="00530F27">
              <w:rPr>
                <w:rFonts w:ascii="Aptos Narrow" w:eastAsia="Times New Roman" w:hAnsi="Aptos Narrow"/>
                <w:b/>
                <w:bCs/>
                <w:color w:val="00B0F0"/>
                <w:sz w:val="22"/>
                <w:szCs w:val="22"/>
                <w:lang w:eastAsia="en-GB"/>
              </w:rPr>
              <w:t>S-101</w:t>
            </w:r>
          </w:p>
        </w:tc>
      </w:tr>
      <w:tr w:rsidR="00853316" w:rsidRPr="00764DCF" w14:paraId="0FDEFEF3" w14:textId="77777777" w:rsidTr="00853316">
        <w:trPr>
          <w:trHeight w:val="292"/>
          <w:jc w:val="center"/>
        </w:trPr>
        <w:tc>
          <w:tcPr>
            <w:tcW w:w="1295" w:type="dxa"/>
            <w:vMerge w:val="restart"/>
            <w:tcBorders>
              <w:top w:val="single" w:sz="4" w:space="0" w:color="auto"/>
              <w:left w:val="single" w:sz="8" w:space="0" w:color="auto"/>
              <w:bottom w:val="single" w:sz="4" w:space="0" w:color="000000"/>
              <w:right w:val="nil"/>
            </w:tcBorders>
            <w:shd w:val="clear" w:color="auto" w:fill="auto"/>
            <w:noWrap/>
            <w:vAlign w:val="bottom"/>
            <w:hideMark/>
          </w:tcPr>
          <w:p w14:paraId="680322DF" w14:textId="1A80EC79" w:rsidR="00853316" w:rsidRPr="00764DCF" w:rsidRDefault="00853316" w:rsidP="00764DCF">
            <w:pPr>
              <w:spacing w:after="0" w:line="240" w:lineRule="auto"/>
              <w:rPr>
                <w:rFonts w:ascii="Aptos Narrow" w:eastAsia="Times New Roman" w:hAnsi="Aptos Narrow"/>
                <w:color w:val="000000"/>
                <w:sz w:val="22"/>
                <w:szCs w:val="22"/>
                <w:lang w:eastAsia="en-GB"/>
              </w:rPr>
            </w:pPr>
            <w:del w:id="624" w:author="jonathan pritchard" w:date="2025-06-02T11:40:00Z" w16du:dateUtc="2025-06-02T10:40:00Z">
              <w:r w:rsidDel="00853316">
                <w:rPr>
                  <w:rFonts w:ascii="Aptos Narrow" w:eastAsia="Times New Roman" w:hAnsi="Aptos Narrow"/>
                  <w:color w:val="000000"/>
                  <w:sz w:val="22"/>
                  <w:szCs w:val="22"/>
                  <w:lang w:eastAsia="en-GB"/>
                </w:rPr>
                <w:delText xml:space="preserve">Stream Depth: </w:delText>
              </w:r>
              <w:r w:rsidRPr="00853316" w:rsidDel="00853316">
                <w:rPr>
                  <w:rFonts w:ascii="Aptos Narrow" w:eastAsia="Times New Roman" w:hAnsi="Aptos Narrow"/>
                  <w:b/>
                  <w:bCs/>
                  <w:color w:val="00B0F0"/>
                  <w:sz w:val="22"/>
                  <w:szCs w:val="22"/>
                  <w:lang w:eastAsia="en-GB"/>
                </w:rPr>
                <w:delText>1.0</w:delText>
              </w:r>
            </w:del>
            <w:ins w:id="625" w:author="jonathan pritchard" w:date="2025-06-02T11:40:00Z" w16du:dateUtc="2025-06-02T10:40:00Z">
              <w:r>
                <w:rPr>
                  <w:rFonts w:ascii="Aptos Narrow" w:eastAsia="Times New Roman" w:hAnsi="Aptos Narrow"/>
                  <w:color w:val="000000"/>
                  <w:sz w:val="22"/>
                  <w:szCs w:val="22"/>
                  <w:lang w:eastAsia="en-GB"/>
                </w:rPr>
                <w:t xml:space="preserve"> </w:t>
              </w:r>
              <w:r>
                <w:rPr>
                  <w:rFonts w:ascii="Aptos Narrow" w:eastAsia="Times New Roman" w:hAnsi="Aptos Narrow"/>
                  <w:color w:val="000000"/>
                  <w:sz w:val="22"/>
                  <w:szCs w:val="22"/>
                  <w:lang w:eastAsia="en-GB"/>
                </w:rPr>
                <w:t xml:space="preserve">Stream Depth: </w:t>
              </w:r>
              <w:r w:rsidRPr="00853316">
                <w:rPr>
                  <w:rFonts w:ascii="Aptos Narrow" w:eastAsia="Times New Roman" w:hAnsi="Aptos Narrow"/>
                  <w:b/>
                  <w:bCs/>
                  <w:color w:val="00B0F0"/>
                  <w:sz w:val="22"/>
                  <w:szCs w:val="22"/>
                  <w:lang w:eastAsia="en-GB"/>
                </w:rPr>
                <w:t>1.0</w:t>
              </w:r>
            </w:ins>
          </w:p>
        </w:tc>
        <w:tc>
          <w:tcPr>
            <w:tcW w:w="784" w:type="dxa"/>
            <w:vMerge w:val="restart"/>
            <w:tcBorders>
              <w:top w:val="single" w:sz="8" w:space="0" w:color="auto"/>
              <w:left w:val="single" w:sz="8" w:space="0" w:color="auto"/>
              <w:bottom w:val="single" w:sz="4" w:space="0" w:color="000000"/>
              <w:right w:val="single" w:sz="8" w:space="0" w:color="auto"/>
            </w:tcBorders>
            <w:shd w:val="clear" w:color="auto" w:fill="auto"/>
            <w:noWrap/>
            <w:vAlign w:val="center"/>
            <w:hideMark/>
          </w:tcPr>
          <w:p w14:paraId="5B5DB46E" w14:textId="77777777" w:rsidR="00853316" w:rsidRPr="00764DCF" w:rsidRDefault="00853316" w:rsidP="00764DCF">
            <w:pPr>
              <w:spacing w:after="0" w:line="240" w:lineRule="auto"/>
              <w:rPr>
                <w:rFonts w:ascii="Aptos Narrow" w:eastAsia="Times New Roman" w:hAnsi="Aptos Narrow"/>
                <w:color w:val="000000"/>
                <w:sz w:val="22"/>
                <w:szCs w:val="22"/>
                <w:lang w:eastAsia="en-GB"/>
              </w:rPr>
            </w:pPr>
            <w:r w:rsidRPr="00764DCF">
              <w:rPr>
                <w:rFonts w:ascii="Aptos Narrow" w:eastAsia="Times New Roman" w:hAnsi="Aptos Narrow"/>
                <w:color w:val="000000"/>
                <w:sz w:val="22"/>
                <w:szCs w:val="22"/>
                <w:lang w:eastAsia="en-GB"/>
              </w:rPr>
              <w:t>Hours</w:t>
            </w:r>
          </w:p>
        </w:tc>
        <w:tc>
          <w:tcPr>
            <w:tcW w:w="2873" w:type="dxa"/>
            <w:tcBorders>
              <w:top w:val="nil"/>
              <w:left w:val="nil"/>
              <w:bottom w:val="single" w:sz="4" w:space="0" w:color="auto"/>
              <w:right w:val="single" w:sz="4" w:space="0" w:color="auto"/>
            </w:tcBorders>
            <w:shd w:val="clear" w:color="auto" w:fill="auto"/>
            <w:noWrap/>
            <w:vAlign w:val="bottom"/>
            <w:hideMark/>
          </w:tcPr>
          <w:p w14:paraId="34DFBD9F" w14:textId="77777777" w:rsidR="00853316" w:rsidRPr="00764DCF" w:rsidRDefault="00853316" w:rsidP="00764DCF">
            <w:pPr>
              <w:spacing w:after="0" w:line="240" w:lineRule="auto"/>
              <w:rPr>
                <w:rFonts w:ascii="Aptos Narrow" w:eastAsia="Times New Roman" w:hAnsi="Aptos Narrow"/>
                <w:color w:val="000000"/>
                <w:sz w:val="22"/>
                <w:szCs w:val="22"/>
                <w:lang w:eastAsia="en-GB"/>
              </w:rPr>
            </w:pPr>
            <w:r w:rsidRPr="00764DCF">
              <w:rPr>
                <w:rFonts w:ascii="Aptos Narrow" w:eastAsia="Times New Roman" w:hAnsi="Aptos Narrow"/>
                <w:color w:val="000000"/>
                <w:sz w:val="22"/>
                <w:szCs w:val="22"/>
                <w:lang w:eastAsia="en-GB"/>
              </w:rPr>
              <w:t>Direction of Stream</w:t>
            </w:r>
          </w:p>
        </w:tc>
        <w:tc>
          <w:tcPr>
            <w:tcW w:w="2409" w:type="dxa"/>
            <w:tcBorders>
              <w:top w:val="nil"/>
              <w:left w:val="nil"/>
              <w:bottom w:val="single" w:sz="4" w:space="0" w:color="auto"/>
              <w:right w:val="single" w:sz="4" w:space="0" w:color="auto"/>
            </w:tcBorders>
            <w:shd w:val="clear" w:color="auto" w:fill="auto"/>
            <w:noWrap/>
            <w:vAlign w:val="bottom"/>
            <w:hideMark/>
          </w:tcPr>
          <w:p w14:paraId="067A588D" w14:textId="77777777" w:rsidR="00853316" w:rsidRPr="00764DCF" w:rsidRDefault="00853316" w:rsidP="00764DCF">
            <w:pPr>
              <w:spacing w:after="0" w:line="240" w:lineRule="auto"/>
              <w:rPr>
                <w:rFonts w:ascii="Aptos Narrow" w:eastAsia="Times New Roman" w:hAnsi="Aptos Narrow"/>
                <w:color w:val="000000"/>
                <w:sz w:val="22"/>
                <w:szCs w:val="22"/>
                <w:lang w:eastAsia="en-GB"/>
              </w:rPr>
            </w:pPr>
            <w:r w:rsidRPr="00764DCF">
              <w:rPr>
                <w:rFonts w:ascii="Aptos Narrow" w:eastAsia="Times New Roman" w:hAnsi="Aptos Narrow"/>
                <w:color w:val="000000"/>
                <w:sz w:val="22"/>
                <w:szCs w:val="22"/>
                <w:lang w:eastAsia="en-GB"/>
              </w:rPr>
              <w:t>Rates (knots)</w:t>
            </w:r>
          </w:p>
        </w:tc>
      </w:tr>
      <w:tr w:rsidR="00853316" w:rsidRPr="00764DCF" w14:paraId="7852D238" w14:textId="77777777" w:rsidTr="00853316">
        <w:trPr>
          <w:trHeight w:val="292"/>
          <w:jc w:val="center"/>
        </w:trPr>
        <w:tc>
          <w:tcPr>
            <w:tcW w:w="1295" w:type="dxa"/>
            <w:vMerge/>
            <w:tcBorders>
              <w:top w:val="single" w:sz="4" w:space="0" w:color="auto"/>
              <w:left w:val="single" w:sz="8" w:space="0" w:color="auto"/>
              <w:bottom w:val="single" w:sz="4" w:space="0" w:color="000000"/>
              <w:right w:val="nil"/>
            </w:tcBorders>
            <w:vAlign w:val="center"/>
            <w:hideMark/>
          </w:tcPr>
          <w:p w14:paraId="78E761E0" w14:textId="77777777" w:rsidR="00853316" w:rsidRPr="00764DCF" w:rsidRDefault="00853316" w:rsidP="00764DCF">
            <w:pPr>
              <w:spacing w:after="0" w:line="240" w:lineRule="auto"/>
              <w:rPr>
                <w:rFonts w:ascii="Aptos Narrow" w:eastAsia="Times New Roman" w:hAnsi="Aptos Narrow"/>
                <w:color w:val="000000"/>
                <w:sz w:val="22"/>
                <w:szCs w:val="22"/>
                <w:lang w:eastAsia="en-GB"/>
              </w:rPr>
            </w:pPr>
          </w:p>
        </w:tc>
        <w:tc>
          <w:tcPr>
            <w:tcW w:w="784" w:type="dxa"/>
            <w:vMerge/>
            <w:tcBorders>
              <w:top w:val="single" w:sz="8" w:space="0" w:color="auto"/>
              <w:left w:val="single" w:sz="8" w:space="0" w:color="auto"/>
              <w:bottom w:val="single" w:sz="4" w:space="0" w:color="000000"/>
              <w:right w:val="single" w:sz="8" w:space="0" w:color="auto"/>
            </w:tcBorders>
            <w:vAlign w:val="center"/>
            <w:hideMark/>
          </w:tcPr>
          <w:p w14:paraId="5FA2D804" w14:textId="77777777" w:rsidR="00853316" w:rsidRPr="00764DCF" w:rsidRDefault="00853316" w:rsidP="00764DCF">
            <w:pPr>
              <w:spacing w:after="0" w:line="240" w:lineRule="auto"/>
              <w:rPr>
                <w:rFonts w:ascii="Aptos Narrow" w:eastAsia="Times New Roman" w:hAnsi="Aptos Narrow"/>
                <w:color w:val="000000"/>
                <w:sz w:val="22"/>
                <w:szCs w:val="22"/>
                <w:lang w:eastAsia="en-GB"/>
              </w:rPr>
            </w:pPr>
          </w:p>
        </w:tc>
        <w:tc>
          <w:tcPr>
            <w:tcW w:w="2873" w:type="dxa"/>
            <w:tcBorders>
              <w:top w:val="nil"/>
              <w:left w:val="nil"/>
              <w:bottom w:val="single" w:sz="4" w:space="0" w:color="auto"/>
              <w:right w:val="single" w:sz="4" w:space="0" w:color="auto"/>
            </w:tcBorders>
            <w:shd w:val="clear" w:color="auto" w:fill="auto"/>
            <w:noWrap/>
            <w:vAlign w:val="bottom"/>
            <w:hideMark/>
          </w:tcPr>
          <w:p w14:paraId="05460539" w14:textId="77777777" w:rsidR="00853316" w:rsidRPr="00764DCF" w:rsidRDefault="00853316" w:rsidP="00764DCF">
            <w:pPr>
              <w:spacing w:after="0" w:line="240" w:lineRule="auto"/>
              <w:rPr>
                <w:rFonts w:ascii="Aptos Narrow" w:eastAsia="Times New Roman" w:hAnsi="Aptos Narrow"/>
                <w:i/>
                <w:iCs/>
                <w:color w:val="000000"/>
                <w:sz w:val="22"/>
                <w:szCs w:val="22"/>
                <w:lang w:eastAsia="en-GB"/>
              </w:rPr>
            </w:pPr>
            <w:r w:rsidRPr="00764DCF">
              <w:rPr>
                <w:rFonts w:ascii="Aptos Narrow" w:eastAsia="Times New Roman" w:hAnsi="Aptos Narrow"/>
                <w:i/>
                <w:iCs/>
                <w:color w:val="000000"/>
                <w:sz w:val="22"/>
                <w:szCs w:val="22"/>
                <w:lang w:eastAsia="en-GB"/>
              </w:rPr>
              <w:t>(degrees)</w:t>
            </w:r>
          </w:p>
        </w:tc>
        <w:tc>
          <w:tcPr>
            <w:tcW w:w="2409" w:type="dxa"/>
            <w:tcBorders>
              <w:top w:val="nil"/>
              <w:left w:val="nil"/>
              <w:bottom w:val="single" w:sz="4" w:space="0" w:color="auto"/>
              <w:right w:val="single" w:sz="4" w:space="0" w:color="auto"/>
            </w:tcBorders>
            <w:shd w:val="clear" w:color="auto" w:fill="auto"/>
            <w:noWrap/>
            <w:vAlign w:val="bottom"/>
            <w:hideMark/>
          </w:tcPr>
          <w:p w14:paraId="6A43012B" w14:textId="77777777" w:rsidR="00853316" w:rsidRPr="00764DCF" w:rsidRDefault="00853316" w:rsidP="00764DCF">
            <w:pPr>
              <w:spacing w:after="0" w:line="240" w:lineRule="auto"/>
              <w:jc w:val="center"/>
              <w:rPr>
                <w:rFonts w:ascii="Aptos Narrow" w:eastAsia="Times New Roman" w:hAnsi="Aptos Narrow"/>
                <w:i/>
                <w:iCs/>
                <w:color w:val="000000"/>
                <w:sz w:val="22"/>
                <w:szCs w:val="22"/>
                <w:lang w:eastAsia="en-GB"/>
              </w:rPr>
            </w:pPr>
            <w:r w:rsidRPr="00764DCF">
              <w:rPr>
                <w:rFonts w:ascii="Aptos Narrow" w:eastAsia="Times New Roman" w:hAnsi="Aptos Narrow"/>
                <w:i/>
                <w:iCs/>
                <w:color w:val="000000"/>
                <w:sz w:val="22"/>
                <w:szCs w:val="22"/>
                <w:lang w:eastAsia="en-GB"/>
              </w:rPr>
              <w:t>springs</w:t>
            </w:r>
          </w:p>
        </w:tc>
      </w:tr>
      <w:tr w:rsidR="00853316" w:rsidRPr="00764DCF" w14:paraId="0A22F429" w14:textId="77777777" w:rsidTr="00853316">
        <w:trPr>
          <w:trHeight w:val="292"/>
          <w:jc w:val="center"/>
        </w:trPr>
        <w:tc>
          <w:tcPr>
            <w:tcW w:w="1295" w:type="dxa"/>
            <w:vMerge w:val="restart"/>
            <w:tcBorders>
              <w:top w:val="nil"/>
              <w:left w:val="single" w:sz="8" w:space="0" w:color="auto"/>
              <w:bottom w:val="single" w:sz="4" w:space="0" w:color="auto"/>
              <w:right w:val="nil"/>
            </w:tcBorders>
            <w:shd w:val="clear" w:color="auto" w:fill="auto"/>
            <w:noWrap/>
            <w:vAlign w:val="center"/>
            <w:hideMark/>
          </w:tcPr>
          <w:p w14:paraId="1C57A99A" w14:textId="77777777" w:rsidR="00853316" w:rsidRPr="00507E48" w:rsidRDefault="00853316" w:rsidP="00764DCF">
            <w:pPr>
              <w:spacing w:after="0" w:line="240" w:lineRule="auto"/>
              <w:jc w:val="center"/>
              <w:rPr>
                <w:rFonts w:ascii="Aptos Narrow" w:eastAsia="Times New Roman" w:hAnsi="Aptos Narrow"/>
                <w:b/>
                <w:bCs/>
                <w:color w:val="000000"/>
                <w:sz w:val="22"/>
                <w:szCs w:val="22"/>
                <w:lang w:eastAsia="en-GB"/>
              </w:rPr>
            </w:pPr>
            <w:r w:rsidRPr="00507E48">
              <w:rPr>
                <w:rFonts w:ascii="Aptos Narrow" w:eastAsia="Times New Roman" w:hAnsi="Aptos Narrow"/>
                <w:b/>
                <w:bCs/>
                <w:color w:val="000000"/>
                <w:sz w:val="22"/>
                <w:szCs w:val="22"/>
                <w:lang w:eastAsia="en-GB"/>
              </w:rPr>
              <w:t>Before</w:t>
            </w:r>
          </w:p>
        </w:tc>
        <w:tc>
          <w:tcPr>
            <w:tcW w:w="784" w:type="dxa"/>
            <w:tcBorders>
              <w:top w:val="nil"/>
              <w:left w:val="single" w:sz="8" w:space="0" w:color="auto"/>
              <w:bottom w:val="single" w:sz="4" w:space="0" w:color="auto"/>
              <w:right w:val="single" w:sz="8" w:space="0" w:color="auto"/>
            </w:tcBorders>
            <w:shd w:val="clear" w:color="auto" w:fill="auto"/>
            <w:noWrap/>
            <w:vAlign w:val="bottom"/>
            <w:hideMark/>
          </w:tcPr>
          <w:p w14:paraId="6A124B24" w14:textId="77777777" w:rsidR="00853316" w:rsidRPr="00507E48" w:rsidRDefault="00853316" w:rsidP="00764DCF">
            <w:pPr>
              <w:spacing w:after="0" w:line="240" w:lineRule="auto"/>
              <w:jc w:val="center"/>
              <w:rPr>
                <w:rFonts w:ascii="Aptos Narrow" w:eastAsia="Times New Roman" w:hAnsi="Aptos Narrow"/>
                <w:i/>
                <w:iCs/>
                <w:color w:val="000000"/>
                <w:sz w:val="22"/>
                <w:szCs w:val="22"/>
                <w:lang w:eastAsia="en-GB"/>
              </w:rPr>
            </w:pPr>
            <w:r w:rsidRPr="00507E48">
              <w:rPr>
                <w:rFonts w:ascii="Aptos Narrow" w:eastAsia="Times New Roman" w:hAnsi="Aptos Narrow"/>
                <w:i/>
                <w:iCs/>
                <w:color w:val="000000"/>
                <w:sz w:val="22"/>
                <w:szCs w:val="22"/>
                <w:lang w:eastAsia="en-GB"/>
              </w:rPr>
              <w:t>-6</w:t>
            </w:r>
          </w:p>
        </w:tc>
        <w:tc>
          <w:tcPr>
            <w:tcW w:w="2873" w:type="dxa"/>
            <w:tcBorders>
              <w:top w:val="nil"/>
              <w:left w:val="nil"/>
              <w:bottom w:val="single" w:sz="4" w:space="0" w:color="auto"/>
              <w:right w:val="single" w:sz="4" w:space="0" w:color="auto"/>
            </w:tcBorders>
            <w:shd w:val="clear" w:color="auto" w:fill="auto"/>
            <w:noWrap/>
            <w:vAlign w:val="bottom"/>
            <w:hideMark/>
          </w:tcPr>
          <w:p w14:paraId="5AD987E2" w14:textId="5FEEAA68" w:rsidR="00853316" w:rsidRPr="00530F27" w:rsidRDefault="00853316" w:rsidP="00530F27">
            <w:pPr>
              <w:spacing w:after="0" w:line="240" w:lineRule="auto"/>
              <w:jc w:val="center"/>
              <w:rPr>
                <w:rFonts w:ascii="Aptos Narrow" w:eastAsia="Times New Roman" w:hAnsi="Aptos Narrow"/>
                <w:b/>
                <w:bCs/>
                <w:color w:val="00B0F0"/>
                <w:sz w:val="22"/>
                <w:szCs w:val="22"/>
                <w:lang w:eastAsia="en-GB"/>
              </w:rPr>
            </w:pPr>
            <w:r w:rsidRPr="00530F27">
              <w:rPr>
                <w:rFonts w:ascii="Aptos Narrow" w:eastAsia="Times New Roman" w:hAnsi="Aptos Narrow"/>
                <w:b/>
                <w:bCs/>
                <w:color w:val="00B0F0"/>
                <w:sz w:val="22"/>
                <w:szCs w:val="22"/>
                <w:lang w:eastAsia="en-GB"/>
              </w:rPr>
              <w:t>113</w:t>
            </w:r>
          </w:p>
        </w:tc>
        <w:tc>
          <w:tcPr>
            <w:tcW w:w="2409" w:type="dxa"/>
            <w:tcBorders>
              <w:top w:val="nil"/>
              <w:left w:val="nil"/>
              <w:bottom w:val="single" w:sz="4" w:space="0" w:color="auto"/>
              <w:right w:val="single" w:sz="4" w:space="0" w:color="auto"/>
            </w:tcBorders>
            <w:shd w:val="clear" w:color="auto" w:fill="auto"/>
            <w:noWrap/>
            <w:vAlign w:val="bottom"/>
            <w:hideMark/>
          </w:tcPr>
          <w:p w14:paraId="663EC0D7" w14:textId="620C48EC" w:rsidR="00853316" w:rsidRPr="00530F27" w:rsidRDefault="00853316" w:rsidP="00530F27">
            <w:pPr>
              <w:spacing w:after="0" w:line="240" w:lineRule="auto"/>
              <w:jc w:val="center"/>
              <w:rPr>
                <w:rFonts w:ascii="Aptos Narrow" w:eastAsia="Times New Roman" w:hAnsi="Aptos Narrow"/>
                <w:b/>
                <w:bCs/>
                <w:color w:val="00B0F0"/>
                <w:sz w:val="22"/>
                <w:szCs w:val="22"/>
                <w:lang w:eastAsia="en-GB"/>
              </w:rPr>
            </w:pPr>
            <w:r w:rsidRPr="00530F27">
              <w:rPr>
                <w:rFonts w:ascii="Aptos Narrow" w:eastAsia="Times New Roman" w:hAnsi="Aptos Narrow"/>
                <w:b/>
                <w:bCs/>
                <w:color w:val="00B0F0"/>
                <w:sz w:val="22"/>
                <w:szCs w:val="22"/>
                <w:lang w:eastAsia="en-GB"/>
              </w:rPr>
              <w:t>0.1</w:t>
            </w:r>
          </w:p>
        </w:tc>
      </w:tr>
      <w:tr w:rsidR="00853316" w:rsidRPr="00764DCF" w14:paraId="7DEAE3DA" w14:textId="77777777" w:rsidTr="00853316">
        <w:trPr>
          <w:trHeight w:val="292"/>
          <w:jc w:val="center"/>
        </w:trPr>
        <w:tc>
          <w:tcPr>
            <w:tcW w:w="1295" w:type="dxa"/>
            <w:vMerge/>
            <w:tcBorders>
              <w:top w:val="nil"/>
              <w:left w:val="single" w:sz="8" w:space="0" w:color="auto"/>
              <w:bottom w:val="single" w:sz="4" w:space="0" w:color="auto"/>
              <w:right w:val="nil"/>
            </w:tcBorders>
            <w:vAlign w:val="center"/>
            <w:hideMark/>
          </w:tcPr>
          <w:p w14:paraId="79FD8CA0" w14:textId="77777777" w:rsidR="00853316" w:rsidRPr="00764DCF" w:rsidRDefault="00853316" w:rsidP="00764DCF">
            <w:pPr>
              <w:spacing w:after="0" w:line="240" w:lineRule="auto"/>
              <w:rPr>
                <w:rFonts w:ascii="Aptos Narrow" w:eastAsia="Times New Roman" w:hAnsi="Aptos Narrow"/>
                <w:b/>
                <w:bCs/>
                <w:color w:val="000000"/>
                <w:sz w:val="22"/>
                <w:szCs w:val="22"/>
                <w:lang w:eastAsia="en-GB"/>
              </w:rPr>
            </w:pPr>
          </w:p>
        </w:tc>
        <w:tc>
          <w:tcPr>
            <w:tcW w:w="784" w:type="dxa"/>
            <w:tcBorders>
              <w:top w:val="nil"/>
              <w:left w:val="single" w:sz="8" w:space="0" w:color="auto"/>
              <w:bottom w:val="single" w:sz="4" w:space="0" w:color="auto"/>
              <w:right w:val="single" w:sz="8" w:space="0" w:color="auto"/>
            </w:tcBorders>
            <w:shd w:val="clear" w:color="auto" w:fill="auto"/>
            <w:noWrap/>
            <w:vAlign w:val="bottom"/>
            <w:hideMark/>
          </w:tcPr>
          <w:p w14:paraId="0F08DE20" w14:textId="77777777" w:rsidR="00853316" w:rsidRPr="00764DCF" w:rsidRDefault="00853316" w:rsidP="00764DCF">
            <w:pPr>
              <w:spacing w:after="0" w:line="240" w:lineRule="auto"/>
              <w:jc w:val="center"/>
              <w:rPr>
                <w:rFonts w:ascii="Aptos Narrow" w:eastAsia="Times New Roman" w:hAnsi="Aptos Narrow"/>
                <w:i/>
                <w:iCs/>
                <w:color w:val="000000"/>
                <w:sz w:val="22"/>
                <w:szCs w:val="22"/>
                <w:lang w:eastAsia="en-GB"/>
              </w:rPr>
            </w:pPr>
            <w:r w:rsidRPr="00764DCF">
              <w:rPr>
                <w:rFonts w:ascii="Aptos Narrow" w:eastAsia="Times New Roman" w:hAnsi="Aptos Narrow"/>
                <w:i/>
                <w:iCs/>
                <w:color w:val="000000"/>
                <w:sz w:val="22"/>
                <w:szCs w:val="22"/>
                <w:lang w:eastAsia="en-GB"/>
              </w:rPr>
              <w:t>-5</w:t>
            </w:r>
          </w:p>
        </w:tc>
        <w:tc>
          <w:tcPr>
            <w:tcW w:w="2873" w:type="dxa"/>
            <w:tcBorders>
              <w:top w:val="nil"/>
              <w:left w:val="nil"/>
              <w:bottom w:val="single" w:sz="4" w:space="0" w:color="auto"/>
              <w:right w:val="single" w:sz="4" w:space="0" w:color="auto"/>
            </w:tcBorders>
            <w:shd w:val="clear" w:color="auto" w:fill="auto"/>
            <w:noWrap/>
            <w:vAlign w:val="bottom"/>
            <w:hideMark/>
          </w:tcPr>
          <w:p w14:paraId="623E18D0" w14:textId="6A3589B5" w:rsidR="00853316" w:rsidRPr="00530F27" w:rsidRDefault="00853316" w:rsidP="00530F27">
            <w:pPr>
              <w:spacing w:after="0" w:line="240" w:lineRule="auto"/>
              <w:jc w:val="center"/>
              <w:rPr>
                <w:rFonts w:ascii="Aptos Narrow" w:eastAsia="Times New Roman" w:hAnsi="Aptos Narrow"/>
                <w:b/>
                <w:bCs/>
                <w:color w:val="00B0F0"/>
                <w:sz w:val="22"/>
                <w:szCs w:val="22"/>
                <w:lang w:eastAsia="en-GB"/>
              </w:rPr>
            </w:pPr>
            <w:r w:rsidRPr="00530F27">
              <w:rPr>
                <w:rFonts w:ascii="Aptos Narrow" w:eastAsia="Times New Roman" w:hAnsi="Aptos Narrow"/>
                <w:b/>
                <w:bCs/>
                <w:color w:val="00B0F0"/>
                <w:sz w:val="22"/>
                <w:szCs w:val="22"/>
                <w:lang w:eastAsia="en-GB"/>
              </w:rPr>
              <w:t>332</w:t>
            </w:r>
          </w:p>
        </w:tc>
        <w:tc>
          <w:tcPr>
            <w:tcW w:w="2409" w:type="dxa"/>
            <w:tcBorders>
              <w:top w:val="nil"/>
              <w:left w:val="nil"/>
              <w:bottom w:val="single" w:sz="4" w:space="0" w:color="auto"/>
              <w:right w:val="single" w:sz="4" w:space="0" w:color="auto"/>
            </w:tcBorders>
            <w:shd w:val="clear" w:color="auto" w:fill="auto"/>
            <w:noWrap/>
            <w:vAlign w:val="bottom"/>
            <w:hideMark/>
          </w:tcPr>
          <w:p w14:paraId="034ABD55" w14:textId="22F0DAC5" w:rsidR="00853316" w:rsidRPr="00530F27" w:rsidRDefault="00853316" w:rsidP="00530F27">
            <w:pPr>
              <w:spacing w:after="0" w:line="240" w:lineRule="auto"/>
              <w:jc w:val="center"/>
              <w:rPr>
                <w:rFonts w:ascii="Aptos Narrow" w:eastAsia="Times New Roman" w:hAnsi="Aptos Narrow"/>
                <w:b/>
                <w:bCs/>
                <w:color w:val="00B0F0"/>
                <w:sz w:val="22"/>
                <w:szCs w:val="22"/>
                <w:lang w:eastAsia="en-GB"/>
              </w:rPr>
            </w:pPr>
            <w:r w:rsidRPr="00530F27">
              <w:rPr>
                <w:rFonts w:ascii="Aptos Narrow" w:eastAsia="Times New Roman" w:hAnsi="Aptos Narrow"/>
                <w:b/>
                <w:bCs/>
                <w:color w:val="00B0F0"/>
                <w:sz w:val="22"/>
                <w:szCs w:val="22"/>
                <w:lang w:eastAsia="en-GB"/>
              </w:rPr>
              <w:t>0.6</w:t>
            </w:r>
          </w:p>
        </w:tc>
      </w:tr>
      <w:tr w:rsidR="00853316" w:rsidRPr="00764DCF" w14:paraId="2930CF6C" w14:textId="77777777" w:rsidTr="00853316">
        <w:trPr>
          <w:trHeight w:val="292"/>
          <w:jc w:val="center"/>
        </w:trPr>
        <w:tc>
          <w:tcPr>
            <w:tcW w:w="1295" w:type="dxa"/>
            <w:vMerge/>
            <w:tcBorders>
              <w:top w:val="nil"/>
              <w:left w:val="single" w:sz="8" w:space="0" w:color="auto"/>
              <w:bottom w:val="single" w:sz="4" w:space="0" w:color="auto"/>
              <w:right w:val="nil"/>
            </w:tcBorders>
            <w:vAlign w:val="center"/>
            <w:hideMark/>
          </w:tcPr>
          <w:p w14:paraId="37342D6A" w14:textId="77777777" w:rsidR="00853316" w:rsidRPr="00764DCF" w:rsidRDefault="00853316" w:rsidP="00764DCF">
            <w:pPr>
              <w:spacing w:after="0" w:line="240" w:lineRule="auto"/>
              <w:rPr>
                <w:rFonts w:ascii="Aptos Narrow" w:eastAsia="Times New Roman" w:hAnsi="Aptos Narrow"/>
                <w:b/>
                <w:bCs/>
                <w:color w:val="000000"/>
                <w:sz w:val="22"/>
                <w:szCs w:val="22"/>
                <w:lang w:eastAsia="en-GB"/>
              </w:rPr>
            </w:pPr>
          </w:p>
        </w:tc>
        <w:tc>
          <w:tcPr>
            <w:tcW w:w="784" w:type="dxa"/>
            <w:tcBorders>
              <w:top w:val="nil"/>
              <w:left w:val="single" w:sz="8" w:space="0" w:color="auto"/>
              <w:bottom w:val="single" w:sz="4" w:space="0" w:color="auto"/>
              <w:right w:val="single" w:sz="8" w:space="0" w:color="auto"/>
            </w:tcBorders>
            <w:shd w:val="clear" w:color="auto" w:fill="auto"/>
            <w:noWrap/>
            <w:vAlign w:val="bottom"/>
            <w:hideMark/>
          </w:tcPr>
          <w:p w14:paraId="67BF01DD" w14:textId="77777777" w:rsidR="00853316" w:rsidRPr="00764DCF" w:rsidRDefault="00853316" w:rsidP="00764DCF">
            <w:pPr>
              <w:spacing w:after="0" w:line="240" w:lineRule="auto"/>
              <w:jc w:val="center"/>
              <w:rPr>
                <w:rFonts w:ascii="Aptos Narrow" w:eastAsia="Times New Roman" w:hAnsi="Aptos Narrow"/>
                <w:i/>
                <w:iCs/>
                <w:color w:val="000000"/>
                <w:sz w:val="22"/>
                <w:szCs w:val="22"/>
                <w:lang w:eastAsia="en-GB"/>
              </w:rPr>
            </w:pPr>
            <w:r w:rsidRPr="00764DCF">
              <w:rPr>
                <w:rFonts w:ascii="Aptos Narrow" w:eastAsia="Times New Roman" w:hAnsi="Aptos Narrow"/>
                <w:i/>
                <w:iCs/>
                <w:color w:val="000000"/>
                <w:sz w:val="22"/>
                <w:szCs w:val="22"/>
                <w:lang w:eastAsia="en-GB"/>
              </w:rPr>
              <w:t>-4</w:t>
            </w:r>
          </w:p>
        </w:tc>
        <w:tc>
          <w:tcPr>
            <w:tcW w:w="2873" w:type="dxa"/>
            <w:tcBorders>
              <w:top w:val="nil"/>
              <w:left w:val="nil"/>
              <w:bottom w:val="single" w:sz="4" w:space="0" w:color="auto"/>
              <w:right w:val="single" w:sz="4" w:space="0" w:color="auto"/>
            </w:tcBorders>
            <w:shd w:val="clear" w:color="auto" w:fill="auto"/>
            <w:noWrap/>
            <w:vAlign w:val="bottom"/>
            <w:hideMark/>
          </w:tcPr>
          <w:p w14:paraId="25B76AA1" w14:textId="2463F11C" w:rsidR="00853316" w:rsidRPr="00530F27" w:rsidRDefault="00853316" w:rsidP="00530F27">
            <w:pPr>
              <w:spacing w:after="0" w:line="240" w:lineRule="auto"/>
              <w:jc w:val="center"/>
              <w:rPr>
                <w:rFonts w:ascii="Aptos Narrow" w:eastAsia="Times New Roman" w:hAnsi="Aptos Narrow"/>
                <w:b/>
                <w:bCs/>
                <w:color w:val="00B0F0"/>
                <w:sz w:val="22"/>
                <w:szCs w:val="22"/>
                <w:lang w:eastAsia="en-GB"/>
              </w:rPr>
            </w:pPr>
            <w:r w:rsidRPr="00530F27">
              <w:rPr>
                <w:rFonts w:ascii="Aptos Narrow" w:eastAsia="Times New Roman" w:hAnsi="Aptos Narrow"/>
                <w:b/>
                <w:bCs/>
                <w:color w:val="00B0F0"/>
                <w:sz w:val="22"/>
                <w:szCs w:val="22"/>
                <w:lang w:eastAsia="en-GB"/>
              </w:rPr>
              <w:t>331</w:t>
            </w:r>
          </w:p>
        </w:tc>
        <w:tc>
          <w:tcPr>
            <w:tcW w:w="2409" w:type="dxa"/>
            <w:tcBorders>
              <w:top w:val="nil"/>
              <w:left w:val="nil"/>
              <w:bottom w:val="single" w:sz="4" w:space="0" w:color="auto"/>
              <w:right w:val="single" w:sz="4" w:space="0" w:color="auto"/>
            </w:tcBorders>
            <w:shd w:val="clear" w:color="auto" w:fill="auto"/>
            <w:noWrap/>
            <w:vAlign w:val="bottom"/>
            <w:hideMark/>
          </w:tcPr>
          <w:p w14:paraId="0882792F" w14:textId="292580D0" w:rsidR="00853316" w:rsidRPr="00530F27" w:rsidRDefault="00853316" w:rsidP="00530F27">
            <w:pPr>
              <w:spacing w:after="0" w:line="240" w:lineRule="auto"/>
              <w:jc w:val="center"/>
              <w:rPr>
                <w:rFonts w:ascii="Aptos Narrow" w:eastAsia="Times New Roman" w:hAnsi="Aptos Narrow"/>
                <w:b/>
                <w:bCs/>
                <w:color w:val="00B0F0"/>
                <w:sz w:val="22"/>
                <w:szCs w:val="22"/>
                <w:lang w:eastAsia="en-GB"/>
              </w:rPr>
            </w:pPr>
            <w:r w:rsidRPr="00530F27">
              <w:rPr>
                <w:rFonts w:ascii="Aptos Narrow" w:eastAsia="Times New Roman" w:hAnsi="Aptos Narrow"/>
                <w:b/>
                <w:bCs/>
                <w:color w:val="00B0F0"/>
                <w:sz w:val="22"/>
                <w:szCs w:val="22"/>
                <w:lang w:eastAsia="en-GB"/>
              </w:rPr>
              <w:t>1.1</w:t>
            </w:r>
          </w:p>
        </w:tc>
      </w:tr>
      <w:tr w:rsidR="00853316" w:rsidRPr="00764DCF" w14:paraId="46F821BE" w14:textId="77777777" w:rsidTr="00853316">
        <w:trPr>
          <w:trHeight w:val="292"/>
          <w:jc w:val="center"/>
        </w:trPr>
        <w:tc>
          <w:tcPr>
            <w:tcW w:w="1295" w:type="dxa"/>
            <w:vMerge/>
            <w:tcBorders>
              <w:top w:val="nil"/>
              <w:left w:val="single" w:sz="8" w:space="0" w:color="auto"/>
              <w:bottom w:val="single" w:sz="4" w:space="0" w:color="auto"/>
              <w:right w:val="nil"/>
            </w:tcBorders>
            <w:vAlign w:val="center"/>
            <w:hideMark/>
          </w:tcPr>
          <w:p w14:paraId="509220B9" w14:textId="77777777" w:rsidR="00853316" w:rsidRPr="00764DCF" w:rsidRDefault="00853316" w:rsidP="00764DCF">
            <w:pPr>
              <w:spacing w:after="0" w:line="240" w:lineRule="auto"/>
              <w:rPr>
                <w:rFonts w:ascii="Aptos Narrow" w:eastAsia="Times New Roman" w:hAnsi="Aptos Narrow"/>
                <w:b/>
                <w:bCs/>
                <w:color w:val="000000"/>
                <w:sz w:val="22"/>
                <w:szCs w:val="22"/>
                <w:lang w:eastAsia="en-GB"/>
              </w:rPr>
            </w:pPr>
          </w:p>
        </w:tc>
        <w:tc>
          <w:tcPr>
            <w:tcW w:w="784" w:type="dxa"/>
            <w:tcBorders>
              <w:top w:val="nil"/>
              <w:left w:val="single" w:sz="8" w:space="0" w:color="auto"/>
              <w:bottom w:val="single" w:sz="4" w:space="0" w:color="auto"/>
              <w:right w:val="single" w:sz="8" w:space="0" w:color="auto"/>
            </w:tcBorders>
            <w:shd w:val="clear" w:color="auto" w:fill="auto"/>
            <w:noWrap/>
            <w:vAlign w:val="bottom"/>
            <w:hideMark/>
          </w:tcPr>
          <w:p w14:paraId="10FE45C8" w14:textId="77777777" w:rsidR="00853316" w:rsidRPr="00764DCF" w:rsidRDefault="00853316" w:rsidP="00764DCF">
            <w:pPr>
              <w:spacing w:after="0" w:line="240" w:lineRule="auto"/>
              <w:jc w:val="center"/>
              <w:rPr>
                <w:rFonts w:ascii="Aptos Narrow" w:eastAsia="Times New Roman" w:hAnsi="Aptos Narrow"/>
                <w:i/>
                <w:iCs/>
                <w:color w:val="000000"/>
                <w:sz w:val="22"/>
                <w:szCs w:val="22"/>
                <w:lang w:eastAsia="en-GB"/>
              </w:rPr>
            </w:pPr>
            <w:r w:rsidRPr="00764DCF">
              <w:rPr>
                <w:rFonts w:ascii="Aptos Narrow" w:eastAsia="Times New Roman" w:hAnsi="Aptos Narrow"/>
                <w:i/>
                <w:iCs/>
                <w:color w:val="000000"/>
                <w:sz w:val="22"/>
                <w:szCs w:val="22"/>
                <w:lang w:eastAsia="en-GB"/>
              </w:rPr>
              <w:t>-3</w:t>
            </w:r>
          </w:p>
        </w:tc>
        <w:tc>
          <w:tcPr>
            <w:tcW w:w="2873" w:type="dxa"/>
            <w:tcBorders>
              <w:top w:val="nil"/>
              <w:left w:val="nil"/>
              <w:bottom w:val="single" w:sz="4" w:space="0" w:color="auto"/>
              <w:right w:val="single" w:sz="4" w:space="0" w:color="auto"/>
            </w:tcBorders>
            <w:shd w:val="clear" w:color="auto" w:fill="auto"/>
            <w:noWrap/>
            <w:vAlign w:val="bottom"/>
            <w:hideMark/>
          </w:tcPr>
          <w:p w14:paraId="05C7C4B4" w14:textId="7BB64C8B" w:rsidR="00853316" w:rsidRPr="00530F27" w:rsidRDefault="00853316" w:rsidP="00530F27">
            <w:pPr>
              <w:spacing w:after="0" w:line="240" w:lineRule="auto"/>
              <w:jc w:val="center"/>
              <w:rPr>
                <w:rFonts w:ascii="Aptos Narrow" w:eastAsia="Times New Roman" w:hAnsi="Aptos Narrow"/>
                <w:b/>
                <w:bCs/>
                <w:color w:val="00B0F0"/>
                <w:sz w:val="22"/>
                <w:szCs w:val="22"/>
                <w:lang w:eastAsia="en-GB"/>
              </w:rPr>
            </w:pPr>
            <w:r w:rsidRPr="00530F27">
              <w:rPr>
                <w:rFonts w:ascii="Aptos Narrow" w:eastAsia="Times New Roman" w:hAnsi="Aptos Narrow"/>
                <w:b/>
                <w:bCs/>
                <w:color w:val="00B0F0"/>
                <w:sz w:val="22"/>
                <w:szCs w:val="22"/>
                <w:lang w:eastAsia="en-GB"/>
              </w:rPr>
              <w:t>342</w:t>
            </w:r>
          </w:p>
        </w:tc>
        <w:tc>
          <w:tcPr>
            <w:tcW w:w="2409" w:type="dxa"/>
            <w:tcBorders>
              <w:top w:val="nil"/>
              <w:left w:val="nil"/>
              <w:bottom w:val="single" w:sz="4" w:space="0" w:color="auto"/>
              <w:right w:val="single" w:sz="4" w:space="0" w:color="auto"/>
            </w:tcBorders>
            <w:shd w:val="clear" w:color="auto" w:fill="auto"/>
            <w:noWrap/>
            <w:vAlign w:val="bottom"/>
            <w:hideMark/>
          </w:tcPr>
          <w:p w14:paraId="5BD1E5F6" w14:textId="1BA35F2B" w:rsidR="00853316" w:rsidRPr="00530F27" w:rsidRDefault="00853316" w:rsidP="00530F27">
            <w:pPr>
              <w:spacing w:after="0" w:line="240" w:lineRule="auto"/>
              <w:jc w:val="center"/>
              <w:rPr>
                <w:rFonts w:ascii="Aptos Narrow" w:eastAsia="Times New Roman" w:hAnsi="Aptos Narrow"/>
                <w:b/>
                <w:bCs/>
                <w:color w:val="00B0F0"/>
                <w:sz w:val="22"/>
                <w:szCs w:val="22"/>
                <w:lang w:eastAsia="en-GB"/>
              </w:rPr>
            </w:pPr>
            <w:r w:rsidRPr="00530F27">
              <w:rPr>
                <w:rFonts w:ascii="Aptos Narrow" w:eastAsia="Times New Roman" w:hAnsi="Aptos Narrow"/>
                <w:b/>
                <w:bCs/>
                <w:color w:val="00B0F0"/>
                <w:sz w:val="22"/>
                <w:szCs w:val="22"/>
                <w:lang w:eastAsia="en-GB"/>
              </w:rPr>
              <w:t>1.0</w:t>
            </w:r>
          </w:p>
        </w:tc>
      </w:tr>
      <w:tr w:rsidR="00853316" w:rsidRPr="00764DCF" w14:paraId="4AA26A2A" w14:textId="77777777" w:rsidTr="00853316">
        <w:trPr>
          <w:trHeight w:val="292"/>
          <w:jc w:val="center"/>
        </w:trPr>
        <w:tc>
          <w:tcPr>
            <w:tcW w:w="1295" w:type="dxa"/>
            <w:vMerge/>
            <w:tcBorders>
              <w:top w:val="nil"/>
              <w:left w:val="single" w:sz="8" w:space="0" w:color="auto"/>
              <w:bottom w:val="single" w:sz="4" w:space="0" w:color="auto"/>
              <w:right w:val="nil"/>
            </w:tcBorders>
            <w:vAlign w:val="center"/>
            <w:hideMark/>
          </w:tcPr>
          <w:p w14:paraId="38335DBA" w14:textId="77777777" w:rsidR="00853316" w:rsidRPr="00764DCF" w:rsidRDefault="00853316" w:rsidP="00764DCF">
            <w:pPr>
              <w:spacing w:after="0" w:line="240" w:lineRule="auto"/>
              <w:rPr>
                <w:rFonts w:ascii="Aptos Narrow" w:eastAsia="Times New Roman" w:hAnsi="Aptos Narrow"/>
                <w:b/>
                <w:bCs/>
                <w:color w:val="000000"/>
                <w:sz w:val="22"/>
                <w:szCs w:val="22"/>
                <w:lang w:eastAsia="en-GB"/>
              </w:rPr>
            </w:pPr>
          </w:p>
        </w:tc>
        <w:tc>
          <w:tcPr>
            <w:tcW w:w="784" w:type="dxa"/>
            <w:tcBorders>
              <w:top w:val="nil"/>
              <w:left w:val="single" w:sz="8" w:space="0" w:color="auto"/>
              <w:bottom w:val="single" w:sz="4" w:space="0" w:color="auto"/>
              <w:right w:val="single" w:sz="8" w:space="0" w:color="auto"/>
            </w:tcBorders>
            <w:shd w:val="clear" w:color="auto" w:fill="auto"/>
            <w:noWrap/>
            <w:vAlign w:val="bottom"/>
            <w:hideMark/>
          </w:tcPr>
          <w:p w14:paraId="259F6B09" w14:textId="77777777" w:rsidR="00853316" w:rsidRPr="00764DCF" w:rsidRDefault="00853316" w:rsidP="00764DCF">
            <w:pPr>
              <w:spacing w:after="0" w:line="240" w:lineRule="auto"/>
              <w:jc w:val="center"/>
              <w:rPr>
                <w:rFonts w:ascii="Aptos Narrow" w:eastAsia="Times New Roman" w:hAnsi="Aptos Narrow"/>
                <w:i/>
                <w:iCs/>
                <w:color w:val="000000"/>
                <w:sz w:val="22"/>
                <w:szCs w:val="22"/>
                <w:lang w:eastAsia="en-GB"/>
              </w:rPr>
            </w:pPr>
            <w:r w:rsidRPr="00764DCF">
              <w:rPr>
                <w:rFonts w:ascii="Aptos Narrow" w:eastAsia="Times New Roman" w:hAnsi="Aptos Narrow"/>
                <w:i/>
                <w:iCs/>
                <w:color w:val="000000"/>
                <w:sz w:val="22"/>
                <w:szCs w:val="22"/>
                <w:lang w:eastAsia="en-GB"/>
              </w:rPr>
              <w:t>-2</w:t>
            </w:r>
          </w:p>
        </w:tc>
        <w:tc>
          <w:tcPr>
            <w:tcW w:w="2873" w:type="dxa"/>
            <w:tcBorders>
              <w:top w:val="nil"/>
              <w:left w:val="nil"/>
              <w:bottom w:val="single" w:sz="4" w:space="0" w:color="auto"/>
              <w:right w:val="single" w:sz="4" w:space="0" w:color="auto"/>
            </w:tcBorders>
            <w:shd w:val="clear" w:color="auto" w:fill="auto"/>
            <w:noWrap/>
            <w:vAlign w:val="bottom"/>
            <w:hideMark/>
          </w:tcPr>
          <w:p w14:paraId="6FD9F02A" w14:textId="7B8F45DE" w:rsidR="00853316" w:rsidRPr="00530F27" w:rsidRDefault="00853316" w:rsidP="00530F27">
            <w:pPr>
              <w:spacing w:after="0" w:line="240" w:lineRule="auto"/>
              <w:jc w:val="center"/>
              <w:rPr>
                <w:rFonts w:ascii="Aptos Narrow" w:eastAsia="Times New Roman" w:hAnsi="Aptos Narrow"/>
                <w:b/>
                <w:bCs/>
                <w:color w:val="00B0F0"/>
                <w:sz w:val="22"/>
                <w:szCs w:val="22"/>
                <w:lang w:eastAsia="en-GB"/>
              </w:rPr>
            </w:pPr>
            <w:r w:rsidRPr="00530F27">
              <w:rPr>
                <w:rFonts w:ascii="Aptos Narrow" w:eastAsia="Times New Roman" w:hAnsi="Aptos Narrow"/>
                <w:b/>
                <w:bCs/>
                <w:color w:val="00B0F0"/>
                <w:sz w:val="22"/>
                <w:szCs w:val="22"/>
                <w:lang w:eastAsia="en-GB"/>
              </w:rPr>
              <w:t>347</w:t>
            </w:r>
          </w:p>
        </w:tc>
        <w:tc>
          <w:tcPr>
            <w:tcW w:w="2409" w:type="dxa"/>
            <w:tcBorders>
              <w:top w:val="nil"/>
              <w:left w:val="nil"/>
              <w:bottom w:val="single" w:sz="4" w:space="0" w:color="auto"/>
              <w:right w:val="single" w:sz="4" w:space="0" w:color="auto"/>
            </w:tcBorders>
            <w:shd w:val="clear" w:color="auto" w:fill="auto"/>
            <w:noWrap/>
            <w:vAlign w:val="bottom"/>
            <w:hideMark/>
          </w:tcPr>
          <w:p w14:paraId="16DF686E" w14:textId="4278618A" w:rsidR="00853316" w:rsidRPr="00530F27" w:rsidRDefault="00853316" w:rsidP="00530F27">
            <w:pPr>
              <w:spacing w:after="0" w:line="240" w:lineRule="auto"/>
              <w:jc w:val="center"/>
              <w:rPr>
                <w:rFonts w:ascii="Aptos Narrow" w:eastAsia="Times New Roman" w:hAnsi="Aptos Narrow"/>
                <w:b/>
                <w:bCs/>
                <w:color w:val="00B0F0"/>
                <w:sz w:val="22"/>
                <w:szCs w:val="22"/>
                <w:lang w:eastAsia="en-GB"/>
              </w:rPr>
            </w:pPr>
            <w:r w:rsidRPr="00530F27">
              <w:rPr>
                <w:rFonts w:ascii="Aptos Narrow" w:eastAsia="Times New Roman" w:hAnsi="Aptos Narrow"/>
                <w:b/>
                <w:bCs/>
                <w:color w:val="00B0F0"/>
                <w:sz w:val="22"/>
                <w:szCs w:val="22"/>
                <w:lang w:eastAsia="en-GB"/>
              </w:rPr>
              <w:t>0.7</w:t>
            </w:r>
          </w:p>
        </w:tc>
      </w:tr>
      <w:tr w:rsidR="00853316" w:rsidRPr="00764DCF" w14:paraId="35ACA5E9" w14:textId="77777777" w:rsidTr="00853316">
        <w:trPr>
          <w:trHeight w:val="292"/>
          <w:jc w:val="center"/>
        </w:trPr>
        <w:tc>
          <w:tcPr>
            <w:tcW w:w="1295" w:type="dxa"/>
            <w:vMerge/>
            <w:tcBorders>
              <w:top w:val="nil"/>
              <w:left w:val="single" w:sz="8" w:space="0" w:color="auto"/>
              <w:bottom w:val="single" w:sz="4" w:space="0" w:color="auto"/>
              <w:right w:val="nil"/>
            </w:tcBorders>
            <w:vAlign w:val="center"/>
            <w:hideMark/>
          </w:tcPr>
          <w:p w14:paraId="53CFAB4B" w14:textId="77777777" w:rsidR="00853316" w:rsidRPr="00764DCF" w:rsidRDefault="00853316" w:rsidP="00764DCF">
            <w:pPr>
              <w:spacing w:after="0" w:line="240" w:lineRule="auto"/>
              <w:rPr>
                <w:rFonts w:ascii="Aptos Narrow" w:eastAsia="Times New Roman" w:hAnsi="Aptos Narrow"/>
                <w:b/>
                <w:bCs/>
                <w:color w:val="000000"/>
                <w:sz w:val="22"/>
                <w:szCs w:val="22"/>
                <w:lang w:eastAsia="en-GB"/>
              </w:rPr>
            </w:pPr>
          </w:p>
        </w:tc>
        <w:tc>
          <w:tcPr>
            <w:tcW w:w="784" w:type="dxa"/>
            <w:tcBorders>
              <w:top w:val="nil"/>
              <w:left w:val="single" w:sz="8" w:space="0" w:color="auto"/>
              <w:bottom w:val="single" w:sz="4" w:space="0" w:color="auto"/>
              <w:right w:val="single" w:sz="8" w:space="0" w:color="auto"/>
            </w:tcBorders>
            <w:shd w:val="clear" w:color="auto" w:fill="auto"/>
            <w:noWrap/>
            <w:vAlign w:val="bottom"/>
            <w:hideMark/>
          </w:tcPr>
          <w:p w14:paraId="60EB3483" w14:textId="77777777" w:rsidR="00853316" w:rsidRPr="00764DCF" w:rsidRDefault="00853316" w:rsidP="00764DCF">
            <w:pPr>
              <w:spacing w:after="0" w:line="240" w:lineRule="auto"/>
              <w:jc w:val="center"/>
              <w:rPr>
                <w:rFonts w:ascii="Aptos Narrow" w:eastAsia="Times New Roman" w:hAnsi="Aptos Narrow"/>
                <w:i/>
                <w:iCs/>
                <w:color w:val="000000"/>
                <w:sz w:val="22"/>
                <w:szCs w:val="22"/>
                <w:lang w:eastAsia="en-GB"/>
              </w:rPr>
            </w:pPr>
            <w:r w:rsidRPr="00764DCF">
              <w:rPr>
                <w:rFonts w:ascii="Aptos Narrow" w:eastAsia="Times New Roman" w:hAnsi="Aptos Narrow"/>
                <w:i/>
                <w:iCs/>
                <w:color w:val="000000"/>
                <w:sz w:val="22"/>
                <w:szCs w:val="22"/>
                <w:lang w:eastAsia="en-GB"/>
              </w:rPr>
              <w:t>-1</w:t>
            </w:r>
          </w:p>
        </w:tc>
        <w:tc>
          <w:tcPr>
            <w:tcW w:w="2873" w:type="dxa"/>
            <w:tcBorders>
              <w:top w:val="nil"/>
              <w:left w:val="nil"/>
              <w:bottom w:val="single" w:sz="4" w:space="0" w:color="auto"/>
              <w:right w:val="single" w:sz="4" w:space="0" w:color="auto"/>
            </w:tcBorders>
            <w:shd w:val="clear" w:color="auto" w:fill="auto"/>
            <w:noWrap/>
            <w:vAlign w:val="bottom"/>
            <w:hideMark/>
          </w:tcPr>
          <w:p w14:paraId="3A4A5E61" w14:textId="60434DDA" w:rsidR="00853316" w:rsidRPr="00530F27" w:rsidRDefault="00853316" w:rsidP="00530F27">
            <w:pPr>
              <w:spacing w:after="0" w:line="240" w:lineRule="auto"/>
              <w:jc w:val="center"/>
              <w:rPr>
                <w:rFonts w:ascii="Aptos Narrow" w:eastAsia="Times New Roman" w:hAnsi="Aptos Narrow"/>
                <w:b/>
                <w:bCs/>
                <w:color w:val="00B0F0"/>
                <w:sz w:val="22"/>
                <w:szCs w:val="22"/>
                <w:lang w:eastAsia="en-GB"/>
              </w:rPr>
            </w:pPr>
            <w:r w:rsidRPr="00530F27">
              <w:rPr>
                <w:rFonts w:ascii="Aptos Narrow" w:eastAsia="Times New Roman" w:hAnsi="Aptos Narrow"/>
                <w:b/>
                <w:bCs/>
                <w:color w:val="00B0F0"/>
                <w:sz w:val="22"/>
                <w:szCs w:val="22"/>
                <w:lang w:eastAsia="en-GB"/>
              </w:rPr>
              <w:t>333</w:t>
            </w:r>
          </w:p>
        </w:tc>
        <w:tc>
          <w:tcPr>
            <w:tcW w:w="2409" w:type="dxa"/>
            <w:tcBorders>
              <w:top w:val="nil"/>
              <w:left w:val="nil"/>
              <w:bottom w:val="single" w:sz="4" w:space="0" w:color="auto"/>
              <w:right w:val="single" w:sz="4" w:space="0" w:color="auto"/>
            </w:tcBorders>
            <w:shd w:val="clear" w:color="auto" w:fill="auto"/>
            <w:noWrap/>
            <w:vAlign w:val="bottom"/>
            <w:hideMark/>
          </w:tcPr>
          <w:p w14:paraId="52139271" w14:textId="110E8262" w:rsidR="00853316" w:rsidRPr="00530F27" w:rsidRDefault="00853316" w:rsidP="00530F27">
            <w:pPr>
              <w:spacing w:after="0" w:line="240" w:lineRule="auto"/>
              <w:jc w:val="center"/>
              <w:rPr>
                <w:rFonts w:ascii="Aptos Narrow" w:eastAsia="Times New Roman" w:hAnsi="Aptos Narrow"/>
                <w:b/>
                <w:bCs/>
                <w:color w:val="00B0F0"/>
                <w:sz w:val="22"/>
                <w:szCs w:val="22"/>
                <w:lang w:eastAsia="en-GB"/>
              </w:rPr>
            </w:pPr>
            <w:r w:rsidRPr="00530F27">
              <w:rPr>
                <w:rFonts w:ascii="Aptos Narrow" w:eastAsia="Times New Roman" w:hAnsi="Aptos Narrow"/>
                <w:b/>
                <w:bCs/>
                <w:color w:val="00B0F0"/>
                <w:sz w:val="22"/>
                <w:szCs w:val="22"/>
                <w:lang w:eastAsia="en-GB"/>
              </w:rPr>
              <w:t>0.5</w:t>
            </w:r>
          </w:p>
        </w:tc>
      </w:tr>
      <w:tr w:rsidR="00853316" w:rsidRPr="00764DCF" w14:paraId="014D0EBC" w14:textId="77777777" w:rsidTr="00853316">
        <w:trPr>
          <w:trHeight w:val="292"/>
          <w:jc w:val="center"/>
        </w:trPr>
        <w:tc>
          <w:tcPr>
            <w:tcW w:w="1295" w:type="dxa"/>
            <w:tcBorders>
              <w:top w:val="nil"/>
              <w:left w:val="single" w:sz="8" w:space="0" w:color="auto"/>
              <w:bottom w:val="single" w:sz="4" w:space="0" w:color="auto"/>
              <w:right w:val="nil"/>
            </w:tcBorders>
            <w:shd w:val="clear" w:color="auto" w:fill="auto"/>
            <w:noWrap/>
            <w:vAlign w:val="bottom"/>
            <w:hideMark/>
          </w:tcPr>
          <w:p w14:paraId="3B65B256" w14:textId="77777777" w:rsidR="00853316" w:rsidRPr="00764DCF" w:rsidRDefault="00853316" w:rsidP="00764DCF">
            <w:pPr>
              <w:spacing w:after="0" w:line="240" w:lineRule="auto"/>
              <w:jc w:val="center"/>
              <w:rPr>
                <w:rFonts w:ascii="Aptos Narrow" w:eastAsia="Times New Roman" w:hAnsi="Aptos Narrow"/>
                <w:i/>
                <w:iCs/>
                <w:color w:val="000000"/>
                <w:sz w:val="22"/>
                <w:szCs w:val="22"/>
                <w:lang w:eastAsia="en-GB"/>
              </w:rPr>
            </w:pPr>
            <w:r w:rsidRPr="00764DCF">
              <w:rPr>
                <w:rFonts w:ascii="Aptos Narrow" w:eastAsia="Times New Roman" w:hAnsi="Aptos Narrow"/>
                <w:i/>
                <w:iCs/>
                <w:color w:val="000000"/>
                <w:sz w:val="22"/>
                <w:szCs w:val="22"/>
                <w:lang w:eastAsia="en-GB"/>
              </w:rPr>
              <w:t>high water</w:t>
            </w:r>
          </w:p>
        </w:tc>
        <w:tc>
          <w:tcPr>
            <w:tcW w:w="784" w:type="dxa"/>
            <w:tcBorders>
              <w:top w:val="nil"/>
              <w:left w:val="single" w:sz="8" w:space="0" w:color="auto"/>
              <w:bottom w:val="single" w:sz="4" w:space="0" w:color="auto"/>
              <w:right w:val="single" w:sz="8" w:space="0" w:color="auto"/>
            </w:tcBorders>
            <w:shd w:val="clear" w:color="auto" w:fill="auto"/>
            <w:noWrap/>
            <w:vAlign w:val="bottom"/>
            <w:hideMark/>
          </w:tcPr>
          <w:p w14:paraId="47776D26" w14:textId="77777777" w:rsidR="00853316" w:rsidRPr="00764DCF" w:rsidRDefault="00853316" w:rsidP="00764DCF">
            <w:pPr>
              <w:spacing w:after="0" w:line="240" w:lineRule="auto"/>
              <w:jc w:val="center"/>
              <w:rPr>
                <w:rFonts w:ascii="Aptos Narrow" w:eastAsia="Times New Roman" w:hAnsi="Aptos Narrow"/>
                <w:i/>
                <w:iCs/>
                <w:color w:val="000000"/>
                <w:sz w:val="22"/>
                <w:szCs w:val="22"/>
                <w:lang w:eastAsia="en-GB"/>
              </w:rPr>
            </w:pPr>
            <w:r w:rsidRPr="00764DCF">
              <w:rPr>
                <w:rFonts w:ascii="Aptos Narrow" w:eastAsia="Times New Roman" w:hAnsi="Aptos Narrow"/>
                <w:i/>
                <w:iCs/>
                <w:color w:val="000000"/>
                <w:sz w:val="22"/>
                <w:szCs w:val="22"/>
                <w:lang w:eastAsia="en-GB"/>
              </w:rPr>
              <w:t>0</w:t>
            </w:r>
          </w:p>
        </w:tc>
        <w:tc>
          <w:tcPr>
            <w:tcW w:w="2873" w:type="dxa"/>
            <w:tcBorders>
              <w:top w:val="nil"/>
              <w:left w:val="nil"/>
              <w:bottom w:val="single" w:sz="4" w:space="0" w:color="auto"/>
              <w:right w:val="single" w:sz="4" w:space="0" w:color="auto"/>
            </w:tcBorders>
            <w:shd w:val="clear" w:color="auto" w:fill="auto"/>
            <w:noWrap/>
            <w:vAlign w:val="bottom"/>
            <w:hideMark/>
          </w:tcPr>
          <w:p w14:paraId="4BA337D3" w14:textId="1EED249A" w:rsidR="00853316" w:rsidRPr="00530F27" w:rsidRDefault="00853316" w:rsidP="00530F27">
            <w:pPr>
              <w:spacing w:after="0" w:line="240" w:lineRule="auto"/>
              <w:jc w:val="center"/>
              <w:rPr>
                <w:rFonts w:ascii="Aptos Narrow" w:eastAsia="Times New Roman" w:hAnsi="Aptos Narrow"/>
                <w:b/>
                <w:bCs/>
                <w:color w:val="00B0F0"/>
                <w:sz w:val="22"/>
                <w:szCs w:val="22"/>
                <w:lang w:eastAsia="en-GB"/>
              </w:rPr>
            </w:pPr>
            <w:r w:rsidRPr="00530F27">
              <w:rPr>
                <w:rFonts w:ascii="Aptos Narrow" w:eastAsia="Times New Roman" w:hAnsi="Aptos Narrow"/>
                <w:b/>
                <w:bCs/>
                <w:color w:val="00B0F0"/>
                <w:sz w:val="22"/>
                <w:szCs w:val="22"/>
                <w:lang w:eastAsia="en-GB"/>
              </w:rPr>
              <w:t>317</w:t>
            </w:r>
          </w:p>
        </w:tc>
        <w:tc>
          <w:tcPr>
            <w:tcW w:w="2409" w:type="dxa"/>
            <w:tcBorders>
              <w:top w:val="nil"/>
              <w:left w:val="nil"/>
              <w:bottom w:val="single" w:sz="4" w:space="0" w:color="auto"/>
              <w:right w:val="single" w:sz="4" w:space="0" w:color="auto"/>
            </w:tcBorders>
            <w:shd w:val="clear" w:color="auto" w:fill="auto"/>
            <w:noWrap/>
            <w:vAlign w:val="bottom"/>
            <w:hideMark/>
          </w:tcPr>
          <w:p w14:paraId="4FA17E81" w14:textId="0AA1E59D" w:rsidR="00853316" w:rsidRPr="00530F27" w:rsidRDefault="00853316" w:rsidP="00530F27">
            <w:pPr>
              <w:spacing w:after="0" w:line="240" w:lineRule="auto"/>
              <w:jc w:val="center"/>
              <w:rPr>
                <w:rFonts w:ascii="Aptos Narrow" w:eastAsia="Times New Roman" w:hAnsi="Aptos Narrow"/>
                <w:b/>
                <w:bCs/>
                <w:color w:val="00B0F0"/>
                <w:sz w:val="22"/>
                <w:szCs w:val="22"/>
                <w:lang w:eastAsia="en-GB"/>
              </w:rPr>
            </w:pPr>
            <w:r w:rsidRPr="00530F27">
              <w:rPr>
                <w:rFonts w:ascii="Aptos Narrow" w:eastAsia="Times New Roman" w:hAnsi="Aptos Narrow"/>
                <w:b/>
                <w:bCs/>
                <w:color w:val="00B0F0"/>
                <w:sz w:val="22"/>
                <w:szCs w:val="22"/>
                <w:lang w:eastAsia="en-GB"/>
              </w:rPr>
              <w:t>0.3</w:t>
            </w:r>
          </w:p>
        </w:tc>
      </w:tr>
      <w:tr w:rsidR="00853316" w:rsidRPr="00764DCF" w14:paraId="69BA5CA0" w14:textId="77777777" w:rsidTr="00853316">
        <w:trPr>
          <w:trHeight w:val="292"/>
          <w:jc w:val="center"/>
        </w:trPr>
        <w:tc>
          <w:tcPr>
            <w:tcW w:w="1295" w:type="dxa"/>
            <w:vMerge w:val="restart"/>
            <w:tcBorders>
              <w:top w:val="nil"/>
              <w:left w:val="single" w:sz="8" w:space="0" w:color="auto"/>
              <w:bottom w:val="single" w:sz="8" w:space="0" w:color="000000"/>
              <w:right w:val="nil"/>
            </w:tcBorders>
            <w:shd w:val="clear" w:color="auto" w:fill="auto"/>
            <w:noWrap/>
            <w:vAlign w:val="center"/>
            <w:hideMark/>
          </w:tcPr>
          <w:p w14:paraId="043AFADF" w14:textId="77777777" w:rsidR="00853316" w:rsidRPr="00764DCF" w:rsidRDefault="00853316" w:rsidP="00764DCF">
            <w:pPr>
              <w:spacing w:after="0" w:line="240" w:lineRule="auto"/>
              <w:jc w:val="center"/>
              <w:rPr>
                <w:rFonts w:ascii="Aptos Narrow" w:eastAsia="Times New Roman" w:hAnsi="Aptos Narrow"/>
                <w:b/>
                <w:bCs/>
                <w:color w:val="000000"/>
                <w:sz w:val="22"/>
                <w:szCs w:val="22"/>
                <w:lang w:eastAsia="en-GB"/>
              </w:rPr>
            </w:pPr>
            <w:r w:rsidRPr="00764DCF">
              <w:rPr>
                <w:rFonts w:ascii="Aptos Narrow" w:eastAsia="Times New Roman" w:hAnsi="Aptos Narrow"/>
                <w:b/>
                <w:bCs/>
                <w:color w:val="000000"/>
                <w:sz w:val="22"/>
                <w:szCs w:val="22"/>
                <w:lang w:eastAsia="en-GB"/>
              </w:rPr>
              <w:t>After</w:t>
            </w:r>
          </w:p>
        </w:tc>
        <w:tc>
          <w:tcPr>
            <w:tcW w:w="784" w:type="dxa"/>
            <w:tcBorders>
              <w:top w:val="nil"/>
              <w:left w:val="single" w:sz="8" w:space="0" w:color="auto"/>
              <w:bottom w:val="single" w:sz="4" w:space="0" w:color="auto"/>
              <w:right w:val="single" w:sz="8" w:space="0" w:color="auto"/>
            </w:tcBorders>
            <w:shd w:val="clear" w:color="auto" w:fill="auto"/>
            <w:noWrap/>
            <w:vAlign w:val="bottom"/>
            <w:hideMark/>
          </w:tcPr>
          <w:p w14:paraId="65B7014E" w14:textId="77777777" w:rsidR="00853316" w:rsidRPr="00764DCF" w:rsidRDefault="00853316" w:rsidP="00764DCF">
            <w:pPr>
              <w:spacing w:after="0" w:line="240" w:lineRule="auto"/>
              <w:jc w:val="center"/>
              <w:rPr>
                <w:rFonts w:ascii="Aptos Narrow" w:eastAsia="Times New Roman" w:hAnsi="Aptos Narrow"/>
                <w:i/>
                <w:iCs/>
                <w:color w:val="000000"/>
                <w:sz w:val="22"/>
                <w:szCs w:val="22"/>
                <w:lang w:eastAsia="en-GB"/>
              </w:rPr>
            </w:pPr>
            <w:r w:rsidRPr="00764DCF">
              <w:rPr>
                <w:rFonts w:ascii="Aptos Narrow" w:eastAsia="Times New Roman" w:hAnsi="Aptos Narrow"/>
                <w:i/>
                <w:iCs/>
                <w:color w:val="000000"/>
                <w:sz w:val="22"/>
                <w:szCs w:val="22"/>
                <w:lang w:eastAsia="en-GB"/>
              </w:rPr>
              <w:t>1</w:t>
            </w:r>
          </w:p>
        </w:tc>
        <w:tc>
          <w:tcPr>
            <w:tcW w:w="2873" w:type="dxa"/>
            <w:tcBorders>
              <w:top w:val="nil"/>
              <w:left w:val="nil"/>
              <w:bottom w:val="single" w:sz="4" w:space="0" w:color="auto"/>
              <w:right w:val="single" w:sz="4" w:space="0" w:color="auto"/>
            </w:tcBorders>
            <w:shd w:val="clear" w:color="auto" w:fill="auto"/>
            <w:noWrap/>
            <w:vAlign w:val="bottom"/>
            <w:hideMark/>
          </w:tcPr>
          <w:p w14:paraId="38B9F90E" w14:textId="14E4D1CE" w:rsidR="00853316" w:rsidRPr="00530F27" w:rsidRDefault="00853316" w:rsidP="00530F27">
            <w:pPr>
              <w:spacing w:after="0" w:line="240" w:lineRule="auto"/>
              <w:jc w:val="center"/>
              <w:rPr>
                <w:rFonts w:ascii="Aptos Narrow" w:eastAsia="Times New Roman" w:hAnsi="Aptos Narrow"/>
                <w:b/>
                <w:bCs/>
                <w:color w:val="00B0F0"/>
                <w:sz w:val="22"/>
                <w:szCs w:val="22"/>
                <w:lang w:eastAsia="en-GB"/>
              </w:rPr>
            </w:pPr>
            <w:r w:rsidRPr="00530F27">
              <w:rPr>
                <w:rFonts w:ascii="Aptos Narrow" w:eastAsia="Times New Roman" w:hAnsi="Aptos Narrow"/>
                <w:b/>
                <w:bCs/>
                <w:color w:val="00B0F0"/>
                <w:sz w:val="22"/>
                <w:szCs w:val="22"/>
                <w:lang w:eastAsia="en-GB"/>
              </w:rPr>
              <w:t>178</w:t>
            </w:r>
          </w:p>
        </w:tc>
        <w:tc>
          <w:tcPr>
            <w:tcW w:w="2409" w:type="dxa"/>
            <w:tcBorders>
              <w:top w:val="nil"/>
              <w:left w:val="nil"/>
              <w:bottom w:val="single" w:sz="4" w:space="0" w:color="auto"/>
              <w:right w:val="single" w:sz="4" w:space="0" w:color="auto"/>
            </w:tcBorders>
            <w:shd w:val="clear" w:color="auto" w:fill="auto"/>
            <w:noWrap/>
            <w:vAlign w:val="bottom"/>
            <w:hideMark/>
          </w:tcPr>
          <w:p w14:paraId="51946826" w14:textId="2951805D" w:rsidR="00853316" w:rsidRPr="00530F27" w:rsidRDefault="00853316" w:rsidP="00530F27">
            <w:pPr>
              <w:spacing w:after="0" w:line="240" w:lineRule="auto"/>
              <w:jc w:val="center"/>
              <w:rPr>
                <w:rFonts w:ascii="Aptos Narrow" w:eastAsia="Times New Roman" w:hAnsi="Aptos Narrow"/>
                <w:b/>
                <w:bCs/>
                <w:color w:val="00B0F0"/>
                <w:sz w:val="22"/>
                <w:szCs w:val="22"/>
                <w:lang w:eastAsia="en-GB"/>
              </w:rPr>
            </w:pPr>
            <w:r w:rsidRPr="00530F27">
              <w:rPr>
                <w:rFonts w:ascii="Aptos Narrow" w:eastAsia="Times New Roman" w:hAnsi="Aptos Narrow"/>
                <w:b/>
                <w:bCs/>
                <w:color w:val="00B0F0"/>
                <w:sz w:val="22"/>
                <w:szCs w:val="22"/>
                <w:lang w:eastAsia="en-GB"/>
              </w:rPr>
              <w:t>0.3</w:t>
            </w:r>
          </w:p>
        </w:tc>
      </w:tr>
      <w:tr w:rsidR="00853316" w:rsidRPr="00764DCF" w14:paraId="118BC9E0" w14:textId="77777777" w:rsidTr="00853316">
        <w:trPr>
          <w:trHeight w:val="292"/>
          <w:jc w:val="center"/>
        </w:trPr>
        <w:tc>
          <w:tcPr>
            <w:tcW w:w="1295" w:type="dxa"/>
            <w:vMerge/>
            <w:tcBorders>
              <w:top w:val="nil"/>
              <w:left w:val="single" w:sz="8" w:space="0" w:color="auto"/>
              <w:bottom w:val="single" w:sz="8" w:space="0" w:color="000000"/>
              <w:right w:val="nil"/>
            </w:tcBorders>
            <w:vAlign w:val="center"/>
            <w:hideMark/>
          </w:tcPr>
          <w:p w14:paraId="2D805BD7" w14:textId="77777777" w:rsidR="00853316" w:rsidRPr="00764DCF" w:rsidRDefault="00853316" w:rsidP="00764DCF">
            <w:pPr>
              <w:spacing w:after="0" w:line="240" w:lineRule="auto"/>
              <w:rPr>
                <w:rFonts w:ascii="Aptos Narrow" w:eastAsia="Times New Roman" w:hAnsi="Aptos Narrow"/>
                <w:b/>
                <w:bCs/>
                <w:color w:val="000000"/>
                <w:sz w:val="22"/>
                <w:szCs w:val="22"/>
                <w:lang w:eastAsia="en-GB"/>
              </w:rPr>
            </w:pPr>
          </w:p>
        </w:tc>
        <w:tc>
          <w:tcPr>
            <w:tcW w:w="784" w:type="dxa"/>
            <w:tcBorders>
              <w:top w:val="nil"/>
              <w:left w:val="single" w:sz="8" w:space="0" w:color="auto"/>
              <w:bottom w:val="single" w:sz="4" w:space="0" w:color="auto"/>
              <w:right w:val="single" w:sz="8" w:space="0" w:color="auto"/>
            </w:tcBorders>
            <w:shd w:val="clear" w:color="auto" w:fill="auto"/>
            <w:noWrap/>
            <w:vAlign w:val="bottom"/>
            <w:hideMark/>
          </w:tcPr>
          <w:p w14:paraId="3050084B" w14:textId="77777777" w:rsidR="00853316" w:rsidRPr="00764DCF" w:rsidRDefault="00853316" w:rsidP="00764DCF">
            <w:pPr>
              <w:spacing w:after="0" w:line="240" w:lineRule="auto"/>
              <w:jc w:val="center"/>
              <w:rPr>
                <w:rFonts w:ascii="Aptos Narrow" w:eastAsia="Times New Roman" w:hAnsi="Aptos Narrow"/>
                <w:i/>
                <w:iCs/>
                <w:color w:val="000000"/>
                <w:sz w:val="22"/>
                <w:szCs w:val="22"/>
                <w:lang w:eastAsia="en-GB"/>
              </w:rPr>
            </w:pPr>
            <w:r w:rsidRPr="00764DCF">
              <w:rPr>
                <w:rFonts w:ascii="Aptos Narrow" w:eastAsia="Times New Roman" w:hAnsi="Aptos Narrow"/>
                <w:i/>
                <w:iCs/>
                <w:color w:val="000000"/>
                <w:sz w:val="22"/>
                <w:szCs w:val="22"/>
                <w:lang w:eastAsia="en-GB"/>
              </w:rPr>
              <w:t>2</w:t>
            </w:r>
          </w:p>
        </w:tc>
        <w:tc>
          <w:tcPr>
            <w:tcW w:w="2873" w:type="dxa"/>
            <w:tcBorders>
              <w:top w:val="nil"/>
              <w:left w:val="nil"/>
              <w:bottom w:val="single" w:sz="4" w:space="0" w:color="auto"/>
              <w:right w:val="single" w:sz="4" w:space="0" w:color="auto"/>
            </w:tcBorders>
            <w:shd w:val="clear" w:color="auto" w:fill="auto"/>
            <w:noWrap/>
            <w:vAlign w:val="bottom"/>
            <w:hideMark/>
          </w:tcPr>
          <w:p w14:paraId="095B0023" w14:textId="06595D29" w:rsidR="00853316" w:rsidRPr="00530F27" w:rsidRDefault="00853316" w:rsidP="00530F27">
            <w:pPr>
              <w:spacing w:after="0" w:line="240" w:lineRule="auto"/>
              <w:jc w:val="center"/>
              <w:rPr>
                <w:rFonts w:ascii="Aptos Narrow" w:eastAsia="Times New Roman" w:hAnsi="Aptos Narrow"/>
                <w:b/>
                <w:bCs/>
                <w:color w:val="00B0F0"/>
                <w:sz w:val="22"/>
                <w:szCs w:val="22"/>
                <w:lang w:eastAsia="en-GB"/>
              </w:rPr>
            </w:pPr>
            <w:r w:rsidRPr="00530F27">
              <w:rPr>
                <w:rFonts w:ascii="Aptos Narrow" w:eastAsia="Times New Roman" w:hAnsi="Aptos Narrow"/>
                <w:b/>
                <w:bCs/>
                <w:color w:val="00B0F0"/>
                <w:sz w:val="22"/>
                <w:szCs w:val="22"/>
                <w:lang w:eastAsia="en-GB"/>
              </w:rPr>
              <w:t>146</w:t>
            </w:r>
          </w:p>
        </w:tc>
        <w:tc>
          <w:tcPr>
            <w:tcW w:w="2409" w:type="dxa"/>
            <w:tcBorders>
              <w:top w:val="nil"/>
              <w:left w:val="nil"/>
              <w:bottom w:val="single" w:sz="4" w:space="0" w:color="auto"/>
              <w:right w:val="single" w:sz="4" w:space="0" w:color="auto"/>
            </w:tcBorders>
            <w:shd w:val="clear" w:color="auto" w:fill="auto"/>
            <w:noWrap/>
            <w:vAlign w:val="bottom"/>
            <w:hideMark/>
          </w:tcPr>
          <w:p w14:paraId="0320FEDC" w14:textId="2D579B01" w:rsidR="00853316" w:rsidRPr="00530F27" w:rsidRDefault="00853316" w:rsidP="00530F27">
            <w:pPr>
              <w:spacing w:after="0" w:line="240" w:lineRule="auto"/>
              <w:jc w:val="center"/>
              <w:rPr>
                <w:rFonts w:ascii="Aptos Narrow" w:eastAsia="Times New Roman" w:hAnsi="Aptos Narrow"/>
                <w:b/>
                <w:bCs/>
                <w:color w:val="00B0F0"/>
                <w:sz w:val="22"/>
                <w:szCs w:val="22"/>
                <w:lang w:eastAsia="en-GB"/>
              </w:rPr>
            </w:pPr>
            <w:r w:rsidRPr="00530F27">
              <w:rPr>
                <w:rFonts w:ascii="Aptos Narrow" w:eastAsia="Times New Roman" w:hAnsi="Aptos Narrow"/>
                <w:b/>
                <w:bCs/>
                <w:color w:val="00B0F0"/>
                <w:sz w:val="22"/>
                <w:szCs w:val="22"/>
                <w:lang w:eastAsia="en-GB"/>
              </w:rPr>
              <w:t>0.6</w:t>
            </w:r>
          </w:p>
        </w:tc>
      </w:tr>
      <w:tr w:rsidR="00853316" w:rsidRPr="00764DCF" w14:paraId="3C1B5D5A" w14:textId="77777777" w:rsidTr="00853316">
        <w:trPr>
          <w:trHeight w:val="292"/>
          <w:jc w:val="center"/>
        </w:trPr>
        <w:tc>
          <w:tcPr>
            <w:tcW w:w="1295" w:type="dxa"/>
            <w:vMerge/>
            <w:tcBorders>
              <w:top w:val="nil"/>
              <w:left w:val="single" w:sz="8" w:space="0" w:color="auto"/>
              <w:bottom w:val="single" w:sz="8" w:space="0" w:color="000000"/>
              <w:right w:val="nil"/>
            </w:tcBorders>
            <w:vAlign w:val="center"/>
            <w:hideMark/>
          </w:tcPr>
          <w:p w14:paraId="3ACC47D4" w14:textId="77777777" w:rsidR="00853316" w:rsidRPr="00764DCF" w:rsidRDefault="00853316" w:rsidP="00764DCF">
            <w:pPr>
              <w:spacing w:after="0" w:line="240" w:lineRule="auto"/>
              <w:rPr>
                <w:rFonts w:ascii="Aptos Narrow" w:eastAsia="Times New Roman" w:hAnsi="Aptos Narrow"/>
                <w:b/>
                <w:bCs/>
                <w:color w:val="000000"/>
                <w:sz w:val="22"/>
                <w:szCs w:val="22"/>
                <w:lang w:eastAsia="en-GB"/>
              </w:rPr>
            </w:pPr>
          </w:p>
        </w:tc>
        <w:tc>
          <w:tcPr>
            <w:tcW w:w="784" w:type="dxa"/>
            <w:tcBorders>
              <w:top w:val="nil"/>
              <w:left w:val="single" w:sz="8" w:space="0" w:color="auto"/>
              <w:bottom w:val="single" w:sz="4" w:space="0" w:color="auto"/>
              <w:right w:val="single" w:sz="8" w:space="0" w:color="auto"/>
            </w:tcBorders>
            <w:shd w:val="clear" w:color="auto" w:fill="auto"/>
            <w:noWrap/>
            <w:vAlign w:val="bottom"/>
            <w:hideMark/>
          </w:tcPr>
          <w:p w14:paraId="49EC655C" w14:textId="77777777" w:rsidR="00853316" w:rsidRPr="00764DCF" w:rsidRDefault="00853316" w:rsidP="00764DCF">
            <w:pPr>
              <w:spacing w:after="0" w:line="240" w:lineRule="auto"/>
              <w:jc w:val="center"/>
              <w:rPr>
                <w:rFonts w:ascii="Aptos Narrow" w:eastAsia="Times New Roman" w:hAnsi="Aptos Narrow"/>
                <w:i/>
                <w:iCs/>
                <w:color w:val="000000"/>
                <w:sz w:val="22"/>
                <w:szCs w:val="22"/>
                <w:lang w:eastAsia="en-GB"/>
              </w:rPr>
            </w:pPr>
            <w:r w:rsidRPr="00764DCF">
              <w:rPr>
                <w:rFonts w:ascii="Aptos Narrow" w:eastAsia="Times New Roman" w:hAnsi="Aptos Narrow"/>
                <w:i/>
                <w:iCs/>
                <w:color w:val="000000"/>
                <w:sz w:val="22"/>
                <w:szCs w:val="22"/>
                <w:lang w:eastAsia="en-GB"/>
              </w:rPr>
              <w:t>3</w:t>
            </w:r>
          </w:p>
        </w:tc>
        <w:tc>
          <w:tcPr>
            <w:tcW w:w="2873" w:type="dxa"/>
            <w:tcBorders>
              <w:top w:val="nil"/>
              <w:left w:val="nil"/>
              <w:bottom w:val="single" w:sz="4" w:space="0" w:color="auto"/>
              <w:right w:val="single" w:sz="4" w:space="0" w:color="auto"/>
            </w:tcBorders>
            <w:shd w:val="clear" w:color="auto" w:fill="auto"/>
            <w:noWrap/>
            <w:vAlign w:val="bottom"/>
            <w:hideMark/>
          </w:tcPr>
          <w:p w14:paraId="0CF94FFE" w14:textId="45453AC2" w:rsidR="00853316" w:rsidRPr="00530F27" w:rsidRDefault="00853316" w:rsidP="00530F27">
            <w:pPr>
              <w:spacing w:after="0" w:line="240" w:lineRule="auto"/>
              <w:jc w:val="center"/>
              <w:rPr>
                <w:rFonts w:ascii="Aptos Narrow" w:eastAsia="Times New Roman" w:hAnsi="Aptos Narrow"/>
                <w:b/>
                <w:bCs/>
                <w:color w:val="00B0F0"/>
                <w:sz w:val="22"/>
                <w:szCs w:val="22"/>
                <w:lang w:eastAsia="en-GB"/>
              </w:rPr>
            </w:pPr>
            <w:r w:rsidRPr="00530F27">
              <w:rPr>
                <w:rFonts w:ascii="Aptos Narrow" w:eastAsia="Times New Roman" w:hAnsi="Aptos Narrow"/>
                <w:b/>
                <w:bCs/>
                <w:color w:val="00B0F0"/>
                <w:sz w:val="22"/>
                <w:szCs w:val="22"/>
                <w:lang w:eastAsia="en-GB"/>
              </w:rPr>
              <w:t>140</w:t>
            </w:r>
          </w:p>
        </w:tc>
        <w:tc>
          <w:tcPr>
            <w:tcW w:w="2409" w:type="dxa"/>
            <w:tcBorders>
              <w:top w:val="nil"/>
              <w:left w:val="nil"/>
              <w:bottom w:val="single" w:sz="4" w:space="0" w:color="auto"/>
              <w:right w:val="single" w:sz="4" w:space="0" w:color="auto"/>
            </w:tcBorders>
            <w:shd w:val="clear" w:color="auto" w:fill="auto"/>
            <w:noWrap/>
            <w:vAlign w:val="bottom"/>
            <w:hideMark/>
          </w:tcPr>
          <w:p w14:paraId="537E8762" w14:textId="0BEBF939" w:rsidR="00853316" w:rsidRPr="00530F27" w:rsidRDefault="00853316" w:rsidP="00530F27">
            <w:pPr>
              <w:spacing w:after="0" w:line="240" w:lineRule="auto"/>
              <w:jc w:val="center"/>
              <w:rPr>
                <w:rFonts w:ascii="Aptos Narrow" w:eastAsia="Times New Roman" w:hAnsi="Aptos Narrow"/>
                <w:b/>
                <w:bCs/>
                <w:color w:val="00B0F0"/>
                <w:sz w:val="22"/>
                <w:szCs w:val="22"/>
                <w:lang w:eastAsia="en-GB"/>
              </w:rPr>
            </w:pPr>
            <w:r w:rsidRPr="00530F27">
              <w:rPr>
                <w:rFonts w:ascii="Aptos Narrow" w:eastAsia="Times New Roman" w:hAnsi="Aptos Narrow"/>
                <w:b/>
                <w:bCs/>
                <w:color w:val="00B0F0"/>
                <w:sz w:val="22"/>
                <w:szCs w:val="22"/>
                <w:lang w:eastAsia="en-GB"/>
              </w:rPr>
              <w:t>1.0</w:t>
            </w:r>
          </w:p>
        </w:tc>
      </w:tr>
      <w:tr w:rsidR="00853316" w:rsidRPr="00764DCF" w14:paraId="6D4EA871" w14:textId="77777777" w:rsidTr="00853316">
        <w:trPr>
          <w:trHeight w:val="292"/>
          <w:jc w:val="center"/>
        </w:trPr>
        <w:tc>
          <w:tcPr>
            <w:tcW w:w="1295" w:type="dxa"/>
            <w:vMerge/>
            <w:tcBorders>
              <w:top w:val="nil"/>
              <w:left w:val="single" w:sz="8" w:space="0" w:color="auto"/>
              <w:bottom w:val="single" w:sz="8" w:space="0" w:color="000000"/>
              <w:right w:val="nil"/>
            </w:tcBorders>
            <w:vAlign w:val="center"/>
            <w:hideMark/>
          </w:tcPr>
          <w:p w14:paraId="00D91A5E" w14:textId="77777777" w:rsidR="00853316" w:rsidRPr="00764DCF" w:rsidRDefault="00853316" w:rsidP="00764DCF">
            <w:pPr>
              <w:spacing w:after="0" w:line="240" w:lineRule="auto"/>
              <w:rPr>
                <w:rFonts w:ascii="Aptos Narrow" w:eastAsia="Times New Roman" w:hAnsi="Aptos Narrow"/>
                <w:b/>
                <w:bCs/>
                <w:color w:val="000000"/>
                <w:sz w:val="22"/>
                <w:szCs w:val="22"/>
                <w:lang w:eastAsia="en-GB"/>
              </w:rPr>
            </w:pPr>
          </w:p>
        </w:tc>
        <w:tc>
          <w:tcPr>
            <w:tcW w:w="784" w:type="dxa"/>
            <w:tcBorders>
              <w:top w:val="nil"/>
              <w:left w:val="single" w:sz="8" w:space="0" w:color="auto"/>
              <w:bottom w:val="single" w:sz="4" w:space="0" w:color="auto"/>
              <w:right w:val="single" w:sz="8" w:space="0" w:color="auto"/>
            </w:tcBorders>
            <w:shd w:val="clear" w:color="auto" w:fill="auto"/>
            <w:noWrap/>
            <w:vAlign w:val="bottom"/>
            <w:hideMark/>
          </w:tcPr>
          <w:p w14:paraId="23D5455E" w14:textId="77777777" w:rsidR="00853316" w:rsidRPr="00764DCF" w:rsidRDefault="00853316" w:rsidP="00764DCF">
            <w:pPr>
              <w:spacing w:after="0" w:line="240" w:lineRule="auto"/>
              <w:jc w:val="center"/>
              <w:rPr>
                <w:rFonts w:ascii="Aptos Narrow" w:eastAsia="Times New Roman" w:hAnsi="Aptos Narrow"/>
                <w:i/>
                <w:iCs/>
                <w:color w:val="000000"/>
                <w:sz w:val="22"/>
                <w:szCs w:val="22"/>
                <w:lang w:eastAsia="en-GB"/>
              </w:rPr>
            </w:pPr>
            <w:r w:rsidRPr="00764DCF">
              <w:rPr>
                <w:rFonts w:ascii="Aptos Narrow" w:eastAsia="Times New Roman" w:hAnsi="Aptos Narrow"/>
                <w:i/>
                <w:iCs/>
                <w:color w:val="000000"/>
                <w:sz w:val="22"/>
                <w:szCs w:val="22"/>
                <w:lang w:eastAsia="en-GB"/>
              </w:rPr>
              <w:t>4</w:t>
            </w:r>
          </w:p>
        </w:tc>
        <w:tc>
          <w:tcPr>
            <w:tcW w:w="2873" w:type="dxa"/>
            <w:tcBorders>
              <w:top w:val="nil"/>
              <w:left w:val="nil"/>
              <w:bottom w:val="single" w:sz="4" w:space="0" w:color="auto"/>
              <w:right w:val="single" w:sz="4" w:space="0" w:color="auto"/>
            </w:tcBorders>
            <w:shd w:val="clear" w:color="auto" w:fill="auto"/>
            <w:noWrap/>
            <w:vAlign w:val="bottom"/>
            <w:hideMark/>
          </w:tcPr>
          <w:p w14:paraId="47D2E9FC" w14:textId="759BE6E7" w:rsidR="00853316" w:rsidRPr="00530F27" w:rsidRDefault="00853316" w:rsidP="00530F27">
            <w:pPr>
              <w:spacing w:after="0" w:line="240" w:lineRule="auto"/>
              <w:jc w:val="center"/>
              <w:rPr>
                <w:rFonts w:ascii="Aptos Narrow" w:eastAsia="Times New Roman" w:hAnsi="Aptos Narrow"/>
                <w:b/>
                <w:bCs/>
                <w:color w:val="00B0F0"/>
                <w:sz w:val="22"/>
                <w:szCs w:val="22"/>
                <w:lang w:eastAsia="en-GB"/>
              </w:rPr>
            </w:pPr>
            <w:r w:rsidRPr="00530F27">
              <w:rPr>
                <w:rFonts w:ascii="Aptos Narrow" w:eastAsia="Times New Roman" w:hAnsi="Aptos Narrow"/>
                <w:b/>
                <w:bCs/>
                <w:color w:val="00B0F0"/>
                <w:sz w:val="22"/>
                <w:szCs w:val="22"/>
                <w:lang w:eastAsia="en-GB"/>
              </w:rPr>
              <w:t>143</w:t>
            </w:r>
          </w:p>
        </w:tc>
        <w:tc>
          <w:tcPr>
            <w:tcW w:w="2409" w:type="dxa"/>
            <w:tcBorders>
              <w:top w:val="nil"/>
              <w:left w:val="nil"/>
              <w:bottom w:val="single" w:sz="4" w:space="0" w:color="auto"/>
              <w:right w:val="single" w:sz="4" w:space="0" w:color="auto"/>
            </w:tcBorders>
            <w:shd w:val="clear" w:color="auto" w:fill="auto"/>
            <w:noWrap/>
            <w:vAlign w:val="bottom"/>
            <w:hideMark/>
          </w:tcPr>
          <w:p w14:paraId="01674ECA" w14:textId="78F62D77" w:rsidR="00853316" w:rsidRPr="00530F27" w:rsidRDefault="00853316" w:rsidP="00530F27">
            <w:pPr>
              <w:spacing w:after="0" w:line="240" w:lineRule="auto"/>
              <w:jc w:val="center"/>
              <w:rPr>
                <w:rFonts w:ascii="Aptos Narrow" w:eastAsia="Times New Roman" w:hAnsi="Aptos Narrow"/>
                <w:b/>
                <w:bCs/>
                <w:color w:val="00B0F0"/>
                <w:sz w:val="22"/>
                <w:szCs w:val="22"/>
                <w:lang w:eastAsia="en-GB"/>
              </w:rPr>
            </w:pPr>
            <w:r w:rsidRPr="00530F27">
              <w:rPr>
                <w:rFonts w:ascii="Aptos Narrow" w:eastAsia="Times New Roman" w:hAnsi="Aptos Narrow"/>
                <w:b/>
                <w:bCs/>
                <w:color w:val="00B0F0"/>
                <w:sz w:val="22"/>
                <w:szCs w:val="22"/>
                <w:lang w:eastAsia="en-GB"/>
              </w:rPr>
              <w:t>1.1</w:t>
            </w:r>
          </w:p>
        </w:tc>
      </w:tr>
      <w:tr w:rsidR="00853316" w:rsidRPr="00764DCF" w14:paraId="06D81CC3" w14:textId="77777777" w:rsidTr="00853316">
        <w:trPr>
          <w:trHeight w:val="292"/>
          <w:jc w:val="center"/>
        </w:trPr>
        <w:tc>
          <w:tcPr>
            <w:tcW w:w="1295" w:type="dxa"/>
            <w:vMerge/>
            <w:tcBorders>
              <w:top w:val="nil"/>
              <w:left w:val="single" w:sz="8" w:space="0" w:color="auto"/>
              <w:bottom w:val="single" w:sz="8" w:space="0" w:color="000000"/>
              <w:right w:val="nil"/>
            </w:tcBorders>
            <w:vAlign w:val="center"/>
            <w:hideMark/>
          </w:tcPr>
          <w:p w14:paraId="7DA0F9A6" w14:textId="77777777" w:rsidR="00853316" w:rsidRPr="00764DCF" w:rsidRDefault="00853316" w:rsidP="00764DCF">
            <w:pPr>
              <w:spacing w:after="0" w:line="240" w:lineRule="auto"/>
              <w:rPr>
                <w:rFonts w:ascii="Aptos Narrow" w:eastAsia="Times New Roman" w:hAnsi="Aptos Narrow"/>
                <w:b/>
                <w:bCs/>
                <w:color w:val="000000"/>
                <w:sz w:val="22"/>
                <w:szCs w:val="22"/>
                <w:lang w:eastAsia="en-GB"/>
              </w:rPr>
            </w:pPr>
          </w:p>
        </w:tc>
        <w:tc>
          <w:tcPr>
            <w:tcW w:w="784" w:type="dxa"/>
            <w:tcBorders>
              <w:top w:val="nil"/>
              <w:left w:val="single" w:sz="8" w:space="0" w:color="auto"/>
              <w:bottom w:val="single" w:sz="4" w:space="0" w:color="auto"/>
              <w:right w:val="single" w:sz="8" w:space="0" w:color="auto"/>
            </w:tcBorders>
            <w:shd w:val="clear" w:color="auto" w:fill="auto"/>
            <w:noWrap/>
            <w:vAlign w:val="bottom"/>
            <w:hideMark/>
          </w:tcPr>
          <w:p w14:paraId="23964639" w14:textId="77777777" w:rsidR="00853316" w:rsidRPr="00764DCF" w:rsidRDefault="00853316" w:rsidP="00764DCF">
            <w:pPr>
              <w:spacing w:after="0" w:line="240" w:lineRule="auto"/>
              <w:jc w:val="center"/>
              <w:rPr>
                <w:rFonts w:ascii="Aptos Narrow" w:eastAsia="Times New Roman" w:hAnsi="Aptos Narrow"/>
                <w:i/>
                <w:iCs/>
                <w:color w:val="000000"/>
                <w:sz w:val="22"/>
                <w:szCs w:val="22"/>
                <w:lang w:eastAsia="en-GB"/>
              </w:rPr>
            </w:pPr>
            <w:r w:rsidRPr="00764DCF">
              <w:rPr>
                <w:rFonts w:ascii="Aptos Narrow" w:eastAsia="Times New Roman" w:hAnsi="Aptos Narrow"/>
                <w:i/>
                <w:iCs/>
                <w:color w:val="000000"/>
                <w:sz w:val="22"/>
                <w:szCs w:val="22"/>
                <w:lang w:eastAsia="en-GB"/>
              </w:rPr>
              <w:t>5</w:t>
            </w:r>
          </w:p>
        </w:tc>
        <w:tc>
          <w:tcPr>
            <w:tcW w:w="2873" w:type="dxa"/>
            <w:tcBorders>
              <w:top w:val="nil"/>
              <w:left w:val="nil"/>
              <w:bottom w:val="single" w:sz="4" w:space="0" w:color="auto"/>
              <w:right w:val="single" w:sz="4" w:space="0" w:color="auto"/>
            </w:tcBorders>
            <w:shd w:val="clear" w:color="auto" w:fill="auto"/>
            <w:noWrap/>
            <w:vAlign w:val="bottom"/>
            <w:hideMark/>
          </w:tcPr>
          <w:p w14:paraId="5710C85B" w14:textId="54C76631" w:rsidR="00853316" w:rsidRPr="00530F27" w:rsidRDefault="00853316" w:rsidP="00530F27">
            <w:pPr>
              <w:spacing w:after="0" w:line="240" w:lineRule="auto"/>
              <w:jc w:val="center"/>
              <w:rPr>
                <w:rFonts w:ascii="Aptos Narrow" w:eastAsia="Times New Roman" w:hAnsi="Aptos Narrow"/>
                <w:b/>
                <w:bCs/>
                <w:color w:val="00B0F0"/>
                <w:sz w:val="22"/>
                <w:szCs w:val="22"/>
                <w:lang w:eastAsia="en-GB"/>
              </w:rPr>
            </w:pPr>
            <w:r w:rsidRPr="00530F27">
              <w:rPr>
                <w:rFonts w:ascii="Aptos Narrow" w:eastAsia="Times New Roman" w:hAnsi="Aptos Narrow"/>
                <w:b/>
                <w:bCs/>
                <w:color w:val="00B0F0"/>
                <w:sz w:val="22"/>
                <w:szCs w:val="22"/>
                <w:lang w:eastAsia="en-GB"/>
              </w:rPr>
              <w:t>143</w:t>
            </w:r>
          </w:p>
        </w:tc>
        <w:tc>
          <w:tcPr>
            <w:tcW w:w="2409" w:type="dxa"/>
            <w:tcBorders>
              <w:top w:val="nil"/>
              <w:left w:val="nil"/>
              <w:bottom w:val="single" w:sz="4" w:space="0" w:color="auto"/>
              <w:right w:val="single" w:sz="4" w:space="0" w:color="auto"/>
            </w:tcBorders>
            <w:shd w:val="clear" w:color="auto" w:fill="auto"/>
            <w:noWrap/>
            <w:vAlign w:val="bottom"/>
            <w:hideMark/>
          </w:tcPr>
          <w:p w14:paraId="39E3281F" w14:textId="00A83D9F" w:rsidR="00853316" w:rsidRPr="00530F27" w:rsidRDefault="00853316" w:rsidP="00530F27">
            <w:pPr>
              <w:spacing w:after="0" w:line="240" w:lineRule="auto"/>
              <w:jc w:val="center"/>
              <w:rPr>
                <w:rFonts w:ascii="Aptos Narrow" w:eastAsia="Times New Roman" w:hAnsi="Aptos Narrow"/>
                <w:b/>
                <w:bCs/>
                <w:color w:val="00B0F0"/>
                <w:sz w:val="22"/>
                <w:szCs w:val="22"/>
                <w:lang w:eastAsia="en-GB"/>
              </w:rPr>
            </w:pPr>
            <w:r w:rsidRPr="00530F27">
              <w:rPr>
                <w:rFonts w:ascii="Aptos Narrow" w:eastAsia="Times New Roman" w:hAnsi="Aptos Narrow"/>
                <w:b/>
                <w:bCs/>
                <w:color w:val="00B0F0"/>
                <w:sz w:val="22"/>
                <w:szCs w:val="22"/>
                <w:lang w:eastAsia="en-GB"/>
              </w:rPr>
              <w:t>0.8</w:t>
            </w:r>
          </w:p>
        </w:tc>
      </w:tr>
      <w:tr w:rsidR="00853316" w:rsidRPr="00764DCF" w14:paraId="4297A261" w14:textId="77777777" w:rsidTr="00853316">
        <w:trPr>
          <w:trHeight w:val="300"/>
          <w:jc w:val="center"/>
        </w:trPr>
        <w:tc>
          <w:tcPr>
            <w:tcW w:w="1295" w:type="dxa"/>
            <w:vMerge/>
            <w:tcBorders>
              <w:top w:val="nil"/>
              <w:left w:val="single" w:sz="8" w:space="0" w:color="auto"/>
              <w:bottom w:val="single" w:sz="8" w:space="0" w:color="000000"/>
              <w:right w:val="nil"/>
            </w:tcBorders>
            <w:vAlign w:val="center"/>
            <w:hideMark/>
          </w:tcPr>
          <w:p w14:paraId="2BD41CD0" w14:textId="77777777" w:rsidR="00853316" w:rsidRPr="00764DCF" w:rsidRDefault="00853316" w:rsidP="00764DCF">
            <w:pPr>
              <w:spacing w:after="0" w:line="240" w:lineRule="auto"/>
              <w:rPr>
                <w:rFonts w:ascii="Aptos Narrow" w:eastAsia="Times New Roman" w:hAnsi="Aptos Narrow"/>
                <w:b/>
                <w:bCs/>
                <w:color w:val="000000"/>
                <w:sz w:val="22"/>
                <w:szCs w:val="22"/>
                <w:lang w:eastAsia="en-GB"/>
              </w:rPr>
            </w:pPr>
          </w:p>
        </w:tc>
        <w:tc>
          <w:tcPr>
            <w:tcW w:w="784" w:type="dxa"/>
            <w:tcBorders>
              <w:top w:val="nil"/>
              <w:left w:val="single" w:sz="8" w:space="0" w:color="auto"/>
              <w:bottom w:val="single" w:sz="8" w:space="0" w:color="auto"/>
              <w:right w:val="single" w:sz="8" w:space="0" w:color="auto"/>
            </w:tcBorders>
            <w:shd w:val="clear" w:color="auto" w:fill="auto"/>
            <w:noWrap/>
            <w:vAlign w:val="bottom"/>
            <w:hideMark/>
          </w:tcPr>
          <w:p w14:paraId="03622558" w14:textId="77777777" w:rsidR="00853316" w:rsidRPr="00764DCF" w:rsidRDefault="00853316" w:rsidP="00764DCF">
            <w:pPr>
              <w:spacing w:after="0" w:line="240" w:lineRule="auto"/>
              <w:jc w:val="center"/>
              <w:rPr>
                <w:rFonts w:ascii="Aptos Narrow" w:eastAsia="Times New Roman" w:hAnsi="Aptos Narrow"/>
                <w:i/>
                <w:iCs/>
                <w:color w:val="000000"/>
                <w:sz w:val="22"/>
                <w:szCs w:val="22"/>
                <w:lang w:eastAsia="en-GB"/>
              </w:rPr>
            </w:pPr>
            <w:r w:rsidRPr="00764DCF">
              <w:rPr>
                <w:rFonts w:ascii="Aptos Narrow" w:eastAsia="Times New Roman" w:hAnsi="Aptos Narrow"/>
                <w:i/>
                <w:iCs/>
                <w:color w:val="000000"/>
                <w:sz w:val="22"/>
                <w:szCs w:val="22"/>
                <w:lang w:eastAsia="en-GB"/>
              </w:rPr>
              <w:t>6</w:t>
            </w:r>
          </w:p>
        </w:tc>
        <w:tc>
          <w:tcPr>
            <w:tcW w:w="2873" w:type="dxa"/>
            <w:tcBorders>
              <w:top w:val="nil"/>
              <w:left w:val="nil"/>
              <w:bottom w:val="single" w:sz="8" w:space="0" w:color="auto"/>
              <w:right w:val="single" w:sz="4" w:space="0" w:color="auto"/>
            </w:tcBorders>
            <w:shd w:val="clear" w:color="auto" w:fill="auto"/>
            <w:noWrap/>
            <w:vAlign w:val="bottom"/>
            <w:hideMark/>
          </w:tcPr>
          <w:p w14:paraId="673F42E9" w14:textId="1ED96D98" w:rsidR="00853316" w:rsidRPr="00530F27" w:rsidRDefault="00853316" w:rsidP="00530F27">
            <w:pPr>
              <w:spacing w:after="0" w:line="240" w:lineRule="auto"/>
              <w:jc w:val="center"/>
              <w:rPr>
                <w:rFonts w:ascii="Aptos Narrow" w:eastAsia="Times New Roman" w:hAnsi="Aptos Narrow"/>
                <w:b/>
                <w:bCs/>
                <w:color w:val="00B0F0"/>
                <w:sz w:val="22"/>
                <w:szCs w:val="22"/>
                <w:lang w:eastAsia="en-GB"/>
              </w:rPr>
            </w:pPr>
            <w:r w:rsidRPr="00530F27">
              <w:rPr>
                <w:rFonts w:ascii="Aptos Narrow" w:eastAsia="Times New Roman" w:hAnsi="Aptos Narrow"/>
                <w:b/>
                <w:bCs/>
                <w:color w:val="00B0F0"/>
                <w:sz w:val="22"/>
                <w:szCs w:val="22"/>
                <w:lang w:eastAsia="en-GB"/>
              </w:rPr>
              <w:t>138</w:t>
            </w:r>
          </w:p>
        </w:tc>
        <w:tc>
          <w:tcPr>
            <w:tcW w:w="2409" w:type="dxa"/>
            <w:tcBorders>
              <w:top w:val="nil"/>
              <w:left w:val="nil"/>
              <w:bottom w:val="single" w:sz="8" w:space="0" w:color="auto"/>
              <w:right w:val="single" w:sz="4" w:space="0" w:color="auto"/>
            </w:tcBorders>
            <w:shd w:val="clear" w:color="auto" w:fill="auto"/>
            <w:noWrap/>
            <w:vAlign w:val="bottom"/>
            <w:hideMark/>
          </w:tcPr>
          <w:p w14:paraId="00F6C95A" w14:textId="164E2FCC" w:rsidR="00853316" w:rsidRPr="00530F27" w:rsidRDefault="00853316" w:rsidP="00530F27">
            <w:pPr>
              <w:spacing w:after="0" w:line="240" w:lineRule="auto"/>
              <w:jc w:val="center"/>
              <w:rPr>
                <w:rFonts w:ascii="Aptos Narrow" w:eastAsia="Times New Roman" w:hAnsi="Aptos Narrow"/>
                <w:b/>
                <w:bCs/>
                <w:color w:val="00B0F0"/>
                <w:sz w:val="22"/>
                <w:szCs w:val="22"/>
                <w:lang w:eastAsia="en-GB"/>
              </w:rPr>
            </w:pPr>
            <w:r w:rsidRPr="00530F27">
              <w:rPr>
                <w:rFonts w:ascii="Aptos Narrow" w:eastAsia="Times New Roman" w:hAnsi="Aptos Narrow"/>
                <w:b/>
                <w:bCs/>
                <w:color w:val="00B0F0"/>
                <w:sz w:val="22"/>
                <w:szCs w:val="22"/>
                <w:lang w:eastAsia="en-GB"/>
              </w:rPr>
              <w:t>0.3</w:t>
            </w:r>
          </w:p>
        </w:tc>
      </w:tr>
    </w:tbl>
    <w:p w14:paraId="1C90FFB0" w14:textId="77777777" w:rsidR="00764DCF" w:rsidRPr="00764DCF" w:rsidRDefault="00764DCF" w:rsidP="002D7DEE"/>
    <w:p w14:paraId="79A9F07D" w14:textId="401CB510" w:rsidR="006D3D53" w:rsidRPr="00B812CA" w:rsidRDefault="005E3EB6" w:rsidP="00A05AE2">
      <w:pPr>
        <w:pStyle w:val="Caption"/>
        <w:spacing w:after="120" w:line="240" w:lineRule="auto"/>
        <w:jc w:val="center"/>
      </w:pPr>
      <w:r w:rsidRPr="00B77A92">
        <w:t xml:space="preserve">Table </w:t>
      </w:r>
      <w:r w:rsidR="00C56536">
        <w:fldChar w:fldCharType="begin"/>
      </w:r>
      <w:r w:rsidR="00C56536">
        <w:instrText xml:space="preserve"> SEQ Table \* ARABIC </w:instrText>
      </w:r>
      <w:r w:rsidR="00C56536">
        <w:fldChar w:fldCharType="separate"/>
      </w:r>
      <w:r w:rsidR="00C56536">
        <w:rPr>
          <w:noProof/>
        </w:rPr>
        <w:t>6</w:t>
      </w:r>
      <w:r w:rsidR="00C56536">
        <w:fldChar w:fldCharType="end"/>
      </w:r>
      <w:bookmarkEnd w:id="623"/>
      <w:r w:rsidRPr="00B77A92">
        <w:t xml:space="preserve"> - </w:t>
      </w:r>
      <w:r w:rsidRPr="00B812CA">
        <w:t>Template for tidal stream values</w:t>
      </w:r>
    </w:p>
    <w:p w14:paraId="68C114A8" w14:textId="77777777" w:rsidR="00A05AE2" w:rsidRPr="00B77A92" w:rsidRDefault="00A05AE2" w:rsidP="00A05AE2">
      <w:pPr>
        <w:spacing w:after="120" w:line="240" w:lineRule="auto"/>
      </w:pPr>
    </w:p>
    <w:p w14:paraId="3F2CBAD0" w14:textId="518E9E8B" w:rsidR="00A80530" w:rsidRPr="00B77A92" w:rsidRDefault="005F2B6F" w:rsidP="00BE68E8">
      <w:pPr>
        <w:pStyle w:val="Heading1"/>
      </w:pPr>
      <w:bookmarkStart w:id="626" w:name="_Toc178784491"/>
      <w:bookmarkStart w:id="627" w:name="_Toc178784492"/>
      <w:bookmarkStart w:id="628" w:name="_Toc178784493"/>
      <w:bookmarkStart w:id="629" w:name="_Toc178784494"/>
      <w:bookmarkStart w:id="630" w:name="_Toc178784495"/>
      <w:bookmarkStart w:id="631" w:name="_Toc178784496"/>
      <w:bookmarkStart w:id="632" w:name="_Toc178784497"/>
      <w:bookmarkStart w:id="633" w:name="_Toc178784498"/>
      <w:bookmarkStart w:id="634" w:name="_Toc38829567"/>
      <w:bookmarkStart w:id="635" w:name="_Toc38830070"/>
      <w:bookmarkStart w:id="636" w:name="_Toc38936233"/>
      <w:bookmarkStart w:id="637" w:name="_Toc40990424"/>
      <w:bookmarkStart w:id="638" w:name="_Toc41235035"/>
      <w:bookmarkStart w:id="639" w:name="_Toc41235079"/>
      <w:bookmarkStart w:id="640" w:name="_Toc42694851"/>
      <w:bookmarkStart w:id="641" w:name="_Toc42708812"/>
      <w:bookmarkStart w:id="642" w:name="_Toc194067174"/>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r w:rsidRPr="00B77A92">
        <w:t xml:space="preserve">Alerts </w:t>
      </w:r>
      <w:r w:rsidR="00A80530" w:rsidRPr="00B77A92">
        <w:t>and Indications</w:t>
      </w:r>
      <w:bookmarkEnd w:id="642"/>
    </w:p>
    <w:p w14:paraId="345CA945" w14:textId="45B37E29" w:rsidR="005F2B6F" w:rsidRDefault="00A80530" w:rsidP="004710ED">
      <w:pPr>
        <w:spacing w:after="120" w:line="240" w:lineRule="auto"/>
        <w:jc w:val="both"/>
      </w:pPr>
      <w:r w:rsidRPr="00B77A92">
        <w:t xml:space="preserve">IMO Resolution </w:t>
      </w:r>
      <w:r w:rsidR="0056040E">
        <w:t>MSC.530(106)/Rev.1</w:t>
      </w:r>
      <w:r w:rsidR="005A72AB">
        <w:t xml:space="preserve"> </w:t>
      </w:r>
      <w:r w:rsidRPr="00B77A92">
        <w:t>states</w:t>
      </w:r>
      <w:r w:rsidR="004710ED" w:rsidRPr="00B77A92">
        <w:t xml:space="preserve"> in 11.3 and 11.4 and their sub-</w:t>
      </w:r>
      <w:r w:rsidRPr="00B77A92">
        <w:t xml:space="preserve">paragraphs how an ECDIS </w:t>
      </w:r>
      <w:r w:rsidR="00887426">
        <w:t>should</w:t>
      </w:r>
      <w:r w:rsidR="00887426" w:rsidRPr="00B77A92">
        <w:t xml:space="preserve"> </w:t>
      </w:r>
      <w:r w:rsidRPr="00B77A92">
        <w:t>respond to risk of crossing, dangers, prohibited areas or areas with special conditions</w:t>
      </w:r>
      <w:r w:rsidR="005C7BA9" w:rsidRPr="00B77A92">
        <w:t>, during route planning (11.3) or route monitoring (11.4)</w:t>
      </w:r>
      <w:r w:rsidRPr="00B77A92">
        <w:t xml:space="preserve">. Appendix 4 and Appendix 5 of the same resolution </w:t>
      </w:r>
      <w:r w:rsidR="005F2B6F" w:rsidRPr="00B77A92">
        <w:t xml:space="preserve">provide details about the areas for which an </w:t>
      </w:r>
      <w:r w:rsidRPr="00B77A92">
        <w:t xml:space="preserve">ECDIS should detect </w:t>
      </w:r>
      <w:r w:rsidR="005F2B6F" w:rsidRPr="00B77A92">
        <w:t xml:space="preserve">incursions </w:t>
      </w:r>
      <w:r w:rsidRPr="00B77A92">
        <w:t xml:space="preserve">and provide an </w:t>
      </w:r>
      <w:r w:rsidR="00B879E4" w:rsidRPr="00B77A92">
        <w:t xml:space="preserve">alert </w:t>
      </w:r>
      <w:r w:rsidRPr="00B77A92">
        <w:t>or indication.</w:t>
      </w:r>
    </w:p>
    <w:p w14:paraId="1C501EFC" w14:textId="2C492A3F" w:rsidR="00F12027" w:rsidRDefault="00F12027" w:rsidP="002D7DEE">
      <w:pPr>
        <w:pStyle w:val="Heading2"/>
      </w:pPr>
      <w:bookmarkStart w:id="643" w:name="_Toc194067175"/>
      <w:r>
        <w:t>Multiple spatial objects.</w:t>
      </w:r>
      <w:bookmarkEnd w:id="643"/>
    </w:p>
    <w:p w14:paraId="4999E7FB" w14:textId="20BBD170" w:rsidR="00F12027" w:rsidRDefault="00F12027" w:rsidP="004710ED">
      <w:pPr>
        <w:spacing w:after="120" w:line="240" w:lineRule="auto"/>
        <w:jc w:val="both"/>
      </w:pPr>
      <w:r>
        <w:t>If multiple spatial objects are identified then the union of those spatial objects must be highlighted. If the same spatial object identifies an alert and an indication then the drawing order must be the alert highlight followed by the drawing highlight.</w:t>
      </w:r>
    </w:p>
    <w:p w14:paraId="0128D316" w14:textId="3838624D" w:rsidR="005A72AB" w:rsidRPr="00B812CA" w:rsidRDefault="005A72AB" w:rsidP="005A72AB">
      <w:pPr>
        <w:spacing w:after="120" w:line="240" w:lineRule="auto"/>
        <w:jc w:val="both"/>
        <w:rPr>
          <w:highlight w:val="yellow"/>
        </w:rPr>
      </w:pPr>
    </w:p>
    <w:p w14:paraId="289665F2" w14:textId="2A7BAF0B" w:rsidR="00F42A19" w:rsidRPr="00B77A92" w:rsidRDefault="00201DB6" w:rsidP="00BE68E8">
      <w:pPr>
        <w:pStyle w:val="Heading1"/>
      </w:pPr>
      <w:bookmarkStart w:id="644" w:name="_Toc178784500"/>
      <w:bookmarkStart w:id="645" w:name="_Ref44433395"/>
      <w:bookmarkStart w:id="646" w:name="_Toc194067176"/>
      <w:bookmarkEnd w:id="644"/>
      <w:r w:rsidRPr="00B77A92">
        <w:t xml:space="preserve">Use of </w:t>
      </w:r>
      <w:r w:rsidR="00F42A19" w:rsidRPr="00B77A92">
        <w:t xml:space="preserve">Context </w:t>
      </w:r>
      <w:r w:rsidRPr="00B77A92">
        <w:t>P</w:t>
      </w:r>
      <w:r w:rsidR="00F42A19" w:rsidRPr="00B77A92">
        <w:t>arameters</w:t>
      </w:r>
      <w:bookmarkEnd w:id="645"/>
      <w:bookmarkEnd w:id="646"/>
    </w:p>
    <w:p w14:paraId="6BEE0AC7" w14:textId="773F9EE8" w:rsidR="00F42A19" w:rsidRPr="00B77A92" w:rsidRDefault="00422AF5" w:rsidP="00194607">
      <w:pPr>
        <w:spacing w:after="120" w:line="240" w:lineRule="auto"/>
        <w:jc w:val="both"/>
      </w:pPr>
      <w:r w:rsidRPr="00B77A92">
        <w:t xml:space="preserve">The </w:t>
      </w:r>
      <w:r w:rsidR="00C82694" w:rsidRPr="00B77A92">
        <w:t>P</w:t>
      </w:r>
      <w:r w:rsidRPr="00B77A92">
        <w:t xml:space="preserve">ortrayal </w:t>
      </w:r>
      <w:r w:rsidR="00C82694" w:rsidRPr="00B77A92">
        <w:t>C</w:t>
      </w:r>
      <w:r w:rsidRPr="00B77A92">
        <w:t xml:space="preserve">atalogue </w:t>
      </w:r>
      <w:r w:rsidR="000C18F8" w:rsidRPr="00B77A92">
        <w:t xml:space="preserve">for a product contains </w:t>
      </w:r>
      <w:r w:rsidR="007B4404" w:rsidRPr="00B77A92">
        <w:t>the</w:t>
      </w:r>
      <w:r w:rsidR="000C18F8" w:rsidRPr="00B77A92">
        <w:t xml:space="preserve"> set of parameters which </w:t>
      </w:r>
      <w:r w:rsidR="00900E0C">
        <w:t>are</w:t>
      </w:r>
      <w:r w:rsidR="000C18F8" w:rsidRPr="00B77A92">
        <w:t xml:space="preserve"> used in the portrayal </w:t>
      </w:r>
      <w:r w:rsidR="007B4404" w:rsidRPr="00B77A92">
        <w:t>processing for that product</w:t>
      </w:r>
      <w:r w:rsidR="000C18F8" w:rsidRPr="00B77A92">
        <w:t>. Th</w:t>
      </w:r>
      <w:r w:rsidR="003A70CA" w:rsidRPr="00B77A92">
        <w:t>is set</w:t>
      </w:r>
      <w:r w:rsidR="000C18F8" w:rsidRPr="00B77A92">
        <w:t xml:space="preserve"> may be different for different products.</w:t>
      </w:r>
      <w:r w:rsidR="007B4404" w:rsidRPr="00B77A92">
        <w:t xml:space="preserve"> Context parameters </w:t>
      </w:r>
      <w:r w:rsidR="003A70CA" w:rsidRPr="00B77A92">
        <w:t xml:space="preserve">are used for passing portrayal-related configuration </w:t>
      </w:r>
      <w:r w:rsidR="00A54533" w:rsidRPr="00B77A92">
        <w:t>information and user settings</w:t>
      </w:r>
      <w:r w:rsidR="003A70CA" w:rsidRPr="00B77A92">
        <w:t xml:space="preserve"> to portrayal processing, and </w:t>
      </w:r>
      <w:r w:rsidR="00A54533" w:rsidRPr="00B77A92">
        <w:t>the values of context parameters may therefore</w:t>
      </w:r>
      <w:r w:rsidR="007B4404" w:rsidRPr="00B77A92">
        <w:t xml:space="preserve"> be changed by user functions</w:t>
      </w:r>
      <w:r w:rsidR="003A70CA" w:rsidRPr="00B77A92">
        <w:t>, including those</w:t>
      </w:r>
      <w:r w:rsidR="007B4404" w:rsidRPr="00B77A92">
        <w:t xml:space="preserve"> defined in the IMO </w:t>
      </w:r>
      <w:r w:rsidR="00C82694" w:rsidRPr="00B77A92">
        <w:t>P</w:t>
      </w:r>
      <w:r w:rsidR="007B4404" w:rsidRPr="00B77A92">
        <w:t xml:space="preserve">erformance </w:t>
      </w:r>
      <w:r w:rsidR="00C82694" w:rsidRPr="00B77A92">
        <w:t>S</w:t>
      </w:r>
      <w:r w:rsidR="007B4404" w:rsidRPr="00B77A92">
        <w:t>tandards</w:t>
      </w:r>
      <w:r w:rsidR="00A54533" w:rsidRPr="00B77A92">
        <w:t>,</w:t>
      </w:r>
      <w:r w:rsidR="007B4404" w:rsidRPr="00B77A92">
        <w:t xml:space="preserve"> in this document</w:t>
      </w:r>
      <w:r w:rsidR="003A70CA" w:rsidRPr="00B77A92">
        <w:t xml:space="preserve">, or manufacturers’ custom </w:t>
      </w:r>
      <w:r w:rsidR="00A54533" w:rsidRPr="00B77A92">
        <w:t xml:space="preserve">user </w:t>
      </w:r>
      <w:r w:rsidR="003A70CA" w:rsidRPr="00B77A92">
        <w:t>functions</w:t>
      </w:r>
      <w:r w:rsidR="007B4404" w:rsidRPr="00B77A92">
        <w:t>.</w:t>
      </w:r>
    </w:p>
    <w:p w14:paraId="338CD6FA" w14:textId="769946C8" w:rsidR="006616FA" w:rsidRPr="00B812CA" w:rsidRDefault="006616FA" w:rsidP="00194607">
      <w:pPr>
        <w:spacing w:after="120" w:line="240" w:lineRule="auto"/>
        <w:jc w:val="both"/>
        <w:rPr>
          <w:b/>
          <w:bCs/>
        </w:rPr>
      </w:pPr>
      <w:r w:rsidRPr="00B77A92">
        <w:t xml:space="preserve">In order to be able to </w:t>
      </w:r>
      <w:r w:rsidR="004E2E7C" w:rsidRPr="00B77A92">
        <w:t xml:space="preserve">use the official </w:t>
      </w:r>
      <w:r w:rsidR="00C82694" w:rsidRPr="00B77A92">
        <w:t>P</w:t>
      </w:r>
      <w:r w:rsidR="004E2E7C" w:rsidRPr="00B77A92">
        <w:t xml:space="preserve">ortrayal </w:t>
      </w:r>
      <w:r w:rsidR="00C82694" w:rsidRPr="00B77A92">
        <w:t>C</w:t>
      </w:r>
      <w:r w:rsidR="004E2E7C" w:rsidRPr="00B77A92">
        <w:t xml:space="preserve">atalogue for a data product, manufacturers must implement all the context parameters listed in the </w:t>
      </w:r>
      <w:r w:rsidR="00C82694" w:rsidRPr="00B77A92">
        <w:t>P</w:t>
      </w:r>
      <w:r w:rsidR="004E2E7C" w:rsidRPr="00B77A92">
        <w:t xml:space="preserve">ortrayal </w:t>
      </w:r>
      <w:r w:rsidR="00C82694" w:rsidRPr="00B77A92">
        <w:t>C</w:t>
      </w:r>
      <w:r w:rsidR="004E2E7C" w:rsidRPr="00B77A92">
        <w:t xml:space="preserve">atalogue. </w:t>
      </w:r>
    </w:p>
    <w:p w14:paraId="74DD2BEA" w14:textId="5EAA3600" w:rsidR="00594DC5" w:rsidRPr="00B77A92" w:rsidRDefault="00594DC5" w:rsidP="00194607">
      <w:pPr>
        <w:pStyle w:val="ISOChange"/>
        <w:spacing w:before="0" w:after="120" w:line="240" w:lineRule="auto"/>
        <w:jc w:val="both"/>
        <w:rPr>
          <w:sz w:val="20"/>
        </w:rPr>
      </w:pPr>
      <w:r w:rsidRPr="00B77A92">
        <w:rPr>
          <w:sz w:val="20"/>
        </w:rPr>
        <w:t xml:space="preserve">Context parameters may be added or removed by updates to the </w:t>
      </w:r>
      <w:r w:rsidR="00C82694" w:rsidRPr="00B77A92">
        <w:rPr>
          <w:sz w:val="20"/>
        </w:rPr>
        <w:t>P</w:t>
      </w:r>
      <w:r w:rsidRPr="00B77A92">
        <w:rPr>
          <w:sz w:val="20"/>
        </w:rPr>
        <w:t xml:space="preserve">ortrayal </w:t>
      </w:r>
      <w:r w:rsidR="00C82694" w:rsidRPr="00B77A92">
        <w:rPr>
          <w:sz w:val="20"/>
        </w:rPr>
        <w:t>C</w:t>
      </w:r>
      <w:r w:rsidRPr="00B77A92">
        <w:rPr>
          <w:sz w:val="20"/>
        </w:rPr>
        <w:t xml:space="preserve">atalogue. </w:t>
      </w:r>
      <w:r w:rsidRPr="005A72AB">
        <w:rPr>
          <w:sz w:val="20"/>
        </w:rPr>
        <w:t xml:space="preserve">Context parameters which cannot be automatically associated with ECDIS display functions or user interface features must be exposed to the </w:t>
      </w:r>
      <w:r w:rsidR="00C82694" w:rsidRPr="005A72AB">
        <w:rPr>
          <w:sz w:val="20"/>
        </w:rPr>
        <w:t>M</w:t>
      </w:r>
      <w:r w:rsidRPr="005A72AB">
        <w:rPr>
          <w:sz w:val="20"/>
        </w:rPr>
        <w:t>ariner for use.</w:t>
      </w:r>
      <w:r w:rsidR="002547AB">
        <w:rPr>
          <w:sz w:val="20"/>
        </w:rPr>
        <w:t xml:space="preserve"> </w:t>
      </w:r>
    </w:p>
    <w:p w14:paraId="2CC5C693" w14:textId="77777777" w:rsidR="004E2E7C" w:rsidRPr="00B77A92" w:rsidRDefault="004E2E7C" w:rsidP="00C82694">
      <w:pPr>
        <w:spacing w:after="120" w:line="240" w:lineRule="auto"/>
        <w:jc w:val="both"/>
      </w:pPr>
    </w:p>
    <w:p w14:paraId="55B4468F" w14:textId="705A20C8" w:rsidR="006869F9" w:rsidRPr="00B77A92" w:rsidRDefault="006869F9" w:rsidP="00BE68E8">
      <w:pPr>
        <w:pStyle w:val="Heading1"/>
      </w:pPr>
      <w:bookmarkStart w:id="647" w:name="_Ref45143486"/>
      <w:bookmarkStart w:id="648" w:name="_Ref171161739"/>
      <w:bookmarkStart w:id="649" w:name="_Toc194067177"/>
      <w:r w:rsidRPr="00B77A92">
        <w:t>Dual-fuel systems</w:t>
      </w:r>
      <w:bookmarkEnd w:id="647"/>
      <w:bookmarkEnd w:id="648"/>
      <w:bookmarkEnd w:id="649"/>
    </w:p>
    <w:p w14:paraId="7EDF681A" w14:textId="4CE8146C" w:rsidR="002519D7" w:rsidRPr="00B77A92" w:rsidRDefault="002519D7" w:rsidP="00E20C82">
      <w:pPr>
        <w:spacing w:after="120" w:line="240" w:lineRule="auto"/>
        <w:jc w:val="both"/>
      </w:pPr>
      <w:r w:rsidRPr="00B77A92">
        <w:t>Dual-fuel systems are systems that use both older (pre-S-100) and newer (S-100) data products that contain the same type of information (for example, S-57 and S-101 ENCs).</w:t>
      </w:r>
    </w:p>
    <w:p w14:paraId="0ACA3196" w14:textId="79DCF853" w:rsidR="000F539D" w:rsidRPr="00B77A92" w:rsidRDefault="002519D7" w:rsidP="00E20C82">
      <w:pPr>
        <w:spacing w:after="120" w:line="240" w:lineRule="auto"/>
        <w:jc w:val="both"/>
      </w:pPr>
      <w:r w:rsidRPr="00B77A92">
        <w:t>All stakeholders should anticipate a transition period during which new S-100 formats</w:t>
      </w:r>
      <w:r w:rsidR="00EB71E2">
        <w:t xml:space="preserve"> are increasingly published to</w:t>
      </w:r>
      <w:r w:rsidRPr="00B77A92">
        <w:t xml:space="preserve"> </w:t>
      </w:r>
      <w:r w:rsidR="00900E0C">
        <w:t>co-exist with</w:t>
      </w:r>
      <w:r w:rsidRPr="00B77A92">
        <w:t xml:space="preserve"> older formats.</w:t>
      </w:r>
      <w:r w:rsidR="005A72AB">
        <w:t xml:space="preserve"> </w:t>
      </w:r>
      <w:r w:rsidR="00E20C82" w:rsidRPr="00B77A92">
        <w:t>An</w:t>
      </w:r>
      <w:r w:rsidRPr="00B77A92">
        <w:t xml:space="preserve"> </w:t>
      </w:r>
      <w:r w:rsidR="00E20C82" w:rsidRPr="00B77A92">
        <w:t>S-100</w:t>
      </w:r>
      <w:r w:rsidRPr="00B77A92">
        <w:t xml:space="preserve"> ECDIS must be able to handle both S-57 and S-101 ENC</w:t>
      </w:r>
      <w:r w:rsidR="006D24EE" w:rsidRPr="00B77A92">
        <w:t>s</w:t>
      </w:r>
      <w:r w:rsidRPr="00B77A92">
        <w:t xml:space="preserve"> during the transition period.</w:t>
      </w:r>
    </w:p>
    <w:p w14:paraId="6A0774F6" w14:textId="77777777" w:rsidR="00E20C82" w:rsidRPr="00B77A92" w:rsidRDefault="00E20C82" w:rsidP="00E20C82">
      <w:pPr>
        <w:spacing w:after="120" w:line="240" w:lineRule="auto"/>
        <w:jc w:val="both"/>
      </w:pPr>
    </w:p>
    <w:p w14:paraId="7426E1DB" w14:textId="1F07D844" w:rsidR="00302EC5" w:rsidRPr="00B77A92" w:rsidRDefault="00302EC5" w:rsidP="00DB7CFE">
      <w:pPr>
        <w:pStyle w:val="Heading2"/>
      </w:pPr>
      <w:bookmarkStart w:id="650" w:name="_Toc178784503"/>
      <w:bookmarkStart w:id="651" w:name="_Toc178784504"/>
      <w:bookmarkStart w:id="652" w:name="_Toc178784505"/>
      <w:bookmarkStart w:id="653" w:name="_Toc178784506"/>
      <w:bookmarkStart w:id="654" w:name="_Toc178784507"/>
      <w:bookmarkStart w:id="655" w:name="_Toc178784508"/>
      <w:bookmarkStart w:id="656" w:name="_Toc178784509"/>
      <w:bookmarkStart w:id="657" w:name="_Toc178784510"/>
      <w:bookmarkStart w:id="658" w:name="_Toc194067178"/>
      <w:bookmarkEnd w:id="650"/>
      <w:bookmarkEnd w:id="651"/>
      <w:bookmarkEnd w:id="652"/>
      <w:bookmarkEnd w:id="653"/>
      <w:bookmarkEnd w:id="654"/>
      <w:bookmarkEnd w:id="655"/>
      <w:bookmarkEnd w:id="656"/>
      <w:bookmarkEnd w:id="657"/>
      <w:r w:rsidRPr="00B77A92">
        <w:t>Display of additional information layers</w:t>
      </w:r>
      <w:bookmarkEnd w:id="658"/>
    </w:p>
    <w:p w14:paraId="4D6818EF" w14:textId="78355B94" w:rsidR="004B7D03" w:rsidRPr="00B77A92" w:rsidRDefault="00A5689D" w:rsidP="00A13E02">
      <w:pPr>
        <w:spacing w:after="120" w:line="240" w:lineRule="auto"/>
        <w:jc w:val="both"/>
      </w:pPr>
      <w:r w:rsidRPr="00B77A92">
        <w:t xml:space="preserve">The display of additional information layers is generally driven by mariner need. The </w:t>
      </w:r>
      <w:r w:rsidR="00A13E02" w:rsidRPr="00B77A92">
        <w:t>I</w:t>
      </w:r>
      <w:r w:rsidRPr="00B77A92">
        <w:t xml:space="preserve">nteroperability </w:t>
      </w:r>
      <w:r w:rsidR="00A13E02" w:rsidRPr="00B77A92">
        <w:t>C</w:t>
      </w:r>
      <w:r w:rsidRPr="00B77A92">
        <w:t xml:space="preserve">atalogue concept for ECDIS (see S-100 Part 16 and S-98) is based on </w:t>
      </w:r>
      <w:r w:rsidR="00075907" w:rsidRPr="00B77A92">
        <w:t xml:space="preserve">the use of </w:t>
      </w:r>
      <w:r w:rsidRPr="00B77A92">
        <w:t xml:space="preserve">S-101 ENCs as the base layer. </w:t>
      </w:r>
    </w:p>
    <w:p w14:paraId="2CACCA9C" w14:textId="77777777" w:rsidR="004C121F" w:rsidRPr="00B77A92" w:rsidRDefault="004C121F" w:rsidP="00A13E02">
      <w:pPr>
        <w:spacing w:after="120" w:line="240" w:lineRule="auto"/>
        <w:jc w:val="both"/>
      </w:pPr>
    </w:p>
    <w:p w14:paraId="7DA8858C" w14:textId="40262A7A" w:rsidR="007A21C9" w:rsidRPr="00B77A92" w:rsidRDefault="007A21C9" w:rsidP="00DB7CFE">
      <w:pPr>
        <w:pStyle w:val="Heading2"/>
      </w:pPr>
      <w:bookmarkStart w:id="659" w:name="_Toc194067179"/>
      <w:r w:rsidRPr="00B77A92">
        <w:lastRenderedPageBreak/>
        <w:t>Concurrent applicability of S-</w:t>
      </w:r>
      <w:r w:rsidR="00962723" w:rsidRPr="00B77A92">
        <w:t>52</w:t>
      </w:r>
      <w:r w:rsidR="00390D83" w:rsidRPr="00B77A92">
        <w:t xml:space="preserve"> and S-57</w:t>
      </w:r>
      <w:bookmarkEnd w:id="659"/>
    </w:p>
    <w:p w14:paraId="16FAA11D" w14:textId="689BC6FD" w:rsidR="00075907" w:rsidRPr="009E353B" w:rsidRDefault="007A21C9" w:rsidP="004C121F">
      <w:pPr>
        <w:spacing w:after="120" w:line="240" w:lineRule="auto"/>
        <w:jc w:val="both"/>
      </w:pPr>
      <w:r w:rsidRPr="00B77A92">
        <w:t xml:space="preserve">Dual-fuel </w:t>
      </w:r>
      <w:r w:rsidR="004C121F" w:rsidRPr="00B77A92">
        <w:t xml:space="preserve">capable </w:t>
      </w:r>
      <w:r w:rsidRPr="00B77A92">
        <w:t xml:space="preserve">systems </w:t>
      </w:r>
      <w:r w:rsidR="00822789">
        <w:t>must</w:t>
      </w:r>
      <w:r w:rsidR="00822789" w:rsidRPr="00B77A92">
        <w:t xml:space="preserve"> </w:t>
      </w:r>
      <w:r w:rsidRPr="00B77A92">
        <w:t xml:space="preserve">continue to use the principles </w:t>
      </w:r>
      <w:r w:rsidR="005822CB" w:rsidRPr="00B77A92">
        <w:t>defined in</w:t>
      </w:r>
      <w:r w:rsidRPr="00B77A92">
        <w:t xml:space="preserve"> S-57 and S-52 </w:t>
      </w:r>
      <w:r w:rsidR="005822CB" w:rsidRPr="00B77A92">
        <w:t>for the presentation of chart data that conforms to S-57 instead of S-101</w:t>
      </w:r>
      <w:r w:rsidRPr="00B77A92">
        <w:t>.</w:t>
      </w:r>
      <w:r w:rsidR="005822CB" w:rsidRPr="00B77A92">
        <w:t xml:space="preserve"> </w:t>
      </w:r>
      <w:r w:rsidR="003300DF" w:rsidRPr="00B77A92">
        <w:t>T</w:t>
      </w:r>
      <w:r w:rsidR="003F3566" w:rsidRPr="00B77A92">
        <w:t xml:space="preserve">he principles </w:t>
      </w:r>
      <w:r w:rsidR="002F1059" w:rsidRPr="00B77A92">
        <w:t xml:space="preserve">of </w:t>
      </w:r>
      <w:r w:rsidR="003F3566" w:rsidRPr="00B77A92">
        <w:t xml:space="preserve">S-101 and this </w:t>
      </w:r>
      <w:r w:rsidR="007048BF">
        <w:t>specification</w:t>
      </w:r>
      <w:r w:rsidR="007048BF" w:rsidRPr="00B77A92">
        <w:t xml:space="preserve"> </w:t>
      </w:r>
      <w:r w:rsidR="009C1569">
        <w:t>must</w:t>
      </w:r>
      <w:r w:rsidR="009C1569" w:rsidRPr="00B77A92">
        <w:t xml:space="preserve"> </w:t>
      </w:r>
      <w:r w:rsidR="003F3566" w:rsidRPr="00B77A92">
        <w:t xml:space="preserve">be </w:t>
      </w:r>
      <w:r w:rsidR="003300DF" w:rsidRPr="00B77A92">
        <w:t xml:space="preserve">concurrently </w:t>
      </w:r>
      <w:r w:rsidR="003F3566" w:rsidRPr="00B77A92">
        <w:t xml:space="preserve">applied where S-101 data </w:t>
      </w:r>
      <w:r w:rsidR="00165336" w:rsidRPr="00B77A92">
        <w:t>is displayed</w:t>
      </w:r>
      <w:r w:rsidR="003F3566" w:rsidRPr="00B77A92">
        <w:t xml:space="preserve">. This includes the case where one part of the chart window has S-101 data as the chart layer and another has S-57 data as the chart layer </w:t>
      </w:r>
      <w:r w:rsidR="009C1569">
        <w:t>–</w:t>
      </w:r>
      <w:r w:rsidR="003F3566" w:rsidRPr="00B77A92">
        <w:t xml:space="preserve"> S</w:t>
      </w:r>
      <w:r w:rsidR="009C1569">
        <w:t>-</w:t>
      </w:r>
      <w:r w:rsidR="003F3566" w:rsidRPr="00B77A92">
        <w:t>57/S-52 appl</w:t>
      </w:r>
      <w:r w:rsidR="002F1059" w:rsidRPr="00B77A92">
        <w:t>ies</w:t>
      </w:r>
      <w:r w:rsidR="003F3566" w:rsidRPr="00B77A92">
        <w:t xml:space="preserve"> to the portion where S-57 data is the </w:t>
      </w:r>
      <w:r w:rsidR="003300DF" w:rsidRPr="00B77A92">
        <w:t xml:space="preserve">chart </w:t>
      </w:r>
      <w:r w:rsidR="003F3566" w:rsidRPr="00B77A92">
        <w:t xml:space="preserve">layer and S-101 and this </w:t>
      </w:r>
      <w:r w:rsidR="007048BF">
        <w:t>specification</w:t>
      </w:r>
      <w:r w:rsidR="007048BF" w:rsidRPr="00B77A92">
        <w:t xml:space="preserve"> </w:t>
      </w:r>
      <w:r w:rsidR="003F3566" w:rsidRPr="00B77A92">
        <w:t xml:space="preserve">apply where </w:t>
      </w:r>
      <w:r w:rsidR="00F909F1" w:rsidRPr="00B77A92">
        <w:t>S-</w:t>
      </w:r>
      <w:r w:rsidR="00F909F1" w:rsidRPr="009E353B">
        <w:t xml:space="preserve">101 data is the </w:t>
      </w:r>
      <w:r w:rsidR="003300DF" w:rsidRPr="009E353B">
        <w:t xml:space="preserve">chart </w:t>
      </w:r>
      <w:r w:rsidR="00F909F1" w:rsidRPr="009E353B">
        <w:t>layer.</w:t>
      </w:r>
      <w:r w:rsidR="002F1059" w:rsidRPr="009E353B">
        <w:t xml:space="preserve"> </w:t>
      </w:r>
    </w:p>
    <w:p w14:paraId="32F5B97E" w14:textId="78EBD87F" w:rsidR="00F909F1" w:rsidRPr="009E353B" w:rsidRDefault="002F1059" w:rsidP="004C121F">
      <w:pPr>
        <w:spacing w:after="120" w:line="240" w:lineRule="auto"/>
        <w:jc w:val="both"/>
      </w:pPr>
      <w:r w:rsidRPr="009E353B">
        <w:t xml:space="preserve">Seamless portrayal of S-57 and S-101 data is described in Appendix </w:t>
      </w:r>
      <w:r w:rsidR="003D0589">
        <w:t>E</w:t>
      </w:r>
      <w:r w:rsidRPr="009E353B">
        <w:t>.</w:t>
      </w:r>
    </w:p>
    <w:p w14:paraId="51F129B2" w14:textId="2C9E70D3" w:rsidR="00FD0C9C" w:rsidRPr="009E353B" w:rsidRDefault="00FD0C9C" w:rsidP="004C121F">
      <w:pPr>
        <w:spacing w:after="120" w:line="240" w:lineRule="auto"/>
        <w:jc w:val="both"/>
      </w:pPr>
      <w:r w:rsidRPr="009E353B">
        <w:t>Overlays of S-100-based non-ENC data over S-57 chart data are left to manufacturer discretion</w:t>
      </w:r>
      <w:r w:rsidR="00003FC8" w:rsidRPr="009E353B">
        <w:t xml:space="preserve"> within IMO guidance</w:t>
      </w:r>
      <w:r w:rsidRPr="009E353B">
        <w:t xml:space="preserve">. Any overlays over S-57 chart data must not interact with or modify the underlying chart data, in particular the </w:t>
      </w:r>
      <w:r w:rsidR="00415C1B">
        <w:t>Enhanced</w:t>
      </w:r>
      <w:r w:rsidRPr="009E353B">
        <w:t xml:space="preserve"> </w:t>
      </w:r>
      <w:r w:rsidR="00415C1B">
        <w:t>S</w:t>
      </w:r>
      <w:r w:rsidRPr="009E353B">
        <w:t xml:space="preserve">afety </w:t>
      </w:r>
      <w:r w:rsidR="00415C1B">
        <w:t>C</w:t>
      </w:r>
      <w:r w:rsidRPr="009E353B">
        <w:t xml:space="preserve">ontour and </w:t>
      </w:r>
      <w:r w:rsidR="009D5976">
        <w:t>Water Level Adjustment</w:t>
      </w:r>
      <w:r w:rsidRPr="009E353B">
        <w:t xml:space="preserve"> features must only be implemented over S-101 charts.</w:t>
      </w:r>
    </w:p>
    <w:p w14:paraId="6ECF0C12" w14:textId="3B2DC0E3" w:rsidR="00F821B0" w:rsidRPr="00B77A92" w:rsidRDefault="00F821B0" w:rsidP="004C121F">
      <w:pPr>
        <w:spacing w:after="60" w:line="240" w:lineRule="auto"/>
        <w:jc w:val="both"/>
      </w:pPr>
      <w:r w:rsidRPr="009E353B">
        <w:t xml:space="preserve">This </w:t>
      </w:r>
      <w:r w:rsidR="007048BF" w:rsidRPr="009E353B">
        <w:t xml:space="preserve">specification </w:t>
      </w:r>
      <w:r w:rsidRPr="009E353B">
        <w:t>is designed to allow</w:t>
      </w:r>
      <w:r w:rsidRPr="00B77A92">
        <w:t xml:space="preserve"> such integrated displays. Note in particular:</w:t>
      </w:r>
    </w:p>
    <w:p w14:paraId="61F0F4F9" w14:textId="654D8A4C" w:rsidR="00C47198" w:rsidRPr="00B77A92" w:rsidRDefault="00C47198" w:rsidP="00AE2737">
      <w:pPr>
        <w:pStyle w:val="ListParagraph"/>
        <w:numPr>
          <w:ilvl w:val="0"/>
          <w:numId w:val="55"/>
        </w:numPr>
        <w:spacing w:after="60" w:line="240" w:lineRule="auto"/>
        <w:jc w:val="both"/>
      </w:pPr>
      <w:r w:rsidRPr="00B77A92">
        <w:t xml:space="preserve">The IMO functions continue to be used. This </w:t>
      </w:r>
      <w:r w:rsidR="007048BF">
        <w:t>specification</w:t>
      </w:r>
      <w:r w:rsidR="007048BF" w:rsidRPr="00B77A92">
        <w:t xml:space="preserve"> </w:t>
      </w:r>
      <w:r w:rsidRPr="00B77A92">
        <w:t>describes their applicability to S-100-based data and defines additional functions for S-100-based data. Any additional functions that apply only to S-100-data should be deactivated for S-57 data.</w:t>
      </w:r>
    </w:p>
    <w:p w14:paraId="44064F8D" w14:textId="6ABF6A89" w:rsidR="007B171D" w:rsidRPr="00B77A92" w:rsidRDefault="007B171D" w:rsidP="00AE2737">
      <w:pPr>
        <w:pStyle w:val="ListParagraph"/>
        <w:numPr>
          <w:ilvl w:val="0"/>
          <w:numId w:val="55"/>
        </w:numPr>
        <w:spacing w:after="60" w:line="240" w:lineRule="auto"/>
        <w:jc w:val="both"/>
      </w:pPr>
      <w:r w:rsidRPr="00B77A92">
        <w:t>The principles for chart furniture and miscellaneous display elements (scale boundaries, limits of data, safety contour</w:t>
      </w:r>
      <w:r w:rsidR="00060A04" w:rsidRPr="00B77A92">
        <w:t>, depth zones, upd</w:t>
      </w:r>
      <w:r w:rsidR="00451E17" w:rsidRPr="00B77A92">
        <w:t>ate identification, legend, etc</w:t>
      </w:r>
      <w:r w:rsidR="00060A04" w:rsidRPr="00B77A92">
        <w:t xml:space="preserve">) </w:t>
      </w:r>
      <w:r w:rsidRPr="00B77A92">
        <w:t xml:space="preserve">are the same in S-52 and this </w:t>
      </w:r>
      <w:r w:rsidR="007048BF">
        <w:t>specification</w:t>
      </w:r>
      <w:r w:rsidRPr="00B77A92">
        <w:t>.</w:t>
      </w:r>
    </w:p>
    <w:p w14:paraId="75D4AF8A" w14:textId="4C66FD4F" w:rsidR="003300DF" w:rsidRDefault="00012A5A" w:rsidP="00AE2737">
      <w:pPr>
        <w:pStyle w:val="ListParagraph"/>
        <w:numPr>
          <w:ilvl w:val="0"/>
          <w:numId w:val="55"/>
        </w:numPr>
        <w:spacing w:after="120" w:line="240" w:lineRule="auto"/>
        <w:jc w:val="both"/>
      </w:pPr>
      <w:r w:rsidRPr="00B77A92">
        <w:t xml:space="preserve">The names of colour tokens are the same. (Future versions of this </w:t>
      </w:r>
      <w:r w:rsidR="007048BF">
        <w:t>specification</w:t>
      </w:r>
      <w:r w:rsidR="007048BF" w:rsidRPr="00B77A92">
        <w:t xml:space="preserve"> </w:t>
      </w:r>
      <w:r w:rsidRPr="00B77A92">
        <w:t>may add additional colour tokens, but should retain the S-52 set.)</w:t>
      </w:r>
    </w:p>
    <w:p w14:paraId="682D2959" w14:textId="1C82F22E" w:rsidR="002C2BC6" w:rsidRPr="003D0589" w:rsidRDefault="002C2BC6" w:rsidP="00AE2737">
      <w:pPr>
        <w:pStyle w:val="ListParagraph"/>
        <w:numPr>
          <w:ilvl w:val="0"/>
          <w:numId w:val="55"/>
        </w:numPr>
        <w:spacing w:after="120" w:line="240" w:lineRule="auto"/>
        <w:jc w:val="both"/>
      </w:pPr>
      <w:r w:rsidRPr="003D0589">
        <w:t>Management of viewing groups must be combined between S-57 and S-100. Viewing groups common to S-57 and S-100 should be managed as a single group across all S-100 products.</w:t>
      </w:r>
    </w:p>
    <w:p w14:paraId="3345A3AD" w14:textId="26109CFD" w:rsidR="002C2BC6" w:rsidRDefault="00BA1423" w:rsidP="00451E17">
      <w:pPr>
        <w:spacing w:after="120" w:line="240" w:lineRule="auto"/>
        <w:jc w:val="both"/>
      </w:pPr>
      <w:r w:rsidRPr="00FD0C9C">
        <w:t xml:space="preserve">Note that some </w:t>
      </w:r>
      <w:r w:rsidR="0019369A" w:rsidRPr="00B812CA">
        <w:t>elements</w:t>
      </w:r>
      <w:r w:rsidR="0019369A" w:rsidRPr="00FD0C9C">
        <w:t xml:space="preserve"> </w:t>
      </w:r>
      <w:r w:rsidRPr="00FD0C9C">
        <w:t xml:space="preserve">required for complete compatibility of S-57/S-52 and S-101 presentations </w:t>
      </w:r>
      <w:r w:rsidR="00012A5A" w:rsidRPr="00FD0C9C">
        <w:t>cannot be controlled in</w:t>
      </w:r>
      <w:r w:rsidRPr="00FD0C9C">
        <w:t xml:space="preserve"> this </w:t>
      </w:r>
      <w:r w:rsidR="007048BF">
        <w:t>specification</w:t>
      </w:r>
      <w:r w:rsidRPr="00FD0C9C">
        <w:t xml:space="preserve">, depending as they do on the harmonisation of </w:t>
      </w:r>
      <w:r w:rsidR="00451E17" w:rsidRPr="00FD0C9C">
        <w:t>P</w:t>
      </w:r>
      <w:r w:rsidRPr="00FD0C9C">
        <w:t xml:space="preserve">ortrayal </w:t>
      </w:r>
      <w:r w:rsidR="00451E17" w:rsidRPr="00FD0C9C">
        <w:t>C</w:t>
      </w:r>
      <w:r w:rsidRPr="00FD0C9C">
        <w:t>atalogues with S-52</w:t>
      </w:r>
      <w:r w:rsidR="00012A5A" w:rsidRPr="00FD0C9C">
        <w:t xml:space="preserve"> symbology, colour tables, and lookup tables</w:t>
      </w:r>
      <w:r w:rsidRPr="00FD0C9C">
        <w:t xml:space="preserve">. Among these are the </w:t>
      </w:r>
      <w:r w:rsidR="00012A5A" w:rsidRPr="00FD0C9C">
        <w:t xml:space="preserve">shapes and dimensions of </w:t>
      </w:r>
      <w:r w:rsidRPr="00FD0C9C">
        <w:t>symbols and the colour</w:t>
      </w:r>
      <w:r w:rsidR="00012A5A" w:rsidRPr="00FD0C9C">
        <w:t xml:space="preserve"> coordinates assigned to colour tokens.</w:t>
      </w:r>
    </w:p>
    <w:p w14:paraId="6D40AF41" w14:textId="77777777" w:rsidR="0061638E" w:rsidRPr="00B77A92" w:rsidRDefault="0061638E" w:rsidP="00451E17">
      <w:pPr>
        <w:spacing w:after="120" w:line="240" w:lineRule="auto"/>
        <w:jc w:val="both"/>
      </w:pPr>
    </w:p>
    <w:p w14:paraId="1B664EBD" w14:textId="688FEA11" w:rsidR="004F7D3B" w:rsidRPr="00B77A92" w:rsidRDefault="004F7D3B" w:rsidP="00BE68E8">
      <w:pPr>
        <w:pStyle w:val="Heading1"/>
      </w:pPr>
      <w:bookmarkStart w:id="660" w:name="_Toc194067180"/>
      <w:r w:rsidRPr="00B812CA">
        <w:t>Specifications for the display screen</w:t>
      </w:r>
      <w:bookmarkEnd w:id="660"/>
    </w:p>
    <w:p w14:paraId="7AAA8BD5" w14:textId="2B70B9A4" w:rsidR="00874728" w:rsidRPr="00B77A92" w:rsidRDefault="00725E1B" w:rsidP="00DB7CFE">
      <w:pPr>
        <w:pStyle w:val="Heading2"/>
      </w:pPr>
      <w:bookmarkStart w:id="661" w:name="_Ref47552325"/>
      <w:bookmarkStart w:id="662" w:name="_Ref47552331"/>
      <w:bookmarkStart w:id="663" w:name="_Ref47553093"/>
      <w:bookmarkStart w:id="664" w:name="_Toc194067181"/>
      <w:r w:rsidRPr="00B77A92">
        <w:t>Physical display requirements</w:t>
      </w:r>
      <w:bookmarkEnd w:id="661"/>
      <w:bookmarkEnd w:id="662"/>
      <w:bookmarkEnd w:id="663"/>
      <w:bookmarkEnd w:id="664"/>
    </w:p>
    <w:p w14:paraId="0A34F28F" w14:textId="146C3F16" w:rsidR="001913C0" w:rsidRPr="00B77A92" w:rsidRDefault="001913C0" w:rsidP="00D64790">
      <w:pPr>
        <w:spacing w:after="60" w:line="240" w:lineRule="auto"/>
        <w:jc w:val="both"/>
      </w:pPr>
      <w:r w:rsidRPr="00B77A92">
        <w:t>The requirements for the main graphic display are:</w:t>
      </w:r>
    </w:p>
    <w:p w14:paraId="2C4A09EE" w14:textId="3E7EA774" w:rsidR="001913C0" w:rsidRPr="00B77A92" w:rsidRDefault="001913C0" w:rsidP="00D64790">
      <w:pPr>
        <w:spacing w:after="60" w:line="240" w:lineRule="auto"/>
        <w:ind w:left="2160" w:hanging="1440"/>
        <w:jc w:val="both"/>
      </w:pPr>
      <w:r w:rsidRPr="00B77A92">
        <w:t>Size</w:t>
      </w:r>
      <w:r w:rsidR="0042409E" w:rsidRPr="00B77A92">
        <w:t>:</w:t>
      </w:r>
      <w:r w:rsidR="0042409E" w:rsidRPr="00B77A92">
        <w:tab/>
      </w:r>
      <w:r w:rsidR="00D64790" w:rsidRPr="00B77A92">
        <w:t>M</w:t>
      </w:r>
      <w:r w:rsidRPr="00B77A92">
        <w:t>inimum effective size of the area for chart display: 270 x 270 mm</w:t>
      </w:r>
      <w:r w:rsidR="003035C4" w:rsidRPr="00B77A92">
        <w:t xml:space="preserve"> (IMO MSC </w:t>
      </w:r>
      <w:r w:rsidR="00C50708" w:rsidRPr="00B77A92">
        <w:t>530(106)</w:t>
      </w:r>
      <w:r w:rsidR="003035C4" w:rsidRPr="00B77A92">
        <w:t xml:space="preserve"> 10.2)</w:t>
      </w:r>
      <w:r w:rsidRPr="00B77A92">
        <w:t>.</w:t>
      </w:r>
    </w:p>
    <w:p w14:paraId="6AEFAA4E" w14:textId="1A708A81" w:rsidR="001913C0" w:rsidRPr="00B77A92" w:rsidRDefault="001913C0" w:rsidP="00D64790">
      <w:pPr>
        <w:spacing w:after="60" w:line="240" w:lineRule="auto"/>
        <w:ind w:left="2160" w:hanging="1440"/>
        <w:jc w:val="both"/>
      </w:pPr>
      <w:r w:rsidRPr="00B77A92">
        <w:t>Resolution</w:t>
      </w:r>
      <w:r w:rsidR="0042409E" w:rsidRPr="00B77A92">
        <w:t>:</w:t>
      </w:r>
      <w:r w:rsidR="0042409E" w:rsidRPr="00B77A92">
        <w:tab/>
      </w:r>
      <w:r w:rsidR="00D64790" w:rsidRPr="00B77A92">
        <w:t>M</w:t>
      </w:r>
      <w:r w:rsidRPr="00B77A92">
        <w:t>inimum lines per mm (L) given by L=864/s, where s is the smaller dimension of the chart display area. (e.g. for the minimum chart area, s=270 mm</w:t>
      </w:r>
      <w:r w:rsidR="002C3265" w:rsidRPr="00B77A92">
        <w:t xml:space="preserve">, </w:t>
      </w:r>
      <w:r w:rsidRPr="00B77A92">
        <w:t>the resolution L</w:t>
      </w:r>
      <w:r w:rsidR="002C3265" w:rsidRPr="00B77A92">
        <w:t xml:space="preserve"> </w:t>
      </w:r>
      <w:r w:rsidRPr="00B77A92">
        <w:t>=</w:t>
      </w:r>
      <w:r w:rsidR="002C3265" w:rsidRPr="00B77A92">
        <w:t xml:space="preserve"> 864/270 = </w:t>
      </w:r>
      <w:r w:rsidRPr="00B77A92">
        <w:t>3.20 lines per mm, giving a "picture unit" size of 0.312 mm)</w:t>
      </w:r>
    </w:p>
    <w:p w14:paraId="70C765F5" w14:textId="555B189B" w:rsidR="00A83B37" w:rsidRPr="003D0589" w:rsidRDefault="00A83B37" w:rsidP="00D64790">
      <w:pPr>
        <w:spacing w:after="120" w:line="240" w:lineRule="auto"/>
        <w:jc w:val="both"/>
      </w:pPr>
      <w:r w:rsidRPr="00B77A92">
        <w:t xml:space="preserve">The specifications above permit a chart display whose minimum resolution (lines/mm) may vary depending on the size of the display. Maintaining a clearly readable chart display under this flexibility </w:t>
      </w:r>
      <w:r w:rsidR="00D600F5" w:rsidRPr="003D0589">
        <w:t>imposes certain requirements</w:t>
      </w:r>
      <w:r w:rsidRPr="003D0589">
        <w:t xml:space="preserve"> on the </w:t>
      </w:r>
      <w:r w:rsidR="00D600F5" w:rsidRPr="003D0589">
        <w:t>display</w:t>
      </w:r>
      <w:r w:rsidRPr="003D0589">
        <w:t xml:space="preserve"> software, which are described in clause </w:t>
      </w:r>
      <w:r w:rsidRPr="003D0589">
        <w:fldChar w:fldCharType="begin"/>
      </w:r>
      <w:r w:rsidRPr="003D0589">
        <w:instrText xml:space="preserve"> REF _Ref49261612 \r \h </w:instrText>
      </w:r>
      <w:r w:rsidR="00D64790" w:rsidRPr="003D0589">
        <w:instrText xml:space="preserve"> \* MERGEFORMAT </w:instrText>
      </w:r>
      <w:r w:rsidRPr="003D0589">
        <w:fldChar w:fldCharType="separate"/>
      </w:r>
      <w:r w:rsidR="00A74A4F">
        <w:t>10.2</w:t>
      </w:r>
      <w:r w:rsidRPr="003D0589">
        <w:fldChar w:fldCharType="end"/>
      </w:r>
      <w:r w:rsidRPr="003D0589">
        <w:t>.</w:t>
      </w:r>
    </w:p>
    <w:p w14:paraId="636FCBCC" w14:textId="06D1AA45" w:rsidR="001913C0" w:rsidRPr="003D0589" w:rsidRDefault="001913C0" w:rsidP="00D64790">
      <w:pPr>
        <w:spacing w:after="120" w:line="240" w:lineRule="auto"/>
        <w:jc w:val="both"/>
      </w:pPr>
      <w:r w:rsidRPr="003D0589">
        <w:t xml:space="preserve">Information should be displayed in the ECDIS on one or more physical screens, which may be divided into more than one chart display. Information may be displayed automatically, on demand or as a result of </w:t>
      </w:r>
      <w:r w:rsidR="00D64790" w:rsidRPr="003D0589">
        <w:t>M</w:t>
      </w:r>
      <w:r w:rsidRPr="003D0589">
        <w:t>ariner's selection.</w:t>
      </w:r>
    </w:p>
    <w:p w14:paraId="6AE776DD" w14:textId="5EF97EC2" w:rsidR="00714823" w:rsidRPr="003D0589" w:rsidRDefault="00714823" w:rsidP="00D64790">
      <w:pPr>
        <w:spacing w:after="120" w:line="240" w:lineRule="auto"/>
        <w:jc w:val="both"/>
      </w:pPr>
      <w:r w:rsidRPr="003D0589">
        <w:t xml:space="preserve">The physical size of the screen(s) should be appropriate to viewing conditions. Larger </w:t>
      </w:r>
      <w:r w:rsidR="00AF0BC3" w:rsidRPr="003D0589">
        <w:t>screens</w:t>
      </w:r>
      <w:r w:rsidRPr="003D0589">
        <w:t xml:space="preserve"> may be more suitable for situations where the operational viewing distance is higher, because the larger physical area of the display offsets the reduction of on-screen geographical extent that is caused by the greater zoom levels and symbol sizes necessitated by greater viewing distances.</w:t>
      </w:r>
    </w:p>
    <w:p w14:paraId="208D14C4" w14:textId="5A3F151B" w:rsidR="001913C0" w:rsidRPr="003D0589" w:rsidRDefault="001913C0" w:rsidP="00D64790">
      <w:pPr>
        <w:spacing w:after="60" w:line="240" w:lineRule="auto"/>
        <w:jc w:val="both"/>
      </w:pPr>
      <w:r w:rsidRPr="003D0589">
        <w:t xml:space="preserve">Redraw during route monitoring to follow the ship's progress, including scale changes due to change in the scale of the chart information, should take less than 5 seconds. Demands by the </w:t>
      </w:r>
      <w:r w:rsidR="00D64790" w:rsidRPr="003D0589">
        <w:t>M</w:t>
      </w:r>
      <w:r w:rsidRPr="003D0589">
        <w:t xml:space="preserve">ariner that cannot </w:t>
      </w:r>
      <w:r w:rsidRPr="003D0589">
        <w:lastRenderedPageBreak/>
        <w:t>be predicted by the ECDIS, such as draw at a different scale or in a different area may take more than 5 seconds. In the latter case:</w:t>
      </w:r>
    </w:p>
    <w:p w14:paraId="5F6256E7" w14:textId="2010130B" w:rsidR="001913C0" w:rsidRPr="003D0589" w:rsidRDefault="00D64790" w:rsidP="00AE2737">
      <w:pPr>
        <w:pStyle w:val="ListParagraph"/>
        <w:numPr>
          <w:ilvl w:val="0"/>
          <w:numId w:val="45"/>
        </w:numPr>
        <w:spacing w:after="60" w:line="240" w:lineRule="auto"/>
        <w:jc w:val="both"/>
      </w:pPr>
      <w:r w:rsidRPr="003D0589">
        <w:t>T</w:t>
      </w:r>
      <w:r w:rsidR="001913C0" w:rsidRPr="003D0589">
        <w:t xml:space="preserve">he </w:t>
      </w:r>
      <w:r w:rsidRPr="003D0589">
        <w:t>M</w:t>
      </w:r>
      <w:r w:rsidR="001913C0" w:rsidRPr="003D0589">
        <w:t>ariner should be informed;</w:t>
      </w:r>
    </w:p>
    <w:p w14:paraId="39046F5C" w14:textId="5F6D534B" w:rsidR="001913C0" w:rsidRPr="003D0589" w:rsidRDefault="00D64790" w:rsidP="00AE2737">
      <w:pPr>
        <w:pStyle w:val="ListParagraph"/>
        <w:numPr>
          <w:ilvl w:val="0"/>
          <w:numId w:val="45"/>
        </w:numPr>
        <w:spacing w:after="120" w:line="240" w:lineRule="auto"/>
        <w:jc w:val="both"/>
      </w:pPr>
      <w:r w:rsidRPr="003D0589">
        <w:t>T</w:t>
      </w:r>
      <w:r w:rsidR="001913C0" w:rsidRPr="003D0589">
        <w:t xml:space="preserve">he display should continue route monitoring </w:t>
      </w:r>
    </w:p>
    <w:p w14:paraId="23B7596D" w14:textId="77777777" w:rsidR="00D64790" w:rsidRPr="00B77A92" w:rsidRDefault="00D64790" w:rsidP="00D64790">
      <w:pPr>
        <w:spacing w:after="120" w:line="240" w:lineRule="auto"/>
        <w:jc w:val="both"/>
      </w:pPr>
    </w:p>
    <w:p w14:paraId="66975542" w14:textId="77777777" w:rsidR="00E07B88" w:rsidRPr="00B77A92" w:rsidRDefault="00E07B88" w:rsidP="00DB7CFE">
      <w:pPr>
        <w:pStyle w:val="Heading2"/>
      </w:pPr>
      <w:bookmarkStart w:id="665" w:name="_Toc194067182"/>
      <w:r w:rsidRPr="00B77A92">
        <w:t>Colour reproduction</w:t>
      </w:r>
      <w:bookmarkEnd w:id="665"/>
    </w:p>
    <w:p w14:paraId="64BD0612" w14:textId="00215504" w:rsidR="00E07B88" w:rsidRPr="00B77A92" w:rsidRDefault="00E07B88" w:rsidP="00D64790">
      <w:pPr>
        <w:spacing w:after="120" w:line="240" w:lineRule="auto"/>
        <w:jc w:val="both"/>
      </w:pPr>
      <w:r w:rsidRPr="00B77A92">
        <w:t xml:space="preserve">Absolute accuracy in colour reproduction is not required but relative colour fidelity is important. To ensure clear contrast between colour-coded features the display screen </w:t>
      </w:r>
      <w:r w:rsidR="00822789">
        <w:t>must</w:t>
      </w:r>
      <w:r w:rsidR="00822789" w:rsidRPr="00B77A92">
        <w:t xml:space="preserve"> </w:t>
      </w:r>
      <w:r w:rsidRPr="00B77A92">
        <w:t>be calibrated before use, and this calibration should as far as possible be maintained while in service. If this is not done, lines, symbols, and area shades may become indistinct, and information may then be lost or become misleading.</w:t>
      </w:r>
    </w:p>
    <w:p w14:paraId="666EA27D" w14:textId="28633F9C" w:rsidR="00334FE9" w:rsidRPr="00B77A92" w:rsidRDefault="006F7BA7" w:rsidP="00DB7CFE">
      <w:pPr>
        <w:pStyle w:val="Heading2"/>
      </w:pPr>
      <w:bookmarkStart w:id="666" w:name="_Ref49462011"/>
      <w:bookmarkStart w:id="667" w:name="_Toc194067183"/>
      <w:r w:rsidRPr="00B77A92">
        <w:t>Display requirements for colours</w:t>
      </w:r>
      <w:bookmarkEnd w:id="666"/>
      <w:bookmarkEnd w:id="667"/>
    </w:p>
    <w:p w14:paraId="3CB3320E" w14:textId="50B40509" w:rsidR="00334FE9" w:rsidRPr="00B77A92" w:rsidRDefault="00334FE9" w:rsidP="00E673D5">
      <w:pPr>
        <w:pStyle w:val="Heading3"/>
      </w:pPr>
      <w:bookmarkStart w:id="668" w:name="_Toc178784517"/>
      <w:bookmarkStart w:id="669" w:name="_Toc178784518"/>
      <w:bookmarkStart w:id="670" w:name="_Toc178784519"/>
      <w:bookmarkStart w:id="671" w:name="_Toc178784520"/>
      <w:bookmarkStart w:id="672" w:name="_Toc178784521"/>
      <w:bookmarkStart w:id="673" w:name="_Toc178784522"/>
      <w:bookmarkStart w:id="674" w:name="_Toc178784523"/>
      <w:bookmarkStart w:id="675" w:name="_Toc178784524"/>
      <w:bookmarkStart w:id="676" w:name="_Toc178784525"/>
      <w:bookmarkStart w:id="677" w:name="_Toc178784526"/>
      <w:bookmarkStart w:id="678" w:name="_Toc178784527"/>
      <w:bookmarkStart w:id="679" w:name="_Toc178784528"/>
      <w:bookmarkStart w:id="680" w:name="_Toc194067184"/>
      <w:bookmarkEnd w:id="668"/>
      <w:bookmarkEnd w:id="669"/>
      <w:bookmarkEnd w:id="670"/>
      <w:bookmarkEnd w:id="671"/>
      <w:bookmarkEnd w:id="672"/>
      <w:bookmarkEnd w:id="673"/>
      <w:bookmarkEnd w:id="674"/>
      <w:bookmarkEnd w:id="675"/>
      <w:bookmarkEnd w:id="676"/>
      <w:bookmarkEnd w:id="677"/>
      <w:bookmarkEnd w:id="678"/>
      <w:bookmarkEnd w:id="679"/>
      <w:r w:rsidRPr="00B77A92">
        <w:t>General</w:t>
      </w:r>
      <w:bookmarkEnd w:id="680"/>
    </w:p>
    <w:p w14:paraId="3F3D2767" w14:textId="00FEACFD" w:rsidR="008E6C83" w:rsidRPr="00B77A92" w:rsidRDefault="008E6C83" w:rsidP="00203CD4">
      <w:pPr>
        <w:spacing w:after="120" w:line="240" w:lineRule="auto"/>
        <w:jc w:val="both"/>
      </w:pPr>
      <w:r w:rsidRPr="00B77A92">
        <w:t xml:space="preserve">The ECDIS manufacturer can use any technology to build </w:t>
      </w:r>
      <w:r w:rsidR="00FA7228" w:rsidRPr="00B77A92">
        <w:t xml:space="preserve">the </w:t>
      </w:r>
      <w:r w:rsidRPr="00B77A92">
        <w:t>display as long as</w:t>
      </w:r>
      <w:r w:rsidR="0070743A" w:rsidRPr="00B77A92">
        <w:t xml:space="preserve"> </w:t>
      </w:r>
      <w:r w:rsidR="00A94367" w:rsidRPr="00B77A92">
        <w:t>their</w:t>
      </w:r>
      <w:r w:rsidRPr="00B77A92">
        <w:t xml:space="preserve"> display fulfils the requirements of this </w:t>
      </w:r>
      <w:r w:rsidR="00BB11A2">
        <w:t>s</w:t>
      </w:r>
      <w:r w:rsidR="00BB11A2" w:rsidRPr="00B77A92">
        <w:t>pecification</w:t>
      </w:r>
      <w:r w:rsidRPr="00B77A92">
        <w:t>.</w:t>
      </w:r>
      <w:r w:rsidR="003035C4" w:rsidRPr="00B77A92" w:rsidDel="003035C4">
        <w:t xml:space="preserve"> </w:t>
      </w:r>
    </w:p>
    <w:p w14:paraId="285A3A85" w14:textId="48CB40A6" w:rsidR="00334FE9" w:rsidRPr="00B77A92" w:rsidRDefault="00334FE9" w:rsidP="00E673D5">
      <w:pPr>
        <w:pStyle w:val="Heading3"/>
      </w:pPr>
      <w:bookmarkStart w:id="681" w:name="_Toc49466645"/>
      <w:bookmarkStart w:id="682" w:name="_Toc49466891"/>
      <w:bookmarkStart w:id="683" w:name="_Toc178784530"/>
      <w:bookmarkStart w:id="684" w:name="_Toc178784531"/>
      <w:bookmarkStart w:id="685" w:name="_Toc178784532"/>
      <w:bookmarkStart w:id="686" w:name="_Toc178784533"/>
      <w:bookmarkStart w:id="687" w:name="_Toc178784534"/>
      <w:bookmarkStart w:id="688" w:name="_Toc178784535"/>
      <w:bookmarkStart w:id="689" w:name="_Toc194067185"/>
      <w:bookmarkEnd w:id="681"/>
      <w:bookmarkEnd w:id="682"/>
      <w:bookmarkEnd w:id="683"/>
      <w:bookmarkEnd w:id="684"/>
      <w:bookmarkEnd w:id="685"/>
      <w:bookmarkEnd w:id="686"/>
      <w:bookmarkEnd w:id="687"/>
      <w:bookmarkEnd w:id="688"/>
      <w:r w:rsidRPr="00B77A92">
        <w:t>Display calibration and verification</w:t>
      </w:r>
      <w:bookmarkEnd w:id="689"/>
    </w:p>
    <w:p w14:paraId="717F7B5B" w14:textId="77BB2F6E" w:rsidR="008E6C83" w:rsidRPr="00B77A92" w:rsidRDefault="008E6C83" w:rsidP="00472D6D">
      <w:pPr>
        <w:spacing w:after="120" w:line="240" w:lineRule="auto"/>
        <w:jc w:val="both"/>
      </w:pPr>
      <w:r w:rsidRPr="00B77A92">
        <w:t xml:space="preserve">The ECDIS display </w:t>
      </w:r>
      <w:r w:rsidR="00B23114">
        <w:t>must</w:t>
      </w:r>
      <w:r w:rsidR="00B23114" w:rsidRPr="00B77A92">
        <w:t xml:space="preserve"> </w:t>
      </w:r>
      <w:r w:rsidRPr="00B77A92">
        <w:t>be calibrated initially in order to transform the CIE</w:t>
      </w:r>
      <w:r w:rsidR="00D3473A" w:rsidRPr="00B77A92">
        <w:t xml:space="preserve"> </w:t>
      </w:r>
      <w:r w:rsidRPr="00B77A92">
        <w:t>colour table coordinates to screen coordinates. The main components of the</w:t>
      </w:r>
      <w:r w:rsidR="00D3473A" w:rsidRPr="00B77A92">
        <w:t xml:space="preserve"> </w:t>
      </w:r>
      <w:r w:rsidRPr="00B77A92">
        <w:t>ECDIS display are the monitor and the image generator. Both the monitor and the</w:t>
      </w:r>
      <w:r w:rsidR="00D3473A" w:rsidRPr="00B77A92">
        <w:t xml:space="preserve"> </w:t>
      </w:r>
      <w:r w:rsidRPr="00B77A92">
        <w:t>image generator used to drive the ECDIS display can be calibrated together as a</w:t>
      </w:r>
      <w:r w:rsidR="00D3473A" w:rsidRPr="00B77A92">
        <w:t xml:space="preserve"> </w:t>
      </w:r>
      <w:r w:rsidRPr="00B77A92">
        <w:t>colour generating unit. Another alternative is to calibrate separately both the</w:t>
      </w:r>
      <w:r w:rsidR="00D3473A" w:rsidRPr="00B77A92">
        <w:t xml:space="preserve"> </w:t>
      </w:r>
      <w:r w:rsidRPr="00B77A92">
        <w:t>monitor and image generator</w:t>
      </w:r>
      <w:r w:rsidR="00D3473A" w:rsidRPr="00B77A92">
        <w:t>.</w:t>
      </w:r>
    </w:p>
    <w:p w14:paraId="522E9389" w14:textId="4FCD1366" w:rsidR="008E6C83" w:rsidRPr="00B77A92" w:rsidRDefault="008E6C83" w:rsidP="00472D6D">
      <w:pPr>
        <w:spacing w:after="60" w:line="240" w:lineRule="auto"/>
        <w:jc w:val="both"/>
      </w:pPr>
      <w:r w:rsidRPr="00B77A92">
        <w:t>The following international standards describe methods for calibration of a</w:t>
      </w:r>
      <w:r w:rsidR="00D3473A" w:rsidRPr="00B77A92">
        <w:t xml:space="preserve"> </w:t>
      </w:r>
      <w:r w:rsidRPr="00B77A92">
        <w:t>monitor’s RGB values to produce an output. Other methodologies may be</w:t>
      </w:r>
      <w:r w:rsidR="00D3473A" w:rsidRPr="00B77A92">
        <w:t xml:space="preserve"> </w:t>
      </w:r>
      <w:r w:rsidRPr="00B77A92">
        <w:t>followed, but the same verification test requirements apply regardless of method.</w:t>
      </w:r>
    </w:p>
    <w:p w14:paraId="67B6E677" w14:textId="0D61FDE9" w:rsidR="00D3473A" w:rsidRPr="00B77A92" w:rsidRDefault="00D3473A" w:rsidP="00472D6D">
      <w:pPr>
        <w:spacing w:after="60" w:line="240" w:lineRule="auto"/>
        <w:ind w:left="720"/>
        <w:jc w:val="both"/>
      </w:pPr>
      <w:r w:rsidRPr="00B77A92">
        <w:t>CIE 122-1996</w:t>
      </w:r>
      <w:r w:rsidR="00461197" w:rsidRPr="00B77A92">
        <w:tab/>
      </w:r>
      <w:r w:rsidR="00461197" w:rsidRPr="00B77A92">
        <w:tab/>
      </w:r>
      <w:r w:rsidRPr="00B77A92">
        <w:rPr>
          <w:i/>
        </w:rPr>
        <w:t>Technical Report: The Relationship between Digital and Colorimetric Data for Computer-Controlled CRT Displays</w:t>
      </w:r>
      <w:r w:rsidR="00461197" w:rsidRPr="00B77A92">
        <w:rPr>
          <w:i/>
        </w:rPr>
        <w:t>.</w:t>
      </w:r>
    </w:p>
    <w:p w14:paraId="67EB867B" w14:textId="2E36F501" w:rsidR="00D3473A" w:rsidRPr="00B77A92" w:rsidRDefault="00D3473A" w:rsidP="00472D6D">
      <w:pPr>
        <w:spacing w:after="60" w:line="240" w:lineRule="auto"/>
        <w:ind w:left="720"/>
        <w:jc w:val="both"/>
      </w:pPr>
      <w:r w:rsidRPr="00B77A92">
        <w:t>IEC 61966-3</w:t>
      </w:r>
      <w:r w:rsidR="00461197" w:rsidRPr="00B77A92">
        <w:t>:</w:t>
      </w:r>
      <w:r w:rsidRPr="00B77A92">
        <w:t>2000</w:t>
      </w:r>
      <w:r w:rsidR="00461197" w:rsidRPr="00B77A92">
        <w:tab/>
      </w:r>
      <w:r w:rsidRPr="00B77A92">
        <w:rPr>
          <w:i/>
        </w:rPr>
        <w:t>Multimedia systems and equipment -Colour measurement and management -</w:t>
      </w:r>
      <w:r w:rsidR="00461197" w:rsidRPr="00B77A92">
        <w:rPr>
          <w:i/>
        </w:rPr>
        <w:t xml:space="preserve"> </w:t>
      </w:r>
      <w:r w:rsidRPr="00B77A92">
        <w:rPr>
          <w:i/>
        </w:rPr>
        <w:t>Part 3: Equipment using cathode ray tubes</w:t>
      </w:r>
      <w:r w:rsidRPr="00B77A92">
        <w:t>, Edition 1</w:t>
      </w:r>
      <w:r w:rsidR="00461197" w:rsidRPr="00B77A92">
        <w:t>.</w:t>
      </w:r>
    </w:p>
    <w:p w14:paraId="0E83DECB" w14:textId="3313A9E7" w:rsidR="00D3473A" w:rsidRPr="00B77A92" w:rsidRDefault="00D3473A" w:rsidP="00472D6D">
      <w:pPr>
        <w:spacing w:after="120" w:line="240" w:lineRule="auto"/>
        <w:ind w:left="720"/>
        <w:jc w:val="both"/>
      </w:pPr>
      <w:r w:rsidRPr="00B77A92">
        <w:t>IEC 61966-4</w:t>
      </w:r>
      <w:r w:rsidR="00461197" w:rsidRPr="00B77A92">
        <w:t>:</w:t>
      </w:r>
      <w:r w:rsidRPr="00B77A92">
        <w:t>2000</w:t>
      </w:r>
      <w:r w:rsidR="00461197" w:rsidRPr="00B77A92">
        <w:tab/>
      </w:r>
      <w:r w:rsidRPr="00B77A92">
        <w:rPr>
          <w:i/>
        </w:rPr>
        <w:t>Multimedia systems and equipment-Colour measurement and</w:t>
      </w:r>
      <w:r w:rsidR="00461197" w:rsidRPr="00B77A92">
        <w:rPr>
          <w:i/>
        </w:rPr>
        <w:t xml:space="preserve"> </w:t>
      </w:r>
      <w:r w:rsidRPr="00B77A92">
        <w:rPr>
          <w:i/>
        </w:rPr>
        <w:t xml:space="preserve">management </w:t>
      </w:r>
      <w:r w:rsidR="00A87705" w:rsidRPr="00B77A92">
        <w:rPr>
          <w:i/>
        </w:rPr>
        <w:t>–</w:t>
      </w:r>
      <w:r w:rsidRPr="00B77A92">
        <w:rPr>
          <w:i/>
        </w:rPr>
        <w:t xml:space="preserve"> Part</w:t>
      </w:r>
      <w:r w:rsidR="00A87705" w:rsidRPr="00B77A92">
        <w:rPr>
          <w:i/>
        </w:rPr>
        <w:t xml:space="preserve"> </w:t>
      </w:r>
      <w:r w:rsidRPr="00B77A92">
        <w:rPr>
          <w:i/>
        </w:rPr>
        <w:t>4: Equipment using liquid crystal display panels</w:t>
      </w:r>
      <w:r w:rsidRPr="00B77A92">
        <w:t>, Edition 1</w:t>
      </w:r>
      <w:r w:rsidR="00461197" w:rsidRPr="00B77A92">
        <w:t>.</w:t>
      </w:r>
    </w:p>
    <w:p w14:paraId="7CFE5C10" w14:textId="77777777" w:rsidR="00A94BB4" w:rsidRDefault="00D3473A" w:rsidP="00472D6D">
      <w:pPr>
        <w:spacing w:after="120" w:line="240" w:lineRule="auto"/>
        <w:jc w:val="both"/>
      </w:pPr>
      <w:r w:rsidRPr="00B77A92">
        <w:t xml:space="preserve">The ECDIS display calibration </w:t>
      </w:r>
      <w:r w:rsidR="00B23114">
        <w:t>must</w:t>
      </w:r>
      <w:r w:rsidR="00B23114" w:rsidRPr="00B77A92">
        <w:t xml:space="preserve"> </w:t>
      </w:r>
      <w:r w:rsidRPr="00B77A92">
        <w:t>be verified for type approval of all monitors</w:t>
      </w:r>
      <w:r w:rsidR="00762AB0" w:rsidRPr="00B77A92">
        <w:t>.</w:t>
      </w:r>
      <w:r w:rsidR="00461197" w:rsidRPr="00B77A92">
        <w:t xml:space="preserve"> </w:t>
      </w:r>
    </w:p>
    <w:p w14:paraId="2747ABBF" w14:textId="6F99DE9F" w:rsidR="00334FE9" w:rsidRPr="00B77A92" w:rsidRDefault="00A87705" w:rsidP="00530F27">
      <w:pPr>
        <w:pStyle w:val="Heading3"/>
      </w:pPr>
      <w:bookmarkStart w:id="690" w:name="_Toc194067186"/>
      <w:r w:rsidRPr="00B77A92">
        <w:t>Colour control,</w:t>
      </w:r>
      <w:r w:rsidR="00334FE9" w:rsidRPr="00B77A92">
        <w:t xml:space="preserve"> contrast and brightness controls</w:t>
      </w:r>
      <w:bookmarkEnd w:id="690"/>
    </w:p>
    <w:p w14:paraId="76854F2A" w14:textId="78AE31E9" w:rsidR="008E6C83" w:rsidRPr="00B77A92" w:rsidRDefault="008E6C83" w:rsidP="00472D6D">
      <w:pPr>
        <w:spacing w:after="120" w:line="240" w:lineRule="auto"/>
        <w:jc w:val="both"/>
      </w:pPr>
      <w:r w:rsidRPr="00B77A92">
        <w:t>There are a variety of technologies available for monitors to be used for ECDIS</w:t>
      </w:r>
      <w:r w:rsidR="00461197" w:rsidRPr="00B77A92">
        <w:t xml:space="preserve"> </w:t>
      </w:r>
      <w:r w:rsidRPr="00B77A92">
        <w:t>display. Different technologies have different methods to control colour, contrast</w:t>
      </w:r>
      <w:r w:rsidR="00461197" w:rsidRPr="00B77A92">
        <w:t xml:space="preserve"> </w:t>
      </w:r>
      <w:r w:rsidRPr="00B77A92">
        <w:t>and brightness, but some basic rules apply for all of them.</w:t>
      </w:r>
    </w:p>
    <w:p w14:paraId="2057F64D" w14:textId="453F0B13" w:rsidR="00334FE9" w:rsidRPr="00B77A92" w:rsidRDefault="00334FE9" w:rsidP="003D0589">
      <w:pPr>
        <w:pStyle w:val="Heading3"/>
      </w:pPr>
      <w:bookmarkStart w:id="691" w:name="_Toc194067187"/>
      <w:r w:rsidRPr="00B77A92">
        <w:t>Effect of controls</w:t>
      </w:r>
      <w:bookmarkEnd w:id="691"/>
    </w:p>
    <w:p w14:paraId="781946BA" w14:textId="03D25FAE" w:rsidR="008E6C83" w:rsidRPr="00B77A92" w:rsidRDefault="008E6C83" w:rsidP="00A87705">
      <w:pPr>
        <w:spacing w:after="120" w:line="240" w:lineRule="auto"/>
        <w:jc w:val="both"/>
      </w:pPr>
      <w:r w:rsidRPr="00B77A92">
        <w:t>The contrast control of a display generally shortens or extends the range of</w:t>
      </w:r>
      <w:r w:rsidR="00461197" w:rsidRPr="00B77A92">
        <w:t xml:space="preserve"> </w:t>
      </w:r>
      <w:r w:rsidRPr="00B77A92">
        <w:t>luminance available, making the display appear darker or brighter.</w:t>
      </w:r>
    </w:p>
    <w:p w14:paraId="253558C9" w14:textId="2B689DD4" w:rsidR="008E6C83" w:rsidRPr="00B77A92" w:rsidRDefault="008E6C83" w:rsidP="00A87705">
      <w:pPr>
        <w:spacing w:after="120" w:line="240" w:lineRule="auto"/>
        <w:jc w:val="both"/>
      </w:pPr>
      <w:r w:rsidRPr="00B77A92">
        <w:t>On the other hand, the brightness control shortens or extends the range of colour</w:t>
      </w:r>
      <w:r w:rsidR="00461197" w:rsidRPr="00B77A92">
        <w:t xml:space="preserve"> </w:t>
      </w:r>
      <w:r w:rsidRPr="00B77A92">
        <w:t>saturation available by adding white (which extends the range by making colours</w:t>
      </w:r>
      <w:r w:rsidR="00461197" w:rsidRPr="00B77A92">
        <w:t xml:space="preserve"> </w:t>
      </w:r>
      <w:r w:rsidRPr="00B77A92">
        <w:t>other than black less saturated), or subtracting white (colours become darker,</w:t>
      </w:r>
      <w:r w:rsidR="00461197" w:rsidRPr="00B77A92">
        <w:t xml:space="preserve"> </w:t>
      </w:r>
      <w:r w:rsidRPr="00B77A92">
        <w:t>more saturated.)</w:t>
      </w:r>
    </w:p>
    <w:p w14:paraId="3A76A7B5" w14:textId="00B2A813" w:rsidR="008E6C83" w:rsidRPr="00B77A92" w:rsidRDefault="008E6C83" w:rsidP="00A87705">
      <w:pPr>
        <w:spacing w:after="120" w:line="240" w:lineRule="auto"/>
        <w:jc w:val="both"/>
      </w:pPr>
      <w:r w:rsidRPr="00B77A92">
        <w:t>To the viewer, it has much the same apparent effect as contrast, but it achieves</w:t>
      </w:r>
      <w:r w:rsidR="00461197" w:rsidRPr="00B77A92">
        <w:t xml:space="preserve"> </w:t>
      </w:r>
      <w:r w:rsidRPr="00B77A92">
        <w:t>this by altering the colour contrast of the colour tables between foreground and</w:t>
      </w:r>
      <w:r w:rsidR="00461197" w:rsidRPr="00B77A92">
        <w:t xml:space="preserve"> </w:t>
      </w:r>
      <w:r w:rsidRPr="00B77A92">
        <w:t>background colours, and this may result in some features becoming harder to see,</w:t>
      </w:r>
      <w:r w:rsidR="00461197" w:rsidRPr="00B77A92">
        <w:t xml:space="preserve"> </w:t>
      </w:r>
      <w:r w:rsidRPr="00B77A92">
        <w:t>particularly at night. More importantly, making the night display more saturated</w:t>
      </w:r>
      <w:r w:rsidR="00461197" w:rsidRPr="00B77A92">
        <w:t xml:space="preserve"> </w:t>
      </w:r>
      <w:r w:rsidRPr="00B77A92">
        <w:t>may drop some dark colours below the cut-off point, into black, thus losing</w:t>
      </w:r>
      <w:r w:rsidR="00461197" w:rsidRPr="00B77A92">
        <w:t xml:space="preserve"> </w:t>
      </w:r>
      <w:r w:rsidRPr="00B77A92">
        <w:t>distinctions such as shallow versus deep water.</w:t>
      </w:r>
    </w:p>
    <w:p w14:paraId="689359A4" w14:textId="1E98B557" w:rsidR="008E6C83" w:rsidRPr="00B77A92" w:rsidRDefault="00334FE9" w:rsidP="003D0589">
      <w:pPr>
        <w:pStyle w:val="Heading3"/>
      </w:pPr>
      <w:bookmarkStart w:id="692" w:name="_Toc194067188"/>
      <w:r w:rsidRPr="00B77A92">
        <w:lastRenderedPageBreak/>
        <w:t>Use of the controls</w:t>
      </w:r>
      <w:bookmarkEnd w:id="692"/>
    </w:p>
    <w:p w14:paraId="7537B699" w14:textId="0932C5C3" w:rsidR="008E6C83" w:rsidRPr="00B77A92" w:rsidRDefault="008E6C83" w:rsidP="00A87705">
      <w:pPr>
        <w:spacing w:after="120" w:line="240" w:lineRule="auto"/>
        <w:jc w:val="both"/>
      </w:pPr>
      <w:r w:rsidRPr="00B77A92">
        <w:t xml:space="preserve">Colour tables are provided for day, dusk and night. The mariner </w:t>
      </w:r>
      <w:r w:rsidR="00B23114">
        <w:t>must</w:t>
      </w:r>
      <w:r w:rsidR="00B23114" w:rsidRPr="00B77A92">
        <w:t xml:space="preserve"> </w:t>
      </w:r>
      <w:r w:rsidRPr="00B77A92">
        <w:t>be</w:t>
      </w:r>
      <w:r w:rsidR="003E64AD" w:rsidRPr="00B77A92">
        <w:t xml:space="preserve"> </w:t>
      </w:r>
      <w:r w:rsidRPr="00B77A92">
        <w:t>provided with the control to make fine adjustments between these tables; the</w:t>
      </w:r>
      <w:r w:rsidR="003E64AD" w:rsidRPr="00B77A92">
        <w:t xml:space="preserve"> </w:t>
      </w:r>
      <w:r w:rsidRPr="00B77A92">
        <w:t xml:space="preserve">calibration position </w:t>
      </w:r>
      <w:r w:rsidR="00B23114">
        <w:t>must</w:t>
      </w:r>
      <w:r w:rsidR="00B23114" w:rsidRPr="00B77A92">
        <w:t xml:space="preserve"> </w:t>
      </w:r>
      <w:r w:rsidRPr="00B77A92">
        <w:t>be marked as a reference for this.</w:t>
      </w:r>
    </w:p>
    <w:p w14:paraId="717BDCB8" w14:textId="425CF315" w:rsidR="008E6C83" w:rsidRPr="00B77A92" w:rsidRDefault="008E6C83" w:rsidP="00A87705">
      <w:pPr>
        <w:spacing w:after="120" w:line="240" w:lineRule="auto"/>
        <w:jc w:val="both"/>
      </w:pPr>
      <w:r w:rsidRPr="00B23114">
        <w:t>The general</w:t>
      </w:r>
      <w:r w:rsidR="00461197" w:rsidRPr="00B23114">
        <w:t xml:space="preserve"> </w:t>
      </w:r>
      <w:r w:rsidRPr="00B23114">
        <w:t xml:space="preserve">principle is that all </w:t>
      </w:r>
      <w:r w:rsidR="00B23114">
        <w:t>colour calibration</w:t>
      </w:r>
      <w:r w:rsidRPr="00B23114">
        <w:t xml:space="preserve"> controls </w:t>
      </w:r>
      <w:r w:rsidR="00B23114">
        <w:t>must</w:t>
      </w:r>
      <w:r w:rsidR="00B23114" w:rsidRPr="00B23114">
        <w:t xml:space="preserve"> </w:t>
      </w:r>
      <w:r w:rsidRPr="00B23114">
        <w:t>have a provision to return to the</w:t>
      </w:r>
      <w:r w:rsidR="00461197" w:rsidRPr="00B23114">
        <w:t xml:space="preserve"> </w:t>
      </w:r>
      <w:r w:rsidRPr="00B23114">
        <w:t>calibrated settings</w:t>
      </w:r>
      <w:r w:rsidR="00B23114">
        <w:t xml:space="preserve">. </w:t>
      </w:r>
    </w:p>
    <w:p w14:paraId="7B89BE5D" w14:textId="4E8987FF" w:rsidR="00334FE9" w:rsidRPr="00B77A92" w:rsidRDefault="008E6C83" w:rsidP="00A87705">
      <w:pPr>
        <w:spacing w:after="120" w:line="240" w:lineRule="auto"/>
        <w:jc w:val="both"/>
      </w:pPr>
      <w:r w:rsidRPr="00B77A92">
        <w:t xml:space="preserve">The ECDIS manual </w:t>
      </w:r>
      <w:r w:rsidR="00B23114">
        <w:t xml:space="preserve">must </w:t>
      </w:r>
      <w:r w:rsidRPr="00B77A92">
        <w:t xml:space="preserve">carry a warning that </w:t>
      </w:r>
      <w:r w:rsidR="00B23114">
        <w:t>use of the ECDIS with uncalibrated settings</w:t>
      </w:r>
      <w:r w:rsidR="001C7387">
        <w:t xml:space="preserve"> </w:t>
      </w:r>
      <w:r w:rsidRPr="00B77A92">
        <w:t>may adversely affect the visibility of information on the display.</w:t>
      </w:r>
    </w:p>
    <w:p w14:paraId="71D1D062" w14:textId="1E2CEC67" w:rsidR="00334FE9" w:rsidRPr="00B77A92" w:rsidRDefault="00334FE9" w:rsidP="003D0589">
      <w:pPr>
        <w:pStyle w:val="Heading3"/>
      </w:pPr>
      <w:bookmarkStart w:id="693" w:name="_Toc194067189"/>
      <w:r w:rsidRPr="00B77A92">
        <w:t>Setting the controls for route monitoring</w:t>
      </w:r>
      <w:bookmarkEnd w:id="693"/>
    </w:p>
    <w:p w14:paraId="2308E49E" w14:textId="0ED2F430" w:rsidR="00670209" w:rsidRPr="00B77A92" w:rsidRDefault="00670209" w:rsidP="00A87705">
      <w:pPr>
        <w:spacing w:after="120" w:line="240" w:lineRule="auto"/>
        <w:jc w:val="both"/>
      </w:pPr>
      <w:r w:rsidRPr="00B77A92">
        <w:t>The ECDIS display carries far more detail than a radar display, and requires</w:t>
      </w:r>
      <w:r w:rsidR="00461197" w:rsidRPr="00B77A92">
        <w:t xml:space="preserve"> </w:t>
      </w:r>
      <w:r w:rsidRPr="00B77A92">
        <w:t>correspondingly more attention to the correct selection of colour table and the</w:t>
      </w:r>
      <w:r w:rsidR="00461197" w:rsidRPr="00B77A92">
        <w:t xml:space="preserve"> </w:t>
      </w:r>
      <w:r w:rsidRPr="00B77A92">
        <w:t>correct adjustment of the controls.</w:t>
      </w:r>
    </w:p>
    <w:p w14:paraId="023582E1" w14:textId="66F0D7D5" w:rsidR="00670209" w:rsidRPr="00B77A92" w:rsidRDefault="00670209" w:rsidP="00A87705">
      <w:pPr>
        <w:spacing w:after="120" w:line="240" w:lineRule="auto"/>
        <w:jc w:val="both"/>
      </w:pPr>
      <w:r w:rsidRPr="00B77A92">
        <w:t>This particularly affects the black-background displays, and is critically important</w:t>
      </w:r>
      <w:r w:rsidR="00461197" w:rsidRPr="00B77A92">
        <w:t xml:space="preserve"> </w:t>
      </w:r>
      <w:r w:rsidRPr="00B77A92">
        <w:t>at night, because all colours of the night table, particularly those for large areas,</w:t>
      </w:r>
      <w:r w:rsidR="00461197" w:rsidRPr="00B77A92">
        <w:t xml:space="preserve"> </w:t>
      </w:r>
      <w:r w:rsidRPr="00B77A92">
        <w:t>have to be set very dark to avoid loss of night vision, and if the control is turned</w:t>
      </w:r>
      <w:r w:rsidR="00461197" w:rsidRPr="00B77A92">
        <w:t xml:space="preserve"> </w:t>
      </w:r>
      <w:r w:rsidRPr="00B77A92">
        <w:t>down too far these colours will disappear into the black background. As a result,</w:t>
      </w:r>
      <w:r w:rsidR="00461197" w:rsidRPr="00B77A92">
        <w:t xml:space="preserve"> </w:t>
      </w:r>
      <w:r w:rsidRPr="00B77A92">
        <w:t>chart information will be lost.</w:t>
      </w:r>
    </w:p>
    <w:p w14:paraId="170B009A" w14:textId="2E27CAF4" w:rsidR="00670209" w:rsidRPr="00B77A92" w:rsidRDefault="00670209" w:rsidP="00A87705">
      <w:pPr>
        <w:spacing w:after="120" w:line="240" w:lineRule="auto"/>
        <w:jc w:val="both"/>
      </w:pPr>
      <w:r w:rsidRPr="00B77A92">
        <w:t>The situation will be worse if one of the day tables is improperly dimmed for use at</w:t>
      </w:r>
      <w:r w:rsidR="00461197" w:rsidRPr="00B77A92">
        <w:t xml:space="preserve"> </w:t>
      </w:r>
      <w:r w:rsidRPr="00B77A92">
        <w:t>night, instead of switching to the night table.</w:t>
      </w:r>
    </w:p>
    <w:p w14:paraId="4926ED5B" w14:textId="4EBBC964" w:rsidR="00670209" w:rsidRPr="00B77A92" w:rsidRDefault="00670209" w:rsidP="00A87705">
      <w:pPr>
        <w:spacing w:after="120" w:line="240" w:lineRule="auto"/>
        <w:jc w:val="both"/>
      </w:pPr>
      <w:r w:rsidRPr="00B77A92">
        <w:t>It is important that the display be adapted to lighting conditions on the bridge by</w:t>
      </w:r>
      <w:r w:rsidR="00461197" w:rsidRPr="00B77A92">
        <w:t xml:space="preserve"> </w:t>
      </w:r>
      <w:r w:rsidRPr="00B77A92">
        <w:t>selecting the correct colour table: "Day" for bright sunlight; "Day” or "Dusk" for</w:t>
      </w:r>
      <w:r w:rsidR="00461197" w:rsidRPr="00B77A92">
        <w:t xml:space="preserve"> </w:t>
      </w:r>
      <w:r w:rsidRPr="00B77A92">
        <w:t>general daylight viewing; "Dusk" for twilight; and "Night" for the night-darkened</w:t>
      </w:r>
      <w:r w:rsidR="00461197" w:rsidRPr="00B77A92">
        <w:t xml:space="preserve"> </w:t>
      </w:r>
      <w:r w:rsidRPr="00B77A92">
        <w:t>bridge.</w:t>
      </w:r>
    </w:p>
    <w:p w14:paraId="62748214" w14:textId="05420A56" w:rsidR="00670209" w:rsidRPr="00B77A92" w:rsidRDefault="00670209" w:rsidP="00A87705">
      <w:pPr>
        <w:spacing w:after="120" w:line="240" w:lineRule="auto"/>
        <w:jc w:val="both"/>
      </w:pPr>
      <w:r w:rsidRPr="00B77A92">
        <w:t>The controls should only be used for fine adjustment within the appropriate colour</w:t>
      </w:r>
      <w:r w:rsidR="00461197" w:rsidRPr="00B77A92">
        <w:t xml:space="preserve"> </w:t>
      </w:r>
      <w:r w:rsidRPr="00B77A92">
        <w:t>table.</w:t>
      </w:r>
    </w:p>
    <w:p w14:paraId="5672ACF5" w14:textId="6B17EB9E" w:rsidR="00670209" w:rsidRPr="00B77A92" w:rsidRDefault="00670209" w:rsidP="00A87705">
      <w:pPr>
        <w:spacing w:after="120" w:line="240" w:lineRule="auto"/>
        <w:jc w:val="both"/>
      </w:pPr>
      <w:r w:rsidRPr="00B77A92">
        <w:t>To ensure that the controls are always set to a level above that at which</w:t>
      </w:r>
      <w:r w:rsidR="00461197" w:rsidRPr="00B77A92">
        <w:t xml:space="preserve"> </w:t>
      </w:r>
      <w:r w:rsidRPr="00B77A92">
        <w:t xml:space="preserve">information will be lost, the black-adjust symbol BLKADJ </w:t>
      </w:r>
      <w:r w:rsidR="0063657D">
        <w:t>must</w:t>
      </w:r>
      <w:r w:rsidR="0063657D" w:rsidRPr="00B77A92">
        <w:t xml:space="preserve"> </w:t>
      </w:r>
      <w:r w:rsidRPr="00B77A92">
        <w:t>be available to</w:t>
      </w:r>
      <w:r w:rsidR="00461197" w:rsidRPr="00B77A92">
        <w:t xml:space="preserve"> </w:t>
      </w:r>
      <w:r w:rsidRPr="00B77A92">
        <w:t xml:space="preserve">the </w:t>
      </w:r>
      <w:r w:rsidR="00834DA8" w:rsidRPr="00B77A92">
        <w:t>M</w:t>
      </w:r>
      <w:r w:rsidRPr="00B77A92">
        <w:t>ariner, treated as "Standard display", to be called up at any convenient point</w:t>
      </w:r>
      <w:r w:rsidR="00461197" w:rsidRPr="00B77A92">
        <w:t xml:space="preserve"> </w:t>
      </w:r>
      <w:r w:rsidRPr="00B77A92">
        <w:t xml:space="preserve">on the screen. The instructions for its use by the </w:t>
      </w:r>
      <w:r w:rsidR="00834DA8" w:rsidRPr="00B77A92">
        <w:t>M</w:t>
      </w:r>
      <w:r w:rsidRPr="00B77A92">
        <w:t xml:space="preserve">ariner </w:t>
      </w:r>
      <w:r w:rsidR="0063657D">
        <w:t>must</w:t>
      </w:r>
      <w:r w:rsidR="0063657D" w:rsidRPr="00B77A92">
        <w:t xml:space="preserve"> </w:t>
      </w:r>
      <w:r w:rsidRPr="00B77A92">
        <w:t>be incorporated in</w:t>
      </w:r>
      <w:r w:rsidR="00461197" w:rsidRPr="00B77A92">
        <w:t xml:space="preserve"> </w:t>
      </w:r>
      <w:r w:rsidRPr="00B77A92">
        <w:t xml:space="preserve">the </w:t>
      </w:r>
      <w:r w:rsidR="0063657D">
        <w:t>ECDIS manual</w:t>
      </w:r>
      <w:r w:rsidRPr="00B77A92">
        <w:t>.</w:t>
      </w:r>
    </w:p>
    <w:p w14:paraId="222EC1CE" w14:textId="0EDB84FF" w:rsidR="00334FE9" w:rsidRPr="003D0589" w:rsidRDefault="001C7387" w:rsidP="003D0589">
      <w:pPr>
        <w:spacing w:after="60" w:line="240" w:lineRule="auto"/>
        <w:jc w:val="both"/>
      </w:pPr>
      <w:r w:rsidRPr="00B812CA">
        <w:t>The following text box contains</w:t>
      </w:r>
      <w:r w:rsidR="00670209" w:rsidRPr="00B77A92">
        <w:t xml:space="preserve"> an example of instruction for</w:t>
      </w:r>
      <w:r>
        <w:t xml:space="preserve"> an</w:t>
      </w:r>
      <w:r w:rsidR="00670209" w:rsidRPr="00B77A92">
        <w:t xml:space="preserve"> LCD type of Monitor. The LCD type of</w:t>
      </w:r>
      <w:r w:rsidR="00461197" w:rsidRPr="00B77A92">
        <w:t xml:space="preserve"> </w:t>
      </w:r>
      <w:r w:rsidR="00670209" w:rsidRPr="00B77A92">
        <w:t>monitor used in this example has only one mariner control, called</w:t>
      </w:r>
      <w:r w:rsidR="00461197" w:rsidRPr="00B77A92">
        <w:t xml:space="preserve"> </w:t>
      </w:r>
      <w:r>
        <w:t>“</w:t>
      </w:r>
      <w:r w:rsidR="00670209" w:rsidRPr="00B77A92">
        <w:t>brilliance</w:t>
      </w:r>
      <w:r>
        <w:t>”</w:t>
      </w:r>
      <w:r w:rsidR="00670209" w:rsidRPr="00B77A92">
        <w:t>. Internally the monitor has also other controls available for service</w:t>
      </w:r>
      <w:r w:rsidR="00461197" w:rsidRPr="00B77A92">
        <w:t xml:space="preserve"> </w:t>
      </w:r>
      <w:r w:rsidR="00670209" w:rsidRPr="00B77A92">
        <w:t>engineers. These internal controls include also controls named as contrast and</w:t>
      </w:r>
      <w:r w:rsidR="00461197" w:rsidRPr="00B77A92">
        <w:t xml:space="preserve"> </w:t>
      </w:r>
      <w:r w:rsidR="00670209" w:rsidRPr="00B77A92">
        <w:t>brightness.</w:t>
      </w:r>
    </w:p>
    <w:p w14:paraId="7BAF2D5D" w14:textId="77777777" w:rsidR="00834DA8" w:rsidRPr="00B77A92" w:rsidRDefault="00834DA8" w:rsidP="00A87705">
      <w:pPr>
        <w:spacing w:after="120" w:line="240" w:lineRule="auto"/>
        <w:jc w:val="both"/>
      </w:pPr>
    </w:p>
    <w:p w14:paraId="24AC6B9E" w14:textId="6CBD9855" w:rsidR="00725E1B" w:rsidRPr="00B77A92" w:rsidRDefault="003A3C6A" w:rsidP="00DB7CFE">
      <w:pPr>
        <w:pStyle w:val="Heading2"/>
      </w:pPr>
      <w:bookmarkStart w:id="694" w:name="_Toc194067190"/>
      <w:r>
        <w:rPr>
          <w:noProof/>
        </w:rPr>
        <w:lastRenderedPageBreak/>
        <mc:AlternateContent>
          <mc:Choice Requires="wps">
            <w:drawing>
              <wp:anchor distT="45720" distB="45720" distL="114300" distR="114300" simplePos="0" relativeHeight="251658240" behindDoc="0" locked="0" layoutInCell="1" allowOverlap="1" wp14:anchorId="2D58858D" wp14:editId="222442C1">
                <wp:simplePos x="0" y="0"/>
                <wp:positionH relativeFrom="column">
                  <wp:posOffset>640715</wp:posOffset>
                </wp:positionH>
                <wp:positionV relativeFrom="paragraph">
                  <wp:posOffset>-191135</wp:posOffset>
                </wp:positionV>
                <wp:extent cx="4518660" cy="3151505"/>
                <wp:effectExtent l="0" t="0" r="2540" b="0"/>
                <wp:wrapSquare wrapText="bothSides"/>
                <wp:docPr id="21347135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518660" cy="3151505"/>
                        </a:xfrm>
                        <a:prstGeom prst="rect">
                          <a:avLst/>
                        </a:prstGeom>
                        <a:solidFill>
                          <a:srgbClr val="FFFFFF"/>
                        </a:solidFill>
                        <a:ln w="9525">
                          <a:solidFill>
                            <a:srgbClr val="000000"/>
                          </a:solidFill>
                          <a:miter lim="800000"/>
                          <a:headEnd/>
                          <a:tailEnd/>
                        </a:ln>
                      </wps:spPr>
                      <wps:txbx>
                        <w:txbxContent>
                          <w:p w14:paraId="074F996A" w14:textId="472B272B" w:rsidR="001C7387" w:rsidRPr="00B812CA" w:rsidRDefault="001C7387" w:rsidP="00B812CA">
                            <w:pPr>
                              <w:spacing w:after="60" w:line="240" w:lineRule="auto"/>
                              <w:jc w:val="both"/>
                            </w:pPr>
                            <w:r w:rsidRPr="00B812CA">
                              <w:t>First, set brilliance to calibration position. Look at the black-adjust symbol.</w:t>
                            </w:r>
                          </w:p>
                          <w:p w14:paraId="13BD2CDC" w14:textId="77777777" w:rsidR="001C7387" w:rsidRPr="00B812CA" w:rsidRDefault="001C7387" w:rsidP="00B812CA">
                            <w:pPr>
                              <w:spacing w:after="60" w:line="240" w:lineRule="auto"/>
                              <w:jc w:val="both"/>
                            </w:pPr>
                            <w:r w:rsidRPr="00B812CA">
                              <w:t>Then either:</w:t>
                            </w:r>
                          </w:p>
                          <w:p w14:paraId="5B6EB3FC" w14:textId="5D8A7868" w:rsidR="001C7387" w:rsidRPr="00B812CA" w:rsidRDefault="001C7387" w:rsidP="00B812CA">
                            <w:pPr>
                              <w:pStyle w:val="ListParagraph"/>
                              <w:numPr>
                                <w:ilvl w:val="0"/>
                                <w:numId w:val="133"/>
                              </w:numPr>
                              <w:spacing w:after="60" w:line="240" w:lineRule="auto"/>
                              <w:jc w:val="both"/>
                            </w:pPr>
                            <w:r w:rsidRPr="00B812CA">
                              <w:t>If the centre square is not visible, turn up the brilliance until it just appears;</w:t>
                            </w:r>
                          </w:p>
                          <w:p w14:paraId="40FBB000" w14:textId="77777777" w:rsidR="001C7387" w:rsidRPr="00B812CA" w:rsidRDefault="001C7387" w:rsidP="00B812CA">
                            <w:pPr>
                              <w:spacing w:after="60" w:line="240" w:lineRule="auto"/>
                              <w:ind w:left="360"/>
                              <w:jc w:val="both"/>
                            </w:pPr>
                            <w:r w:rsidRPr="00B812CA">
                              <w:t>or</w:t>
                            </w:r>
                          </w:p>
                          <w:p w14:paraId="129BC798" w14:textId="243A1B2E" w:rsidR="001C7387" w:rsidRPr="00B812CA" w:rsidRDefault="001C7387" w:rsidP="00B812CA">
                            <w:pPr>
                              <w:pStyle w:val="ListParagraph"/>
                              <w:numPr>
                                <w:ilvl w:val="0"/>
                                <w:numId w:val="133"/>
                              </w:numPr>
                              <w:spacing w:after="120" w:line="240" w:lineRule="auto"/>
                              <w:jc w:val="both"/>
                            </w:pPr>
                            <w:r w:rsidRPr="00B812CA">
                              <w:t>If the centre square is clearly visible, turn down the brilliance until the inner square disappears, then turn brilliance back up until the inner square is just visible again.</w:t>
                            </w:r>
                          </w:p>
                          <w:p w14:paraId="7D44D2A7" w14:textId="77777777" w:rsidR="001C7387" w:rsidRPr="00B812CA" w:rsidRDefault="001C7387" w:rsidP="001C7387">
                            <w:pPr>
                              <w:spacing w:after="120" w:line="240" w:lineRule="auto"/>
                              <w:jc w:val="both"/>
                            </w:pPr>
                            <w:r w:rsidRPr="00B812CA">
                              <w:t>(If the above adjustment is not successful, select a more appropriate colour table and repeat this procedure.)</w:t>
                            </w:r>
                          </w:p>
                          <w:p w14:paraId="545258F6" w14:textId="77777777" w:rsidR="001C7387" w:rsidRPr="00B812CA" w:rsidRDefault="001C7387" w:rsidP="001C7387">
                            <w:pPr>
                              <w:spacing w:after="120" w:line="240" w:lineRule="auto"/>
                              <w:jc w:val="both"/>
                            </w:pPr>
                            <w:r w:rsidRPr="00B812CA">
                              <w:t>The "black level" is now correctly set. If a brighter display is required use the brilliance control, but it is better not to re-adjust the controls unless lighting conditions on the bridge change.</w:t>
                            </w:r>
                          </w:p>
                          <w:p w14:paraId="762BBECA" w14:textId="77777777" w:rsidR="001C7387" w:rsidRPr="00B812CA" w:rsidRDefault="001C7387" w:rsidP="001C7387">
                            <w:pPr>
                              <w:spacing w:after="60" w:line="240" w:lineRule="auto"/>
                              <w:jc w:val="both"/>
                            </w:pPr>
                            <w:r w:rsidRPr="00B812CA">
                              <w:t>Note that the black-adjust symbol should be displayed to check that the inner square remains visible on the following occasions:</w:t>
                            </w:r>
                          </w:p>
                          <w:p w14:paraId="07433B08" w14:textId="77777777" w:rsidR="001C7387" w:rsidRPr="00B812CA" w:rsidRDefault="001C7387" w:rsidP="001C7387">
                            <w:pPr>
                              <w:pStyle w:val="ListParagraph"/>
                              <w:numPr>
                                <w:ilvl w:val="1"/>
                                <w:numId w:val="99"/>
                              </w:numPr>
                              <w:spacing w:after="60" w:line="240" w:lineRule="auto"/>
                              <w:ind w:left="709" w:hanging="283"/>
                              <w:jc w:val="both"/>
                            </w:pPr>
                            <w:r w:rsidRPr="00B812CA">
                              <w:t>Every time that the brightness or contrast controls are adjusted.</w:t>
                            </w:r>
                          </w:p>
                          <w:p w14:paraId="6820E564" w14:textId="64316EAD" w:rsidR="001C7387" w:rsidRDefault="001C7387" w:rsidP="00B812CA">
                            <w:pPr>
                              <w:pStyle w:val="ListParagraph"/>
                              <w:numPr>
                                <w:ilvl w:val="1"/>
                                <w:numId w:val="99"/>
                              </w:numPr>
                              <w:spacing w:after="120" w:line="240" w:lineRule="auto"/>
                              <w:ind w:left="709" w:hanging="283"/>
                              <w:jc w:val="both"/>
                            </w:pPr>
                            <w:r w:rsidRPr="00B812CA">
                              <w:t>Every time that the display is switched to the night colour table.</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2D58858D" id="Text Box 2" o:spid="_x0000_s1033" type="#_x0000_t202" style="position:absolute;left:0;text-align:left;margin-left:50.45pt;margin-top:-15.05pt;width:355.8pt;height:248.15pt;z-index:2516582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">
                <v:path arrowok="t"/>
                <v:textbox style="mso-fit-shape-to-text:t">
                  <w:txbxContent>
                    <w:p w14:paraId="074F996A" w14:textId="472B272B" w:rsidR="001C7387" w:rsidRPr="00B812CA" w:rsidRDefault="001C7387" w:rsidP="00B812CA">
                      <w:pPr>
                        <w:spacing w:after="60" w:line="240" w:lineRule="auto"/>
                        <w:jc w:val="both"/>
                      </w:pPr>
                      <w:r w:rsidRPr="00B812CA">
                        <w:t>First, set brilliance to calibration position. Look at the black-adjust symbol.</w:t>
                      </w:r>
                    </w:p>
                    <w:p w14:paraId="13BD2CDC" w14:textId="77777777" w:rsidR="001C7387" w:rsidRPr="00B812CA" w:rsidRDefault="001C7387" w:rsidP="00B812CA">
                      <w:pPr>
                        <w:spacing w:after="60" w:line="240" w:lineRule="auto"/>
                        <w:jc w:val="both"/>
                      </w:pPr>
                      <w:r w:rsidRPr="00B812CA">
                        <w:t>Then either:</w:t>
                      </w:r>
                    </w:p>
                    <w:p w14:paraId="5B6EB3FC" w14:textId="5D8A7868" w:rsidR="001C7387" w:rsidRPr="00B812CA" w:rsidRDefault="001C7387" w:rsidP="00B812CA">
                      <w:pPr>
                        <w:pStyle w:val="ListParagraph"/>
                        <w:numPr>
                          <w:ilvl w:val="0"/>
                          <w:numId w:val="133"/>
                        </w:numPr>
                        <w:spacing w:after="60" w:line="240" w:lineRule="auto"/>
                        <w:jc w:val="both"/>
                      </w:pPr>
                      <w:r w:rsidRPr="00B812CA">
                        <w:t>If the centre square is not visible, turn up the brilliance until it just appears;</w:t>
                      </w:r>
                    </w:p>
                    <w:p w14:paraId="40FBB000" w14:textId="77777777" w:rsidR="001C7387" w:rsidRPr="00B812CA" w:rsidRDefault="001C7387" w:rsidP="00B812CA">
                      <w:pPr>
                        <w:spacing w:after="60" w:line="240" w:lineRule="auto"/>
                        <w:ind w:left="360"/>
                        <w:jc w:val="both"/>
                      </w:pPr>
                      <w:r w:rsidRPr="00B812CA">
                        <w:t>or</w:t>
                      </w:r>
                    </w:p>
                    <w:p w14:paraId="129BC798" w14:textId="243A1B2E" w:rsidR="001C7387" w:rsidRPr="00B812CA" w:rsidRDefault="001C7387" w:rsidP="00B812CA">
                      <w:pPr>
                        <w:pStyle w:val="ListParagraph"/>
                        <w:numPr>
                          <w:ilvl w:val="0"/>
                          <w:numId w:val="133"/>
                        </w:numPr>
                        <w:spacing w:after="120" w:line="240" w:lineRule="auto"/>
                        <w:jc w:val="both"/>
                      </w:pPr>
                      <w:r w:rsidRPr="00B812CA">
                        <w:t>If the centre square is clearly visible, turn down the brilliance until the inner square disappears, then turn brilliance back up until the inner square is just visible again.</w:t>
                      </w:r>
                    </w:p>
                    <w:p w14:paraId="7D44D2A7" w14:textId="77777777" w:rsidR="001C7387" w:rsidRPr="00B812CA" w:rsidRDefault="001C7387" w:rsidP="001C7387">
                      <w:pPr>
                        <w:spacing w:after="120" w:line="240" w:lineRule="auto"/>
                        <w:jc w:val="both"/>
                      </w:pPr>
                      <w:r w:rsidRPr="00B812CA">
                        <w:t>(If the above adjustment is not successful, select a more appropriate colour table and repeat this procedure.)</w:t>
                      </w:r>
                    </w:p>
                    <w:p w14:paraId="545258F6" w14:textId="77777777" w:rsidR="001C7387" w:rsidRPr="00B812CA" w:rsidRDefault="001C7387" w:rsidP="001C7387">
                      <w:pPr>
                        <w:spacing w:after="120" w:line="240" w:lineRule="auto"/>
                        <w:jc w:val="both"/>
                      </w:pPr>
                      <w:r w:rsidRPr="00B812CA">
                        <w:t>The "black level" is now correctly set. If a brighter display is required use the brilliance control, but it is better not to re-adjust the controls unless lighting conditions on the bridge change.</w:t>
                      </w:r>
                    </w:p>
                    <w:p w14:paraId="762BBECA" w14:textId="77777777" w:rsidR="001C7387" w:rsidRPr="00B812CA" w:rsidRDefault="001C7387" w:rsidP="001C7387">
                      <w:pPr>
                        <w:spacing w:after="60" w:line="240" w:lineRule="auto"/>
                        <w:jc w:val="both"/>
                      </w:pPr>
                      <w:r w:rsidRPr="00B812CA">
                        <w:t>Note that the black-adjust symbol should be displayed to check that the inner square remains visible on the following occasions:</w:t>
                      </w:r>
                    </w:p>
                    <w:p w14:paraId="07433B08" w14:textId="77777777" w:rsidR="001C7387" w:rsidRPr="00B812CA" w:rsidRDefault="001C7387" w:rsidP="001C7387">
                      <w:pPr>
                        <w:pStyle w:val="ListParagraph"/>
                        <w:numPr>
                          <w:ilvl w:val="1"/>
                          <w:numId w:val="99"/>
                        </w:numPr>
                        <w:spacing w:after="60" w:line="240" w:lineRule="auto"/>
                        <w:ind w:left="709" w:hanging="283"/>
                        <w:jc w:val="both"/>
                      </w:pPr>
                      <w:r w:rsidRPr="00B812CA">
                        <w:t>Every time that the brightness or contrast controls are adjusted.</w:t>
                      </w:r>
                    </w:p>
                    <w:p w14:paraId="6820E564" w14:textId="64316EAD" w:rsidR="001C7387" w:rsidRDefault="001C7387" w:rsidP="00B812CA">
                      <w:pPr>
                        <w:pStyle w:val="ListParagraph"/>
                        <w:numPr>
                          <w:ilvl w:val="1"/>
                          <w:numId w:val="99"/>
                        </w:numPr>
                        <w:spacing w:after="120" w:line="240" w:lineRule="auto"/>
                        <w:ind w:left="709" w:hanging="283"/>
                        <w:jc w:val="both"/>
                      </w:pPr>
                      <w:r w:rsidRPr="00B812CA">
                        <w:t>Every time that the display is switched to the night colour table.</w:t>
                      </w:r>
                    </w:p>
                  </w:txbxContent>
                </v:textbox>
                <w10:wrap type="square"/>
              </v:shape>
            </w:pict>
          </mc:Fallback>
        </mc:AlternateContent>
      </w:r>
      <w:r w:rsidR="00725E1B" w:rsidRPr="00B77A92">
        <w:t>Colour display capability</w:t>
      </w:r>
      <w:bookmarkEnd w:id="694"/>
    </w:p>
    <w:p w14:paraId="282AEB84" w14:textId="3FBF2B28" w:rsidR="00AF4100" w:rsidRPr="00B77A92" w:rsidRDefault="008D2934" w:rsidP="00BF733E">
      <w:pPr>
        <w:spacing w:after="120" w:line="240" w:lineRule="auto"/>
        <w:jc w:val="both"/>
      </w:pPr>
      <w:r w:rsidRPr="00B77A92">
        <w:t>Colour d</w:t>
      </w:r>
      <w:r w:rsidR="00765071" w:rsidRPr="00B77A92">
        <w:t>isplay</w:t>
      </w:r>
      <w:r w:rsidRPr="00B77A92">
        <w:t xml:space="preserve">s </w:t>
      </w:r>
      <w:r w:rsidR="0063657D">
        <w:t>must</w:t>
      </w:r>
      <w:r w:rsidR="0063657D" w:rsidRPr="00B77A92">
        <w:t xml:space="preserve"> </w:t>
      </w:r>
      <w:r w:rsidR="00765071" w:rsidRPr="00B77A92">
        <w:t>be capable of at least 256 luminance steps in each of red</w:t>
      </w:r>
      <w:r w:rsidRPr="00B77A92">
        <w:t>,</w:t>
      </w:r>
      <w:r w:rsidR="00765071" w:rsidRPr="00B77A92">
        <w:t xml:space="preserve"> green and blue.</w:t>
      </w:r>
    </w:p>
    <w:p w14:paraId="7DB48E78" w14:textId="30A2C202" w:rsidR="00660A0E" w:rsidRPr="00B77A92" w:rsidRDefault="00660A0E" w:rsidP="00E673D5">
      <w:pPr>
        <w:pStyle w:val="Heading3"/>
      </w:pPr>
      <w:bookmarkStart w:id="695" w:name="_Toc178784538"/>
      <w:bookmarkStart w:id="696" w:name="_Toc178784539"/>
      <w:bookmarkStart w:id="697" w:name="_Ref49465180"/>
      <w:bookmarkStart w:id="698" w:name="_Toc194067191"/>
      <w:bookmarkEnd w:id="695"/>
      <w:bookmarkEnd w:id="696"/>
      <w:r w:rsidRPr="00B77A92">
        <w:t>Colour conversion tolerances and tests</w:t>
      </w:r>
      <w:bookmarkEnd w:id="697"/>
      <w:bookmarkEnd w:id="698"/>
    </w:p>
    <w:p w14:paraId="6EF999D2" w14:textId="18D8873D" w:rsidR="00670209" w:rsidRPr="00B77A92" w:rsidRDefault="00670209" w:rsidP="00024B10">
      <w:pPr>
        <w:pStyle w:val="Heading4"/>
      </w:pPr>
      <w:r w:rsidRPr="00B77A92">
        <w:t>Tolerances</w:t>
      </w:r>
    </w:p>
    <w:p w14:paraId="1227D156" w14:textId="5C5C55B9" w:rsidR="00A52AE0" w:rsidRPr="00B77A92" w:rsidRDefault="00670209" w:rsidP="00BF733E">
      <w:pPr>
        <w:spacing w:after="120" w:line="240" w:lineRule="auto"/>
        <w:jc w:val="both"/>
      </w:pPr>
      <w:r w:rsidRPr="00B77A92">
        <w:t>The tolerances quoted below apply only to the process of converting</w:t>
      </w:r>
      <w:r w:rsidR="00A52AE0" w:rsidRPr="00B77A92">
        <w:t xml:space="preserve"> </w:t>
      </w:r>
      <w:r w:rsidRPr="00B77A92">
        <w:t>CIE colour coordinates to RGB values</w:t>
      </w:r>
    </w:p>
    <w:p w14:paraId="53335FBD" w14:textId="3B308731" w:rsidR="00670209" w:rsidRPr="00B77A92" w:rsidRDefault="00670209" w:rsidP="00BF733E">
      <w:pPr>
        <w:spacing w:after="120" w:line="240" w:lineRule="auto"/>
        <w:jc w:val="both"/>
      </w:pPr>
      <w:r w:rsidRPr="00B77A92">
        <w:t>Considerable operational experience will be needed before it will be possible to</w:t>
      </w:r>
      <w:r w:rsidR="00A52AE0" w:rsidRPr="00B77A92">
        <w:t xml:space="preserve"> </w:t>
      </w:r>
      <w:r w:rsidRPr="00B77A92">
        <w:t xml:space="preserve">state colour maintenance tolerances for ECDIS </w:t>
      </w:r>
      <w:r w:rsidR="00BF733E" w:rsidRPr="00B77A92">
        <w:t>on-board</w:t>
      </w:r>
      <w:r w:rsidRPr="00B77A92">
        <w:t xml:space="preserve"> ship.</w:t>
      </w:r>
    </w:p>
    <w:p w14:paraId="0486C7AC" w14:textId="05DDFA2E" w:rsidR="00670209" w:rsidRPr="00B77A92" w:rsidRDefault="00670209" w:rsidP="00BF733E">
      <w:pPr>
        <w:spacing w:after="60" w:line="240" w:lineRule="auto"/>
        <w:jc w:val="both"/>
      </w:pPr>
      <w:r w:rsidRPr="00B77A92">
        <w:t>The colour tables developed have been selected to ensure maximum colour</w:t>
      </w:r>
      <w:r w:rsidR="00A52AE0" w:rsidRPr="00B77A92">
        <w:t xml:space="preserve"> </w:t>
      </w:r>
      <w:r w:rsidRPr="00B77A92">
        <w:t>discrimination between features. Colour discrimination depends on both the colour</w:t>
      </w:r>
      <w:r w:rsidR="00A52AE0" w:rsidRPr="00B77A92">
        <w:t xml:space="preserve"> </w:t>
      </w:r>
      <w:r w:rsidRPr="00B77A92">
        <w:t>difference and the luminance difference between two colours. Colour science (as</w:t>
      </w:r>
      <w:r w:rsidR="00A52AE0" w:rsidRPr="00B77A92">
        <w:t xml:space="preserve"> </w:t>
      </w:r>
      <w:r w:rsidR="00BF733E" w:rsidRPr="00B77A92">
        <w:t>represented by the CI</w:t>
      </w:r>
      <w:r w:rsidRPr="00B77A92">
        <w:t>E colour convention) has defined colour difference units</w:t>
      </w:r>
      <w:r w:rsidR="00A52AE0" w:rsidRPr="00B77A92">
        <w:t xml:space="preserve"> </w:t>
      </w:r>
      <w:r w:rsidRPr="00B77A92">
        <w:t>ΔE*. The ΔE* metric is a measure of the overall discrimination (including both</w:t>
      </w:r>
      <w:r w:rsidR="00A52AE0" w:rsidRPr="00B77A92">
        <w:t xml:space="preserve"> </w:t>
      </w:r>
      <w:r w:rsidRPr="00B77A92">
        <w:t>colour and luminance differences). As a metric for ECDIS colour accuracy, a</w:t>
      </w:r>
      <w:r w:rsidR="00A52AE0" w:rsidRPr="00B77A92">
        <w:t xml:space="preserve"> </w:t>
      </w:r>
      <w:r w:rsidRPr="00B77A92">
        <w:t>measure of the discrimination in colour alone, excluding luminance differences</w:t>
      </w:r>
      <w:r w:rsidR="00A52AE0" w:rsidRPr="00B77A92">
        <w:t xml:space="preserve"> </w:t>
      </w:r>
      <w:r w:rsidRPr="00B77A92">
        <w:t>has been defined as a subset of ΔE* referred to as Δ(u*,v*).</w:t>
      </w:r>
    </w:p>
    <w:p w14:paraId="41A6C2B6" w14:textId="77777777" w:rsidR="00670209" w:rsidRPr="00B812CA" w:rsidRDefault="00670209" w:rsidP="00BF733E">
      <w:pPr>
        <w:spacing w:after="60" w:line="240" w:lineRule="auto"/>
        <w:ind w:left="426"/>
        <w:jc w:val="both"/>
      </w:pPr>
      <w:r w:rsidRPr="00B77A92">
        <w:t>Δ</w:t>
      </w:r>
      <w:r w:rsidRPr="00B812CA">
        <w:t>(u*,v*) = SQRT [ (u2*-u1*)</w:t>
      </w:r>
      <w:r w:rsidRPr="00B812CA">
        <w:rPr>
          <w:vertAlign w:val="superscript"/>
        </w:rPr>
        <w:t>2</w:t>
      </w:r>
      <w:r w:rsidRPr="00B812CA">
        <w:t xml:space="preserve"> + (v2*-v1*)</w:t>
      </w:r>
      <w:r w:rsidRPr="00B812CA">
        <w:rPr>
          <w:vertAlign w:val="superscript"/>
        </w:rPr>
        <w:t>2</w:t>
      </w:r>
      <w:r w:rsidRPr="00B812CA">
        <w:t xml:space="preserve"> ]</w:t>
      </w:r>
    </w:p>
    <w:p w14:paraId="3588A6EB" w14:textId="23FC1B4D" w:rsidR="00670209" w:rsidRPr="00B812CA" w:rsidRDefault="00670209" w:rsidP="00BF733E">
      <w:pPr>
        <w:spacing w:after="120" w:line="240" w:lineRule="auto"/>
        <w:ind w:left="426"/>
        <w:jc w:val="both"/>
      </w:pPr>
      <w:r w:rsidRPr="00B77A92">
        <w:t>Δ</w:t>
      </w:r>
      <w:r w:rsidRPr="00B812CA">
        <w:t>E* = SQRT [ (L2*-L1*)</w:t>
      </w:r>
      <w:r w:rsidR="00B912FF" w:rsidRPr="00B812CA">
        <w:rPr>
          <w:vertAlign w:val="superscript"/>
        </w:rPr>
        <w:t>2</w:t>
      </w:r>
      <w:r w:rsidRPr="00B812CA">
        <w:t xml:space="preserve"> + (u2*-u1*)</w:t>
      </w:r>
      <w:r w:rsidRPr="00B812CA">
        <w:rPr>
          <w:vertAlign w:val="superscript"/>
        </w:rPr>
        <w:t>2</w:t>
      </w:r>
      <w:r w:rsidRPr="00B812CA">
        <w:t xml:space="preserve"> + (v2*-v1*)</w:t>
      </w:r>
      <w:r w:rsidR="00B912FF" w:rsidRPr="00B812CA">
        <w:rPr>
          <w:vertAlign w:val="superscript"/>
        </w:rPr>
        <w:t>2</w:t>
      </w:r>
      <w:r w:rsidRPr="00B812CA">
        <w:t>]</w:t>
      </w:r>
    </w:p>
    <w:p w14:paraId="769D1D8D" w14:textId="0059929A" w:rsidR="00670209" w:rsidRPr="00B77A92" w:rsidRDefault="00670209" w:rsidP="00BF733E">
      <w:pPr>
        <w:spacing w:after="120" w:line="240" w:lineRule="auto"/>
        <w:jc w:val="both"/>
      </w:pPr>
      <w:r w:rsidRPr="00B77A92">
        <w:t>Calculations of L*, u*, and v* must be made using as reference the chromaticity</w:t>
      </w:r>
      <w:r w:rsidR="00A52AE0" w:rsidRPr="00B77A92">
        <w:t xml:space="preserve"> </w:t>
      </w:r>
      <w:r w:rsidRPr="00B77A92">
        <w:t>and luminance specified for the brightest white colour token in the respective</w:t>
      </w:r>
      <w:r w:rsidR="00A52AE0" w:rsidRPr="00B77A92">
        <w:t xml:space="preserve"> </w:t>
      </w:r>
      <w:r w:rsidRPr="00B77A92">
        <w:t>colour table (Y0, u0, y0); where Y0 is the luminance in units of cd/m2. Note: this is</w:t>
      </w:r>
      <w:r w:rsidR="00A52AE0" w:rsidRPr="00B77A92">
        <w:t xml:space="preserve"> </w:t>
      </w:r>
      <w:r w:rsidRPr="00B77A92">
        <w:t>not the brightest white of the monitor.</w:t>
      </w:r>
    </w:p>
    <w:p w14:paraId="488FFBF8" w14:textId="1B9E8F97" w:rsidR="00670209" w:rsidRPr="00B77A92" w:rsidRDefault="00670209" w:rsidP="00BF733E">
      <w:pPr>
        <w:spacing w:after="120" w:line="240" w:lineRule="auto"/>
        <w:jc w:val="both"/>
      </w:pPr>
      <w:r w:rsidRPr="00B77A92">
        <w:t>Note: “Δ” represents the Greek letter “Delta”, although it may appear differently</w:t>
      </w:r>
      <w:r w:rsidR="00A52AE0" w:rsidRPr="00B77A92">
        <w:t xml:space="preserve"> </w:t>
      </w:r>
      <w:r w:rsidRPr="00B77A92">
        <w:t>on some computers.</w:t>
      </w:r>
    </w:p>
    <w:p w14:paraId="4E5777C1" w14:textId="189F0805" w:rsidR="00670209" w:rsidRPr="00B77A92" w:rsidRDefault="00670209" w:rsidP="0086100F">
      <w:pPr>
        <w:spacing w:after="60" w:line="240" w:lineRule="auto"/>
        <w:jc w:val="both"/>
      </w:pPr>
      <w:r w:rsidRPr="00B77A92">
        <w:t>The tolerances for the conversion of the colour tables from the CIE colours</w:t>
      </w:r>
      <w:r w:rsidR="00A52AE0" w:rsidRPr="00B77A92">
        <w:t xml:space="preserve"> </w:t>
      </w:r>
      <w:r w:rsidRPr="00B77A92">
        <w:t>defined in these specifications to the actual RGB values for the ECDIS</w:t>
      </w:r>
      <w:r w:rsidR="004505B4">
        <w:t xml:space="preserve"> display</w:t>
      </w:r>
      <w:r w:rsidRPr="00B77A92">
        <w:t xml:space="preserve"> are</w:t>
      </w:r>
      <w:r w:rsidR="00A52AE0" w:rsidRPr="00B77A92">
        <w:t xml:space="preserve"> </w:t>
      </w:r>
      <w:r w:rsidRPr="00B77A92">
        <w:t>defined in three terms:</w:t>
      </w:r>
    </w:p>
    <w:p w14:paraId="48184693" w14:textId="2AC55F9F" w:rsidR="00670209" w:rsidRPr="00B77A92" w:rsidRDefault="00670209" w:rsidP="0086100F">
      <w:pPr>
        <w:spacing w:after="60" w:line="240" w:lineRule="auto"/>
        <w:ind w:left="426"/>
        <w:jc w:val="both"/>
      </w:pPr>
      <w:r w:rsidRPr="00B77A92">
        <w:t>1. Overall discrimination between actual colours within the converted table: ΔE*.</w:t>
      </w:r>
      <w:r w:rsidR="00A52AE0" w:rsidRPr="00B77A92">
        <w:t xml:space="preserve"> </w:t>
      </w:r>
      <w:r w:rsidRPr="00B77A92">
        <w:t>This is to ensure that all the colours within the RGB table remain discriminably</w:t>
      </w:r>
      <w:r w:rsidR="00A52AE0" w:rsidRPr="00B77A92">
        <w:t xml:space="preserve"> </w:t>
      </w:r>
      <w:r w:rsidRPr="00B77A92">
        <w:t>separate</w:t>
      </w:r>
      <w:r w:rsidR="0086100F" w:rsidRPr="00B77A92">
        <w:t>; that is,</w:t>
      </w:r>
      <w:r w:rsidRPr="00B77A92">
        <w:t xml:space="preserve"> that the relative colour distinctions have been maintained.</w:t>
      </w:r>
    </w:p>
    <w:p w14:paraId="09DD576D" w14:textId="55EDA811" w:rsidR="00670209" w:rsidRPr="00B77A92" w:rsidRDefault="00670209" w:rsidP="0086100F">
      <w:pPr>
        <w:spacing w:after="60" w:line="240" w:lineRule="auto"/>
        <w:ind w:left="426"/>
        <w:jc w:val="both"/>
      </w:pPr>
      <w:r w:rsidRPr="00B77A92">
        <w:t>2. Colour discrimination differences between the defined and the actual values:</w:t>
      </w:r>
      <w:r w:rsidR="00A52AE0" w:rsidRPr="00B77A92">
        <w:t xml:space="preserve"> </w:t>
      </w:r>
      <w:r w:rsidRPr="00B77A92">
        <w:t>Δ(u*,v*). This is to ensure that the actual RGB colours resulting from the</w:t>
      </w:r>
      <w:r w:rsidR="00A52AE0" w:rsidRPr="00B77A92">
        <w:t xml:space="preserve"> </w:t>
      </w:r>
      <w:r w:rsidRPr="00B77A92">
        <w:t>conversion remain reasonably close to the CIE colours defined in the</w:t>
      </w:r>
      <w:r w:rsidR="00A52AE0" w:rsidRPr="00B77A92">
        <w:t xml:space="preserve"> </w:t>
      </w:r>
      <w:r w:rsidRPr="00B77A92">
        <w:t>specifications</w:t>
      </w:r>
      <w:r w:rsidR="0086100F" w:rsidRPr="00B77A92">
        <w:t>; that is,</w:t>
      </w:r>
      <w:r w:rsidRPr="00B77A92">
        <w:t xml:space="preserve"> that the blues stay blue and the greens stay green.</w:t>
      </w:r>
    </w:p>
    <w:p w14:paraId="45C8FA9D" w14:textId="0EA38166" w:rsidR="00670209" w:rsidRPr="00B77A92" w:rsidRDefault="00670209" w:rsidP="0086100F">
      <w:pPr>
        <w:spacing w:after="120" w:line="240" w:lineRule="auto"/>
        <w:ind w:left="426"/>
        <w:jc w:val="both"/>
      </w:pPr>
      <w:r w:rsidRPr="00B77A92">
        <w:t>3. Luminance differences between the defined values and the actual values: L.</w:t>
      </w:r>
      <w:r w:rsidR="00A52AE0" w:rsidRPr="00B77A92">
        <w:t xml:space="preserve"> </w:t>
      </w:r>
      <w:r w:rsidRPr="00B77A92">
        <w:t>This is to ensure that the luminance remains the same within acceptable</w:t>
      </w:r>
      <w:r w:rsidR="00A52AE0" w:rsidRPr="00B77A92">
        <w:t xml:space="preserve"> </w:t>
      </w:r>
      <w:r w:rsidRPr="00B77A92">
        <w:t>limits.</w:t>
      </w:r>
    </w:p>
    <w:p w14:paraId="2A6B936E" w14:textId="7DCC1CB9" w:rsidR="00670209" w:rsidRPr="00B77A92" w:rsidRDefault="00670209" w:rsidP="00BF733E">
      <w:pPr>
        <w:spacing w:after="120" w:line="240" w:lineRule="auto"/>
        <w:jc w:val="both"/>
      </w:pPr>
      <w:r w:rsidRPr="00B77A92">
        <w:lastRenderedPageBreak/>
        <w:t>Note: The CIE L*u*v* human perception colour model, which is the source of the</w:t>
      </w:r>
      <w:r w:rsidR="00A52AE0" w:rsidRPr="00B77A92">
        <w:t xml:space="preserve"> </w:t>
      </w:r>
      <w:r w:rsidRPr="00B77A92">
        <w:t xml:space="preserve">tolerances described above, has not yet been evaluated at the low </w:t>
      </w:r>
      <w:proofErr w:type="spellStart"/>
      <w:r w:rsidRPr="00B77A92">
        <w:t>luminances</w:t>
      </w:r>
      <w:proofErr w:type="spellEnd"/>
      <w:r w:rsidRPr="00B77A92">
        <w:t xml:space="preserve"> of</w:t>
      </w:r>
      <w:r w:rsidR="00A52AE0" w:rsidRPr="00B77A92">
        <w:t xml:space="preserve"> </w:t>
      </w:r>
      <w:r w:rsidRPr="00B77A92">
        <w:t>the night colour table, at which the less colour-sensitive rods of the eye take over</w:t>
      </w:r>
      <w:r w:rsidR="00A52AE0" w:rsidRPr="00B77A92">
        <w:t xml:space="preserve"> </w:t>
      </w:r>
      <w:r w:rsidRPr="00B77A92">
        <w:t>from the daytime cones. Consequently these tolerances should not be applied to</w:t>
      </w:r>
      <w:r w:rsidR="00A52AE0" w:rsidRPr="00B77A92">
        <w:t xml:space="preserve"> </w:t>
      </w:r>
      <w:r w:rsidR="0086100F" w:rsidRPr="00B77A92">
        <w:t>the night table;</w:t>
      </w:r>
      <w:r w:rsidRPr="00B77A92">
        <w:t xml:space="preserve"> and for type-approval purposes they are restricted to the bright sun</w:t>
      </w:r>
      <w:r w:rsidR="00A52AE0" w:rsidRPr="00B77A92">
        <w:t xml:space="preserve"> </w:t>
      </w:r>
      <w:r w:rsidRPr="00B77A92">
        <w:t>table.</w:t>
      </w:r>
    </w:p>
    <w:p w14:paraId="7C039AA1" w14:textId="77777777" w:rsidR="00670209" w:rsidRPr="00B77A92" w:rsidRDefault="00670209" w:rsidP="00BF733E">
      <w:pPr>
        <w:spacing w:after="120" w:line="240" w:lineRule="auto"/>
        <w:jc w:val="both"/>
      </w:pPr>
      <w:r w:rsidRPr="00B77A92">
        <w:t>Colour tolerance values:</w:t>
      </w:r>
    </w:p>
    <w:p w14:paraId="67AD84D6" w14:textId="5D517ADD" w:rsidR="00670209" w:rsidRPr="00B77A92" w:rsidRDefault="00670209" w:rsidP="00BF733E">
      <w:pPr>
        <w:spacing w:after="120" w:line="240" w:lineRule="auto"/>
        <w:jc w:val="both"/>
      </w:pPr>
      <w:r w:rsidRPr="00B77A92">
        <w:t>1. The discrimination difference between any two colours displayed (except</w:t>
      </w:r>
      <w:r w:rsidR="00A52AE0" w:rsidRPr="00B77A92">
        <w:t xml:space="preserve"> </w:t>
      </w:r>
      <w:r w:rsidRPr="00B77A92">
        <w:t xml:space="preserve">those </w:t>
      </w:r>
      <w:r w:rsidR="00B754AA">
        <w:t xml:space="preserve">listed </w:t>
      </w:r>
      <w:r w:rsidRPr="00B77A92">
        <w:t xml:space="preserve">with a tabular ΔE* less than 20) </w:t>
      </w:r>
      <w:r w:rsidR="00B754AA">
        <w:t>must</w:t>
      </w:r>
      <w:r w:rsidR="00B754AA" w:rsidRPr="00B77A92">
        <w:t xml:space="preserve"> </w:t>
      </w:r>
      <w:r w:rsidRPr="00B77A92">
        <w:t>be not less than 10 ΔE* units.</w:t>
      </w:r>
    </w:p>
    <w:tbl>
      <w:tblPr>
        <w:tblStyle w:val="TableGrid"/>
        <w:tblW w:w="0" w:type="auto"/>
        <w:jc w:val="center"/>
        <w:tblCellMar>
          <w:left w:w="115" w:type="dxa"/>
          <w:right w:w="115" w:type="dxa"/>
        </w:tblCellMar>
        <w:tblLook w:val="04A0" w:firstRow="1" w:lastRow="0" w:firstColumn="1" w:lastColumn="0" w:noHBand="0" w:noVBand="1"/>
      </w:tblPr>
      <w:tblGrid>
        <w:gridCol w:w="953"/>
        <w:gridCol w:w="1630"/>
        <w:gridCol w:w="975"/>
        <w:gridCol w:w="1630"/>
        <w:gridCol w:w="585"/>
      </w:tblGrid>
      <w:tr w:rsidR="00082C11" w:rsidRPr="00B77A92" w14:paraId="4262EDF0" w14:textId="77777777" w:rsidTr="0086100F">
        <w:trPr>
          <w:cantSplit/>
          <w:jc w:val="center"/>
        </w:trPr>
        <w:tc>
          <w:tcPr>
            <w:tcW w:w="0" w:type="auto"/>
            <w:shd w:val="clear" w:color="auto" w:fill="D9D9D9" w:themeFill="background1" w:themeFillShade="D9"/>
          </w:tcPr>
          <w:p w14:paraId="0ABC7465" w14:textId="77777777" w:rsidR="001238EC" w:rsidRPr="00B77A92" w:rsidRDefault="001238EC" w:rsidP="0086100F">
            <w:pPr>
              <w:spacing w:before="60" w:after="60"/>
              <w:rPr>
                <w:b/>
                <w:bCs/>
              </w:rPr>
            </w:pPr>
            <w:r w:rsidRPr="00B77A92">
              <w:rPr>
                <w:b/>
                <w:bCs/>
              </w:rPr>
              <w:t>Token</w:t>
            </w:r>
          </w:p>
        </w:tc>
        <w:tc>
          <w:tcPr>
            <w:tcW w:w="0" w:type="auto"/>
            <w:shd w:val="clear" w:color="auto" w:fill="D9D9D9" w:themeFill="background1" w:themeFillShade="D9"/>
          </w:tcPr>
          <w:p w14:paraId="7ACA052E" w14:textId="5C20EEB2" w:rsidR="001238EC" w:rsidRPr="00B77A92" w:rsidRDefault="001238EC" w:rsidP="0086100F">
            <w:pPr>
              <w:spacing w:before="60" w:after="60"/>
              <w:rPr>
                <w:b/>
                <w:bCs/>
              </w:rPr>
            </w:pPr>
            <w:r w:rsidRPr="00B77A92">
              <w:rPr>
                <w:b/>
                <w:bCs/>
              </w:rPr>
              <w:t>Colour</w:t>
            </w:r>
            <w:r w:rsidR="00082C11" w:rsidRPr="00B77A92">
              <w:rPr>
                <w:b/>
                <w:bCs/>
              </w:rPr>
              <w:t xml:space="preserve"> (</w:t>
            </w:r>
            <w:r w:rsidRPr="00B77A92">
              <w:rPr>
                <w:b/>
                <w:bCs/>
              </w:rPr>
              <w:t>x, y, L</w:t>
            </w:r>
            <w:r w:rsidR="00082C11" w:rsidRPr="00B77A92">
              <w:rPr>
                <w:b/>
                <w:bCs/>
              </w:rPr>
              <w:t>)</w:t>
            </w:r>
          </w:p>
        </w:tc>
        <w:tc>
          <w:tcPr>
            <w:tcW w:w="0" w:type="auto"/>
            <w:shd w:val="clear" w:color="auto" w:fill="D9D9D9" w:themeFill="background1" w:themeFillShade="D9"/>
          </w:tcPr>
          <w:p w14:paraId="3335A248" w14:textId="77777777" w:rsidR="001238EC" w:rsidRPr="00B77A92" w:rsidRDefault="001238EC" w:rsidP="0086100F">
            <w:pPr>
              <w:spacing w:before="60" w:after="60"/>
              <w:rPr>
                <w:b/>
                <w:bCs/>
              </w:rPr>
            </w:pPr>
            <w:r w:rsidRPr="00B77A92">
              <w:rPr>
                <w:b/>
                <w:bCs/>
              </w:rPr>
              <w:t>Token</w:t>
            </w:r>
          </w:p>
        </w:tc>
        <w:tc>
          <w:tcPr>
            <w:tcW w:w="0" w:type="auto"/>
            <w:shd w:val="clear" w:color="auto" w:fill="D9D9D9" w:themeFill="background1" w:themeFillShade="D9"/>
          </w:tcPr>
          <w:p w14:paraId="2B9F85A4" w14:textId="10D3714D" w:rsidR="001238EC" w:rsidRPr="00B77A92" w:rsidRDefault="001238EC" w:rsidP="0086100F">
            <w:pPr>
              <w:spacing w:before="60" w:after="60"/>
              <w:rPr>
                <w:b/>
                <w:bCs/>
              </w:rPr>
            </w:pPr>
            <w:r w:rsidRPr="00B77A92">
              <w:rPr>
                <w:b/>
                <w:bCs/>
              </w:rPr>
              <w:t xml:space="preserve">Colour </w:t>
            </w:r>
            <w:r w:rsidR="00082C11" w:rsidRPr="00B77A92">
              <w:rPr>
                <w:b/>
                <w:bCs/>
              </w:rPr>
              <w:t>(</w:t>
            </w:r>
            <w:r w:rsidRPr="00B77A92">
              <w:rPr>
                <w:b/>
                <w:bCs/>
              </w:rPr>
              <w:t>x, y, L</w:t>
            </w:r>
            <w:r w:rsidR="00082C11" w:rsidRPr="00B77A92">
              <w:rPr>
                <w:b/>
                <w:bCs/>
              </w:rPr>
              <w:t>)</w:t>
            </w:r>
          </w:p>
        </w:tc>
        <w:tc>
          <w:tcPr>
            <w:tcW w:w="0" w:type="auto"/>
            <w:shd w:val="clear" w:color="auto" w:fill="D9D9D9" w:themeFill="background1" w:themeFillShade="D9"/>
          </w:tcPr>
          <w:p w14:paraId="21D6A41F" w14:textId="77777777" w:rsidR="001238EC" w:rsidRPr="00B77A92" w:rsidRDefault="001238EC" w:rsidP="0086100F">
            <w:pPr>
              <w:spacing w:before="60" w:after="60"/>
              <w:rPr>
                <w:b/>
                <w:bCs/>
              </w:rPr>
            </w:pPr>
            <w:r w:rsidRPr="00B77A92">
              <w:rPr>
                <w:b/>
                <w:bCs/>
              </w:rPr>
              <w:t>ΔE*</w:t>
            </w:r>
          </w:p>
        </w:tc>
      </w:tr>
      <w:tr w:rsidR="00082C11" w:rsidRPr="00B77A92" w14:paraId="5352B92C" w14:textId="77777777" w:rsidTr="0086100F">
        <w:trPr>
          <w:cantSplit/>
          <w:jc w:val="center"/>
        </w:trPr>
        <w:tc>
          <w:tcPr>
            <w:tcW w:w="0" w:type="auto"/>
          </w:tcPr>
          <w:p w14:paraId="684EDE43" w14:textId="77777777" w:rsidR="001238EC" w:rsidRPr="00B77A92" w:rsidRDefault="001238EC" w:rsidP="0086100F">
            <w:pPr>
              <w:spacing w:before="60" w:after="60"/>
            </w:pPr>
            <w:r w:rsidRPr="00B77A92">
              <w:t>DEPMD</w:t>
            </w:r>
          </w:p>
        </w:tc>
        <w:tc>
          <w:tcPr>
            <w:tcW w:w="0" w:type="auto"/>
          </w:tcPr>
          <w:p w14:paraId="2615F581" w14:textId="77777777" w:rsidR="00D128A2" w:rsidRPr="00B77A92" w:rsidRDefault="001238EC" w:rsidP="0086100F">
            <w:pPr>
              <w:spacing w:before="60" w:after="60"/>
            </w:pPr>
            <w:r w:rsidRPr="00B77A92">
              <w:t>(.27 .30 65)</w:t>
            </w:r>
          </w:p>
          <w:p w14:paraId="34B19485" w14:textId="6C30C582" w:rsidR="001238EC" w:rsidRPr="00B77A92" w:rsidRDefault="001238EC" w:rsidP="0086100F">
            <w:pPr>
              <w:spacing w:before="60" w:after="60"/>
            </w:pPr>
            <w:r w:rsidRPr="00B77A92">
              <w:t>pale blue</w:t>
            </w:r>
          </w:p>
        </w:tc>
        <w:tc>
          <w:tcPr>
            <w:tcW w:w="0" w:type="auto"/>
          </w:tcPr>
          <w:p w14:paraId="2D0EC5A4" w14:textId="77777777" w:rsidR="00082C11" w:rsidRPr="00B77A92" w:rsidRDefault="001238EC" w:rsidP="0086100F">
            <w:pPr>
              <w:spacing w:before="60" w:after="60"/>
            </w:pPr>
            <w:r w:rsidRPr="00B77A92">
              <w:t>CHWHT</w:t>
            </w:r>
          </w:p>
          <w:p w14:paraId="4C256AFE" w14:textId="77777777" w:rsidR="00082C11" w:rsidRPr="00B77A92" w:rsidRDefault="001238EC" w:rsidP="0086100F">
            <w:pPr>
              <w:spacing w:before="60" w:after="60"/>
            </w:pPr>
            <w:r w:rsidRPr="00B77A92">
              <w:t>DEPDW</w:t>
            </w:r>
          </w:p>
          <w:p w14:paraId="1B9B868A" w14:textId="483248F3" w:rsidR="001238EC" w:rsidRPr="00B77A92" w:rsidRDefault="001238EC" w:rsidP="0086100F">
            <w:pPr>
              <w:spacing w:before="60" w:after="60"/>
            </w:pPr>
            <w:r w:rsidRPr="00B77A92">
              <w:t>UIBCK</w:t>
            </w:r>
          </w:p>
        </w:tc>
        <w:tc>
          <w:tcPr>
            <w:tcW w:w="0" w:type="auto"/>
          </w:tcPr>
          <w:p w14:paraId="3FBC324E" w14:textId="77777777" w:rsidR="00D128A2" w:rsidRPr="00B77A92" w:rsidRDefault="001238EC" w:rsidP="0086100F">
            <w:pPr>
              <w:spacing w:before="60" w:after="60"/>
            </w:pPr>
            <w:r w:rsidRPr="00B77A92">
              <w:t>(.28 .31 80)</w:t>
            </w:r>
          </w:p>
          <w:p w14:paraId="388515E7" w14:textId="768DF9FC" w:rsidR="001238EC" w:rsidRPr="00B77A92" w:rsidRDefault="001238EC" w:rsidP="0086100F">
            <w:pPr>
              <w:spacing w:before="60" w:after="60"/>
            </w:pPr>
            <w:r w:rsidRPr="00B77A92">
              <w:t>white</w:t>
            </w:r>
          </w:p>
        </w:tc>
        <w:tc>
          <w:tcPr>
            <w:tcW w:w="0" w:type="auto"/>
          </w:tcPr>
          <w:p w14:paraId="64A61A7A" w14:textId="77777777" w:rsidR="001238EC" w:rsidRPr="00B77A92" w:rsidRDefault="001238EC" w:rsidP="0086100F">
            <w:pPr>
              <w:spacing w:before="60" w:after="60"/>
            </w:pPr>
            <w:r w:rsidRPr="00B77A92">
              <w:t>11</w:t>
            </w:r>
          </w:p>
        </w:tc>
      </w:tr>
      <w:tr w:rsidR="00082C11" w:rsidRPr="00B77A92" w14:paraId="0E9C9C8E" w14:textId="77777777" w:rsidTr="0086100F">
        <w:trPr>
          <w:cantSplit/>
          <w:jc w:val="center"/>
        </w:trPr>
        <w:tc>
          <w:tcPr>
            <w:tcW w:w="0" w:type="auto"/>
          </w:tcPr>
          <w:p w14:paraId="2796BAAE" w14:textId="77777777" w:rsidR="001238EC" w:rsidRPr="00B77A92" w:rsidRDefault="001238EC" w:rsidP="0086100F">
            <w:pPr>
              <w:spacing w:before="60" w:after="60"/>
            </w:pPr>
            <w:r w:rsidRPr="00B77A92">
              <w:t>CHBRN</w:t>
            </w:r>
          </w:p>
        </w:tc>
        <w:tc>
          <w:tcPr>
            <w:tcW w:w="0" w:type="auto"/>
          </w:tcPr>
          <w:p w14:paraId="0865A8C2" w14:textId="77777777" w:rsidR="00D128A2" w:rsidRPr="00B77A92" w:rsidRDefault="001238EC" w:rsidP="0086100F">
            <w:pPr>
              <w:spacing w:before="60" w:after="60"/>
            </w:pPr>
            <w:r w:rsidRPr="00B77A92">
              <w:t>(.42 .45 30)</w:t>
            </w:r>
          </w:p>
          <w:p w14:paraId="5C847C0D" w14:textId="21F67EA8" w:rsidR="001238EC" w:rsidRPr="00B77A92" w:rsidRDefault="001238EC" w:rsidP="0086100F">
            <w:pPr>
              <w:spacing w:before="60" w:after="60"/>
            </w:pPr>
            <w:r w:rsidRPr="00B77A92">
              <w:t>brown</w:t>
            </w:r>
          </w:p>
        </w:tc>
        <w:tc>
          <w:tcPr>
            <w:tcW w:w="0" w:type="auto"/>
          </w:tcPr>
          <w:p w14:paraId="6197EC91" w14:textId="77777777" w:rsidR="001238EC" w:rsidRPr="00B77A92" w:rsidRDefault="001238EC" w:rsidP="0086100F">
            <w:pPr>
              <w:spacing w:before="60" w:after="60"/>
            </w:pPr>
            <w:r w:rsidRPr="00B77A92">
              <w:t>ADINF</w:t>
            </w:r>
          </w:p>
        </w:tc>
        <w:tc>
          <w:tcPr>
            <w:tcW w:w="0" w:type="auto"/>
          </w:tcPr>
          <w:p w14:paraId="3A13CFCE" w14:textId="77777777" w:rsidR="00D128A2" w:rsidRPr="00B77A92" w:rsidRDefault="001238EC" w:rsidP="0086100F">
            <w:pPr>
              <w:spacing w:before="60" w:after="60"/>
            </w:pPr>
            <w:r w:rsidRPr="00B77A92">
              <w:t>(.41, .47 35)</w:t>
            </w:r>
          </w:p>
          <w:p w14:paraId="1C5B5B75" w14:textId="621E28E5" w:rsidR="001238EC" w:rsidRPr="00B77A92" w:rsidRDefault="001238EC" w:rsidP="0086100F">
            <w:pPr>
              <w:spacing w:before="60" w:after="60"/>
            </w:pPr>
            <w:r w:rsidRPr="00B77A92">
              <w:t>yellow</w:t>
            </w:r>
          </w:p>
        </w:tc>
        <w:tc>
          <w:tcPr>
            <w:tcW w:w="0" w:type="auto"/>
          </w:tcPr>
          <w:p w14:paraId="77D056BE" w14:textId="77777777" w:rsidR="001238EC" w:rsidRPr="00B77A92" w:rsidRDefault="001238EC" w:rsidP="0086100F">
            <w:pPr>
              <w:spacing w:before="60" w:after="60"/>
            </w:pPr>
            <w:r w:rsidRPr="00B77A92">
              <w:t>14</w:t>
            </w:r>
          </w:p>
        </w:tc>
      </w:tr>
      <w:tr w:rsidR="00082C11" w:rsidRPr="00B77A92" w14:paraId="64F382B8" w14:textId="77777777" w:rsidTr="0086100F">
        <w:trPr>
          <w:cantSplit/>
          <w:jc w:val="center"/>
        </w:trPr>
        <w:tc>
          <w:tcPr>
            <w:tcW w:w="0" w:type="auto"/>
          </w:tcPr>
          <w:p w14:paraId="292EABDC" w14:textId="77777777" w:rsidR="001238EC" w:rsidRPr="00B77A92" w:rsidRDefault="001238EC" w:rsidP="0086100F">
            <w:pPr>
              <w:spacing w:before="60" w:after="60"/>
            </w:pPr>
            <w:r w:rsidRPr="00B77A92">
              <w:t>DEPMS</w:t>
            </w:r>
          </w:p>
        </w:tc>
        <w:tc>
          <w:tcPr>
            <w:tcW w:w="0" w:type="auto"/>
          </w:tcPr>
          <w:p w14:paraId="22567239" w14:textId="77777777" w:rsidR="00D128A2" w:rsidRPr="00B77A92" w:rsidRDefault="001238EC" w:rsidP="0086100F">
            <w:pPr>
              <w:spacing w:before="60" w:after="60"/>
            </w:pPr>
            <w:r w:rsidRPr="00B77A92">
              <w:t>(.24 .26 55)</w:t>
            </w:r>
          </w:p>
          <w:p w14:paraId="7E83DA34" w14:textId="2AD0ABAA" w:rsidR="001238EC" w:rsidRPr="00B77A92" w:rsidRDefault="001238EC" w:rsidP="0086100F">
            <w:pPr>
              <w:spacing w:before="60" w:after="60"/>
            </w:pPr>
            <w:r w:rsidRPr="00B77A92">
              <w:t>medium blue</w:t>
            </w:r>
          </w:p>
        </w:tc>
        <w:tc>
          <w:tcPr>
            <w:tcW w:w="0" w:type="auto"/>
          </w:tcPr>
          <w:p w14:paraId="62A11525" w14:textId="77777777" w:rsidR="00082C11" w:rsidRPr="00B77A92" w:rsidRDefault="001238EC" w:rsidP="0086100F">
            <w:pPr>
              <w:spacing w:before="60" w:after="60"/>
            </w:pPr>
            <w:r w:rsidRPr="00B77A92">
              <w:t>DEPVS</w:t>
            </w:r>
          </w:p>
          <w:p w14:paraId="23570171" w14:textId="0A4A6212" w:rsidR="001238EC" w:rsidRPr="00B77A92" w:rsidRDefault="001238EC" w:rsidP="0086100F">
            <w:pPr>
              <w:spacing w:before="60" w:after="60"/>
            </w:pPr>
            <w:r w:rsidRPr="00B77A92">
              <w:t>UIAFD</w:t>
            </w:r>
          </w:p>
        </w:tc>
        <w:tc>
          <w:tcPr>
            <w:tcW w:w="0" w:type="auto"/>
          </w:tcPr>
          <w:p w14:paraId="3E7E489E" w14:textId="77777777" w:rsidR="00D128A2" w:rsidRPr="00B77A92" w:rsidRDefault="001238EC" w:rsidP="0086100F">
            <w:pPr>
              <w:spacing w:before="60" w:after="60"/>
            </w:pPr>
            <w:r w:rsidRPr="00B77A92">
              <w:t>(.22 .24 45)</w:t>
            </w:r>
          </w:p>
          <w:p w14:paraId="5BDF0BF7" w14:textId="1F0FDC2C" w:rsidR="001238EC" w:rsidRPr="00B77A92" w:rsidRDefault="001238EC" w:rsidP="0086100F">
            <w:pPr>
              <w:spacing w:before="60" w:after="60"/>
            </w:pPr>
            <w:r w:rsidRPr="00B77A92">
              <w:t>medium blue</w:t>
            </w:r>
          </w:p>
        </w:tc>
        <w:tc>
          <w:tcPr>
            <w:tcW w:w="0" w:type="auto"/>
          </w:tcPr>
          <w:p w14:paraId="16DADA40" w14:textId="77777777" w:rsidR="001238EC" w:rsidRPr="00B77A92" w:rsidRDefault="001238EC" w:rsidP="0086100F">
            <w:pPr>
              <w:spacing w:before="60" w:after="60"/>
            </w:pPr>
            <w:r w:rsidRPr="00B77A92">
              <w:t>17</w:t>
            </w:r>
          </w:p>
        </w:tc>
      </w:tr>
      <w:tr w:rsidR="00082C11" w:rsidRPr="00B77A92" w14:paraId="5ECE2B6A" w14:textId="77777777" w:rsidTr="0086100F">
        <w:trPr>
          <w:cantSplit/>
          <w:jc w:val="center"/>
        </w:trPr>
        <w:tc>
          <w:tcPr>
            <w:tcW w:w="0" w:type="auto"/>
          </w:tcPr>
          <w:p w14:paraId="6CEAB2E5" w14:textId="77777777" w:rsidR="001238EC" w:rsidRPr="00B77A92" w:rsidRDefault="001238EC" w:rsidP="0086100F">
            <w:pPr>
              <w:spacing w:before="60" w:after="60"/>
            </w:pPr>
            <w:r w:rsidRPr="00B77A92">
              <w:t>DEPMD</w:t>
            </w:r>
          </w:p>
        </w:tc>
        <w:tc>
          <w:tcPr>
            <w:tcW w:w="0" w:type="auto"/>
          </w:tcPr>
          <w:p w14:paraId="1B026F94" w14:textId="77777777" w:rsidR="00D128A2" w:rsidRPr="00B77A92" w:rsidRDefault="001238EC" w:rsidP="0086100F">
            <w:pPr>
              <w:spacing w:before="60" w:after="60"/>
            </w:pPr>
            <w:r w:rsidRPr="00B77A92">
              <w:t>(.27 .30 65)</w:t>
            </w:r>
          </w:p>
          <w:p w14:paraId="02DDE42C" w14:textId="74166A8C" w:rsidR="001238EC" w:rsidRPr="00B77A92" w:rsidRDefault="001238EC" w:rsidP="0086100F">
            <w:pPr>
              <w:spacing w:before="60" w:after="60"/>
            </w:pPr>
            <w:r w:rsidRPr="00B77A92">
              <w:t>pale blue</w:t>
            </w:r>
          </w:p>
        </w:tc>
        <w:tc>
          <w:tcPr>
            <w:tcW w:w="0" w:type="auto"/>
          </w:tcPr>
          <w:p w14:paraId="60B1B4DB" w14:textId="77777777" w:rsidR="00082C11" w:rsidRPr="00B77A92" w:rsidRDefault="001238EC" w:rsidP="0086100F">
            <w:pPr>
              <w:spacing w:before="60" w:after="60"/>
            </w:pPr>
            <w:r w:rsidRPr="00B77A92">
              <w:t>CHGRF</w:t>
            </w:r>
          </w:p>
          <w:p w14:paraId="15870B88" w14:textId="3B7EFC9A" w:rsidR="001238EC" w:rsidRPr="00B812CA" w:rsidRDefault="001238EC" w:rsidP="0086100F">
            <w:pPr>
              <w:spacing w:before="60" w:after="60"/>
              <w:rPr>
                <w:strike/>
              </w:rPr>
            </w:pPr>
            <w:r w:rsidRPr="00B77A92">
              <w:t>NODTA</w:t>
            </w:r>
          </w:p>
        </w:tc>
        <w:tc>
          <w:tcPr>
            <w:tcW w:w="0" w:type="auto"/>
          </w:tcPr>
          <w:p w14:paraId="5B7E3F56" w14:textId="77777777" w:rsidR="00D128A2" w:rsidRPr="00B77A92" w:rsidRDefault="001238EC" w:rsidP="0086100F">
            <w:pPr>
              <w:spacing w:before="60" w:after="60"/>
            </w:pPr>
            <w:r w:rsidRPr="00B77A92">
              <w:t>(.28 .31 45)</w:t>
            </w:r>
          </w:p>
          <w:p w14:paraId="78D225F0" w14:textId="69E6EF7B" w:rsidR="001238EC" w:rsidRPr="00B77A92" w:rsidRDefault="001238EC" w:rsidP="0086100F">
            <w:pPr>
              <w:spacing w:before="60" w:after="60"/>
            </w:pPr>
            <w:r w:rsidRPr="00B77A92">
              <w:t>faint grey</w:t>
            </w:r>
          </w:p>
        </w:tc>
        <w:tc>
          <w:tcPr>
            <w:tcW w:w="0" w:type="auto"/>
          </w:tcPr>
          <w:p w14:paraId="31066E9C" w14:textId="77777777" w:rsidR="001238EC" w:rsidRPr="00B77A92" w:rsidRDefault="001238EC" w:rsidP="0086100F">
            <w:pPr>
              <w:keepNext/>
              <w:spacing w:before="60" w:after="60"/>
            </w:pPr>
            <w:r w:rsidRPr="00B77A92">
              <w:t>18</w:t>
            </w:r>
          </w:p>
        </w:tc>
      </w:tr>
    </w:tbl>
    <w:p w14:paraId="75923A29" w14:textId="28052D8D" w:rsidR="001238EC" w:rsidRPr="00B77A92" w:rsidRDefault="00082C11" w:rsidP="00DF09FE">
      <w:pPr>
        <w:pStyle w:val="Caption"/>
        <w:spacing w:after="120" w:line="240" w:lineRule="auto"/>
        <w:jc w:val="center"/>
      </w:pPr>
      <w:r w:rsidRPr="00B77A92">
        <w:t xml:space="preserve">Table </w:t>
      </w:r>
      <w:r w:rsidR="00C56536">
        <w:fldChar w:fldCharType="begin"/>
      </w:r>
      <w:r w:rsidR="00C56536">
        <w:instrText xml:space="preserve"> SEQ Table \* ARABIC </w:instrText>
      </w:r>
      <w:r w:rsidR="00C56536">
        <w:fldChar w:fldCharType="separate"/>
      </w:r>
      <w:r w:rsidR="00C56536">
        <w:rPr>
          <w:noProof/>
        </w:rPr>
        <w:t>7</w:t>
      </w:r>
      <w:r w:rsidR="00C56536">
        <w:fldChar w:fldCharType="end"/>
      </w:r>
      <w:r w:rsidRPr="00B77A92">
        <w:t xml:space="preserve"> - </w:t>
      </w:r>
      <w:r w:rsidR="009B5DE3" w:rsidRPr="00B812CA">
        <w:t>T</w:t>
      </w:r>
      <w:r w:rsidRPr="00B812CA">
        <w:t>olerance exceptions</w:t>
      </w:r>
    </w:p>
    <w:p w14:paraId="43FF5B6B" w14:textId="4500DE65" w:rsidR="00670209" w:rsidRPr="00B77A92" w:rsidRDefault="00670209" w:rsidP="00DF09FE">
      <w:pPr>
        <w:spacing w:after="120" w:line="240" w:lineRule="auto"/>
        <w:jc w:val="both"/>
      </w:pPr>
      <w:r w:rsidRPr="00B77A92">
        <w:t>2. The difference between the colour displayed and the CIE colour defined in</w:t>
      </w:r>
      <w:r w:rsidR="00A52AE0" w:rsidRPr="00B77A92">
        <w:t xml:space="preserve"> </w:t>
      </w:r>
      <w:r w:rsidRPr="00B77A92">
        <w:t xml:space="preserve">these specifications </w:t>
      </w:r>
      <w:r w:rsidR="00B754AA">
        <w:t>must</w:t>
      </w:r>
      <w:r w:rsidR="00B754AA" w:rsidRPr="00B77A92">
        <w:t xml:space="preserve"> </w:t>
      </w:r>
      <w:r w:rsidRPr="00B77A92">
        <w:t>be not greater than 16 Δ(u*,v*) units. If a monitor</w:t>
      </w:r>
      <w:r w:rsidR="00A52AE0" w:rsidRPr="00B77A92">
        <w:t xml:space="preserve"> </w:t>
      </w:r>
      <w:r w:rsidRPr="00B77A92">
        <w:t>is independently tested, then the difference must not be greater than 8</w:t>
      </w:r>
      <w:r w:rsidR="00A52AE0" w:rsidRPr="00B77A92">
        <w:t xml:space="preserve"> </w:t>
      </w:r>
      <w:r w:rsidRPr="00B77A92">
        <w:t>Δ(u*,v*)</w:t>
      </w:r>
      <w:r w:rsidR="00844B63" w:rsidRPr="00B77A92">
        <w:t xml:space="preserve"> </w:t>
      </w:r>
      <w:r w:rsidRPr="00B77A92">
        <w:t>units.</w:t>
      </w:r>
    </w:p>
    <w:p w14:paraId="30F008DA" w14:textId="4D608F93" w:rsidR="00670209" w:rsidRPr="00B77A92" w:rsidRDefault="00670209" w:rsidP="00DF09FE">
      <w:pPr>
        <w:spacing w:after="120" w:line="240" w:lineRule="auto"/>
        <w:jc w:val="both"/>
      </w:pPr>
      <w:r w:rsidRPr="00B77A92">
        <w:t xml:space="preserve">3. The luminance of the colour displayed </w:t>
      </w:r>
      <w:r w:rsidR="00B754AA">
        <w:t>must</w:t>
      </w:r>
      <w:r w:rsidR="00B754AA" w:rsidRPr="00B77A92">
        <w:t xml:space="preserve"> </w:t>
      </w:r>
      <w:r w:rsidRPr="00B77A92">
        <w:t>be within 20% of its specified</w:t>
      </w:r>
      <w:r w:rsidR="00A52AE0" w:rsidRPr="00B77A92">
        <w:t xml:space="preserve"> </w:t>
      </w:r>
      <w:r w:rsidRPr="00B77A92">
        <w:t>value. Black is a special case and the luminance of it must not be greater than</w:t>
      </w:r>
      <w:r w:rsidR="00A52AE0" w:rsidRPr="00B77A92">
        <w:t xml:space="preserve"> </w:t>
      </w:r>
      <w:r w:rsidRPr="00B77A92">
        <w:t>0.52 cd/m² for bright sun colour table.</w:t>
      </w:r>
    </w:p>
    <w:p w14:paraId="597878D4" w14:textId="6CAC2D16" w:rsidR="00670209" w:rsidRPr="00B77A92" w:rsidRDefault="00670209" w:rsidP="00024B10">
      <w:pPr>
        <w:pStyle w:val="Heading4"/>
      </w:pPr>
      <w:r w:rsidRPr="00B77A92">
        <w:t>Instrumental calibration verification test</w:t>
      </w:r>
    </w:p>
    <w:p w14:paraId="60676C4B" w14:textId="2DF6058C" w:rsidR="002B49F2" w:rsidRDefault="002B49F2" w:rsidP="00DF09FE">
      <w:pPr>
        <w:spacing w:after="120" w:line="240" w:lineRule="auto"/>
        <w:jc w:val="both"/>
      </w:pPr>
      <w:r w:rsidRPr="00B77A92">
        <w:t xml:space="preserve">For </w:t>
      </w:r>
      <w:r>
        <w:t>LCD</w:t>
      </w:r>
      <w:r w:rsidRPr="00B77A92">
        <w:t xml:space="preserve"> displays, an instrumental test to check that the results of the colour conversion calibration are within tolerance should be made by </w:t>
      </w:r>
    </w:p>
    <w:p w14:paraId="773EFC3E" w14:textId="77777777" w:rsidR="002B49F2" w:rsidRDefault="002B49F2" w:rsidP="002B49F2">
      <w:pPr>
        <w:pStyle w:val="ListParagraph"/>
        <w:numPr>
          <w:ilvl w:val="0"/>
          <w:numId w:val="134"/>
        </w:numPr>
        <w:spacing w:after="120" w:line="240" w:lineRule="auto"/>
        <w:jc w:val="both"/>
      </w:pPr>
      <w:r>
        <w:t>D</w:t>
      </w:r>
      <w:r w:rsidRPr="00B77A92">
        <w:t xml:space="preserve">isplaying the colours of </w:t>
      </w:r>
      <w:r>
        <w:t>all three colour tables</w:t>
      </w:r>
      <w:r w:rsidRPr="00B77A92">
        <w:t xml:space="preserve"> (restricted to colour pairs of tabular ΔE* greater than 20)</w:t>
      </w:r>
    </w:p>
    <w:p w14:paraId="025132ED" w14:textId="77777777" w:rsidR="002B49F2" w:rsidRDefault="002B49F2" w:rsidP="002B49F2">
      <w:pPr>
        <w:pStyle w:val="ListParagraph"/>
        <w:numPr>
          <w:ilvl w:val="0"/>
          <w:numId w:val="134"/>
        </w:numPr>
        <w:spacing w:after="120" w:line="240" w:lineRule="auto"/>
        <w:jc w:val="both"/>
      </w:pPr>
      <w:r>
        <w:t>M</w:t>
      </w:r>
      <w:r w:rsidRPr="00B77A92">
        <w:t>easuring their CIE coordinates x,y and L</w:t>
      </w:r>
    </w:p>
    <w:p w14:paraId="4C65778E" w14:textId="47F03943" w:rsidR="002B49F2" w:rsidRPr="00B77A92" w:rsidRDefault="002B49F2" w:rsidP="00B812CA">
      <w:pPr>
        <w:pStyle w:val="ListParagraph"/>
        <w:numPr>
          <w:ilvl w:val="0"/>
          <w:numId w:val="134"/>
        </w:numPr>
        <w:spacing w:after="120" w:line="240" w:lineRule="auto"/>
        <w:jc w:val="both"/>
      </w:pPr>
      <w:r>
        <w:t>A</w:t>
      </w:r>
      <w:r w:rsidRPr="00B77A92">
        <w:t>pplying a tolerance test.</w:t>
      </w:r>
    </w:p>
    <w:p w14:paraId="43187254" w14:textId="060753FC" w:rsidR="00670209" w:rsidRPr="00B77A92" w:rsidRDefault="00670209" w:rsidP="00DF09FE">
      <w:pPr>
        <w:spacing w:after="120" w:line="240" w:lineRule="auto"/>
        <w:jc w:val="both"/>
      </w:pPr>
      <w:r w:rsidRPr="00B77A92">
        <w:t>Note that since the tolerance test is intended solely to check successful colour</w:t>
      </w:r>
      <w:r w:rsidR="00E551AD" w:rsidRPr="00B77A92">
        <w:t xml:space="preserve"> </w:t>
      </w:r>
      <w:r w:rsidRPr="00B77A92">
        <w:t>calibration, and not to test colour maintenance at sea, this test should be</w:t>
      </w:r>
      <w:r w:rsidR="00E551AD" w:rsidRPr="00B77A92">
        <w:t xml:space="preserve"> </w:t>
      </w:r>
      <w:r w:rsidRPr="00B77A92">
        <w:t>performed on the bench in the manufacturer's or type-approval authority's plant</w:t>
      </w:r>
      <w:r w:rsidR="00E551AD" w:rsidRPr="00B77A92">
        <w:t xml:space="preserve"> </w:t>
      </w:r>
      <w:r w:rsidRPr="00B77A92">
        <w:t>under normal conditions of temperature, humidity and vibration.</w:t>
      </w:r>
    </w:p>
    <w:p w14:paraId="40BD7F61" w14:textId="77777777" w:rsidR="00E551AD" w:rsidRPr="00B77A92" w:rsidRDefault="00670209" w:rsidP="00DF09FE">
      <w:pPr>
        <w:spacing w:after="120" w:line="240" w:lineRule="auto"/>
        <w:jc w:val="both"/>
      </w:pPr>
      <w:r w:rsidRPr="00B77A92">
        <w:t>Manufacturers of ECDIS can choose between two different methods of colour</w:t>
      </w:r>
      <w:r w:rsidR="00E551AD" w:rsidRPr="00B77A92">
        <w:t xml:space="preserve"> </w:t>
      </w:r>
      <w:r w:rsidRPr="00B77A92">
        <w:t>calibration.</w:t>
      </w:r>
    </w:p>
    <w:p w14:paraId="5BE8B291" w14:textId="77777777" w:rsidR="00E551AD" w:rsidRPr="00B77A92" w:rsidRDefault="00670209" w:rsidP="00DF09FE">
      <w:pPr>
        <w:spacing w:after="120" w:line="240" w:lineRule="auto"/>
        <w:jc w:val="both"/>
      </w:pPr>
      <w:r w:rsidRPr="00B77A92">
        <w:t>The first method is a test of a monitor as part of an integrated system.</w:t>
      </w:r>
      <w:r w:rsidR="00E551AD" w:rsidRPr="00B77A92">
        <w:t xml:space="preserve"> </w:t>
      </w:r>
      <w:r w:rsidRPr="00B77A92">
        <w:t>In this method both the monitor and the image generator parts of ECDIS display</w:t>
      </w:r>
      <w:r w:rsidR="00E551AD" w:rsidRPr="00B77A92">
        <w:t xml:space="preserve"> </w:t>
      </w:r>
      <w:r w:rsidRPr="00B77A92">
        <w:t>are tested together.</w:t>
      </w:r>
    </w:p>
    <w:p w14:paraId="050D2FB7" w14:textId="56F92EFB" w:rsidR="00670209" w:rsidRPr="00B77A92" w:rsidRDefault="00670209" w:rsidP="00DF09FE">
      <w:pPr>
        <w:spacing w:after="120" w:line="240" w:lineRule="auto"/>
        <w:jc w:val="both"/>
      </w:pPr>
      <w:r w:rsidRPr="00B77A92">
        <w:t>The second method is an independent test of the monitor. In</w:t>
      </w:r>
      <w:r w:rsidR="00E551AD" w:rsidRPr="00B77A92">
        <w:t xml:space="preserve"> </w:t>
      </w:r>
      <w:r w:rsidRPr="00B77A92">
        <w:t>this method the monitor and the image generator of ECDIS display are separately</w:t>
      </w:r>
      <w:r w:rsidR="00E551AD" w:rsidRPr="00B77A92">
        <w:t xml:space="preserve"> </w:t>
      </w:r>
      <w:r w:rsidRPr="00B77A92">
        <w:t>tested against a reference (</w:t>
      </w:r>
      <w:r w:rsidR="00DF09FE" w:rsidRPr="00B77A92">
        <w:t>that is,</w:t>
      </w:r>
      <w:r w:rsidRPr="00B77A92">
        <w:t xml:space="preserve"> the monitor is tested against a reference image</w:t>
      </w:r>
      <w:r w:rsidR="00E551AD" w:rsidRPr="00B77A92">
        <w:t xml:space="preserve"> </w:t>
      </w:r>
      <w:r w:rsidRPr="00B77A92">
        <w:t>generator and the image generator is tested against a reference monitor). The</w:t>
      </w:r>
      <w:r w:rsidR="00E551AD" w:rsidRPr="00B77A92">
        <w:t xml:space="preserve"> </w:t>
      </w:r>
      <w:r w:rsidRPr="00B77A92">
        <w:t>second method has tighter tolerance for displayed colour than the first method</w:t>
      </w:r>
      <w:r w:rsidR="00BC7A29">
        <w:t>.</w:t>
      </w:r>
    </w:p>
    <w:p w14:paraId="39678691" w14:textId="77777777" w:rsidR="00DF09FE" w:rsidRPr="00B77A92" w:rsidRDefault="00DF09FE" w:rsidP="00DF09FE">
      <w:pPr>
        <w:spacing w:after="120" w:line="240" w:lineRule="auto"/>
        <w:jc w:val="both"/>
      </w:pPr>
    </w:p>
    <w:p w14:paraId="13A5162F" w14:textId="192DDAD4" w:rsidR="009B5792" w:rsidRPr="00B77A92" w:rsidRDefault="009B5792" w:rsidP="00DB7CFE">
      <w:pPr>
        <w:pStyle w:val="Heading2"/>
      </w:pPr>
      <w:bookmarkStart w:id="699" w:name="_Ref189057358"/>
      <w:bookmarkStart w:id="700" w:name="_Toc194067192"/>
      <w:bookmarkStart w:id="701" w:name="_Ref47573996"/>
      <w:r w:rsidRPr="00B77A92">
        <w:t>ECDIS Chart 1</w:t>
      </w:r>
      <w:r w:rsidR="00DF1BB9">
        <w:t xml:space="preserve"> and Colour </w:t>
      </w:r>
      <w:r w:rsidR="00D91D56">
        <w:t>(</w:t>
      </w:r>
      <w:r w:rsidR="00DF1BB9">
        <w:t>Differentiation</w:t>
      </w:r>
      <w:r w:rsidR="00D91D56">
        <w:t>)</w:t>
      </w:r>
      <w:r w:rsidR="00DF1BB9">
        <w:t xml:space="preserve"> Test Diagram</w:t>
      </w:r>
      <w:bookmarkEnd w:id="699"/>
      <w:bookmarkEnd w:id="700"/>
    </w:p>
    <w:p w14:paraId="60530710" w14:textId="6C6F1E30" w:rsidR="002B0668" w:rsidRPr="00B77A92" w:rsidRDefault="009B5792" w:rsidP="00EA38BE">
      <w:pPr>
        <w:spacing w:after="120" w:line="240" w:lineRule="auto"/>
        <w:jc w:val="both"/>
      </w:pPr>
      <w:r w:rsidRPr="00B77A92">
        <w:t xml:space="preserve">The IHO provides ECDIS Chart 1 in digital form, a graphical index of </w:t>
      </w:r>
      <w:r w:rsidR="002B0668" w:rsidRPr="00B77A92">
        <w:t xml:space="preserve">selected </w:t>
      </w:r>
      <w:r w:rsidRPr="00B77A92">
        <w:t xml:space="preserve">ECDIS symbols and symbolized lines and area boundary </w:t>
      </w:r>
      <w:proofErr w:type="spellStart"/>
      <w:r w:rsidRPr="00B77A92">
        <w:t>linestyles</w:t>
      </w:r>
      <w:proofErr w:type="spellEnd"/>
      <w:r w:rsidRPr="00B77A92">
        <w:t xml:space="preserve">. This is intended to familiarize the </w:t>
      </w:r>
      <w:r w:rsidR="008017CF" w:rsidRPr="00B77A92">
        <w:t>M</w:t>
      </w:r>
      <w:r w:rsidRPr="00B77A92">
        <w:t xml:space="preserve">ariner with the colour </w:t>
      </w:r>
      <w:r w:rsidRPr="00B77A92">
        <w:lastRenderedPageBreak/>
        <w:t xml:space="preserve">and symbol coding used by the ECDIS. The symbols are grouped according to INT1, which is familiar to the </w:t>
      </w:r>
      <w:r w:rsidR="008017CF" w:rsidRPr="00B77A92">
        <w:t>M</w:t>
      </w:r>
      <w:r w:rsidRPr="00B77A92">
        <w:t xml:space="preserve">ariner, but are numbered with a look-up sheet, not labelled. </w:t>
      </w:r>
    </w:p>
    <w:p w14:paraId="189790CD" w14:textId="0D45B2A8" w:rsidR="009B5792" w:rsidRPr="00B77A92" w:rsidRDefault="009B5792" w:rsidP="00EA38BE">
      <w:pPr>
        <w:spacing w:after="120" w:line="240" w:lineRule="auto"/>
        <w:jc w:val="both"/>
      </w:pPr>
      <w:r w:rsidRPr="00B77A92">
        <w:t xml:space="preserve">Since </w:t>
      </w:r>
      <w:r w:rsidR="008017CF" w:rsidRPr="00B77A92">
        <w:t>P</w:t>
      </w:r>
      <w:r w:rsidRPr="00B77A92">
        <w:t xml:space="preserve">roduct </w:t>
      </w:r>
      <w:r w:rsidR="008017CF" w:rsidRPr="00B77A92">
        <w:t>S</w:t>
      </w:r>
      <w:r w:rsidRPr="00B77A92">
        <w:t xml:space="preserve">pecifications for data products used on ECDIS will be updated at different times, there </w:t>
      </w:r>
      <w:r w:rsidR="003222A6" w:rsidRPr="00B77A92">
        <w:t xml:space="preserve">may </w:t>
      </w:r>
      <w:r w:rsidRPr="00B77A92">
        <w:t xml:space="preserve">be a supplementary “Chart 1” for each data product other than ENC that is intended for use </w:t>
      </w:r>
      <w:r w:rsidR="008017CF" w:rsidRPr="00B77A92">
        <w:t>i</w:t>
      </w:r>
      <w:r w:rsidRPr="00B77A92">
        <w:t>n ECDIS.</w:t>
      </w:r>
    </w:p>
    <w:p w14:paraId="099AC6AB" w14:textId="4608E61B" w:rsidR="009B5792" w:rsidRPr="00B77A92" w:rsidRDefault="009B5792" w:rsidP="00EA38BE">
      <w:pPr>
        <w:spacing w:after="120" w:line="240" w:lineRule="auto"/>
        <w:jc w:val="both"/>
      </w:pPr>
      <w:r w:rsidRPr="00B77A92">
        <w:t xml:space="preserve">The ECDIS Chart 1 and </w:t>
      </w:r>
      <w:r w:rsidR="003222A6" w:rsidRPr="00B77A92">
        <w:t xml:space="preserve">any </w:t>
      </w:r>
      <w:r w:rsidRPr="00B77A92">
        <w:t xml:space="preserve">supplements are intended for use in route planning. They are not needed during route monitoring, when the </w:t>
      </w:r>
      <w:r w:rsidR="008017CF" w:rsidRPr="00B77A92">
        <w:t>M</w:t>
      </w:r>
      <w:r w:rsidRPr="00B77A92">
        <w:t xml:space="preserve">ariner can use cursor enquiry to find the meaning of </w:t>
      </w:r>
      <w:r w:rsidRPr="002B49F2">
        <w:t>symbols</w:t>
      </w:r>
      <w:r w:rsidRPr="00B77A92">
        <w:t>.</w:t>
      </w:r>
    </w:p>
    <w:p w14:paraId="3619ED6C" w14:textId="308C2A2D" w:rsidR="008017CF" w:rsidRPr="00B77A92" w:rsidRDefault="009B5792" w:rsidP="00EA38BE">
      <w:pPr>
        <w:spacing w:after="120" w:line="240" w:lineRule="auto"/>
        <w:jc w:val="both"/>
      </w:pPr>
      <w:r w:rsidRPr="00B77A92">
        <w:t xml:space="preserve">The ECDIS Chart 1 and its indexing list of symbol names and meanings arranged numerically, together with the colour differentiation test diagrams, are intended for the Mariner’s use. The use of the Colour Differentiation Test Diagrams is described in </w:t>
      </w:r>
      <w:r w:rsidR="004505B4">
        <w:fldChar w:fldCharType="begin"/>
      </w:r>
      <w:r w:rsidR="004505B4">
        <w:instrText xml:space="preserve"> REF _Ref192502093 \r \h </w:instrText>
      </w:r>
      <w:r w:rsidR="004505B4">
        <w:fldChar w:fldCharType="separate"/>
      </w:r>
      <w:r w:rsidR="004505B4">
        <w:t>19.6.2</w:t>
      </w:r>
      <w:r w:rsidR="004505B4">
        <w:fldChar w:fldCharType="end"/>
      </w:r>
    </w:p>
    <w:p w14:paraId="34A544B9" w14:textId="3CD00612" w:rsidR="00883232" w:rsidRPr="00B77A92" w:rsidRDefault="00346791" w:rsidP="00DB7CFE">
      <w:pPr>
        <w:pStyle w:val="Heading2"/>
      </w:pPr>
      <w:bookmarkStart w:id="702" w:name="_Ref49458949"/>
      <w:bookmarkStart w:id="703" w:name="_Toc194067193"/>
      <w:r w:rsidRPr="00B77A92">
        <w:t>Use of ECDIS Chart 1 and Colour Test Diagram</w:t>
      </w:r>
      <w:bookmarkEnd w:id="701"/>
      <w:bookmarkEnd w:id="702"/>
      <w:bookmarkEnd w:id="703"/>
    </w:p>
    <w:p w14:paraId="1360AB5D" w14:textId="2ED40663" w:rsidR="00883232" w:rsidRPr="00B77A92" w:rsidRDefault="00883232" w:rsidP="00E673D5">
      <w:pPr>
        <w:pStyle w:val="Heading3"/>
      </w:pPr>
      <w:bookmarkStart w:id="704" w:name="_Toc194067194"/>
      <w:r w:rsidRPr="00B77A92">
        <w:t>Specification for ECDIS Chart 1 and the Colour Test Diagram</w:t>
      </w:r>
      <w:bookmarkEnd w:id="704"/>
    </w:p>
    <w:p w14:paraId="7E9ABF43" w14:textId="1D7FCE27" w:rsidR="00883232" w:rsidRPr="00B77A92" w:rsidRDefault="00883232" w:rsidP="00024B10">
      <w:pPr>
        <w:pStyle w:val="Heading4"/>
      </w:pPr>
      <w:r w:rsidRPr="00B77A92">
        <w:t>Definition</w:t>
      </w:r>
    </w:p>
    <w:p w14:paraId="02BEFF02" w14:textId="6A17CFE9" w:rsidR="00883232" w:rsidRPr="00B77A92" w:rsidRDefault="00C904EF" w:rsidP="008017CF">
      <w:pPr>
        <w:spacing w:after="120" w:line="240" w:lineRule="auto"/>
        <w:jc w:val="both"/>
      </w:pPr>
      <w:r w:rsidRPr="00B77A92">
        <w:t>Each</w:t>
      </w:r>
      <w:r w:rsidR="00883232" w:rsidRPr="00B77A92">
        <w:t xml:space="preserve"> Chart 1 data</w:t>
      </w:r>
      <w:r w:rsidR="00E3380A" w:rsidRPr="00B77A92">
        <w:t>set</w:t>
      </w:r>
      <w:r w:rsidR="00883232" w:rsidRPr="00B77A92">
        <w:t xml:space="preserve"> must</w:t>
      </w:r>
      <w:r w:rsidR="00E92D97" w:rsidRPr="00B77A92">
        <w:t xml:space="preserve"> </w:t>
      </w:r>
      <w:r w:rsidR="00883232" w:rsidRPr="00B77A92">
        <w:t xml:space="preserve">be </w:t>
      </w:r>
      <w:r w:rsidR="00513480">
        <w:t xml:space="preserve">initially </w:t>
      </w:r>
      <w:r w:rsidR="00883232" w:rsidRPr="00B77A92">
        <w:t xml:space="preserve">displayed </w:t>
      </w:r>
      <w:r w:rsidR="00513480">
        <w:t xml:space="preserve">at the </w:t>
      </w:r>
      <w:proofErr w:type="spellStart"/>
      <w:r w:rsidR="00513480">
        <w:t>optimumDisplayScale</w:t>
      </w:r>
      <w:proofErr w:type="spellEnd"/>
      <w:r w:rsidR="00513480">
        <w:t xml:space="preserve">, </w:t>
      </w:r>
      <w:r w:rsidR="00883232" w:rsidRPr="00B77A92">
        <w:t>so as to fill all of the standard ECDIS display area (that is, the min</w:t>
      </w:r>
      <w:r w:rsidR="00C62B8D" w:rsidRPr="00B77A92">
        <w:t>imum</w:t>
      </w:r>
      <w:r w:rsidR="00883232" w:rsidRPr="00B77A92">
        <w:t xml:space="preserve"> 270 x 270 mm chart area).</w:t>
      </w:r>
    </w:p>
    <w:p w14:paraId="74499689" w14:textId="22886D5D" w:rsidR="00883232" w:rsidRPr="00B77A92" w:rsidRDefault="00883232" w:rsidP="00024B10">
      <w:pPr>
        <w:pStyle w:val="Heading4"/>
      </w:pPr>
      <w:r w:rsidRPr="00B77A92">
        <w:t>Description and purpose</w:t>
      </w:r>
    </w:p>
    <w:p w14:paraId="7C73442E" w14:textId="0CF01F42" w:rsidR="00883232" w:rsidRPr="00B77A92" w:rsidRDefault="00883232" w:rsidP="008017CF">
      <w:pPr>
        <w:spacing w:after="120" w:line="240" w:lineRule="auto"/>
        <w:jc w:val="both"/>
      </w:pPr>
      <w:r w:rsidRPr="00B77A92">
        <w:t>The ECDIS Chart 1 and the Colour Differentiation Test are</w:t>
      </w:r>
      <w:r w:rsidR="009A1BD2" w:rsidRPr="00B77A92">
        <w:t xml:space="preserve"> </w:t>
      </w:r>
      <w:r w:rsidRPr="00B77A92">
        <w:t xml:space="preserve">for use by the Mariner </w:t>
      </w:r>
      <w:r w:rsidR="002B49F2">
        <w:t>and</w:t>
      </w:r>
      <w:r w:rsidR="002B49F2" w:rsidRPr="00B77A92">
        <w:t xml:space="preserve"> </w:t>
      </w:r>
      <w:r w:rsidRPr="00B77A92">
        <w:t>are provided in the form of</w:t>
      </w:r>
      <w:r w:rsidR="00E92D97" w:rsidRPr="00B77A92">
        <w:t xml:space="preserve"> a</w:t>
      </w:r>
      <w:r w:rsidR="00513480">
        <w:t>n Exchange Set containing a number of S-100 datasets</w:t>
      </w:r>
      <w:r w:rsidR="002B49F2">
        <w:t>.</w:t>
      </w:r>
    </w:p>
    <w:p w14:paraId="6FDF475F" w14:textId="5CE0890B" w:rsidR="00883232" w:rsidRPr="00B77A92" w:rsidRDefault="00883232" w:rsidP="008017CF">
      <w:pPr>
        <w:spacing w:after="120" w:line="240" w:lineRule="auto"/>
        <w:jc w:val="both"/>
      </w:pPr>
      <w:r w:rsidRPr="00B77A92">
        <w:t>The ECDIS chart 1 is intended to familiarise the Mariner with the symbology used on ECDIS. The Mariner must</w:t>
      </w:r>
      <w:r w:rsidR="00E92D97" w:rsidRPr="00B77A92">
        <w:t xml:space="preserve"> </w:t>
      </w:r>
      <w:r w:rsidRPr="00B77A92">
        <w:t xml:space="preserve">be able to display each cell, and by cursor-pick get a read-out of the meaning of any </w:t>
      </w:r>
      <w:r w:rsidR="00E92D97" w:rsidRPr="00B77A92">
        <w:t xml:space="preserve">feature </w:t>
      </w:r>
      <w:r w:rsidRPr="00B77A92">
        <w:t>shown.</w:t>
      </w:r>
    </w:p>
    <w:p w14:paraId="2461583B" w14:textId="66634EDB" w:rsidR="00883232" w:rsidRPr="00B77A92" w:rsidRDefault="00883232" w:rsidP="008017CF">
      <w:pPr>
        <w:spacing w:after="120" w:line="240" w:lineRule="auto"/>
        <w:jc w:val="both"/>
      </w:pPr>
      <w:r w:rsidRPr="00B77A92">
        <w:t xml:space="preserve">The Colour Differentiation Test diagram is intended for display using the day or dusk colour tables so that the Mariner can check that the ECDIS </w:t>
      </w:r>
      <w:r w:rsidR="00E92D97" w:rsidRPr="00B77A92">
        <w:t xml:space="preserve">display </w:t>
      </w:r>
      <w:r w:rsidRPr="00B77A92">
        <w:t>is providing adequate colour performance</w:t>
      </w:r>
      <w:r w:rsidR="008972A2">
        <w:t xml:space="preserve"> </w:t>
      </w:r>
      <w:r w:rsidRPr="00B77A92">
        <w:t xml:space="preserve">It is also used in type-approval testing. Instructions for its use are given in the </w:t>
      </w:r>
      <w:r w:rsidR="002C2BC6">
        <w:t>following clauses</w:t>
      </w:r>
      <w:r w:rsidRPr="00B77A92">
        <w:t>.</w:t>
      </w:r>
    </w:p>
    <w:p w14:paraId="3E856C8B" w14:textId="66EE89B0" w:rsidR="00883232" w:rsidRPr="00B77A92" w:rsidRDefault="00883232" w:rsidP="008017CF">
      <w:pPr>
        <w:spacing w:after="120" w:line="240" w:lineRule="auto"/>
        <w:jc w:val="both"/>
      </w:pPr>
      <w:r w:rsidRPr="00B77A92">
        <w:t xml:space="preserve">The ECDIS </w:t>
      </w:r>
      <w:r w:rsidR="00C62B8D" w:rsidRPr="00B77A92">
        <w:t>C</w:t>
      </w:r>
      <w:r w:rsidRPr="00B77A92">
        <w:t xml:space="preserve">hart 1 includes the CHKSYM </w:t>
      </w:r>
      <w:r w:rsidR="007652ED" w:rsidRPr="00B77A92">
        <w:t xml:space="preserve">symbol </w:t>
      </w:r>
      <w:r w:rsidRPr="00B77A92">
        <w:t>which is intended for checking the correct size of the symbols during the type approval</w:t>
      </w:r>
      <w:r w:rsidR="004505B4">
        <w:t>.</w:t>
      </w:r>
      <w:r w:rsidR="008972A2">
        <w:t xml:space="preserve"> </w:t>
      </w:r>
      <w:r w:rsidRPr="00B77A92">
        <w:t>The width and height of the CHKSYM is 5.0 mm.</w:t>
      </w:r>
    </w:p>
    <w:p w14:paraId="235403A6" w14:textId="7DAE71E7" w:rsidR="00883232" w:rsidRPr="00B77A92" w:rsidRDefault="00883232" w:rsidP="008017CF">
      <w:pPr>
        <w:spacing w:after="120" w:line="240" w:lineRule="auto"/>
        <w:jc w:val="both"/>
      </w:pPr>
      <w:r w:rsidRPr="00B77A92">
        <w:t>The line width of the diagonal line</w:t>
      </w:r>
      <w:r w:rsidR="00E92D97" w:rsidRPr="00B77A92">
        <w:t>s</w:t>
      </w:r>
      <w:r w:rsidRPr="00B77A92">
        <w:t xml:space="preserve"> in the Colour Differentiation Test diagram </w:t>
      </w:r>
      <w:r w:rsidR="00C904EF" w:rsidRPr="00B77A92">
        <w:t xml:space="preserve">are </w:t>
      </w:r>
      <w:r w:rsidRPr="00B77A92">
        <w:t>specified as 0.6 mm wide.</w:t>
      </w:r>
    </w:p>
    <w:p w14:paraId="691CAA1B" w14:textId="21AFF2E0" w:rsidR="00883232" w:rsidRPr="00B77A92" w:rsidRDefault="00883232" w:rsidP="00024B10">
      <w:pPr>
        <w:pStyle w:val="Heading4"/>
      </w:pPr>
      <w:r w:rsidRPr="00B77A92">
        <w:t>Mode of use</w:t>
      </w:r>
    </w:p>
    <w:p w14:paraId="3ACAA1BC" w14:textId="2210A17F" w:rsidR="00883232" w:rsidRPr="00B77A92" w:rsidRDefault="00883232" w:rsidP="008017CF">
      <w:pPr>
        <w:spacing w:after="120" w:line="240" w:lineRule="auto"/>
        <w:jc w:val="both"/>
      </w:pPr>
      <w:r w:rsidRPr="00B77A92">
        <w:t xml:space="preserve">The operation of these diagrams is not subject to </w:t>
      </w:r>
      <w:r w:rsidR="00C904EF" w:rsidRPr="00B77A92">
        <w:t xml:space="preserve">any </w:t>
      </w:r>
      <w:r w:rsidRPr="00B77A92">
        <w:t>draw-speed requirements of route monitoring.</w:t>
      </w:r>
    </w:p>
    <w:p w14:paraId="0AAB75E1" w14:textId="74F934A4" w:rsidR="00883232" w:rsidRPr="00B77A92" w:rsidRDefault="00883232" w:rsidP="00024B10">
      <w:pPr>
        <w:pStyle w:val="Heading4"/>
      </w:pPr>
      <w:r w:rsidRPr="00B77A92">
        <w:t>Content and Encoding</w:t>
      </w:r>
    </w:p>
    <w:p w14:paraId="0BF28837" w14:textId="73104E44" w:rsidR="00883232" w:rsidRPr="00B812CA" w:rsidRDefault="00927C2B" w:rsidP="00C84C10">
      <w:pPr>
        <w:spacing w:after="120" w:line="240" w:lineRule="auto"/>
      </w:pPr>
      <w:r w:rsidRPr="00B812CA">
        <w:t>Chart 1 is released as a</w:t>
      </w:r>
      <w:r w:rsidR="00C904EF" w:rsidRPr="00B77A92">
        <w:t>n exchange set comprising a</w:t>
      </w:r>
      <w:r w:rsidRPr="00B812CA">
        <w:t xml:space="preserve"> number of S-10</w:t>
      </w:r>
      <w:r w:rsidR="009A1BD2" w:rsidRPr="00B812CA">
        <w:t>0</w:t>
      </w:r>
      <w:r w:rsidRPr="00B812CA">
        <w:t xml:space="preserve"> datasets within the S-164 </w:t>
      </w:r>
      <w:r w:rsidR="00E9416E" w:rsidRPr="00B812CA">
        <w:t>suite of test data. Portrayal and content are defined wholly by feature and portrayal catalogues.</w:t>
      </w:r>
    </w:p>
    <w:p w14:paraId="726054BC" w14:textId="2E324FCF" w:rsidR="00883232" w:rsidRPr="00B77A92" w:rsidRDefault="00883232" w:rsidP="00024B10">
      <w:pPr>
        <w:pStyle w:val="Heading4"/>
      </w:pPr>
      <w:r w:rsidRPr="00B77A92">
        <w:t>Revisions</w:t>
      </w:r>
    </w:p>
    <w:p w14:paraId="297D1BB4" w14:textId="4EC0BD82" w:rsidR="00883232" w:rsidRPr="00B77A92" w:rsidRDefault="00883232" w:rsidP="00C84C10">
      <w:pPr>
        <w:spacing w:after="120" w:line="240" w:lineRule="auto"/>
        <w:jc w:val="both"/>
      </w:pPr>
      <w:r w:rsidRPr="00B77A92">
        <w:t>Revisions will be</w:t>
      </w:r>
      <w:r w:rsidR="00C84C10" w:rsidRPr="00B77A92">
        <w:t xml:space="preserve"> made by whole file replacement;</w:t>
      </w:r>
      <w:r w:rsidRPr="00B77A92">
        <w:t xml:space="preserve"> that is</w:t>
      </w:r>
      <w:r w:rsidR="00C84C10" w:rsidRPr="00B77A92">
        <w:t>,</w:t>
      </w:r>
      <w:r w:rsidRPr="00B77A92">
        <w:t xml:space="preserve"> by </w:t>
      </w:r>
      <w:r w:rsidR="002B49F2">
        <w:t xml:space="preserve">the </w:t>
      </w:r>
      <w:r w:rsidRPr="00B77A92">
        <w:t xml:space="preserve">issuing </w:t>
      </w:r>
      <w:r w:rsidR="002B49F2">
        <w:t>of</w:t>
      </w:r>
      <w:r w:rsidRPr="00B77A92">
        <w:t xml:space="preserve"> new edition</w:t>
      </w:r>
      <w:r w:rsidR="002B49F2">
        <w:t>s</w:t>
      </w:r>
      <w:r w:rsidRPr="00B77A92">
        <w:t>.</w:t>
      </w:r>
      <w:r w:rsidR="0019369A">
        <w:t xml:space="preserve"> The user must be able to access the revision information of Chart 1 and the Colour Test Diagram</w:t>
      </w:r>
      <w:r w:rsidR="00A94BB4">
        <w:t>.</w:t>
      </w:r>
    </w:p>
    <w:p w14:paraId="1585B297" w14:textId="22A95E1E" w:rsidR="00883232" w:rsidRPr="00B77A92" w:rsidRDefault="00883232" w:rsidP="00024B10">
      <w:pPr>
        <w:pStyle w:val="Heading4"/>
      </w:pPr>
      <w:r w:rsidRPr="00B77A92">
        <w:t>Presentation</w:t>
      </w:r>
      <w:r w:rsidR="00E9416E" w:rsidRPr="00B77A92">
        <w:t xml:space="preserve"> and parameter settings</w:t>
      </w:r>
    </w:p>
    <w:p w14:paraId="3FF48D87" w14:textId="08C95526" w:rsidR="00883232" w:rsidRPr="00B77A92" w:rsidRDefault="00C904EF" w:rsidP="00B812CA">
      <w:r w:rsidRPr="00B77A92">
        <w:t>Refer to the S-164 test dataset manual for ECDIS parameter settings for portrayal of Chart 1 datasets</w:t>
      </w:r>
      <w:r w:rsidR="00A94BB4">
        <w:t>.</w:t>
      </w:r>
    </w:p>
    <w:p w14:paraId="2EF40CBD" w14:textId="204A9D59" w:rsidR="00883232" w:rsidRDefault="00DF1BB9" w:rsidP="00525920">
      <w:pPr>
        <w:pStyle w:val="Heading3"/>
      </w:pPr>
      <w:bookmarkStart w:id="705" w:name="_Toc175130365"/>
      <w:bookmarkStart w:id="706" w:name="_Toc178784545"/>
      <w:bookmarkStart w:id="707" w:name="_Toc175130366"/>
      <w:bookmarkStart w:id="708" w:name="_Toc178784546"/>
      <w:bookmarkStart w:id="709" w:name="_Ref192502093"/>
      <w:bookmarkStart w:id="710" w:name="_Toc194067195"/>
      <w:bookmarkEnd w:id="705"/>
      <w:bookmarkEnd w:id="706"/>
      <w:bookmarkEnd w:id="707"/>
      <w:bookmarkEnd w:id="708"/>
      <w:r>
        <w:t>The</w:t>
      </w:r>
      <w:r w:rsidR="00883232" w:rsidRPr="00B77A92">
        <w:t xml:space="preserve"> Colour Test Diagram</w:t>
      </w:r>
      <w:bookmarkEnd w:id="709"/>
      <w:bookmarkEnd w:id="710"/>
    </w:p>
    <w:p w14:paraId="36F6D02B" w14:textId="0C3AD5C5" w:rsidR="00DF1BB9" w:rsidRPr="00B77A92" w:rsidRDefault="00DF1BB9" w:rsidP="00DF1BB9">
      <w:pPr>
        <w:spacing w:after="120" w:line="240" w:lineRule="auto"/>
        <w:jc w:val="both"/>
      </w:pPr>
      <w:r w:rsidRPr="00B77A92">
        <w:t xml:space="preserve">A multi-purpose colour differentiation test diagram is illustrated in </w:t>
      </w:r>
      <w:r w:rsidRPr="00B77A92">
        <w:fldChar w:fldCharType="begin"/>
      </w:r>
      <w:r w:rsidRPr="00B77A92">
        <w:instrText xml:space="preserve"> REF _Ref49456149 \h  \* MERGEFORMAT </w:instrText>
      </w:r>
      <w:r w:rsidRPr="00B77A92">
        <w:fldChar w:fldCharType="separate"/>
      </w:r>
      <w:r w:rsidR="000553AC" w:rsidRPr="00B77A92">
        <w:t xml:space="preserve">Figure </w:t>
      </w:r>
      <w:r w:rsidR="000553AC">
        <w:t>4</w:t>
      </w:r>
      <w:r w:rsidRPr="00B77A92">
        <w:fldChar w:fldCharType="end"/>
      </w:r>
      <w:r w:rsidRPr="00B77A92">
        <w:t>. This consists of 20 squares each coloured with one of the 4 main background colour fills (such as shallow water blue); and each having a diagonal line in one of the six important foreground colours (such as mariner's orange). Each diagonal line is 0.64mm.</w:t>
      </w:r>
    </w:p>
    <w:p w14:paraId="359CDE88" w14:textId="77777777" w:rsidR="00DF1BB9" w:rsidRPr="00B77A92" w:rsidRDefault="00DF1BB9" w:rsidP="00DF1BB9">
      <w:pPr>
        <w:spacing w:after="60" w:line="240" w:lineRule="auto"/>
        <w:jc w:val="both"/>
      </w:pPr>
      <w:r w:rsidRPr="00B77A92">
        <w:t>The diagram is in the form of a dataset and so can be displayed using any of the three colour palettes. This diagram is intended:</w:t>
      </w:r>
    </w:p>
    <w:p w14:paraId="5E11EA3C" w14:textId="77777777" w:rsidR="00DF1BB9" w:rsidRPr="00B77A92" w:rsidRDefault="00DF1BB9" w:rsidP="00DF1BB9">
      <w:pPr>
        <w:pStyle w:val="ListParagraph"/>
        <w:numPr>
          <w:ilvl w:val="0"/>
          <w:numId w:val="10"/>
        </w:numPr>
        <w:spacing w:after="60" w:line="240" w:lineRule="auto"/>
        <w:jc w:val="both"/>
      </w:pPr>
      <w:r w:rsidRPr="00B77A92">
        <w:t>For use by the Mariner to check and if necessary re-adjust the controls, particularly for use at night;</w:t>
      </w:r>
    </w:p>
    <w:p w14:paraId="7053F009" w14:textId="77777777" w:rsidR="00DF1BB9" w:rsidRPr="00B77A92" w:rsidRDefault="00DF1BB9" w:rsidP="00DF1BB9">
      <w:pPr>
        <w:pStyle w:val="ListParagraph"/>
        <w:numPr>
          <w:ilvl w:val="0"/>
          <w:numId w:val="10"/>
        </w:numPr>
        <w:spacing w:after="60" w:line="240" w:lineRule="auto"/>
        <w:jc w:val="both"/>
      </w:pPr>
      <w:r w:rsidRPr="00B77A92">
        <w:lastRenderedPageBreak/>
        <w:t>For use by the Mariner to verify that an ageing display remains capable of providing the necessary colour differentiation; and</w:t>
      </w:r>
    </w:p>
    <w:p w14:paraId="5F2C8D37" w14:textId="77777777" w:rsidR="00DF1BB9" w:rsidRPr="00B77A92" w:rsidRDefault="00DF1BB9" w:rsidP="00DF1BB9">
      <w:pPr>
        <w:pStyle w:val="ListParagraph"/>
        <w:numPr>
          <w:ilvl w:val="0"/>
          <w:numId w:val="10"/>
        </w:numPr>
        <w:spacing w:after="120" w:line="240" w:lineRule="auto"/>
        <w:jc w:val="both"/>
      </w:pPr>
      <w:r w:rsidRPr="00B77A92">
        <w:t>For initial colour verification of the day, dusk and night colour tables.</w:t>
      </w:r>
    </w:p>
    <w:p w14:paraId="69556048" w14:textId="32B4E503" w:rsidR="00DF1BB9" w:rsidRPr="00B77A92" w:rsidRDefault="00DF1BB9" w:rsidP="00DF1BB9">
      <w:pPr>
        <w:spacing w:after="120" w:line="240" w:lineRule="auto"/>
        <w:jc w:val="both"/>
      </w:pPr>
      <w:r w:rsidRPr="00B77A92">
        <w:t xml:space="preserve">Both the Colour Test Diagram </w:t>
      </w:r>
      <w:r w:rsidRPr="00D91D56">
        <w:t xml:space="preserve">and the instructions for its </w:t>
      </w:r>
      <w:r w:rsidR="00D91D56">
        <w:t xml:space="preserve">use </w:t>
      </w:r>
      <w:r w:rsidRPr="00B77A92">
        <w:t>are included within the IHO S-164 test datasets</w:t>
      </w:r>
      <w:r>
        <w:t xml:space="preserve"> Chart 1 exchange set,</w:t>
      </w:r>
      <w:r w:rsidRPr="00B77A92">
        <w:t xml:space="preserve"> and must be made available to the Mariner.</w:t>
      </w:r>
      <w:r w:rsidR="000512B1">
        <w:t xml:space="preserve"> </w:t>
      </w:r>
      <w:r w:rsidRPr="00BC7A29">
        <w:t xml:space="preserve">In addition, a grey scale is </w:t>
      </w:r>
      <w:r w:rsidR="00BC7A29" w:rsidRPr="00530F27">
        <w:t xml:space="preserve">included in </w:t>
      </w:r>
      <w:r w:rsidRPr="00BC7A29">
        <w:fldChar w:fldCharType="begin"/>
      </w:r>
      <w:r w:rsidRPr="00BC7A29">
        <w:instrText xml:space="preserve"> REF _Ref49458949 \r \h  \* MERGEFORMAT </w:instrText>
      </w:r>
      <w:r w:rsidRPr="00BC7A29">
        <w:fldChar w:fldCharType="separate"/>
      </w:r>
      <w:r w:rsidR="00663161" w:rsidRPr="00BC7A29">
        <w:t>19.6</w:t>
      </w:r>
      <w:r w:rsidRPr="00BC7A29">
        <w:fldChar w:fldCharType="end"/>
      </w:r>
      <w:r w:rsidRPr="00BC7A29">
        <w:t xml:space="preserve"> for use by maintenance technicians in checking colour tracking in an ageing display.</w:t>
      </w:r>
    </w:p>
    <w:p w14:paraId="0B5B86FF" w14:textId="77777777" w:rsidR="00DF1BB9" w:rsidRPr="00B77A92" w:rsidRDefault="00DF1BB9" w:rsidP="00DF1BB9">
      <w:pPr>
        <w:spacing w:after="120" w:line="240" w:lineRule="auto"/>
        <w:jc w:val="both"/>
      </w:pPr>
      <w:r w:rsidRPr="00B77A92">
        <w:t>The Colour Differentiation Test diagram is not needed during route monitoring.</w:t>
      </w:r>
    </w:p>
    <w:p w14:paraId="51569A23" w14:textId="77777777" w:rsidR="00DF1BB9" w:rsidRPr="00B77A92" w:rsidRDefault="00DF1BB9" w:rsidP="00DF1BB9">
      <w:pPr>
        <w:spacing w:after="120" w:line="240" w:lineRule="auto"/>
        <w:jc w:val="both"/>
      </w:pPr>
      <w:r w:rsidRPr="00B77A92">
        <w:t>Note that the Colour Differentiation Test Diagram will not be true to colour unless it is projected on a calibrated screen and is generated using the digital format provided by IHO, which correctly reproduces the colour tokens of the Presentation Library.</w:t>
      </w:r>
    </w:p>
    <w:p w14:paraId="0263FEB8" w14:textId="77777777" w:rsidR="00DF1BB9" w:rsidRPr="00B77A92" w:rsidRDefault="00DF1BB9" w:rsidP="00DF1BB9">
      <w:pPr>
        <w:spacing w:after="120" w:line="240" w:lineRule="auto"/>
        <w:jc w:val="both"/>
      </w:pPr>
      <w:r w:rsidRPr="00B77A92">
        <w:t xml:space="preserve">The colour differentiation diagram is required in "Day" and "Dusk" colours so that the Mariner can verify that the ECDIS display monitor has the colour differentiation capability needed to distinguish between the various colour-coded areas, lines and point symbols of the ECDIS display. </w:t>
      </w:r>
    </w:p>
    <w:p w14:paraId="512F8FB1" w14:textId="77777777" w:rsidR="00DF1BB9" w:rsidRPr="00B77A92" w:rsidRDefault="00DF1BB9" w:rsidP="00DF1BB9">
      <w:pPr>
        <w:keepNext/>
        <w:spacing w:line="240" w:lineRule="auto"/>
        <w:jc w:val="center"/>
      </w:pPr>
      <w:r w:rsidRPr="00B812CA">
        <w:rPr>
          <w:noProof/>
          <w:lang w:eastAsia="fr-FR"/>
        </w:rPr>
        <w:drawing>
          <wp:inline distT="0" distB="0" distL="0" distR="0" wp14:anchorId="292D9AA0" wp14:editId="2A508D6E">
            <wp:extent cx="5211408" cy="5225143"/>
            <wp:effectExtent l="0" t="0" r="0" b="0"/>
            <wp:docPr id="22"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217464" cy="5231215"/>
                    </a:xfrm>
                    <a:prstGeom prst="rect">
                      <a:avLst/>
                    </a:prstGeom>
                  </pic:spPr>
                </pic:pic>
              </a:graphicData>
            </a:graphic>
          </wp:inline>
        </w:drawing>
      </w:r>
    </w:p>
    <w:p w14:paraId="28A851A5" w14:textId="60C28293" w:rsidR="00DF1BB9" w:rsidRPr="00B77A92" w:rsidRDefault="00DF1BB9" w:rsidP="00DF1BB9">
      <w:pPr>
        <w:pStyle w:val="Caption"/>
        <w:spacing w:after="120" w:line="240" w:lineRule="auto"/>
        <w:jc w:val="center"/>
      </w:pPr>
      <w:bookmarkStart w:id="711" w:name="_Ref49456149"/>
      <w:r w:rsidRPr="00B77A92">
        <w:t xml:space="preserve">Figure </w:t>
      </w:r>
      <w:r w:rsidRPr="00B77A92">
        <w:fldChar w:fldCharType="begin"/>
      </w:r>
      <w:r w:rsidRPr="00B77A92">
        <w:instrText xml:space="preserve"> SEQ Figure \* ARABIC </w:instrText>
      </w:r>
      <w:r w:rsidRPr="00B77A92">
        <w:fldChar w:fldCharType="separate"/>
      </w:r>
      <w:r w:rsidR="00B7137E">
        <w:rPr>
          <w:noProof/>
        </w:rPr>
        <w:t>4</w:t>
      </w:r>
      <w:r w:rsidRPr="00B77A92">
        <w:fldChar w:fldCharType="end"/>
      </w:r>
      <w:bookmarkEnd w:id="711"/>
      <w:r w:rsidRPr="00B77A92">
        <w:t xml:space="preserve"> - Colour differentiation diagram - Day</w:t>
      </w:r>
    </w:p>
    <w:p w14:paraId="06F66E6C" w14:textId="45295752" w:rsidR="00DF1BB9" w:rsidRPr="00DF1BB9" w:rsidRDefault="00DF1BB9" w:rsidP="000512B1">
      <w:pPr>
        <w:jc w:val="center"/>
      </w:pPr>
      <w:r w:rsidRPr="00B77A92">
        <w:t xml:space="preserve">[NOTE: For illustrative purposes only. </w:t>
      </w:r>
      <w:r w:rsidR="000512B1">
        <w:t xml:space="preserve">Actual </w:t>
      </w:r>
      <w:r w:rsidRPr="00B77A92">
        <w:t xml:space="preserve">ECDIS Chart 1 datasets </w:t>
      </w:r>
      <w:r>
        <w:t>must</w:t>
      </w:r>
      <w:r w:rsidRPr="00B77A92">
        <w:t xml:space="preserve"> be used]</w:t>
      </w:r>
    </w:p>
    <w:p w14:paraId="63998341" w14:textId="77263D6F" w:rsidR="00883232" w:rsidRPr="00B77A92" w:rsidRDefault="000512B1" w:rsidP="00024B10">
      <w:pPr>
        <w:pStyle w:val="Heading4"/>
      </w:pPr>
      <w:r>
        <w:t>Providing</w:t>
      </w:r>
      <w:r w:rsidR="00883232" w:rsidRPr="00B77A92">
        <w:t xml:space="preserve"> the diagram</w:t>
      </w:r>
    </w:p>
    <w:p w14:paraId="13664508" w14:textId="706DCE49" w:rsidR="00883232" w:rsidRPr="00B77A92" w:rsidRDefault="00883232" w:rsidP="00C84C10">
      <w:pPr>
        <w:spacing w:after="120" w:line="240" w:lineRule="auto"/>
        <w:jc w:val="both"/>
      </w:pPr>
      <w:r w:rsidRPr="00B77A92">
        <w:t xml:space="preserve">The Colour Differentiation Test diagram </w:t>
      </w:r>
      <w:r w:rsidR="00ED1636">
        <w:t>must be</w:t>
      </w:r>
      <w:r w:rsidR="00ED1636" w:rsidRPr="00B77A92">
        <w:t xml:space="preserve"> </w:t>
      </w:r>
      <w:r w:rsidRPr="00B77A92">
        <w:t xml:space="preserve">provided to enable the Mariner to verify that </w:t>
      </w:r>
      <w:r w:rsidR="00FA7228" w:rsidRPr="00B77A92">
        <w:t xml:space="preserve">the </w:t>
      </w:r>
      <w:r w:rsidRPr="00B77A92">
        <w:t>display screen still retains the colour differentiation capability needed to distinguish between the various colour-coded areas, lines and point symbols of the ECDIS display.</w:t>
      </w:r>
    </w:p>
    <w:p w14:paraId="369D5B5E" w14:textId="2F31C4D9" w:rsidR="00883232" w:rsidRPr="00B77A92" w:rsidRDefault="00883232" w:rsidP="00C84C10">
      <w:pPr>
        <w:spacing w:after="120" w:line="240" w:lineRule="auto"/>
        <w:jc w:val="both"/>
      </w:pPr>
      <w:r w:rsidRPr="00B77A92">
        <w:lastRenderedPageBreak/>
        <w:t xml:space="preserve">The diagram will not be true to colour unless it is </w:t>
      </w:r>
      <w:r w:rsidR="00E92D97" w:rsidRPr="00B77A92">
        <w:t xml:space="preserve">displayed </w:t>
      </w:r>
      <w:r w:rsidRPr="00B77A92">
        <w:t xml:space="preserve">on a calibrated monitor and is generated using the </w:t>
      </w:r>
      <w:r w:rsidR="00E92D97" w:rsidRPr="00B77A92">
        <w:t xml:space="preserve">provided </w:t>
      </w:r>
      <w:r w:rsidR="00120DCF" w:rsidRPr="00B77A92">
        <w:t xml:space="preserve">ENC </w:t>
      </w:r>
      <w:r w:rsidR="00E92D97" w:rsidRPr="00B77A92">
        <w:t>portrayal catalogue</w:t>
      </w:r>
      <w:r w:rsidRPr="00B77A92">
        <w:t>.</w:t>
      </w:r>
    </w:p>
    <w:p w14:paraId="205E974A" w14:textId="0764E5DA" w:rsidR="00883232" w:rsidRPr="00B77A92" w:rsidRDefault="00C904EF" w:rsidP="00C904EF">
      <w:r w:rsidRPr="00B77A92">
        <w:t xml:space="preserve">To provide the diagram </w:t>
      </w:r>
      <w:r w:rsidR="00883232" w:rsidRPr="00B77A92">
        <w:t xml:space="preserve">the </w:t>
      </w:r>
      <w:r w:rsidR="002F7FC9" w:rsidRPr="00B77A92">
        <w:t>datas</w:t>
      </w:r>
      <w:r w:rsidR="002F7FC9" w:rsidRPr="00F12027">
        <w:t xml:space="preserve">et </w:t>
      </w:r>
      <w:r w:rsidR="00883232" w:rsidRPr="00F12027">
        <w:t>labelled “</w:t>
      </w:r>
      <w:r w:rsidR="002F7FC9" w:rsidRPr="002D7DEE">
        <w:t>101</w:t>
      </w:r>
      <w:r w:rsidR="00E10A86" w:rsidRPr="002D7DEE">
        <w:t>00AACH1W</w:t>
      </w:r>
      <w:r w:rsidR="00883232" w:rsidRPr="002D7DEE">
        <w:t>OO</w:t>
      </w:r>
      <w:r w:rsidR="00883232" w:rsidRPr="00F12027">
        <w:t>”</w:t>
      </w:r>
      <w:r w:rsidR="002B49F2" w:rsidRPr="00F12027">
        <w:t xml:space="preserve"> must be used</w:t>
      </w:r>
      <w:r w:rsidRPr="00F12027">
        <w:t xml:space="preserve">. </w:t>
      </w:r>
      <w:r w:rsidR="00883232" w:rsidRPr="002D7DEE">
        <w:t xml:space="preserve">This </w:t>
      </w:r>
      <w:r w:rsidRPr="002D7DEE">
        <w:t>dataset</w:t>
      </w:r>
      <w:r w:rsidR="00883232" w:rsidRPr="002D7DEE">
        <w:t xml:space="preserve"> must be</w:t>
      </w:r>
      <w:r w:rsidR="002B49F2" w:rsidRPr="002D7DEE">
        <w:t xml:space="preserve"> initially displayed at the </w:t>
      </w:r>
      <w:proofErr w:type="spellStart"/>
      <w:r w:rsidR="002B49F2" w:rsidRPr="002D7DEE">
        <w:t>optimumD</w:t>
      </w:r>
      <w:r w:rsidR="00A877AA" w:rsidRPr="002D7DEE">
        <w:t>i</w:t>
      </w:r>
      <w:r w:rsidR="002B49F2" w:rsidRPr="002D7DEE">
        <w:t>splayScale</w:t>
      </w:r>
      <w:proofErr w:type="spellEnd"/>
      <w:r w:rsidR="00883232" w:rsidRPr="002D7DEE">
        <w:t xml:space="preserve"> so that the extent of the imaginary chart data covers the entire ECDIS display.</w:t>
      </w:r>
      <w:r w:rsidR="00883232" w:rsidRPr="00B77A92">
        <w:t xml:space="preserve"> </w:t>
      </w:r>
    </w:p>
    <w:p w14:paraId="328F8976" w14:textId="28E874A0" w:rsidR="00A40BF2" w:rsidRPr="00B77A92" w:rsidRDefault="00883232" w:rsidP="00C84C10">
      <w:pPr>
        <w:spacing w:after="120" w:line="240" w:lineRule="auto"/>
        <w:jc w:val="both"/>
      </w:pPr>
      <w:r w:rsidRPr="00B77A92">
        <w:t>The diagram consists of twenty numbered squares extending over the whole of a 270 x 270 mm screen</w:t>
      </w:r>
      <w:r w:rsidR="008972A2">
        <w:t xml:space="preserve"> </w:t>
      </w:r>
      <w:r w:rsidRPr="00B77A92">
        <w:t>Each square is coloured with one of the four main background area shades (such as shallow water blue, DEPVS), and each carries a two-pixel wide diagonal line in one of the important line or symbol foreground colours</w:t>
      </w:r>
      <w:r w:rsidR="00C904EF" w:rsidRPr="00B77A92">
        <w:t>.</w:t>
      </w:r>
      <w:r w:rsidR="00F101CF">
        <w:t xml:space="preserve"> </w:t>
      </w:r>
      <w:r w:rsidRPr="00B77A92">
        <w:t>These are arranged as follows:</w:t>
      </w:r>
    </w:p>
    <w:p w14:paraId="0C343714" w14:textId="74F0990E" w:rsidR="00883232" w:rsidRPr="00B77A92" w:rsidRDefault="00883232" w:rsidP="00C84C10">
      <w:pPr>
        <w:spacing w:after="60" w:line="240" w:lineRule="auto"/>
        <w:jc w:val="both"/>
        <w:rPr>
          <w:b/>
          <w:bCs/>
        </w:rPr>
      </w:pPr>
      <w:r w:rsidRPr="00B77A92">
        <w:rPr>
          <w:b/>
          <w:bCs/>
        </w:rPr>
        <w:t>Four main background colours:</w:t>
      </w:r>
    </w:p>
    <w:p w14:paraId="4A31B3BC" w14:textId="4DF47405" w:rsidR="00883232" w:rsidRPr="00B77A92" w:rsidRDefault="00883232" w:rsidP="00C84C10">
      <w:pPr>
        <w:spacing w:after="60" w:line="240" w:lineRule="auto"/>
        <w:jc w:val="both"/>
      </w:pPr>
      <w:r w:rsidRPr="00B77A92">
        <w:t>DEPVS</w:t>
      </w:r>
      <w:r w:rsidRPr="00B77A92">
        <w:tab/>
      </w:r>
      <w:r w:rsidR="00DE121F" w:rsidRPr="00B77A92">
        <w:tab/>
      </w:r>
      <w:r w:rsidRPr="00B77A92">
        <w:t>(shallow water blue)</w:t>
      </w:r>
      <w:r w:rsidR="00DE121F" w:rsidRPr="00B77A92">
        <w:tab/>
      </w:r>
      <w:r w:rsidR="00DE121F" w:rsidRPr="00B77A92">
        <w:tab/>
      </w:r>
      <w:r w:rsidR="00DE121F" w:rsidRPr="00B77A92">
        <w:tab/>
      </w:r>
      <w:r w:rsidR="00DE121F" w:rsidRPr="00B77A92">
        <w:tab/>
        <w:t>squares 3, 5, 11, 15, 18, 20</w:t>
      </w:r>
      <w:r w:rsidR="00C178B9" w:rsidRPr="00B77A92">
        <w:t>.</w:t>
      </w:r>
    </w:p>
    <w:p w14:paraId="6FC91959" w14:textId="2D205F4A" w:rsidR="00883232" w:rsidRPr="00B77A92" w:rsidRDefault="00883232" w:rsidP="00C84C10">
      <w:pPr>
        <w:spacing w:after="60" w:line="240" w:lineRule="auto"/>
        <w:jc w:val="both"/>
      </w:pPr>
      <w:r w:rsidRPr="00B77A92">
        <w:t>DEPDW</w:t>
      </w:r>
      <w:r w:rsidRPr="00B77A92">
        <w:tab/>
        <w:t>(deep water, white or black)</w:t>
      </w:r>
      <w:r w:rsidR="00DE121F" w:rsidRPr="00B77A92">
        <w:tab/>
      </w:r>
      <w:r w:rsidR="00DE121F" w:rsidRPr="00B77A92">
        <w:tab/>
      </w:r>
      <w:r w:rsidR="00DE121F" w:rsidRPr="00B77A92">
        <w:tab/>
        <w:t>squares 1, 7, 8, 10, 13, 19</w:t>
      </w:r>
      <w:r w:rsidR="00C178B9" w:rsidRPr="00B77A92">
        <w:t>.</w:t>
      </w:r>
    </w:p>
    <w:p w14:paraId="10DE544F" w14:textId="1369088A" w:rsidR="00883232" w:rsidRPr="00B77A92" w:rsidRDefault="00883232" w:rsidP="00C84C10">
      <w:pPr>
        <w:spacing w:after="60" w:line="240" w:lineRule="auto"/>
        <w:jc w:val="both"/>
      </w:pPr>
      <w:r w:rsidRPr="00B77A92">
        <w:t xml:space="preserve">LANDA </w:t>
      </w:r>
      <w:r w:rsidRPr="00B77A92">
        <w:tab/>
        <w:t>(land colour)</w:t>
      </w:r>
      <w:r w:rsidR="00DE121F" w:rsidRPr="00B77A92">
        <w:tab/>
      </w:r>
      <w:r w:rsidR="00DE121F" w:rsidRPr="00B77A92">
        <w:tab/>
      </w:r>
      <w:r w:rsidR="00DE121F" w:rsidRPr="00B77A92">
        <w:tab/>
      </w:r>
      <w:r w:rsidR="00DE121F" w:rsidRPr="00B77A92">
        <w:tab/>
      </w:r>
      <w:r w:rsidR="00DE121F" w:rsidRPr="00B77A92">
        <w:tab/>
        <w:t>squares 6, 14, 17</w:t>
      </w:r>
      <w:r w:rsidR="00C178B9" w:rsidRPr="00B77A92">
        <w:t>.</w:t>
      </w:r>
    </w:p>
    <w:p w14:paraId="0AAEDC99" w14:textId="280F3C2E" w:rsidR="00DE121F" w:rsidRPr="00B77A92" w:rsidRDefault="00883232" w:rsidP="00C84C10">
      <w:pPr>
        <w:spacing w:after="0" w:line="240" w:lineRule="auto"/>
        <w:jc w:val="both"/>
      </w:pPr>
      <w:r w:rsidRPr="00B77A92">
        <w:t xml:space="preserve">NODTA </w:t>
      </w:r>
      <w:r w:rsidRPr="00B77A92">
        <w:tab/>
        <w:t>(no data shade: radar, navigation safety</w:t>
      </w:r>
      <w:r w:rsidR="00C904EF" w:rsidRPr="00B77A92">
        <w:t xml:space="preserve"> </w:t>
      </w:r>
      <w:r w:rsidR="00DE121F" w:rsidRPr="00B77A92">
        <w:tab/>
      </w:r>
      <w:r w:rsidR="00DE121F" w:rsidRPr="00B77A92">
        <w:tab/>
        <w:t>squares 2, 4, 9, 12, 16</w:t>
      </w:r>
      <w:r w:rsidR="00C178B9" w:rsidRPr="00B77A92">
        <w:t>.</w:t>
      </w:r>
    </w:p>
    <w:p w14:paraId="3C55209C" w14:textId="641C86D5" w:rsidR="00883232" w:rsidRPr="00B77A92" w:rsidRDefault="00883232" w:rsidP="00C84C10">
      <w:pPr>
        <w:spacing w:after="0" w:line="240" w:lineRule="auto"/>
        <w:jc w:val="both"/>
      </w:pPr>
      <w:r w:rsidRPr="00B77A92">
        <w:t xml:space="preserve"> </w:t>
      </w:r>
      <w:r w:rsidRPr="00B77A92">
        <w:tab/>
      </w:r>
      <w:r w:rsidR="00DE121F" w:rsidRPr="00B77A92">
        <w:tab/>
      </w:r>
      <w:r w:rsidRPr="00B77A92">
        <w:t xml:space="preserve">lines and chartwork must be visible on the </w:t>
      </w:r>
    </w:p>
    <w:p w14:paraId="50632B77" w14:textId="6CE9B820" w:rsidR="00883232" w:rsidRPr="00B77A92" w:rsidRDefault="00883232" w:rsidP="00C84C10">
      <w:pPr>
        <w:spacing w:after="120" w:line="240" w:lineRule="auto"/>
        <w:jc w:val="both"/>
      </w:pPr>
      <w:r w:rsidRPr="00B77A92">
        <w:tab/>
      </w:r>
      <w:r w:rsidR="00DE121F" w:rsidRPr="00B77A92">
        <w:tab/>
      </w:r>
      <w:r w:rsidRPr="00B77A92">
        <w:t>no-data part of a display)</w:t>
      </w:r>
    </w:p>
    <w:p w14:paraId="6DB96F79" w14:textId="5147E9AE" w:rsidR="00883232" w:rsidRPr="00B77A92" w:rsidRDefault="00883232" w:rsidP="003669D5">
      <w:pPr>
        <w:spacing w:after="60" w:line="240" w:lineRule="auto"/>
        <w:jc w:val="both"/>
        <w:rPr>
          <w:b/>
          <w:bCs/>
        </w:rPr>
      </w:pPr>
      <w:r w:rsidRPr="00B77A92">
        <w:rPr>
          <w:b/>
          <w:bCs/>
        </w:rPr>
        <w:t>Six important foreground colours:</w:t>
      </w:r>
    </w:p>
    <w:p w14:paraId="7DF677EE" w14:textId="2B0B230E" w:rsidR="00883232" w:rsidRPr="00B77A92" w:rsidRDefault="00883232" w:rsidP="003669D5">
      <w:pPr>
        <w:spacing w:after="60" w:line="240" w:lineRule="auto"/>
        <w:jc w:val="both"/>
      </w:pPr>
      <w:r w:rsidRPr="00B77A92">
        <w:t>DEPSC</w:t>
      </w:r>
      <w:r w:rsidRPr="00B77A92">
        <w:tab/>
      </w:r>
      <w:r w:rsidR="00A40BF2" w:rsidRPr="00B77A92">
        <w:tab/>
      </w:r>
      <w:r w:rsidRPr="00B77A92">
        <w:t>(safety contour grey)</w:t>
      </w:r>
      <w:r w:rsidR="00DE121F" w:rsidRPr="00B77A92">
        <w:tab/>
      </w:r>
      <w:r w:rsidR="00A40BF2" w:rsidRPr="00B77A92">
        <w:tab/>
      </w:r>
      <w:r w:rsidR="00A40BF2" w:rsidRPr="00B77A92">
        <w:tab/>
      </w:r>
      <w:r w:rsidR="00A40BF2" w:rsidRPr="00B77A92">
        <w:tab/>
      </w:r>
      <w:r w:rsidR="00DE121F" w:rsidRPr="00B77A92">
        <w:t>squares 3, 10, 17.</w:t>
      </w:r>
    </w:p>
    <w:p w14:paraId="7363D2C7" w14:textId="654C9505" w:rsidR="00883232" w:rsidRPr="00B77A92" w:rsidRDefault="00883232" w:rsidP="003669D5">
      <w:pPr>
        <w:spacing w:after="60" w:line="240" w:lineRule="auto"/>
        <w:jc w:val="both"/>
      </w:pPr>
      <w:r w:rsidRPr="00B77A92">
        <w:t xml:space="preserve">NINFO </w:t>
      </w:r>
      <w:r w:rsidRPr="00B77A92">
        <w:tab/>
      </w:r>
      <w:r w:rsidR="00A40BF2" w:rsidRPr="00B77A92">
        <w:tab/>
      </w:r>
      <w:r w:rsidRPr="00B77A92">
        <w:t>(orange, Mariner's information)</w:t>
      </w:r>
      <w:r w:rsidR="00DE121F" w:rsidRPr="00B77A92">
        <w:tab/>
      </w:r>
      <w:r w:rsidR="00A40BF2" w:rsidRPr="00B77A92">
        <w:tab/>
      </w:r>
      <w:r w:rsidR="00A40BF2" w:rsidRPr="00B77A92">
        <w:tab/>
      </w:r>
      <w:r w:rsidR="00DE121F" w:rsidRPr="00B77A92">
        <w:t>squares 5, 8, 14, 16.</w:t>
      </w:r>
    </w:p>
    <w:p w14:paraId="579A1D18" w14:textId="6710D482" w:rsidR="00883232" w:rsidRPr="00B77A92" w:rsidRDefault="00883232" w:rsidP="003669D5">
      <w:pPr>
        <w:spacing w:after="60" w:line="240" w:lineRule="auto"/>
        <w:jc w:val="both"/>
      </w:pPr>
      <w:r w:rsidRPr="00B77A92">
        <w:t xml:space="preserve">ADINF </w:t>
      </w:r>
      <w:r w:rsidRPr="00B77A92">
        <w:tab/>
      </w:r>
      <w:r w:rsidR="00A40BF2" w:rsidRPr="00B77A92">
        <w:tab/>
      </w:r>
      <w:r w:rsidRPr="00B77A92">
        <w:t>(yellow, manufacturer's information)</w:t>
      </w:r>
      <w:r w:rsidR="00DE121F" w:rsidRPr="00B77A92">
        <w:tab/>
      </w:r>
      <w:r w:rsidR="00A40BF2" w:rsidRPr="00B77A92">
        <w:tab/>
      </w:r>
      <w:r w:rsidR="00DE121F" w:rsidRPr="00B77A92">
        <w:t>squares 12, 15, 19.</w:t>
      </w:r>
    </w:p>
    <w:p w14:paraId="4E5B04D9" w14:textId="336D0E31" w:rsidR="00883232" w:rsidRPr="00B77A92" w:rsidRDefault="00883232" w:rsidP="003669D5">
      <w:pPr>
        <w:spacing w:after="60" w:line="240" w:lineRule="auto"/>
        <w:jc w:val="both"/>
      </w:pPr>
      <w:r w:rsidRPr="00B77A92">
        <w:t xml:space="preserve">TRFCD </w:t>
      </w:r>
      <w:r w:rsidRPr="00B77A92">
        <w:tab/>
        <w:t xml:space="preserve">(magenta, traffic lanes and area </w:t>
      </w:r>
      <w:r w:rsidRPr="00B77A92">
        <w:tab/>
        <w:t>boundaries)</w:t>
      </w:r>
      <w:r w:rsidR="00DE121F" w:rsidRPr="00B77A92">
        <w:tab/>
        <w:t>squares 1, 9, 11.</w:t>
      </w:r>
    </w:p>
    <w:p w14:paraId="14D5DE96" w14:textId="0AB5447B" w:rsidR="00883232" w:rsidRPr="00B77A92" w:rsidRDefault="00883232" w:rsidP="003669D5">
      <w:pPr>
        <w:spacing w:after="60" w:line="240" w:lineRule="auto"/>
        <w:jc w:val="both"/>
      </w:pPr>
      <w:r w:rsidRPr="00B77A92">
        <w:t xml:space="preserve">RADLO </w:t>
      </w:r>
      <w:r w:rsidRPr="00B77A92">
        <w:tab/>
        <w:t>(the lower luminance radar green)</w:t>
      </w:r>
      <w:r w:rsidR="00A40BF2" w:rsidRPr="00B77A92">
        <w:tab/>
      </w:r>
      <w:r w:rsidR="00A40BF2" w:rsidRPr="00B77A92">
        <w:tab/>
        <w:t>squares 4, 6, 13, 18.</w:t>
      </w:r>
    </w:p>
    <w:p w14:paraId="0C39F04B" w14:textId="47B5F477" w:rsidR="00883232" w:rsidRPr="00B77A92" w:rsidRDefault="00883232" w:rsidP="003669D5">
      <w:pPr>
        <w:spacing w:after="0" w:line="240" w:lineRule="auto"/>
        <w:jc w:val="both"/>
      </w:pPr>
      <w:r w:rsidRPr="00B77A92">
        <w:t>RESBL</w:t>
      </w:r>
      <w:r w:rsidR="00A40BF2" w:rsidRPr="00B77A92">
        <w:tab/>
      </w:r>
      <w:r w:rsidRPr="00B77A92">
        <w:tab/>
        <w:t>(blue, provisionally reserved for traffic info</w:t>
      </w:r>
      <w:r w:rsidRPr="00B77A92">
        <w:tab/>
        <w:t>squares 2, 7, 20.</w:t>
      </w:r>
    </w:p>
    <w:p w14:paraId="25C43375" w14:textId="45C0A636" w:rsidR="00883232" w:rsidRDefault="00A40BF2" w:rsidP="00C84C10">
      <w:pPr>
        <w:spacing w:after="120" w:line="240" w:lineRule="auto"/>
        <w:jc w:val="both"/>
      </w:pPr>
      <w:r w:rsidRPr="00B77A92">
        <w:t xml:space="preserve"> </w:t>
      </w:r>
      <w:r w:rsidRPr="00B77A92">
        <w:tab/>
      </w:r>
      <w:r w:rsidRPr="00B77A92">
        <w:tab/>
        <w:t>from transponder, VTS etc.)</w:t>
      </w:r>
    </w:p>
    <w:p w14:paraId="519AFDC9" w14:textId="7FFDD7AE" w:rsidR="00E92D97" w:rsidRPr="00B77A92" w:rsidRDefault="00F12027" w:rsidP="00E92D97">
      <w:pPr>
        <w:spacing w:after="120" w:line="240" w:lineRule="auto"/>
        <w:jc w:val="both"/>
      </w:pPr>
      <w:r>
        <w:t>The procedures for carrying out the test are documented in S-164.</w:t>
      </w:r>
    </w:p>
    <w:p w14:paraId="4B6BFB3C" w14:textId="3FFE4BD3" w:rsidR="00E92D97" w:rsidRPr="00B77A92" w:rsidRDefault="00E92D97" w:rsidP="002D7DEE">
      <w:pPr>
        <w:pStyle w:val="Heading3"/>
      </w:pPr>
      <w:bookmarkStart w:id="712" w:name="_Toc194067196"/>
      <w:r w:rsidRPr="00B77A92">
        <w:t>Relationship to S-57 Chart 1</w:t>
      </w:r>
      <w:bookmarkEnd w:id="712"/>
    </w:p>
    <w:p w14:paraId="08920B0F" w14:textId="127B65AA" w:rsidR="00E92D97" w:rsidRDefault="00E92D97" w:rsidP="00E92D97">
      <w:pPr>
        <w:spacing w:after="120" w:line="240" w:lineRule="auto"/>
        <w:jc w:val="both"/>
      </w:pPr>
      <w:r w:rsidRPr="00B77A92">
        <w:t>The Chart 1 datasets are located alongside the existing S-57 Chart 1 cells</w:t>
      </w:r>
      <w:r w:rsidR="00C904EF" w:rsidRPr="00B77A92">
        <w:t xml:space="preserve"> to allow use of both in Dual Fuel mode.</w:t>
      </w:r>
    </w:p>
    <w:p w14:paraId="7E7E7187" w14:textId="77777777" w:rsidR="00494CD1" w:rsidRPr="00B77A92" w:rsidRDefault="00494CD1" w:rsidP="00E92D97">
      <w:pPr>
        <w:spacing w:after="120" w:line="240" w:lineRule="auto"/>
        <w:jc w:val="both"/>
      </w:pPr>
    </w:p>
    <w:p w14:paraId="537FBFB7" w14:textId="2D05409C" w:rsidR="00494CD1" w:rsidRPr="00B77A92" w:rsidRDefault="00494CD1" w:rsidP="002D7DEE">
      <w:pPr>
        <w:pStyle w:val="Heading3"/>
      </w:pPr>
      <w:bookmarkStart w:id="713" w:name="_Toc194067197"/>
      <w:r>
        <w:t>The Black-adjust symbol</w:t>
      </w:r>
      <w:bookmarkEnd w:id="713"/>
    </w:p>
    <w:p w14:paraId="52C3820D" w14:textId="2B946D05" w:rsidR="00494CD1" w:rsidRDefault="00883232" w:rsidP="006D480D">
      <w:pPr>
        <w:spacing w:after="120" w:line="240" w:lineRule="auto"/>
        <w:jc w:val="both"/>
      </w:pPr>
      <w:r w:rsidRPr="00B77A92">
        <w:t xml:space="preserve">The black-adjust symbol BLKADJ01 is to allow the </w:t>
      </w:r>
      <w:r w:rsidR="006D480D" w:rsidRPr="00B77A92">
        <w:t>M</w:t>
      </w:r>
      <w:r w:rsidRPr="00B77A92">
        <w:t>ariner to adjust the display for ambient illumination on the bridge of a ship</w:t>
      </w:r>
      <w:r w:rsidR="004505B4">
        <w:t>.</w:t>
      </w:r>
      <w:r w:rsidR="008972A2">
        <w:t xml:space="preserve"> </w:t>
      </w:r>
      <w:r w:rsidRPr="00B77A92">
        <w:t>An ECDIS must have the black-adjust symbol displayed whenever the mariner is adjusting the display (that is, depending on the technology of the display brilli</w:t>
      </w:r>
      <w:r w:rsidR="006D480D" w:rsidRPr="00B77A92">
        <w:t>ance, brightness, contrast, etc</w:t>
      </w:r>
      <w:r w:rsidRPr="00B77A92">
        <w:t xml:space="preserve">), as required by </w:t>
      </w:r>
      <w:r w:rsidR="007F034A" w:rsidRPr="00B77A92">
        <w:t xml:space="preserve">clause </w:t>
      </w:r>
      <w:r w:rsidR="00ED45A2" w:rsidRPr="00B77A92">
        <w:fldChar w:fldCharType="begin"/>
      </w:r>
      <w:r w:rsidR="00ED45A2" w:rsidRPr="00B77A92">
        <w:instrText xml:space="preserve"> REF _Ref49462011 \r \h </w:instrText>
      </w:r>
      <w:r w:rsidR="007F034A" w:rsidRPr="00B77A92">
        <w:instrText xml:space="preserve"> \* MERGEFORMAT </w:instrText>
      </w:r>
      <w:r w:rsidR="00ED45A2" w:rsidRPr="00B77A92">
        <w:fldChar w:fldCharType="separate"/>
      </w:r>
      <w:r w:rsidR="00494CD1">
        <w:t>19.3</w:t>
      </w:r>
      <w:r w:rsidR="00ED45A2" w:rsidRPr="00B77A92">
        <w:fldChar w:fldCharType="end"/>
      </w:r>
      <w:r w:rsidRPr="00B77A92">
        <w:t>.</w:t>
      </w:r>
    </w:p>
    <w:p w14:paraId="2BA3702A" w14:textId="77777777" w:rsidR="00574538" w:rsidRPr="00B77A92" w:rsidRDefault="00574538" w:rsidP="006D480D">
      <w:pPr>
        <w:spacing w:after="120" w:line="240" w:lineRule="auto"/>
        <w:jc w:val="both"/>
      </w:pPr>
    </w:p>
    <w:p w14:paraId="233AB736" w14:textId="55756B3F" w:rsidR="00050102" w:rsidRPr="00B77A92" w:rsidRDefault="00050102" w:rsidP="00BE68E8">
      <w:pPr>
        <w:pStyle w:val="Heading1"/>
      </w:pPr>
      <w:bookmarkStart w:id="714" w:name="_Toc194067198"/>
      <w:r w:rsidRPr="00B77A92">
        <w:t>Data</w:t>
      </w:r>
      <w:r w:rsidR="00FF6170" w:rsidRPr="00B77A92">
        <w:t xml:space="preserve">set </w:t>
      </w:r>
      <w:r w:rsidR="00716214" w:rsidRPr="00B77A92">
        <w:t>M</w:t>
      </w:r>
      <w:r w:rsidRPr="00B77A92">
        <w:t>anagement</w:t>
      </w:r>
      <w:bookmarkEnd w:id="714"/>
    </w:p>
    <w:p w14:paraId="4EEBDF28" w14:textId="75170204" w:rsidR="00AD3C36" w:rsidRPr="00B77A92" w:rsidRDefault="00050102" w:rsidP="006D480D">
      <w:pPr>
        <w:spacing w:after="120" w:line="240" w:lineRule="auto"/>
        <w:jc w:val="both"/>
      </w:pPr>
      <w:r w:rsidRPr="00B77A92">
        <w:t>This clause covers</w:t>
      </w:r>
      <w:r w:rsidR="007B18E6" w:rsidRPr="00B77A92">
        <w:t xml:space="preserve"> required functionality for </w:t>
      </w:r>
      <w:r w:rsidR="00F26CEE" w:rsidRPr="00B77A92">
        <w:t xml:space="preserve">S-100 </w:t>
      </w:r>
      <w:r w:rsidR="00716214" w:rsidRPr="00B77A92">
        <w:t>data</w:t>
      </w:r>
      <w:r w:rsidR="00FF6170" w:rsidRPr="00B77A92">
        <w:t xml:space="preserve">set </w:t>
      </w:r>
      <w:r w:rsidR="00716214" w:rsidRPr="00B77A92">
        <w:t>management on the ECDIS</w:t>
      </w:r>
      <w:r w:rsidR="001A2735" w:rsidRPr="00B77A92">
        <w:t xml:space="preserve"> to</w:t>
      </w:r>
      <w:r w:rsidRPr="00B77A92">
        <w:t xml:space="preserve"> the extent that </w:t>
      </w:r>
      <w:r w:rsidR="00716214" w:rsidRPr="00B77A92">
        <w:t>it</w:t>
      </w:r>
      <w:r w:rsidRPr="00B77A92">
        <w:t xml:space="preserve"> affect</w:t>
      </w:r>
      <w:r w:rsidR="001A2735" w:rsidRPr="00B77A92">
        <w:t>s</w:t>
      </w:r>
      <w:r w:rsidRPr="00B77A92">
        <w:t xml:space="preserve"> the user experience and portrayal processing.</w:t>
      </w:r>
    </w:p>
    <w:p w14:paraId="2AADFA36" w14:textId="77777777" w:rsidR="006D480D" w:rsidRPr="00B77A92" w:rsidRDefault="006D480D" w:rsidP="006D480D">
      <w:pPr>
        <w:spacing w:after="120" w:line="240" w:lineRule="auto"/>
        <w:jc w:val="both"/>
      </w:pPr>
    </w:p>
    <w:p w14:paraId="47458A1A" w14:textId="6C010DD1" w:rsidR="004D3BE6" w:rsidRPr="00B77A92" w:rsidRDefault="00A94BB4" w:rsidP="00DB7CFE">
      <w:pPr>
        <w:pStyle w:val="Heading2"/>
      </w:pPr>
      <w:bookmarkStart w:id="715" w:name="_Toc194067199"/>
      <w:r w:rsidRPr="00A94BB4">
        <w:t>Multiple Feature and Portrayal Catalogues</w:t>
      </w:r>
      <w:bookmarkEnd w:id="715"/>
    </w:p>
    <w:p w14:paraId="0B836B37" w14:textId="5C56FA62" w:rsidR="00F26CEE" w:rsidRDefault="00716214" w:rsidP="006D480D">
      <w:pPr>
        <w:spacing w:after="120" w:line="240" w:lineRule="auto"/>
        <w:jc w:val="both"/>
      </w:pPr>
      <w:r w:rsidRPr="00B77A92">
        <w:t xml:space="preserve">The ECDIS must be able to </w:t>
      </w:r>
      <w:r w:rsidR="00A0054D">
        <w:t>persistently install for use</w:t>
      </w:r>
      <w:r w:rsidR="00A0054D">
        <w:rPr>
          <w:rStyle w:val="CommentReference"/>
          <w:lang w:val="en-GB"/>
        </w:rPr>
        <w:t xml:space="preserve"> </w:t>
      </w:r>
      <w:r w:rsidRPr="00B77A92">
        <w:t xml:space="preserve">multiple versions of the </w:t>
      </w:r>
      <w:r w:rsidR="000472A8" w:rsidRPr="00B77A92">
        <w:t>F</w:t>
      </w:r>
      <w:r w:rsidRPr="00B77A92">
        <w:t xml:space="preserve">eature </w:t>
      </w:r>
      <w:r w:rsidR="00656F5D">
        <w:t xml:space="preserve">and Portrayal </w:t>
      </w:r>
      <w:r w:rsidR="000472A8" w:rsidRPr="00B77A92">
        <w:t>C</w:t>
      </w:r>
      <w:r w:rsidRPr="00B77A92">
        <w:t>atalogue</w:t>
      </w:r>
      <w:r w:rsidR="00656F5D">
        <w:t>s</w:t>
      </w:r>
      <w:r w:rsidRPr="00B77A92">
        <w:t xml:space="preserve"> for </w:t>
      </w:r>
      <w:r w:rsidR="007B18E6" w:rsidRPr="00B77A92">
        <w:t>S-100</w:t>
      </w:r>
      <w:r w:rsidRPr="00B77A92">
        <w:t xml:space="preserve"> product</w:t>
      </w:r>
      <w:r w:rsidR="007B18E6" w:rsidRPr="00B77A92">
        <w:t>s</w:t>
      </w:r>
      <w:r w:rsidR="00A0054D">
        <w:t>.</w:t>
      </w:r>
      <w:r w:rsidR="008972A2">
        <w:t xml:space="preserve"> </w:t>
      </w:r>
      <w:r w:rsidRPr="00B77A92">
        <w:t>Catalogue management is based on the version number of the Product Specification and Catalogues</w:t>
      </w:r>
      <w:r w:rsidR="008972A2">
        <w:t xml:space="preserve"> </w:t>
      </w:r>
    </w:p>
    <w:p w14:paraId="7125B723" w14:textId="08D21E03" w:rsidR="0073642C" w:rsidRPr="00B77A92" w:rsidRDefault="00EE40E0" w:rsidP="006D480D">
      <w:pPr>
        <w:spacing w:after="120" w:line="240" w:lineRule="auto"/>
        <w:jc w:val="both"/>
      </w:pPr>
      <w:r>
        <w:t>A list of t</w:t>
      </w:r>
      <w:r w:rsidR="0073642C" w:rsidRPr="000740C7">
        <w:t>he</w:t>
      </w:r>
      <w:r w:rsidR="0073642C" w:rsidRPr="00B812CA">
        <w:t xml:space="preserve"> available</w:t>
      </w:r>
      <w:r w:rsidR="0073642C" w:rsidRPr="000740C7">
        <w:t xml:space="preserve"> versions of </w:t>
      </w:r>
      <w:r w:rsidR="000740C7">
        <w:t xml:space="preserve">all </w:t>
      </w:r>
      <w:r>
        <w:t xml:space="preserve">installed </w:t>
      </w:r>
      <w:r w:rsidR="0073642C" w:rsidRPr="000740C7">
        <w:t xml:space="preserve">feature and portrayal catalogues </w:t>
      </w:r>
      <w:r>
        <w:t xml:space="preserve">together with their versions </w:t>
      </w:r>
      <w:r w:rsidR="0073642C" w:rsidRPr="000740C7">
        <w:t xml:space="preserve">must be available </w:t>
      </w:r>
      <w:r>
        <w:t>to the user on demand.</w:t>
      </w:r>
    </w:p>
    <w:p w14:paraId="7296113A" w14:textId="0FD0646F" w:rsidR="002759B2" w:rsidRPr="00B77A92" w:rsidRDefault="002759B2" w:rsidP="006D480D">
      <w:pPr>
        <w:spacing w:after="120" w:line="240" w:lineRule="auto"/>
        <w:jc w:val="both"/>
      </w:pPr>
      <w:r w:rsidRPr="00B77A92">
        <w:t xml:space="preserve">See </w:t>
      </w:r>
      <w:r w:rsidR="000472A8" w:rsidRPr="00BC7A29">
        <w:t>A</w:t>
      </w:r>
      <w:r w:rsidRPr="00BC7A29">
        <w:t xml:space="preserve">ppendix </w:t>
      </w:r>
      <w:r w:rsidR="00494CD1" w:rsidRPr="00530F27">
        <w:t>B</w:t>
      </w:r>
      <w:r w:rsidRPr="00BC7A29">
        <w:t xml:space="preserve"> for</w:t>
      </w:r>
      <w:r w:rsidRPr="00B77A92">
        <w:t xml:space="preserve"> loading and ingest processes including SSE Codes relating to </w:t>
      </w:r>
      <w:r w:rsidR="0073642C">
        <w:t>catalogues.</w:t>
      </w:r>
    </w:p>
    <w:p w14:paraId="224C02EB" w14:textId="55F76F5F" w:rsidR="00DB48AD" w:rsidRDefault="00D75AC7" w:rsidP="000472A8">
      <w:pPr>
        <w:spacing w:after="60" w:line="240" w:lineRule="auto"/>
        <w:jc w:val="both"/>
      </w:pPr>
      <w:r>
        <w:lastRenderedPageBreak/>
        <w:t>The v</w:t>
      </w:r>
      <w:r w:rsidR="001C665F" w:rsidRPr="00B77A92">
        <w:t xml:space="preserve">ersioning of </w:t>
      </w:r>
      <w:r>
        <w:t>Feature and Portrayal catalogues</w:t>
      </w:r>
      <w:r w:rsidR="001C665F" w:rsidRPr="00B77A92">
        <w:t xml:space="preserve"> follow</w:t>
      </w:r>
      <w:r w:rsidR="000956D5">
        <w:t>s</w:t>
      </w:r>
      <w:r w:rsidR="001C665F" w:rsidRPr="00B77A92">
        <w:t xml:space="preserve"> the same rules as </w:t>
      </w:r>
      <w:r w:rsidR="00DB48AD" w:rsidRPr="00B77A92">
        <w:t>S-100</w:t>
      </w:r>
      <w:r w:rsidR="001C665F" w:rsidRPr="00B77A92">
        <w:t xml:space="preserve">, which </w:t>
      </w:r>
      <w:r w:rsidR="00DB48AD" w:rsidRPr="00B77A92">
        <w:t>uses a three-part version number (</w:t>
      </w:r>
      <w:proofErr w:type="spellStart"/>
      <w:r w:rsidR="00DB48AD" w:rsidRPr="00B77A92">
        <w:rPr>
          <w:i/>
          <w:iCs/>
        </w:rPr>
        <w:t>Edition.Revision.Clarification</w:t>
      </w:r>
      <w:proofErr w:type="spellEnd"/>
      <w:r w:rsidR="00DB48AD" w:rsidRPr="00B77A92">
        <w:t>).</w:t>
      </w:r>
      <w:r w:rsidR="001C665F" w:rsidRPr="00B77A92">
        <w:t xml:space="preserve"> The significance of each component is summarised below</w:t>
      </w:r>
      <w:r w:rsidR="0073642C">
        <w:t>:</w:t>
      </w:r>
    </w:p>
    <w:p w14:paraId="40CDE349" w14:textId="77777777" w:rsidR="0073642C" w:rsidRPr="00B77A92" w:rsidRDefault="0073642C" w:rsidP="000472A8">
      <w:pPr>
        <w:spacing w:after="60" w:line="240" w:lineRule="auto"/>
        <w:jc w:val="both"/>
      </w:pPr>
    </w:p>
    <w:p w14:paraId="4208DB6C" w14:textId="092E5B03" w:rsidR="00DB48AD" w:rsidRPr="00B77A92" w:rsidRDefault="00DB48AD" w:rsidP="00AE2737">
      <w:pPr>
        <w:pStyle w:val="ListParagraph"/>
        <w:numPr>
          <w:ilvl w:val="0"/>
          <w:numId w:val="46"/>
        </w:numPr>
        <w:spacing w:after="60" w:line="240" w:lineRule="auto"/>
        <w:jc w:val="both"/>
      </w:pPr>
      <w:r w:rsidRPr="00B77A92">
        <w:t>Edition: New Editions introduce significant changes</w:t>
      </w:r>
      <w:r w:rsidR="00F9545E" w:rsidRPr="00B77A92">
        <w:t>,</w:t>
      </w:r>
      <w:r w:rsidRPr="00B77A92">
        <w:t xml:space="preserve"> such as the ability to suppor</w:t>
      </w:r>
      <w:r w:rsidR="000472A8" w:rsidRPr="00B77A92">
        <w:t>t new functions or applications;</w:t>
      </w:r>
      <w:r w:rsidRPr="00B77A92">
        <w:t xml:space="preserve"> or </w:t>
      </w:r>
      <w:r w:rsidR="00F9545E" w:rsidRPr="00B77A92">
        <w:t xml:space="preserve">the introduction </w:t>
      </w:r>
      <w:r w:rsidRPr="00B77A92">
        <w:t xml:space="preserve">of new constructs or data types. New </w:t>
      </w:r>
      <w:r w:rsidR="000472A8" w:rsidRPr="00B77A92">
        <w:t>E</w:t>
      </w:r>
      <w:r w:rsidRPr="00B77A92">
        <w:t xml:space="preserve">ditions are indicated by incrementing the </w:t>
      </w:r>
      <w:r w:rsidRPr="00B77A92">
        <w:rPr>
          <w:i/>
          <w:iCs/>
        </w:rPr>
        <w:t>Edition</w:t>
      </w:r>
      <w:r w:rsidRPr="00B77A92">
        <w:t xml:space="preserve"> component of the version number and resetting the other components to 0.</w:t>
      </w:r>
    </w:p>
    <w:p w14:paraId="47257DBE" w14:textId="006BC5DD" w:rsidR="00F9545E" w:rsidRPr="00B77A92" w:rsidRDefault="00DB48AD" w:rsidP="00AE2737">
      <w:pPr>
        <w:pStyle w:val="ListParagraph"/>
        <w:numPr>
          <w:ilvl w:val="0"/>
          <w:numId w:val="46"/>
        </w:numPr>
        <w:spacing w:after="60" w:line="240" w:lineRule="auto"/>
        <w:jc w:val="both"/>
      </w:pPr>
      <w:r w:rsidRPr="00B77A92">
        <w:t xml:space="preserve">Revision: </w:t>
      </w:r>
      <w:r w:rsidR="005363F5" w:rsidRPr="00B77A92">
        <w:t xml:space="preserve">Revisions </w:t>
      </w:r>
      <w:r w:rsidR="00F9545E" w:rsidRPr="00B77A92">
        <w:t>introduce</w:t>
      </w:r>
      <w:r w:rsidR="005363F5" w:rsidRPr="00B77A92">
        <w:t xml:space="preserve"> substantive semantic changes. </w:t>
      </w:r>
      <w:r w:rsidR="00F9545E" w:rsidRPr="00B77A92">
        <w:t xml:space="preserve">New </w:t>
      </w:r>
      <w:r w:rsidR="000472A8" w:rsidRPr="00B77A92">
        <w:t>R</w:t>
      </w:r>
      <w:r w:rsidR="00F9545E" w:rsidRPr="00B77A92">
        <w:t xml:space="preserve">evisions are indicated by incrementing the </w:t>
      </w:r>
      <w:r w:rsidR="00F9545E" w:rsidRPr="00B77A92">
        <w:rPr>
          <w:i/>
          <w:iCs/>
        </w:rPr>
        <w:t>Revision</w:t>
      </w:r>
      <w:r w:rsidR="00F9545E" w:rsidRPr="00B77A92">
        <w:t xml:space="preserve"> component of the version number and resetting the </w:t>
      </w:r>
      <w:r w:rsidR="00F9545E" w:rsidRPr="00B77A92">
        <w:rPr>
          <w:i/>
          <w:iCs/>
        </w:rPr>
        <w:t>Clarification</w:t>
      </w:r>
      <w:r w:rsidR="00F9545E" w:rsidRPr="00B77A92">
        <w:t xml:space="preserve"> component to 0.</w:t>
      </w:r>
    </w:p>
    <w:p w14:paraId="59BD36DF" w14:textId="3A6E4743" w:rsidR="00337BD5" w:rsidRPr="00B77A92" w:rsidRDefault="00F75030" w:rsidP="00AE2737">
      <w:pPr>
        <w:pStyle w:val="ListParagraph"/>
        <w:numPr>
          <w:ilvl w:val="0"/>
          <w:numId w:val="46"/>
        </w:numPr>
        <w:spacing w:after="120" w:line="240" w:lineRule="auto"/>
        <w:jc w:val="both"/>
      </w:pPr>
      <w:r w:rsidRPr="00B77A92">
        <w:t>Clarification: Clarifications are non-substantive changes. Typically, Clarifications remove ambiguity; correct grammatical and spelling errors; amend or update cross references; and/or insert improved graphics, spelling, punctuation and grammar. Clarifications must not cause any substantive semantic changes.</w:t>
      </w:r>
      <w:r w:rsidR="001C665F" w:rsidRPr="00B77A92">
        <w:t xml:space="preserve"> </w:t>
      </w:r>
      <w:r w:rsidRPr="00B77A92">
        <w:t>Changes in a Clarification are minor and ensure backward compatibility with the previous versions within the same Edition.</w:t>
      </w:r>
      <w:r w:rsidR="001C665F" w:rsidRPr="00B77A92">
        <w:t xml:space="preserve"> Clarifications are indicated by incrementing the Clarification component of the version number.</w:t>
      </w:r>
    </w:p>
    <w:p w14:paraId="00C912BC" w14:textId="77777777" w:rsidR="0033662B" w:rsidRPr="00B77A92" w:rsidRDefault="0033662B" w:rsidP="00B812CA">
      <w:pPr>
        <w:pStyle w:val="ListParagraph"/>
        <w:spacing w:after="120" w:line="240" w:lineRule="auto"/>
        <w:jc w:val="both"/>
      </w:pPr>
    </w:p>
    <w:tbl>
      <w:tblPr>
        <w:tblStyle w:val="TableGrid"/>
        <w:tblW w:w="0" w:type="auto"/>
        <w:tblLook w:val="04A0" w:firstRow="1" w:lastRow="0" w:firstColumn="1" w:lastColumn="0" w:noHBand="0" w:noVBand="1"/>
      </w:tblPr>
      <w:tblGrid>
        <w:gridCol w:w="2316"/>
        <w:gridCol w:w="1679"/>
        <w:gridCol w:w="1479"/>
        <w:gridCol w:w="1811"/>
        <w:gridCol w:w="1811"/>
      </w:tblGrid>
      <w:tr w:rsidR="0078790C" w:rsidRPr="00B77A92" w14:paraId="5EB0F070" w14:textId="77777777" w:rsidTr="00B812CA">
        <w:tc>
          <w:tcPr>
            <w:tcW w:w="2376" w:type="dxa"/>
            <w:shd w:val="clear" w:color="auto" w:fill="F2F2F2" w:themeFill="background1" w:themeFillShade="F2"/>
          </w:tcPr>
          <w:p w14:paraId="39F800CC" w14:textId="4BC8B880" w:rsidR="0078790C" w:rsidRPr="00B77A92" w:rsidRDefault="0078790C" w:rsidP="00B812CA">
            <w:pPr>
              <w:spacing w:after="120"/>
              <w:jc w:val="center"/>
            </w:pPr>
            <w:r w:rsidRPr="00B77A92">
              <w:t>Type of Change</w:t>
            </w:r>
          </w:p>
        </w:tc>
        <w:tc>
          <w:tcPr>
            <w:tcW w:w="1701" w:type="dxa"/>
            <w:shd w:val="clear" w:color="auto" w:fill="F2F2F2" w:themeFill="background1" w:themeFillShade="F2"/>
          </w:tcPr>
          <w:p w14:paraId="7A436B0C" w14:textId="3944CE9B" w:rsidR="0078790C" w:rsidRPr="00B77A92" w:rsidRDefault="0078790C" w:rsidP="00B812CA">
            <w:pPr>
              <w:spacing w:after="120"/>
              <w:jc w:val="center"/>
            </w:pPr>
            <w:r w:rsidRPr="00B77A92">
              <w:t>Example</w:t>
            </w:r>
          </w:p>
        </w:tc>
        <w:tc>
          <w:tcPr>
            <w:tcW w:w="1515" w:type="dxa"/>
            <w:shd w:val="clear" w:color="auto" w:fill="F2F2F2" w:themeFill="background1" w:themeFillShade="F2"/>
          </w:tcPr>
          <w:p w14:paraId="076E9C81" w14:textId="097E632D" w:rsidR="0078790C" w:rsidRPr="00B77A92" w:rsidRDefault="0078790C" w:rsidP="00B812CA">
            <w:pPr>
              <w:spacing w:after="120"/>
              <w:jc w:val="center"/>
            </w:pPr>
            <w:r w:rsidRPr="00B77A92">
              <w:t>DPS</w:t>
            </w:r>
          </w:p>
        </w:tc>
        <w:tc>
          <w:tcPr>
            <w:tcW w:w="1865" w:type="dxa"/>
            <w:shd w:val="clear" w:color="auto" w:fill="F2F2F2" w:themeFill="background1" w:themeFillShade="F2"/>
          </w:tcPr>
          <w:p w14:paraId="3976BF21" w14:textId="664D0BAD" w:rsidR="0078790C" w:rsidRPr="00B77A92" w:rsidRDefault="0078790C" w:rsidP="00B812CA">
            <w:pPr>
              <w:spacing w:after="120"/>
              <w:jc w:val="center"/>
            </w:pPr>
            <w:r w:rsidRPr="00B77A92">
              <w:t>FC</w:t>
            </w:r>
          </w:p>
        </w:tc>
        <w:tc>
          <w:tcPr>
            <w:tcW w:w="1865" w:type="dxa"/>
            <w:shd w:val="clear" w:color="auto" w:fill="F2F2F2" w:themeFill="background1" w:themeFillShade="F2"/>
          </w:tcPr>
          <w:p w14:paraId="1B8F2CA8" w14:textId="051CBB40" w:rsidR="0078790C" w:rsidRPr="00B77A92" w:rsidRDefault="0078790C" w:rsidP="00B812CA">
            <w:pPr>
              <w:spacing w:after="120"/>
              <w:jc w:val="center"/>
            </w:pPr>
            <w:r w:rsidRPr="00B77A92">
              <w:t>PC</w:t>
            </w:r>
          </w:p>
        </w:tc>
      </w:tr>
      <w:tr w:rsidR="0078790C" w:rsidRPr="00B77A92" w14:paraId="295BDA07" w14:textId="77777777" w:rsidTr="00B812CA">
        <w:tc>
          <w:tcPr>
            <w:tcW w:w="2376" w:type="dxa"/>
            <w:vAlign w:val="center"/>
          </w:tcPr>
          <w:p w14:paraId="4504D67F" w14:textId="73BD0814" w:rsidR="0078790C" w:rsidRPr="00B77A92" w:rsidRDefault="0078790C" w:rsidP="00B812CA">
            <w:pPr>
              <w:spacing w:after="120"/>
            </w:pPr>
            <w:r w:rsidRPr="00B77A92">
              <w:t>Major Change including an S-100 version change</w:t>
            </w:r>
          </w:p>
        </w:tc>
        <w:tc>
          <w:tcPr>
            <w:tcW w:w="1701" w:type="dxa"/>
            <w:vAlign w:val="center"/>
          </w:tcPr>
          <w:p w14:paraId="65A5AFDC" w14:textId="2C4E0739" w:rsidR="0078790C" w:rsidRPr="00B77A92" w:rsidRDefault="0078790C" w:rsidP="00B812CA">
            <w:pPr>
              <w:spacing w:after="120"/>
            </w:pPr>
            <w:r w:rsidRPr="00B77A92">
              <w:t>New Concept in S-100, used in S-101</w:t>
            </w:r>
          </w:p>
        </w:tc>
        <w:tc>
          <w:tcPr>
            <w:tcW w:w="1515" w:type="dxa"/>
            <w:vAlign w:val="center"/>
          </w:tcPr>
          <w:p w14:paraId="20587014" w14:textId="2803BB06" w:rsidR="0078790C" w:rsidRPr="00B77A92" w:rsidRDefault="0078790C" w:rsidP="00B812CA">
            <w:pPr>
              <w:spacing w:after="120"/>
              <w:jc w:val="center"/>
            </w:pPr>
            <w:r w:rsidRPr="00411E72">
              <w:rPr>
                <w:noProof/>
              </w:rPr>
              <w:drawing>
                <wp:inline distT="0" distB="0" distL="0" distR="0" wp14:anchorId="05042861" wp14:editId="560E9131">
                  <wp:extent cx="152400" cy="152400"/>
                  <wp:effectExtent l="0" t="0" r="0" b="0"/>
                  <wp:docPr id="12469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9453" name="Picture 12469453"/>
                          <pic:cNvPicPr/>
                        </pic:nvPicPr>
                        <pic:blipFill>
                          <a:blip r:embed="rId30">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B77A92">
              <w:t>.0.0</w:t>
            </w:r>
          </w:p>
        </w:tc>
        <w:tc>
          <w:tcPr>
            <w:tcW w:w="1865" w:type="dxa"/>
            <w:vAlign w:val="center"/>
          </w:tcPr>
          <w:p w14:paraId="7BD06AFB" w14:textId="43046F00" w:rsidR="0078790C" w:rsidRPr="00B77A92" w:rsidRDefault="0078790C" w:rsidP="00B812CA">
            <w:pPr>
              <w:spacing w:after="120"/>
              <w:jc w:val="center"/>
            </w:pPr>
            <w:r w:rsidRPr="00411E72">
              <w:rPr>
                <w:noProof/>
              </w:rPr>
              <w:drawing>
                <wp:inline distT="0" distB="0" distL="0" distR="0" wp14:anchorId="1C232892" wp14:editId="0BD82D27">
                  <wp:extent cx="152400" cy="152400"/>
                  <wp:effectExtent l="0" t="0" r="0" b="0"/>
                  <wp:docPr id="1660377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9453" name="Picture 12469453"/>
                          <pic:cNvPicPr/>
                        </pic:nvPicPr>
                        <pic:blipFill>
                          <a:blip r:embed="rId30">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B77A92">
              <w:t>.0.0</w:t>
            </w:r>
          </w:p>
        </w:tc>
        <w:tc>
          <w:tcPr>
            <w:tcW w:w="1865" w:type="dxa"/>
            <w:vAlign w:val="center"/>
          </w:tcPr>
          <w:p w14:paraId="05A51679" w14:textId="7F48E8E9" w:rsidR="0078790C" w:rsidRPr="00B77A92" w:rsidRDefault="0078790C" w:rsidP="00B812CA">
            <w:pPr>
              <w:spacing w:after="120"/>
              <w:jc w:val="center"/>
            </w:pPr>
            <w:r w:rsidRPr="00411E72">
              <w:rPr>
                <w:noProof/>
              </w:rPr>
              <w:drawing>
                <wp:inline distT="0" distB="0" distL="0" distR="0" wp14:anchorId="2B1C383E" wp14:editId="74A67744">
                  <wp:extent cx="152400" cy="152400"/>
                  <wp:effectExtent l="0" t="0" r="0" b="0"/>
                  <wp:docPr id="1438742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9453" name="Picture 12469453"/>
                          <pic:cNvPicPr/>
                        </pic:nvPicPr>
                        <pic:blipFill>
                          <a:blip r:embed="rId30">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B77A92">
              <w:t>.0.0</w:t>
            </w:r>
          </w:p>
        </w:tc>
      </w:tr>
      <w:tr w:rsidR="0078790C" w:rsidRPr="00B77A92" w14:paraId="6D64CB8C" w14:textId="77777777" w:rsidTr="00B812CA">
        <w:tc>
          <w:tcPr>
            <w:tcW w:w="2376" w:type="dxa"/>
            <w:vAlign w:val="center"/>
          </w:tcPr>
          <w:p w14:paraId="43C80F9E" w14:textId="18FFABCE" w:rsidR="0078790C" w:rsidRPr="00B77A92" w:rsidRDefault="0078790C" w:rsidP="00B812CA">
            <w:pPr>
              <w:spacing w:after="120"/>
            </w:pPr>
            <w:r w:rsidRPr="00B77A92">
              <w:t>New content</w:t>
            </w:r>
          </w:p>
        </w:tc>
        <w:tc>
          <w:tcPr>
            <w:tcW w:w="1701" w:type="dxa"/>
            <w:vAlign w:val="center"/>
          </w:tcPr>
          <w:p w14:paraId="6D0BE867" w14:textId="35F3FF29" w:rsidR="0078790C" w:rsidRPr="00B77A92" w:rsidRDefault="0078790C" w:rsidP="00B812CA">
            <w:pPr>
              <w:spacing w:after="120"/>
            </w:pPr>
            <w:r w:rsidRPr="00B77A92">
              <w:t>Attribute value / Feature added or removed</w:t>
            </w:r>
          </w:p>
        </w:tc>
        <w:tc>
          <w:tcPr>
            <w:tcW w:w="1515" w:type="dxa"/>
            <w:vAlign w:val="center"/>
          </w:tcPr>
          <w:p w14:paraId="7CDFA69C" w14:textId="0138E8C0" w:rsidR="0078790C" w:rsidRPr="00B77A92" w:rsidRDefault="0078790C" w:rsidP="00B812CA">
            <w:pPr>
              <w:spacing w:after="120"/>
              <w:jc w:val="center"/>
            </w:pPr>
            <w:r w:rsidRPr="00B77A92">
              <w:t>A.</w:t>
            </w:r>
            <w:r w:rsidRPr="00411E72">
              <w:rPr>
                <w:noProof/>
              </w:rPr>
              <w:drawing>
                <wp:inline distT="0" distB="0" distL="0" distR="0" wp14:anchorId="04D0B8ED" wp14:editId="56531857">
                  <wp:extent cx="152400" cy="152400"/>
                  <wp:effectExtent l="0" t="0" r="0" b="0"/>
                  <wp:docPr id="1061815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9453" name="Picture 12469453"/>
                          <pic:cNvPicPr/>
                        </pic:nvPicPr>
                        <pic:blipFill>
                          <a:blip r:embed="rId30">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B77A92">
              <w:t>.0</w:t>
            </w:r>
          </w:p>
        </w:tc>
        <w:tc>
          <w:tcPr>
            <w:tcW w:w="1865" w:type="dxa"/>
            <w:vAlign w:val="center"/>
          </w:tcPr>
          <w:p w14:paraId="2B079DCB" w14:textId="6D729AE5" w:rsidR="0078790C" w:rsidRPr="00B77A92" w:rsidRDefault="0078790C" w:rsidP="00B812CA">
            <w:pPr>
              <w:spacing w:after="120"/>
              <w:jc w:val="center"/>
            </w:pPr>
            <w:r w:rsidRPr="00B77A92">
              <w:t>A.</w:t>
            </w:r>
            <w:r w:rsidRPr="00411E72">
              <w:rPr>
                <w:noProof/>
              </w:rPr>
              <w:drawing>
                <wp:inline distT="0" distB="0" distL="0" distR="0" wp14:anchorId="5366B380" wp14:editId="26010932">
                  <wp:extent cx="152400" cy="152400"/>
                  <wp:effectExtent l="0" t="0" r="0" b="0"/>
                  <wp:docPr id="494168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9453" name="Picture 12469453"/>
                          <pic:cNvPicPr/>
                        </pic:nvPicPr>
                        <pic:blipFill>
                          <a:blip r:embed="rId30">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B77A92">
              <w:t>.0</w:t>
            </w:r>
          </w:p>
        </w:tc>
        <w:tc>
          <w:tcPr>
            <w:tcW w:w="1865" w:type="dxa"/>
            <w:vAlign w:val="center"/>
          </w:tcPr>
          <w:p w14:paraId="5E3D369B" w14:textId="69F936A1" w:rsidR="0078790C" w:rsidRPr="00B77A92" w:rsidRDefault="0078790C" w:rsidP="00B812CA">
            <w:pPr>
              <w:spacing w:after="120"/>
              <w:jc w:val="center"/>
            </w:pPr>
            <w:r w:rsidRPr="00B77A92">
              <w:t>A.</w:t>
            </w:r>
            <w:r w:rsidRPr="00411E72">
              <w:rPr>
                <w:noProof/>
              </w:rPr>
              <w:drawing>
                <wp:inline distT="0" distB="0" distL="0" distR="0" wp14:anchorId="4757E826" wp14:editId="1271CFAD">
                  <wp:extent cx="152400" cy="152400"/>
                  <wp:effectExtent l="0" t="0" r="0" b="0"/>
                  <wp:docPr id="421882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9453" name="Picture 12469453"/>
                          <pic:cNvPicPr/>
                        </pic:nvPicPr>
                        <pic:blipFill>
                          <a:blip r:embed="rId30">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B77A92">
              <w:t>.0</w:t>
            </w:r>
          </w:p>
        </w:tc>
      </w:tr>
      <w:tr w:rsidR="0078790C" w:rsidRPr="00B77A92" w14:paraId="512FE840" w14:textId="77777777" w:rsidTr="00B812CA">
        <w:tc>
          <w:tcPr>
            <w:tcW w:w="2376" w:type="dxa"/>
            <w:vAlign w:val="center"/>
          </w:tcPr>
          <w:p w14:paraId="4653D935" w14:textId="509A9F85" w:rsidR="0078790C" w:rsidRPr="00B77A92" w:rsidRDefault="0078790C" w:rsidP="00B812CA">
            <w:pPr>
              <w:spacing w:after="120"/>
            </w:pPr>
            <w:r w:rsidRPr="00B77A92">
              <w:t>FC correction, no content or portrayal impact</w:t>
            </w:r>
          </w:p>
        </w:tc>
        <w:tc>
          <w:tcPr>
            <w:tcW w:w="1701" w:type="dxa"/>
            <w:vAlign w:val="center"/>
          </w:tcPr>
          <w:p w14:paraId="19C095AF" w14:textId="58D7D5DA" w:rsidR="0078790C" w:rsidRPr="00B77A92" w:rsidRDefault="0033662B" w:rsidP="00B812CA">
            <w:pPr>
              <w:spacing w:after="120"/>
            </w:pPr>
            <w:r w:rsidRPr="00B77A92">
              <w:t>Clarification of definition</w:t>
            </w:r>
          </w:p>
        </w:tc>
        <w:tc>
          <w:tcPr>
            <w:tcW w:w="1515" w:type="dxa"/>
            <w:vAlign w:val="center"/>
          </w:tcPr>
          <w:p w14:paraId="0C3B1360" w14:textId="254C88D1" w:rsidR="0078790C" w:rsidRPr="00B812CA" w:rsidRDefault="0033662B" w:rsidP="0078790C">
            <w:pPr>
              <w:spacing w:after="120"/>
              <w:jc w:val="center"/>
            </w:pPr>
            <w:r w:rsidRPr="00B812CA">
              <w:t>A.B.-</w:t>
            </w:r>
          </w:p>
        </w:tc>
        <w:tc>
          <w:tcPr>
            <w:tcW w:w="1865" w:type="dxa"/>
            <w:vAlign w:val="center"/>
          </w:tcPr>
          <w:p w14:paraId="5162F136" w14:textId="3FC62572" w:rsidR="0078790C" w:rsidRPr="00B812CA" w:rsidRDefault="0033662B" w:rsidP="0078790C">
            <w:pPr>
              <w:spacing w:after="120"/>
              <w:jc w:val="center"/>
            </w:pPr>
            <w:r w:rsidRPr="00B77A92">
              <w:t>A.B.</w:t>
            </w:r>
            <w:r w:rsidR="0078790C" w:rsidRPr="00411E72">
              <w:rPr>
                <w:noProof/>
              </w:rPr>
              <w:drawing>
                <wp:inline distT="0" distB="0" distL="0" distR="0" wp14:anchorId="4E801343" wp14:editId="226FD05A">
                  <wp:extent cx="152400" cy="152400"/>
                  <wp:effectExtent l="0" t="0" r="0" b="0"/>
                  <wp:docPr id="948643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9453" name="Picture 12469453"/>
                          <pic:cNvPicPr/>
                        </pic:nvPicPr>
                        <pic:blipFill>
                          <a:blip r:embed="rId30">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p>
        </w:tc>
        <w:tc>
          <w:tcPr>
            <w:tcW w:w="1865" w:type="dxa"/>
            <w:vAlign w:val="center"/>
          </w:tcPr>
          <w:p w14:paraId="5BCC8C51" w14:textId="782C106E" w:rsidR="0078790C" w:rsidRPr="00B812CA" w:rsidRDefault="0033662B" w:rsidP="0078790C">
            <w:pPr>
              <w:spacing w:after="120"/>
              <w:jc w:val="center"/>
            </w:pPr>
            <w:r w:rsidRPr="00B812CA">
              <w:t>A.B.-</w:t>
            </w:r>
          </w:p>
        </w:tc>
      </w:tr>
    </w:tbl>
    <w:p w14:paraId="5F56E684" w14:textId="77777777" w:rsidR="0033662B" w:rsidRPr="00B77A92" w:rsidRDefault="0033662B" w:rsidP="00B812CA">
      <w:pPr>
        <w:spacing w:after="120" w:line="240" w:lineRule="auto"/>
        <w:jc w:val="both"/>
      </w:pPr>
    </w:p>
    <w:p w14:paraId="601A79C1" w14:textId="202F40C9" w:rsidR="00742D83" w:rsidRPr="00B77A92" w:rsidRDefault="00DB796E" w:rsidP="00DB796E">
      <w:pPr>
        <w:spacing w:after="120" w:line="240" w:lineRule="auto"/>
        <w:jc w:val="both"/>
      </w:pPr>
      <w:r w:rsidRPr="00B77A92">
        <w:t>Each dataset has a product specification edition number contained within it.</w:t>
      </w:r>
      <w:r w:rsidR="00311484" w:rsidRPr="00B77A92">
        <w:t xml:space="preserve"> These are located as follows:</w:t>
      </w:r>
    </w:p>
    <w:p w14:paraId="2170A648" w14:textId="4259D4F5" w:rsidR="00311484" w:rsidRPr="00B77A92" w:rsidRDefault="00311484" w:rsidP="00311484">
      <w:pPr>
        <w:pStyle w:val="ListParagraph"/>
        <w:numPr>
          <w:ilvl w:val="0"/>
          <w:numId w:val="126"/>
        </w:numPr>
        <w:spacing w:after="120" w:line="240" w:lineRule="auto"/>
        <w:jc w:val="both"/>
      </w:pPr>
      <w:r w:rsidRPr="00B77A92">
        <w:t xml:space="preserve">ISO8211 datasets (S-100 Part 10a). </w:t>
      </w:r>
      <w:r w:rsidR="00967824" w:rsidRPr="00B77A92">
        <w:t>The “PRED” field of the DSID record in the dataset.</w:t>
      </w:r>
    </w:p>
    <w:p w14:paraId="45DF42BF" w14:textId="0CC24994" w:rsidR="00311484" w:rsidRPr="00B77A92" w:rsidRDefault="00311484" w:rsidP="00311484">
      <w:pPr>
        <w:pStyle w:val="ListParagraph"/>
        <w:numPr>
          <w:ilvl w:val="0"/>
          <w:numId w:val="126"/>
        </w:numPr>
        <w:spacing w:after="120" w:line="240" w:lineRule="auto"/>
        <w:jc w:val="both"/>
      </w:pPr>
      <w:r w:rsidRPr="00B77A92">
        <w:t xml:space="preserve">GML Datasets (S-100 Part 10b). </w:t>
      </w:r>
      <w:r w:rsidR="00967824" w:rsidRPr="00B77A92">
        <w:t>The “</w:t>
      </w:r>
      <w:proofErr w:type="spellStart"/>
      <w:r w:rsidR="00967824" w:rsidRPr="00B77A92">
        <w:t>ProductEdition</w:t>
      </w:r>
      <w:proofErr w:type="spellEnd"/>
      <w:r w:rsidR="00967824" w:rsidRPr="00B77A92">
        <w:t xml:space="preserve">” element of the </w:t>
      </w:r>
      <w:proofErr w:type="spellStart"/>
      <w:r w:rsidR="00967824" w:rsidRPr="00B77A92">
        <w:t>DatasetIdentification</w:t>
      </w:r>
      <w:proofErr w:type="spellEnd"/>
      <w:r w:rsidR="00967824" w:rsidRPr="00B77A92">
        <w:t xml:space="preserve"> element in the GML dataset header. </w:t>
      </w:r>
    </w:p>
    <w:p w14:paraId="7EFEC2F0" w14:textId="5B58DF63" w:rsidR="00311484" w:rsidRPr="00B77A92" w:rsidRDefault="00311484" w:rsidP="00B812CA">
      <w:pPr>
        <w:pStyle w:val="ListParagraph"/>
        <w:numPr>
          <w:ilvl w:val="0"/>
          <w:numId w:val="126"/>
        </w:numPr>
        <w:spacing w:after="120" w:line="240" w:lineRule="auto"/>
        <w:jc w:val="both"/>
      </w:pPr>
      <w:r w:rsidRPr="00B77A92">
        <w:t xml:space="preserve">HDF5 datasets (S-100 Part 10c) – Root Group </w:t>
      </w:r>
      <w:r w:rsidR="00967824" w:rsidRPr="00B77A92">
        <w:t>“</w:t>
      </w:r>
      <w:r w:rsidRPr="00B77A92">
        <w:t>Product Specification</w:t>
      </w:r>
      <w:r w:rsidR="00967824" w:rsidRPr="00B77A92">
        <w:t>”</w:t>
      </w:r>
      <w:r w:rsidRPr="00B77A92">
        <w:t xml:space="preserve"> metadata value, S-100 Part 10c </w:t>
      </w:r>
    </w:p>
    <w:p w14:paraId="53B8F52C" w14:textId="63DA3E82" w:rsidR="00311484" w:rsidRPr="00B77A92" w:rsidRDefault="00311484" w:rsidP="00DB796E">
      <w:pPr>
        <w:spacing w:after="120" w:line="240" w:lineRule="auto"/>
        <w:jc w:val="both"/>
      </w:pPr>
      <w:r w:rsidRPr="00B77A92">
        <w:t>And have the following common format:</w:t>
      </w:r>
    </w:p>
    <w:p w14:paraId="2EE26886" w14:textId="6342EF3F" w:rsidR="00311484" w:rsidRPr="00B77A92" w:rsidRDefault="00311484" w:rsidP="00311484">
      <w:pPr>
        <w:spacing w:after="120" w:line="240" w:lineRule="auto"/>
        <w:ind w:left="720" w:firstLine="720"/>
        <w:jc w:val="both"/>
      </w:pPr>
      <w:r w:rsidRPr="00B812CA">
        <w:rPr>
          <w:b/>
          <w:bCs/>
        </w:rPr>
        <w:t>INT.IHO.</w:t>
      </w:r>
      <w:r w:rsidR="00967824" w:rsidRPr="00B77A92">
        <w:rPr>
          <w:b/>
          <w:bCs/>
        </w:rPr>
        <w:t>[S-XXX]</w:t>
      </w:r>
      <w:r w:rsidRPr="00B812CA">
        <w:rPr>
          <w:b/>
          <w:bCs/>
        </w:rPr>
        <w:t>.</w:t>
      </w:r>
      <w:r w:rsidR="00967824" w:rsidRPr="00B77A92">
        <w:rPr>
          <w:b/>
          <w:bCs/>
        </w:rPr>
        <w:t>A</w:t>
      </w:r>
      <w:r w:rsidRPr="00B812CA">
        <w:rPr>
          <w:b/>
          <w:bCs/>
        </w:rPr>
        <w:t>.</w:t>
      </w:r>
      <w:r w:rsidR="00967824" w:rsidRPr="00B77A92">
        <w:rPr>
          <w:b/>
          <w:bCs/>
        </w:rPr>
        <w:t>B[</w:t>
      </w:r>
      <w:r w:rsidRPr="00B812CA">
        <w:rPr>
          <w:b/>
          <w:bCs/>
        </w:rPr>
        <w:t>.</w:t>
      </w:r>
      <w:r w:rsidR="00967824" w:rsidRPr="00B77A92">
        <w:rPr>
          <w:b/>
          <w:bCs/>
        </w:rPr>
        <w:t>C]</w:t>
      </w:r>
      <w:r w:rsidR="00967824" w:rsidRPr="00B77A92">
        <w:t xml:space="preserve"> where:</w:t>
      </w:r>
    </w:p>
    <w:p w14:paraId="3D3ACD59" w14:textId="0AFA4861" w:rsidR="00967824" w:rsidRPr="00B77A92" w:rsidRDefault="00967824" w:rsidP="00311484">
      <w:pPr>
        <w:spacing w:after="120" w:line="240" w:lineRule="auto"/>
        <w:ind w:left="720" w:firstLine="720"/>
        <w:jc w:val="both"/>
      </w:pPr>
      <w:r w:rsidRPr="00B77A92">
        <w:t xml:space="preserve">S-XXX is the IHO product specification , </w:t>
      </w:r>
      <w:proofErr w:type="spellStart"/>
      <w:r w:rsidRPr="00B77A92">
        <w:t>e.g</w:t>
      </w:r>
      <w:proofErr w:type="spellEnd"/>
      <w:r w:rsidRPr="00B77A92">
        <w:t xml:space="preserve"> S-101, S-102 etc..</w:t>
      </w:r>
    </w:p>
    <w:p w14:paraId="6E7A78A5" w14:textId="4163844C" w:rsidR="0033662B" w:rsidRPr="00B77A92" w:rsidRDefault="00967824" w:rsidP="00B812CA">
      <w:pPr>
        <w:spacing w:after="120" w:line="240" w:lineRule="auto"/>
        <w:ind w:left="720" w:firstLine="720"/>
        <w:jc w:val="both"/>
      </w:pPr>
      <w:r w:rsidRPr="00B812CA">
        <w:rPr>
          <w:b/>
          <w:bCs/>
        </w:rPr>
        <w:t>A.B</w:t>
      </w:r>
      <w:r w:rsidRPr="00B77A92">
        <w:t xml:space="preserve"> and, optionally</w:t>
      </w:r>
      <w:r w:rsidR="00B76E6D">
        <w:t xml:space="preserve"> encoded</w:t>
      </w:r>
      <w:r w:rsidRPr="00B77A92">
        <w:t xml:space="preserve">, </w:t>
      </w:r>
      <w:r w:rsidRPr="00B812CA">
        <w:rPr>
          <w:b/>
          <w:bCs/>
        </w:rPr>
        <w:t>.C</w:t>
      </w:r>
      <w:r w:rsidRPr="00B77A92">
        <w:t xml:space="preserve"> are the </w:t>
      </w:r>
      <w:r w:rsidR="0033662B" w:rsidRPr="00B77A92">
        <w:t>Edition</w:t>
      </w:r>
      <w:r w:rsidRPr="00B77A92">
        <w:t xml:space="preserve">, </w:t>
      </w:r>
      <w:r w:rsidR="0033662B" w:rsidRPr="00B77A92">
        <w:t>Revision</w:t>
      </w:r>
      <w:r w:rsidRPr="00B77A92">
        <w:t xml:space="preserve"> and clarification numbers </w:t>
      </w:r>
      <w:r w:rsidR="0033662B" w:rsidRPr="00B77A92">
        <w:t>as above.</w:t>
      </w:r>
    </w:p>
    <w:p w14:paraId="460BC584" w14:textId="09B965EA" w:rsidR="00311484" w:rsidRPr="00B77A92" w:rsidRDefault="00311484" w:rsidP="00DB796E">
      <w:pPr>
        <w:spacing w:after="120" w:line="240" w:lineRule="auto"/>
        <w:jc w:val="both"/>
      </w:pPr>
      <w:r w:rsidRPr="00B77A92">
        <w:t xml:space="preserve">e.g. for an S-101 ENC dataset conforming to feature catalogue 1.4.1 the </w:t>
      </w:r>
      <w:r w:rsidR="00E15AA8" w:rsidRPr="00B77A92">
        <w:t xml:space="preserve">DSID </w:t>
      </w:r>
      <w:r w:rsidR="00967824" w:rsidRPr="00B77A92">
        <w:t>PRED field contains:</w:t>
      </w:r>
    </w:p>
    <w:p w14:paraId="68417B4C" w14:textId="4A008025" w:rsidR="00311484" w:rsidRPr="00B812CA" w:rsidRDefault="00967824" w:rsidP="00B812CA">
      <w:pPr>
        <w:spacing w:after="120" w:line="240" w:lineRule="auto"/>
        <w:ind w:left="720" w:firstLine="720"/>
        <w:jc w:val="both"/>
        <w:rPr>
          <w:b/>
          <w:bCs/>
        </w:rPr>
      </w:pPr>
      <w:r w:rsidRPr="00B77A92">
        <w:rPr>
          <w:b/>
          <w:bCs/>
        </w:rPr>
        <w:t>INT.IHO.S-101.1.4</w:t>
      </w:r>
      <w:r w:rsidR="003B6014">
        <w:rPr>
          <w:b/>
          <w:bCs/>
        </w:rPr>
        <w:t>.1</w:t>
      </w:r>
      <w:r w:rsidR="00B76E6D">
        <w:rPr>
          <w:b/>
          <w:bCs/>
        </w:rPr>
        <w:t xml:space="preserve"> or </w:t>
      </w:r>
      <w:r w:rsidR="00B76E6D" w:rsidRPr="00B77A92">
        <w:rPr>
          <w:b/>
          <w:bCs/>
        </w:rPr>
        <w:t>INT.IHO.S-101.1.4</w:t>
      </w:r>
    </w:p>
    <w:p w14:paraId="20AD1E68" w14:textId="74A0E41A" w:rsidR="002C0956" w:rsidRDefault="002C0956" w:rsidP="00E52A1A">
      <w:pPr>
        <w:spacing w:after="120" w:line="240" w:lineRule="auto"/>
        <w:jc w:val="both"/>
      </w:pPr>
      <w:r>
        <w:t xml:space="preserve">Catalogues are identified by the following </w:t>
      </w:r>
      <w:r w:rsidR="008605F7">
        <w:t>XML elements</w:t>
      </w:r>
    </w:p>
    <w:p w14:paraId="22461868" w14:textId="48A9C034" w:rsidR="008605F7" w:rsidRDefault="00EA11CE" w:rsidP="008605F7">
      <w:pPr>
        <w:pStyle w:val="ListParagraph"/>
        <w:numPr>
          <w:ilvl w:val="0"/>
          <w:numId w:val="128"/>
        </w:numPr>
        <w:spacing w:after="120" w:line="240" w:lineRule="auto"/>
        <w:jc w:val="both"/>
      </w:pPr>
      <w:r>
        <w:t>F</w:t>
      </w:r>
      <w:r w:rsidR="008605F7">
        <w:t>eature Catalogue</w:t>
      </w:r>
      <w:r>
        <w:t xml:space="preserve">: </w:t>
      </w:r>
      <w:r w:rsidR="008605F7">
        <w:t>S100XC:</w:t>
      </w:r>
      <w:r w:rsidR="008605F7" w:rsidRPr="008605F7">
        <w:rPr>
          <w:b/>
          <w:bCs/>
        </w:rPr>
        <w:t xml:space="preserve"> </w:t>
      </w:r>
      <w:r w:rsidR="00A0054D">
        <w:rPr>
          <w:b/>
          <w:bCs/>
        </w:rPr>
        <w:t xml:space="preserve">productid </w:t>
      </w:r>
      <w:r w:rsidR="008605F7">
        <w:t>and S100XC:</w:t>
      </w:r>
      <w:r w:rsidR="008605F7">
        <w:rPr>
          <w:b/>
          <w:bCs/>
        </w:rPr>
        <w:t>versionNumber</w:t>
      </w:r>
    </w:p>
    <w:p w14:paraId="686ED862" w14:textId="168C4168" w:rsidR="008605F7" w:rsidRDefault="008605F7" w:rsidP="00B812CA">
      <w:pPr>
        <w:pStyle w:val="ListParagraph"/>
        <w:numPr>
          <w:ilvl w:val="0"/>
          <w:numId w:val="128"/>
        </w:numPr>
        <w:spacing w:after="120" w:line="240" w:lineRule="auto"/>
        <w:jc w:val="both"/>
      </w:pPr>
      <w:r>
        <w:t xml:space="preserve">Portrayal Catalogue: </w:t>
      </w:r>
      <w:r w:rsidRPr="00B812CA">
        <w:rPr>
          <w:b/>
          <w:bCs/>
        </w:rPr>
        <w:t>productid</w:t>
      </w:r>
      <w:r>
        <w:t xml:space="preserve"> and </w:t>
      </w:r>
      <w:r w:rsidRPr="00B812CA">
        <w:rPr>
          <w:b/>
          <w:bCs/>
        </w:rPr>
        <w:t>version</w:t>
      </w:r>
      <w:r>
        <w:t xml:space="preserve"> attributes of the </w:t>
      </w:r>
      <w:proofErr w:type="spellStart"/>
      <w:r>
        <w:t>PortrayalCatalogue</w:t>
      </w:r>
      <w:proofErr w:type="spellEnd"/>
      <w:r>
        <w:t xml:space="preserve"> root element of the portrayal_catalogue.xml</w:t>
      </w:r>
      <w:r w:rsidR="00EE6326">
        <w:t xml:space="preserve"> contained in the root level of the compressed portrayal catalogue archive.</w:t>
      </w:r>
    </w:p>
    <w:p w14:paraId="2785DA4A" w14:textId="0DE36A39" w:rsidR="00DB796E" w:rsidRDefault="00AC52B2" w:rsidP="00DB796E">
      <w:pPr>
        <w:spacing w:after="120" w:line="240" w:lineRule="auto"/>
        <w:jc w:val="both"/>
      </w:pPr>
      <w:r w:rsidRPr="00B77A92">
        <w:lastRenderedPageBreak/>
        <w:t>Therefore, t</w:t>
      </w:r>
      <w:r w:rsidR="00DB796E" w:rsidRPr="00B77A92">
        <w:t xml:space="preserve">his requires the ECDIS to have installed a feature catalogue </w:t>
      </w:r>
      <w:r w:rsidRPr="00B77A92">
        <w:t xml:space="preserve">for each S-100 dataset </w:t>
      </w:r>
      <w:r w:rsidR="00DB796E" w:rsidRPr="00B77A92">
        <w:t>which has a matching edition and revision number. Multiple feature catalogues</w:t>
      </w:r>
      <w:r w:rsidRPr="00B77A92">
        <w:t xml:space="preserve"> for each S-100 product</w:t>
      </w:r>
      <w:r w:rsidR="00DB796E" w:rsidRPr="00B77A92">
        <w:t xml:space="preserve"> </w:t>
      </w:r>
      <w:r w:rsidR="00B15F52" w:rsidRPr="00B77A92">
        <w:rPr>
          <w:b/>
          <w:bCs/>
        </w:rPr>
        <w:t>must</w:t>
      </w:r>
      <w:r w:rsidR="00DB796E" w:rsidRPr="00B77A92">
        <w:t xml:space="preserve"> therefore be supported to maintain different revisions </w:t>
      </w:r>
      <w:r w:rsidR="00F26CEE" w:rsidRPr="00B77A92">
        <w:t xml:space="preserve">and editions </w:t>
      </w:r>
      <w:r w:rsidR="00DB796E" w:rsidRPr="00B77A92">
        <w:t>of datasets</w:t>
      </w:r>
      <w:r w:rsidR="00B15F52" w:rsidRPr="00B77A92">
        <w:t xml:space="preserve"> within the System Database</w:t>
      </w:r>
      <w:r w:rsidR="00DB796E" w:rsidRPr="00B77A92">
        <w:t>.</w:t>
      </w:r>
    </w:p>
    <w:p w14:paraId="141E40EB" w14:textId="10786B87" w:rsidR="00E52A1A" w:rsidRPr="00B77A92" w:rsidRDefault="00C54A05" w:rsidP="00DB7CFE">
      <w:pPr>
        <w:pStyle w:val="Heading2"/>
      </w:pPr>
      <w:bookmarkStart w:id="716" w:name="_Toc194067200"/>
      <w:r>
        <w:t xml:space="preserve">Portrayal and </w:t>
      </w:r>
      <w:r w:rsidR="00844F6F">
        <w:t>f</w:t>
      </w:r>
      <w:r>
        <w:t>eature c</w:t>
      </w:r>
      <w:r w:rsidR="001415B6">
        <w:t>atalogue compatibility</w:t>
      </w:r>
      <w:bookmarkEnd w:id="716"/>
    </w:p>
    <w:p w14:paraId="1C6F2845" w14:textId="5A7B120C" w:rsidR="00F26CEE" w:rsidRPr="00B77A92" w:rsidRDefault="00C54A05" w:rsidP="00DB796E">
      <w:pPr>
        <w:spacing w:after="120" w:line="240" w:lineRule="auto"/>
        <w:jc w:val="both"/>
      </w:pPr>
      <w:r>
        <w:t>T</w:t>
      </w:r>
      <w:r w:rsidR="00F26CEE" w:rsidRPr="00B77A92">
        <w:t xml:space="preserve">he ECDIS must support the ability to install and use multiple Portrayal Catalogues </w:t>
      </w:r>
      <w:r w:rsidR="00E15AA8" w:rsidRPr="00B77A92">
        <w:t xml:space="preserve">(including for individual products) </w:t>
      </w:r>
      <w:r w:rsidR="00F26CEE" w:rsidRPr="00B77A92">
        <w:t xml:space="preserve">for portrayal of the contents of the System Database. </w:t>
      </w:r>
    </w:p>
    <w:p w14:paraId="0C322946" w14:textId="77777777" w:rsidR="00E52A1A" w:rsidRPr="00B812CA" w:rsidRDefault="00E15AA8" w:rsidP="00B812CA">
      <w:pPr>
        <w:pStyle w:val="ListParagraph"/>
        <w:numPr>
          <w:ilvl w:val="0"/>
          <w:numId w:val="153"/>
        </w:numPr>
        <w:spacing w:after="120" w:line="240" w:lineRule="auto"/>
        <w:jc w:val="both"/>
      </w:pPr>
      <w:r w:rsidRPr="001415B6">
        <w:t xml:space="preserve">Compatible datasets have identical Edition and Revision numbers. </w:t>
      </w:r>
    </w:p>
    <w:p w14:paraId="026EBEB3" w14:textId="77777777" w:rsidR="00E52A1A" w:rsidRPr="00B812CA" w:rsidRDefault="00E15AA8" w:rsidP="00B812CA">
      <w:pPr>
        <w:pStyle w:val="ListParagraph"/>
        <w:numPr>
          <w:ilvl w:val="0"/>
          <w:numId w:val="153"/>
        </w:numPr>
        <w:spacing w:after="120" w:line="240" w:lineRule="auto"/>
        <w:jc w:val="both"/>
      </w:pPr>
      <w:r w:rsidRPr="001415B6">
        <w:t xml:space="preserve">Portrayal Catalogues compatible with Feature catalogues also have identical Edition and Revision Numbers. </w:t>
      </w:r>
    </w:p>
    <w:p w14:paraId="2EDE52EB" w14:textId="77777777" w:rsidR="00E52A1A" w:rsidRPr="00B812CA" w:rsidRDefault="00E15AA8" w:rsidP="00B812CA">
      <w:pPr>
        <w:pStyle w:val="ListParagraph"/>
        <w:numPr>
          <w:ilvl w:val="0"/>
          <w:numId w:val="153"/>
        </w:numPr>
        <w:spacing w:after="120" w:line="240" w:lineRule="auto"/>
        <w:jc w:val="both"/>
      </w:pPr>
      <w:r w:rsidRPr="001415B6">
        <w:t xml:space="preserve">Editions with different clarification numbers but identical Edition and Revision numbers are all compatible. </w:t>
      </w:r>
    </w:p>
    <w:p w14:paraId="4C01DCA5" w14:textId="1BB5F756" w:rsidR="00E15AA8" w:rsidRPr="001415B6" w:rsidRDefault="00E15AA8" w:rsidP="00B812CA">
      <w:pPr>
        <w:pStyle w:val="ListParagraph"/>
        <w:numPr>
          <w:ilvl w:val="0"/>
          <w:numId w:val="153"/>
        </w:numPr>
        <w:spacing w:after="120" w:line="240" w:lineRule="auto"/>
        <w:jc w:val="both"/>
      </w:pPr>
      <w:r w:rsidRPr="001415B6">
        <w:t>So, it is possible to process datasets conforming to a Clarification with the Feature and Portrayal Catalogues for an earlier Clarification within the same Edition and Revision.</w:t>
      </w:r>
    </w:p>
    <w:p w14:paraId="0EC415DF" w14:textId="77777777" w:rsidR="00F26CEE" w:rsidRPr="00B77A92" w:rsidRDefault="00F26CEE" w:rsidP="000472A8">
      <w:pPr>
        <w:pStyle w:val="ListParagraph"/>
        <w:spacing w:after="120" w:line="240" w:lineRule="auto"/>
        <w:ind w:left="0"/>
        <w:jc w:val="both"/>
      </w:pPr>
    </w:p>
    <w:p w14:paraId="42286278" w14:textId="3C25692F" w:rsidR="00B2410B" w:rsidRPr="00B77A92" w:rsidRDefault="00700BDB" w:rsidP="00DB7CFE">
      <w:pPr>
        <w:pStyle w:val="Heading2"/>
      </w:pPr>
      <w:bookmarkStart w:id="717" w:name="_Toc194067201"/>
      <w:r w:rsidRPr="00B77A92">
        <w:t>Dataset</w:t>
      </w:r>
      <w:r w:rsidR="00B2410B" w:rsidRPr="00B77A92">
        <w:t xml:space="preserve"> overlaps and gaps</w:t>
      </w:r>
      <w:bookmarkEnd w:id="717"/>
    </w:p>
    <w:p w14:paraId="0240F4DD" w14:textId="1BBA7FAE" w:rsidR="00E375C1" w:rsidRPr="00B77A92" w:rsidRDefault="00E375C1" w:rsidP="00525920">
      <w:pPr>
        <w:pStyle w:val="Heading3"/>
      </w:pPr>
      <w:bookmarkStart w:id="718" w:name="_Toc194067202"/>
      <w:r w:rsidRPr="00B77A92">
        <w:t>Overlaps and gaps in ENC coverage</w:t>
      </w:r>
      <w:bookmarkEnd w:id="718"/>
    </w:p>
    <w:p w14:paraId="506DDEA4" w14:textId="5D3BFF01" w:rsidR="00B2410B" w:rsidRPr="00B77A92" w:rsidRDefault="00B2410B" w:rsidP="00AF2C79">
      <w:pPr>
        <w:spacing w:after="120" w:line="240" w:lineRule="auto"/>
        <w:jc w:val="both"/>
      </w:pPr>
      <w:r w:rsidRPr="00B77A92">
        <w:t xml:space="preserve">There may be cases where ENCs in the same scale range overlap. Such may be the case at agreed adjoining producer data limits, where, if it is difficult to achieve a perfect join, </w:t>
      </w:r>
      <w:r w:rsidR="00675209" w:rsidRPr="00B77A92">
        <w:t>an overlapping buffer zone of up to 5 metres may be used</w:t>
      </w:r>
      <w:r w:rsidRPr="00B77A92">
        <w:t xml:space="preserve">. </w:t>
      </w:r>
    </w:p>
    <w:p w14:paraId="7920C64B" w14:textId="01E46CEE" w:rsidR="00675209" w:rsidRPr="00B77A92" w:rsidRDefault="00675209" w:rsidP="00AF2C79">
      <w:pPr>
        <w:spacing w:after="120" w:line="240" w:lineRule="auto"/>
        <w:jc w:val="both"/>
      </w:pPr>
      <w:r w:rsidRPr="00B77A92">
        <w:t xml:space="preserve">Where an overlap of more than 5 metres between two or more datasets exists the ECDIS </w:t>
      </w:r>
      <w:r w:rsidR="00B15F52" w:rsidRPr="00B77A92">
        <w:rPr>
          <w:b/>
          <w:bCs/>
        </w:rPr>
        <w:t>must</w:t>
      </w:r>
      <w:r w:rsidRPr="00B77A92">
        <w:t xml:space="preserve"> only display one dataset for the overlap area and provide a permanent indication “overlap”.</w:t>
      </w:r>
    </w:p>
    <w:p w14:paraId="62A78DB2" w14:textId="09989658" w:rsidR="00E375C1" w:rsidRPr="00B77A92" w:rsidRDefault="00E375C1" w:rsidP="00525920">
      <w:pPr>
        <w:pStyle w:val="Heading3"/>
      </w:pPr>
      <w:bookmarkStart w:id="719" w:name="_Toc194067203"/>
      <w:r w:rsidRPr="00B77A92">
        <w:t xml:space="preserve">Overlaps and gaps </w:t>
      </w:r>
      <w:r w:rsidR="001D3531" w:rsidRPr="00B77A92">
        <w:t xml:space="preserve">between </w:t>
      </w:r>
      <w:r w:rsidRPr="00B77A92">
        <w:t>other data products</w:t>
      </w:r>
      <w:bookmarkEnd w:id="719"/>
    </w:p>
    <w:p w14:paraId="10CB4EAD" w14:textId="734C77AD" w:rsidR="00CB17B2" w:rsidRPr="00B77A92" w:rsidRDefault="00700BDB" w:rsidP="008C40B9">
      <w:pPr>
        <w:spacing w:after="120" w:line="240" w:lineRule="auto"/>
        <w:jc w:val="both"/>
      </w:pPr>
      <w:r w:rsidRPr="00B77A92">
        <w:t xml:space="preserve">Overlaps in datasets of the same scale range in products other than the ENC </w:t>
      </w:r>
      <w:r w:rsidR="00DA395A">
        <w:t>must</w:t>
      </w:r>
      <w:r w:rsidRPr="00B77A92">
        <w:t xml:space="preserve"> be indicated by a</w:t>
      </w:r>
      <w:r w:rsidR="00DA395A">
        <w:t>n on-demand</w:t>
      </w:r>
      <w:r w:rsidRPr="00B77A92">
        <w:t xml:space="preserve"> indicat</w:t>
      </w:r>
      <w:r w:rsidR="00E375C1" w:rsidRPr="00B77A92">
        <w:t>ion “Overlap in ??? data” (where ??? is the abbreviation for the data product).</w:t>
      </w:r>
    </w:p>
    <w:p w14:paraId="52E5C5F3" w14:textId="23E2FA5A" w:rsidR="00700BDB" w:rsidRPr="00B77A92" w:rsidRDefault="00980423" w:rsidP="008C40B9">
      <w:pPr>
        <w:spacing w:after="120" w:line="240" w:lineRule="auto"/>
        <w:jc w:val="both"/>
      </w:pPr>
      <w:r w:rsidRPr="00B77A92">
        <w:t xml:space="preserve">An exception to this rule is S-102 and S-104 data used for Water Level Adjustment. In these cases the ECDIS </w:t>
      </w:r>
      <w:r w:rsidR="00525920" w:rsidRPr="00B77A92">
        <w:rPr>
          <w:b/>
          <w:bCs/>
        </w:rPr>
        <w:t>must</w:t>
      </w:r>
      <w:r w:rsidRPr="00B77A92">
        <w:t xml:space="preserve"> only select and use a single dataset from the overlapping data available and provide a permanent indication “overlap” as per ENCs.</w:t>
      </w:r>
    </w:p>
    <w:p w14:paraId="396B07E5" w14:textId="77777777" w:rsidR="00A22887" w:rsidRDefault="00E375C1" w:rsidP="008C40B9">
      <w:pPr>
        <w:spacing w:after="120" w:line="240" w:lineRule="auto"/>
        <w:jc w:val="both"/>
      </w:pPr>
      <w:r w:rsidRPr="00B77A92">
        <w:t>Coverage gaps in products other than the ENC can be expected and should not be</w:t>
      </w:r>
      <w:r w:rsidR="004C7B97" w:rsidRPr="00B77A92">
        <w:t xml:space="preserve"> indicated.</w:t>
      </w:r>
      <w:r w:rsidR="001D3531" w:rsidRPr="00B77A92">
        <w:t xml:space="preserve"> </w:t>
      </w:r>
    </w:p>
    <w:p w14:paraId="378C05FB" w14:textId="283E3781" w:rsidR="00E375C1" w:rsidRDefault="001D3531" w:rsidP="008C40B9">
      <w:pPr>
        <w:spacing w:after="120" w:line="240" w:lineRule="auto"/>
        <w:jc w:val="both"/>
      </w:pPr>
      <w:r w:rsidRPr="00B77A92">
        <w:t xml:space="preserve">Similarly, overlaps between different data producers’ ENC and other data products other than ENC should also be expected. Certain features, such as </w:t>
      </w:r>
      <w:r w:rsidR="00A22887">
        <w:t>navigational warnings</w:t>
      </w:r>
      <w:r w:rsidR="008E16A3">
        <w:t>,</w:t>
      </w:r>
      <w:r w:rsidRPr="00B77A92">
        <w:t xml:space="preserve"> can extend far beyond national boundaries and may therefore overlap other data producers’ ENC data.</w:t>
      </w:r>
      <w:r w:rsidR="0039296F" w:rsidRPr="00B77A92">
        <w:t xml:space="preserve"> An indication is not needed in these cases.</w:t>
      </w:r>
    </w:p>
    <w:p w14:paraId="22CDBE98" w14:textId="77777777" w:rsidR="008C40B9" w:rsidRPr="00B77A92" w:rsidRDefault="008C40B9" w:rsidP="008C40B9">
      <w:pPr>
        <w:spacing w:after="120" w:line="240" w:lineRule="auto"/>
        <w:jc w:val="both"/>
      </w:pPr>
    </w:p>
    <w:p w14:paraId="6BEBF49A" w14:textId="76C1CF9D" w:rsidR="006A43DE" w:rsidRPr="00B77A92" w:rsidRDefault="00653128" w:rsidP="00DB7CFE">
      <w:pPr>
        <w:pStyle w:val="Heading2"/>
      </w:pPr>
      <w:bookmarkStart w:id="720" w:name="_Ref49451692"/>
      <w:bookmarkStart w:id="721" w:name="_Toc194067204"/>
      <w:r>
        <w:t>U</w:t>
      </w:r>
      <w:r w:rsidR="006A43DE" w:rsidRPr="00B77A92">
        <w:t>pdat</w:t>
      </w:r>
      <w:r w:rsidR="00C47404" w:rsidRPr="00B77A92">
        <w:t>ing</w:t>
      </w:r>
      <w:r w:rsidR="00FE57E5" w:rsidRPr="00B77A92">
        <w:t xml:space="preserve"> </w:t>
      </w:r>
      <w:r w:rsidR="000740C7">
        <w:t>Datasets</w:t>
      </w:r>
      <w:r w:rsidR="00FE57E5" w:rsidRPr="00B77A92">
        <w:t xml:space="preserve"> on ECDIS</w:t>
      </w:r>
      <w:bookmarkEnd w:id="720"/>
      <w:bookmarkEnd w:id="721"/>
    </w:p>
    <w:p w14:paraId="47D9A97D" w14:textId="7B7BA002" w:rsidR="007F3619" w:rsidRPr="00B77A92" w:rsidRDefault="007F3619" w:rsidP="00525920">
      <w:pPr>
        <w:pStyle w:val="Heading3"/>
      </w:pPr>
      <w:bookmarkStart w:id="722" w:name="_Toc194067205"/>
      <w:r w:rsidRPr="00B77A92">
        <w:t>Introduction</w:t>
      </w:r>
      <w:bookmarkEnd w:id="722"/>
    </w:p>
    <w:p w14:paraId="2A9F3ED5" w14:textId="27A8B03D" w:rsidR="006A43DE" w:rsidRPr="00B77A92" w:rsidRDefault="00066D67" w:rsidP="008C40B9">
      <w:pPr>
        <w:spacing w:after="120" w:line="240" w:lineRule="auto"/>
        <w:jc w:val="both"/>
      </w:pPr>
      <w:r w:rsidRPr="00B77A92">
        <w:t>The c</w:t>
      </w:r>
      <w:r w:rsidR="00B526AD" w:rsidRPr="00B77A92">
        <w:t xml:space="preserve">urrent </w:t>
      </w:r>
      <w:r w:rsidR="008C40B9" w:rsidRPr="00B77A92">
        <w:t>E</w:t>
      </w:r>
      <w:r w:rsidR="00E178A5" w:rsidRPr="00B77A92">
        <w:t xml:space="preserve">ditions of </w:t>
      </w:r>
      <w:r w:rsidR="004505B4">
        <w:t>S-65, S-57</w:t>
      </w:r>
      <w:r w:rsidR="00B526AD" w:rsidRPr="00B77A92">
        <w:t xml:space="preserve"> and S-6</w:t>
      </w:r>
      <w:r w:rsidR="004505B4">
        <w:t>3</w:t>
      </w:r>
      <w:r w:rsidR="00E178A5" w:rsidRPr="00B77A92">
        <w:t xml:space="preserve"> continue to apply to the production and data delivery for S-57 ENC updates.</w:t>
      </w:r>
      <w:r w:rsidRPr="00B77A92">
        <w:t xml:space="preserve"> S-52 Appendix I continues to apply to the processing of S-57 updates on ECDIS.</w:t>
      </w:r>
    </w:p>
    <w:p w14:paraId="4ACBE9EB" w14:textId="3E30DDA1" w:rsidR="006A43DE" w:rsidRPr="00B77A92" w:rsidRDefault="006A43DE" w:rsidP="00525920">
      <w:pPr>
        <w:pStyle w:val="Heading3"/>
      </w:pPr>
      <w:bookmarkStart w:id="723" w:name="_Toc178784556"/>
      <w:bookmarkStart w:id="724" w:name="_Toc178784557"/>
      <w:bookmarkStart w:id="725" w:name="_Ref49425494"/>
      <w:bookmarkStart w:id="726" w:name="_Toc194067206"/>
      <w:bookmarkEnd w:id="723"/>
      <w:bookmarkEnd w:id="724"/>
      <w:r w:rsidRPr="00B77A92">
        <w:t>General</w:t>
      </w:r>
      <w:r w:rsidR="007F3619" w:rsidRPr="00B77A92">
        <w:t xml:space="preserve"> requirements</w:t>
      </w:r>
      <w:bookmarkEnd w:id="725"/>
      <w:bookmarkEnd w:id="726"/>
      <w:r w:rsidR="004B5B1E">
        <w:t xml:space="preserve"> </w:t>
      </w:r>
    </w:p>
    <w:p w14:paraId="0BD9BDC8" w14:textId="4A5DF8C4" w:rsidR="006A43DE" w:rsidRPr="000740C7" w:rsidRDefault="006A43DE" w:rsidP="00AE2737">
      <w:pPr>
        <w:pStyle w:val="ListParagraph"/>
        <w:numPr>
          <w:ilvl w:val="0"/>
          <w:numId w:val="56"/>
        </w:numPr>
        <w:spacing w:after="120" w:line="240" w:lineRule="auto"/>
        <w:jc w:val="both"/>
      </w:pPr>
      <w:r w:rsidRPr="00B77A92">
        <w:rPr>
          <w:b/>
          <w:bCs/>
        </w:rPr>
        <w:t>Data Integrity</w:t>
      </w:r>
      <w:r w:rsidRPr="00B77A92">
        <w:t xml:space="preserve">. The </w:t>
      </w:r>
      <w:r w:rsidRPr="000740C7">
        <w:t xml:space="preserve">ECDIS </w:t>
      </w:r>
      <w:r w:rsidR="00F26CEE" w:rsidRPr="000740C7">
        <w:t xml:space="preserve">must </w:t>
      </w:r>
      <w:r w:rsidRPr="000740C7">
        <w:t xml:space="preserve">be able to process </w:t>
      </w:r>
      <w:r w:rsidR="00B8380C" w:rsidRPr="000740C7">
        <w:t>u</w:t>
      </w:r>
      <w:r w:rsidRPr="000740C7">
        <w:t xml:space="preserve">pdates </w:t>
      </w:r>
      <w:r w:rsidR="00B8380C" w:rsidRPr="000740C7">
        <w:t xml:space="preserve">to S-100 data products </w:t>
      </w:r>
      <w:r w:rsidRPr="000740C7">
        <w:t xml:space="preserve">without degradation of the information content of the </w:t>
      </w:r>
      <w:r w:rsidR="00B8380C" w:rsidRPr="000740C7">
        <w:t>dataset</w:t>
      </w:r>
      <w:r w:rsidRPr="000740C7">
        <w:t xml:space="preserve"> or </w:t>
      </w:r>
      <w:r w:rsidR="00B8380C" w:rsidRPr="000740C7">
        <w:t>dataset</w:t>
      </w:r>
      <w:r w:rsidRPr="000740C7">
        <w:t xml:space="preserve"> </w:t>
      </w:r>
      <w:r w:rsidR="00D830F9" w:rsidRPr="000740C7">
        <w:t>u</w:t>
      </w:r>
      <w:r w:rsidRPr="000740C7">
        <w:t>pdate. For example, all information regarding attributes, logical relationships, geometry, and topology must be accounted for.</w:t>
      </w:r>
    </w:p>
    <w:p w14:paraId="3B525A3A" w14:textId="6149F08F" w:rsidR="006A43DE" w:rsidRPr="00B77A92" w:rsidRDefault="006A43DE" w:rsidP="00AE2737">
      <w:pPr>
        <w:pStyle w:val="ListParagraph"/>
        <w:numPr>
          <w:ilvl w:val="0"/>
          <w:numId w:val="56"/>
        </w:numPr>
        <w:spacing w:after="120" w:line="240" w:lineRule="auto"/>
        <w:jc w:val="both"/>
      </w:pPr>
      <w:r w:rsidRPr="000740C7">
        <w:rPr>
          <w:b/>
          <w:bCs/>
        </w:rPr>
        <w:t>Verification of Application</w:t>
      </w:r>
      <w:r w:rsidRPr="000740C7">
        <w:t xml:space="preserve">. The ECDIS </w:t>
      </w:r>
      <w:r w:rsidR="00997CEC" w:rsidRPr="000740C7">
        <w:t xml:space="preserve">must </w:t>
      </w:r>
      <w:r w:rsidRPr="000740C7">
        <w:t xml:space="preserve">provide a method to ensure that updates have been correctly applied to the </w:t>
      </w:r>
      <w:r w:rsidR="003B11C8" w:rsidRPr="000740C7">
        <w:t xml:space="preserve">System Database </w:t>
      </w:r>
    </w:p>
    <w:p w14:paraId="795F8331" w14:textId="024A3685" w:rsidR="006A43DE" w:rsidRPr="00B77A92" w:rsidRDefault="006A43DE" w:rsidP="00AE2737">
      <w:pPr>
        <w:pStyle w:val="ListParagraph"/>
        <w:numPr>
          <w:ilvl w:val="0"/>
          <w:numId w:val="56"/>
        </w:numPr>
        <w:spacing w:after="60" w:line="240" w:lineRule="auto"/>
        <w:jc w:val="both"/>
      </w:pPr>
      <w:r w:rsidRPr="00B77A92">
        <w:rPr>
          <w:b/>
          <w:bCs/>
        </w:rPr>
        <w:lastRenderedPageBreak/>
        <w:t>Log File</w:t>
      </w:r>
      <w:r w:rsidRPr="00B77A92">
        <w:t xml:space="preserve">. ECDIS </w:t>
      </w:r>
      <w:r w:rsidR="00B92C92">
        <w:t>must</w:t>
      </w:r>
      <w:r w:rsidR="00B92C92" w:rsidRPr="00B77A92">
        <w:t xml:space="preserve"> </w:t>
      </w:r>
      <w:r w:rsidRPr="00B77A92">
        <w:t>keep a record of updates</w:t>
      </w:r>
      <w:r w:rsidR="00653128">
        <w:t xml:space="preserve"> to all S-100 data products</w:t>
      </w:r>
      <w:r w:rsidRPr="00B77A92">
        <w:t xml:space="preserve"> through a log</w:t>
      </w:r>
      <w:r w:rsidR="00EE16CD" w:rsidRPr="00B77A92">
        <w:t xml:space="preserve"> </w:t>
      </w:r>
      <w:r w:rsidRPr="00B77A92">
        <w:t>file. The log</w:t>
      </w:r>
      <w:r w:rsidR="00A87C48" w:rsidRPr="00B77A92">
        <w:t xml:space="preserve"> </w:t>
      </w:r>
      <w:r w:rsidRPr="00B77A92">
        <w:t xml:space="preserve">file </w:t>
      </w:r>
      <w:r w:rsidR="00B92C92">
        <w:t>must</w:t>
      </w:r>
      <w:r w:rsidR="00B92C92" w:rsidRPr="00B77A92">
        <w:t xml:space="preserve"> </w:t>
      </w:r>
      <w:r w:rsidRPr="00B77A92">
        <w:t xml:space="preserve">contain, for each update applied to or rejected by the </w:t>
      </w:r>
      <w:r w:rsidR="003B11C8" w:rsidRPr="00B77A92">
        <w:t>System Database</w:t>
      </w:r>
      <w:r w:rsidRPr="00B77A92">
        <w:t>, the following information:</w:t>
      </w:r>
    </w:p>
    <w:p w14:paraId="6038E2F0" w14:textId="274038A4" w:rsidR="006A43DE" w:rsidRPr="00B77A92" w:rsidRDefault="006A43DE" w:rsidP="00E96E96">
      <w:pPr>
        <w:pStyle w:val="ListParagraph"/>
        <w:spacing w:after="60" w:line="240" w:lineRule="auto"/>
        <w:jc w:val="both"/>
      </w:pPr>
      <w:r w:rsidRPr="00B77A92">
        <w:rPr>
          <w:b/>
          <w:bCs/>
        </w:rPr>
        <w:t>.1</w:t>
      </w:r>
      <w:r w:rsidRPr="00B77A92">
        <w:t xml:space="preserve"> date and time of </w:t>
      </w:r>
      <w:r w:rsidR="00BB222A">
        <w:t>application</w:t>
      </w:r>
    </w:p>
    <w:p w14:paraId="01670003" w14:textId="612594AF" w:rsidR="006A43DE" w:rsidRPr="00B77A92" w:rsidRDefault="006A43DE" w:rsidP="00E96E96">
      <w:pPr>
        <w:pStyle w:val="ListParagraph"/>
        <w:spacing w:after="60" w:line="240" w:lineRule="auto"/>
        <w:jc w:val="both"/>
      </w:pPr>
      <w:r w:rsidRPr="00B77A92">
        <w:rPr>
          <w:b/>
          <w:bCs/>
        </w:rPr>
        <w:t>.2</w:t>
      </w:r>
      <w:r w:rsidRPr="00B77A92">
        <w:t xml:space="preserve"> complete and unique identification of update</w:t>
      </w:r>
      <w:r w:rsidR="00B92C92">
        <w:t>, for example update and edition numbers for S-101 ENC</w:t>
      </w:r>
    </w:p>
    <w:p w14:paraId="67781900" w14:textId="77777777" w:rsidR="006A43DE" w:rsidRPr="00B77A92" w:rsidRDefault="006A43DE" w:rsidP="00E96E96">
      <w:pPr>
        <w:pStyle w:val="ListParagraph"/>
        <w:spacing w:after="60" w:line="240" w:lineRule="auto"/>
        <w:jc w:val="both"/>
      </w:pPr>
      <w:r w:rsidRPr="00B77A92">
        <w:rPr>
          <w:b/>
          <w:bCs/>
        </w:rPr>
        <w:t>.3</w:t>
      </w:r>
      <w:r w:rsidRPr="00B77A92">
        <w:t xml:space="preserve"> any anomalies encountered during application;</w:t>
      </w:r>
    </w:p>
    <w:p w14:paraId="056411C3" w14:textId="77777777" w:rsidR="006A43DE" w:rsidRPr="00B77A92" w:rsidRDefault="006A43DE" w:rsidP="00E96E96">
      <w:pPr>
        <w:pStyle w:val="ListParagraph"/>
        <w:spacing w:after="120" w:line="240" w:lineRule="auto"/>
        <w:jc w:val="both"/>
      </w:pPr>
      <w:r w:rsidRPr="00B77A92">
        <w:rPr>
          <w:b/>
          <w:bCs/>
        </w:rPr>
        <w:t>.4</w:t>
      </w:r>
      <w:r w:rsidRPr="00B77A92">
        <w:t xml:space="preserve"> type of application: manual/automatic.</w:t>
      </w:r>
    </w:p>
    <w:p w14:paraId="77077A50" w14:textId="13FD47AF" w:rsidR="00AB1461" w:rsidRPr="00B77A92" w:rsidRDefault="00D2701C" w:rsidP="00E96E96">
      <w:pPr>
        <w:spacing w:after="120" w:line="240" w:lineRule="auto"/>
        <w:jc w:val="both"/>
      </w:pPr>
      <w:r w:rsidRPr="00B77A92">
        <w:t xml:space="preserve">NOTE (informative): Sequences are determined by the update and </w:t>
      </w:r>
      <w:r w:rsidR="00B317C6" w:rsidRPr="00B77A92">
        <w:t>E</w:t>
      </w:r>
      <w:r w:rsidRPr="00B77A92">
        <w:t>dition number</w:t>
      </w:r>
      <w:r w:rsidR="00CD7914" w:rsidRPr="00B77A92">
        <w:t>s</w:t>
      </w:r>
      <w:r w:rsidRPr="00B77A92">
        <w:t xml:space="preserve">, not by issue date and time. Issue date/time are given in dataset discovery metadata in the </w:t>
      </w:r>
      <w:r w:rsidR="00B317C6" w:rsidRPr="00B77A92">
        <w:t>E</w:t>
      </w:r>
      <w:r w:rsidRPr="00B77A92">
        <w:t xml:space="preserve">xchange </w:t>
      </w:r>
      <w:r w:rsidR="00B317C6" w:rsidRPr="00B77A92">
        <w:t>C</w:t>
      </w:r>
      <w:r w:rsidRPr="00B77A92">
        <w:t xml:space="preserve">atalogue (see S-100 Part </w:t>
      </w:r>
      <w:r w:rsidR="007E2F37" w:rsidRPr="00B77A92">
        <w:t>17</w:t>
      </w:r>
      <w:r w:rsidRPr="00B77A92">
        <w:t xml:space="preserve">). Note that time is optional. Note also that it is possible </w:t>
      </w:r>
      <w:r w:rsidR="00CD7914" w:rsidRPr="00B77A92">
        <w:t xml:space="preserve">for </w:t>
      </w:r>
      <w:r w:rsidRPr="00B77A92">
        <w:t>the date/time for two or more consecutive updates to be the same</w:t>
      </w:r>
      <w:r w:rsidR="0051184E" w:rsidRPr="00B77A92">
        <w:t xml:space="preserve"> - in fact for data that are frequently updated, such as water levels, the date </w:t>
      </w:r>
      <w:r w:rsidR="00311484" w:rsidRPr="00B77A92">
        <w:t xml:space="preserve">may </w:t>
      </w:r>
      <w:r w:rsidR="0051184E" w:rsidRPr="00B77A92">
        <w:t>be the same for many consecutive datasets</w:t>
      </w:r>
      <w:r w:rsidRPr="00B77A92">
        <w:t>.</w:t>
      </w:r>
    </w:p>
    <w:p w14:paraId="7BED5BF1" w14:textId="3D7A30D4" w:rsidR="006A43DE" w:rsidRPr="00B77A92" w:rsidRDefault="006A43DE" w:rsidP="0043278E">
      <w:pPr>
        <w:pStyle w:val="Heading3"/>
      </w:pPr>
      <w:bookmarkStart w:id="727" w:name="_Toc194067207"/>
      <w:r w:rsidRPr="00B77A92">
        <w:t>Automatic Update</w:t>
      </w:r>
      <w:bookmarkEnd w:id="727"/>
    </w:p>
    <w:p w14:paraId="45B7B1D7" w14:textId="6E2FF716" w:rsidR="00425B5E" w:rsidRDefault="006A43DE" w:rsidP="00B812CA">
      <w:pPr>
        <w:pStyle w:val="ListParagraph"/>
        <w:numPr>
          <w:ilvl w:val="0"/>
          <w:numId w:val="57"/>
        </w:numPr>
        <w:spacing w:after="60" w:line="240" w:lineRule="auto"/>
        <w:ind w:hanging="357"/>
        <w:jc w:val="both"/>
      </w:pPr>
      <w:r w:rsidRPr="00B77A92">
        <w:rPr>
          <w:b/>
          <w:bCs/>
        </w:rPr>
        <w:t>Reception of Updates</w:t>
      </w:r>
      <w:r w:rsidR="0073642C">
        <w:rPr>
          <w:b/>
          <w:bCs/>
        </w:rPr>
        <w:t xml:space="preserve">. </w:t>
      </w:r>
      <w:r w:rsidR="00BB222A" w:rsidRPr="00B812CA">
        <w:t>The ECDIS must be capable of receiving official updates</w:t>
      </w:r>
      <w:r w:rsidR="00BB222A" w:rsidRPr="0073642C">
        <w:t>, as</w:t>
      </w:r>
      <w:r w:rsidR="00BB222A">
        <w:t xml:space="preserve"> S-100 Part 17 exchange set.</w:t>
      </w:r>
      <w:r w:rsidR="00425B5E" w:rsidRPr="00425B5E">
        <w:rPr>
          <w:color w:val="000000"/>
          <w:sz w:val="27"/>
          <w:szCs w:val="27"/>
        </w:rPr>
        <w:t xml:space="preserve"> </w:t>
      </w:r>
      <w:r w:rsidR="00425B5E" w:rsidRPr="00425B5E">
        <w:t>For such updates of S-124 and S-129 datasets, the ECDIS should</w:t>
      </w:r>
      <w:r w:rsidR="00245663" w:rsidRPr="00425B5E">
        <w:t xml:space="preserve"> </w:t>
      </w:r>
      <w:r w:rsidR="00425B5E" w:rsidRPr="00425B5E">
        <w:t xml:space="preserve">be capable of being interfaced to a SECOM (IEC 63173-2) based telecommunication network. This capability </w:t>
      </w:r>
      <w:r w:rsidR="00425B5E">
        <w:t>should</w:t>
      </w:r>
      <w:r w:rsidR="00245663">
        <w:t xml:space="preserve"> </w:t>
      </w:r>
      <w:r w:rsidR="00425B5E" w:rsidRPr="00425B5E">
        <w:t xml:space="preserve">include at least </w:t>
      </w:r>
      <w:r w:rsidR="00245663">
        <w:t>:</w:t>
      </w:r>
    </w:p>
    <w:p w14:paraId="1E2C8BDF" w14:textId="6C8F7829" w:rsidR="00425B5E" w:rsidRDefault="00425B5E" w:rsidP="00425B5E">
      <w:pPr>
        <w:pStyle w:val="ListParagraph"/>
        <w:numPr>
          <w:ilvl w:val="1"/>
          <w:numId w:val="57"/>
        </w:numPr>
        <w:spacing w:after="60" w:line="240" w:lineRule="auto"/>
        <w:jc w:val="both"/>
      </w:pPr>
      <w:r>
        <w:t>U</w:t>
      </w:r>
      <w:r w:rsidRPr="00425B5E">
        <w:t>ser selection of data services from a list provided by a SECOM service registry,</w:t>
      </w:r>
    </w:p>
    <w:p w14:paraId="45B1E84D" w14:textId="73F3C50D" w:rsidR="00425B5E" w:rsidRDefault="00425B5E" w:rsidP="00425B5E">
      <w:pPr>
        <w:pStyle w:val="ListParagraph"/>
        <w:numPr>
          <w:ilvl w:val="1"/>
          <w:numId w:val="57"/>
        </w:numPr>
        <w:spacing w:after="60" w:line="240" w:lineRule="auto"/>
        <w:jc w:val="both"/>
      </w:pPr>
      <w:r>
        <w:t>M</w:t>
      </w:r>
      <w:r w:rsidRPr="00425B5E">
        <w:t>anagement of information about the data services selected in item (</w:t>
      </w:r>
      <w:proofErr w:type="spellStart"/>
      <w:r w:rsidRPr="00425B5E">
        <w:t>i</w:t>
      </w:r>
      <w:proofErr w:type="spellEnd"/>
      <w:r w:rsidRPr="00425B5E">
        <w:t xml:space="preserve">), for example SECOM subscription status, and </w:t>
      </w:r>
    </w:p>
    <w:p w14:paraId="26AF987C" w14:textId="77777777" w:rsidR="00425B5E" w:rsidRDefault="00425B5E" w:rsidP="00425B5E">
      <w:pPr>
        <w:pStyle w:val="ListParagraph"/>
        <w:numPr>
          <w:ilvl w:val="1"/>
          <w:numId w:val="57"/>
        </w:numPr>
        <w:spacing w:after="60" w:line="240" w:lineRule="auto"/>
        <w:jc w:val="both"/>
      </w:pPr>
      <w:r>
        <w:t>A</w:t>
      </w:r>
      <w:r w:rsidRPr="00425B5E">
        <w:t xml:space="preserve">cknowledge receipt of datasets. </w:t>
      </w:r>
    </w:p>
    <w:p w14:paraId="1B7DDB77" w14:textId="4F814290" w:rsidR="00BB222A" w:rsidRDefault="00425B5E" w:rsidP="002D7DEE">
      <w:pPr>
        <w:pStyle w:val="ListParagraph"/>
        <w:spacing w:after="60" w:line="240" w:lineRule="auto"/>
        <w:ind w:left="1440"/>
        <w:jc w:val="both"/>
      </w:pPr>
      <w:r w:rsidRPr="002D7DEE">
        <w:rPr>
          <w:b/>
          <w:bCs/>
        </w:rPr>
        <w:t>NOTE (informative):</w:t>
      </w:r>
      <w:r w:rsidRPr="00425B5E">
        <w:t xml:space="preserve"> The bi-directional transfer of S-421 based route plans using SECOM is described in IEC 61174, IEC 63173-1 and IEC 63173-2. </w:t>
      </w:r>
    </w:p>
    <w:p w14:paraId="3C9AA578" w14:textId="2B78FE2B" w:rsidR="00B21F04" w:rsidRPr="00B812CA" w:rsidRDefault="006A43DE" w:rsidP="00B812CA">
      <w:pPr>
        <w:pStyle w:val="ListParagraph"/>
        <w:numPr>
          <w:ilvl w:val="0"/>
          <w:numId w:val="57"/>
        </w:numPr>
        <w:spacing w:after="60" w:line="240" w:lineRule="auto"/>
        <w:jc w:val="both"/>
        <w:rPr>
          <w:strike/>
        </w:rPr>
      </w:pPr>
      <w:r w:rsidRPr="00B77A92">
        <w:rPr>
          <w:b/>
          <w:bCs/>
        </w:rPr>
        <w:t>Sequence Check</w:t>
      </w:r>
      <w:r w:rsidRPr="00B77A92">
        <w:t>.</w:t>
      </w:r>
      <w:r w:rsidR="005C5208">
        <w:t xml:space="preserve"> </w:t>
      </w:r>
      <w:r w:rsidR="003D3E9C">
        <w:t>Where data products support sequential updating t</w:t>
      </w:r>
      <w:r w:rsidR="005C5208">
        <w:t xml:space="preserve">he ECDIS must ensure updates are </w:t>
      </w:r>
      <w:r w:rsidR="003D3E9C">
        <w:t xml:space="preserve">always </w:t>
      </w:r>
      <w:r w:rsidR="005C5208">
        <w:t>applied in uninterrupted sequence.</w:t>
      </w:r>
      <w:r w:rsidRPr="00B77A92">
        <w:t xml:space="preserve"> </w:t>
      </w:r>
    </w:p>
    <w:p w14:paraId="755BDFCE" w14:textId="04C65D8D" w:rsidR="00742D83" w:rsidRPr="00B77A92" w:rsidRDefault="004B7B5C" w:rsidP="00530F27">
      <w:pPr>
        <w:pStyle w:val="ListParagraph"/>
        <w:numPr>
          <w:ilvl w:val="0"/>
          <w:numId w:val="57"/>
        </w:numPr>
        <w:spacing w:after="60" w:line="240" w:lineRule="auto"/>
        <w:jc w:val="both"/>
      </w:pPr>
      <w:r w:rsidRPr="00B21F04">
        <w:rPr>
          <w:b/>
          <w:bCs/>
        </w:rPr>
        <w:t xml:space="preserve">Data </w:t>
      </w:r>
      <w:r w:rsidR="00742D83" w:rsidRPr="00B21F04">
        <w:rPr>
          <w:b/>
          <w:bCs/>
        </w:rPr>
        <w:t xml:space="preserve">Integrity </w:t>
      </w:r>
      <w:r w:rsidRPr="00B21F04">
        <w:rPr>
          <w:b/>
          <w:bCs/>
        </w:rPr>
        <w:t xml:space="preserve">and Authentication </w:t>
      </w:r>
      <w:r w:rsidR="00742D83" w:rsidRPr="00B21F04">
        <w:rPr>
          <w:b/>
          <w:bCs/>
        </w:rPr>
        <w:t>Check</w:t>
      </w:r>
      <w:r w:rsidR="00742D83" w:rsidRPr="00B77A92">
        <w:t>. All</w:t>
      </w:r>
      <w:r w:rsidR="001233DF" w:rsidRPr="00B77A92">
        <w:t xml:space="preserve"> exchange set contents</w:t>
      </w:r>
      <w:r w:rsidR="00742D83" w:rsidRPr="00B77A92">
        <w:t xml:space="preserve"> require the use of digital signatures and the ECDIS </w:t>
      </w:r>
      <w:r w:rsidR="005C5208">
        <w:t>must</w:t>
      </w:r>
      <w:r w:rsidR="00742D83" w:rsidRPr="00B77A92">
        <w:t xml:space="preserve"> authenticate </w:t>
      </w:r>
      <w:r w:rsidR="00341E51" w:rsidRPr="00B77A92">
        <w:t xml:space="preserve">all </w:t>
      </w:r>
      <w:r w:rsidR="00742D83" w:rsidRPr="00B77A92">
        <w:t>updates using the applicable procedures</w:t>
      </w:r>
      <w:r w:rsidR="00311484" w:rsidRPr="00B77A92">
        <w:t xml:space="preserve"> described in S-100 Part 15</w:t>
      </w:r>
      <w:r w:rsidR="00742D83" w:rsidRPr="00B77A92">
        <w:t xml:space="preserve">. </w:t>
      </w:r>
      <w:r w:rsidR="0073642C">
        <w:t>All</w:t>
      </w:r>
      <w:r w:rsidR="001233DF" w:rsidRPr="00B77A92">
        <w:t xml:space="preserve"> u</w:t>
      </w:r>
      <w:r w:rsidR="00742D83" w:rsidRPr="00B77A92">
        <w:t>pdates that do not pass the authentication</w:t>
      </w:r>
      <w:r w:rsidR="005C5208">
        <w:t xml:space="preserve"> and data integrity</w:t>
      </w:r>
      <w:r w:rsidR="00742D83" w:rsidRPr="00B77A92">
        <w:t xml:space="preserve"> check </w:t>
      </w:r>
      <w:r w:rsidR="00311484" w:rsidRPr="00B77A92">
        <w:t>must</w:t>
      </w:r>
      <w:r w:rsidR="00742D83" w:rsidRPr="00B77A92">
        <w:t xml:space="preserve"> not be applied. The user </w:t>
      </w:r>
      <w:r w:rsidR="001233DF" w:rsidRPr="00B77A92">
        <w:t>must</w:t>
      </w:r>
      <w:r w:rsidR="00742D83" w:rsidRPr="00B77A92">
        <w:t xml:space="preserve"> be informed of any authentication </w:t>
      </w:r>
      <w:r w:rsidR="005C5208">
        <w:t xml:space="preserve">or data integrity </w:t>
      </w:r>
      <w:r w:rsidR="00742D83" w:rsidRPr="00B77A92">
        <w:t>anomalies (refer to SSE codes). Update authentication</w:t>
      </w:r>
      <w:r w:rsidR="00DA0DBE">
        <w:t xml:space="preserve"> and data integrity </w:t>
      </w:r>
      <w:r w:rsidR="00742D83" w:rsidRPr="00B77A92">
        <w:t xml:space="preserve">related messages for the user may be combined to avoid flooding the user, but </w:t>
      </w:r>
      <w:r w:rsidR="005C5208">
        <w:t>must</w:t>
      </w:r>
      <w:r w:rsidR="00742D83" w:rsidRPr="00B77A92">
        <w:t xml:space="preserve"> all be logged </w:t>
      </w:r>
    </w:p>
    <w:p w14:paraId="578CE782" w14:textId="7E241692" w:rsidR="006A43DE" w:rsidRPr="00B77A92" w:rsidRDefault="006A43DE" w:rsidP="00AE2737">
      <w:pPr>
        <w:pStyle w:val="ListParagraph"/>
        <w:numPr>
          <w:ilvl w:val="0"/>
          <w:numId w:val="57"/>
        </w:numPr>
        <w:spacing w:after="120" w:line="240" w:lineRule="auto"/>
        <w:jc w:val="both"/>
      </w:pPr>
      <w:r w:rsidRPr="00B77A92">
        <w:rPr>
          <w:b/>
          <w:bCs/>
        </w:rPr>
        <w:t>Applicability</w:t>
      </w:r>
      <w:r w:rsidRPr="00B77A92">
        <w:t xml:space="preserve">. Updates not relating to a </w:t>
      </w:r>
      <w:r w:rsidR="008A73DC" w:rsidRPr="00B77A92">
        <w:t>dataset</w:t>
      </w:r>
      <w:r w:rsidRPr="00B77A92">
        <w:t xml:space="preserve"> within the set of </w:t>
      </w:r>
      <w:r w:rsidR="008A73DC" w:rsidRPr="00B77A92">
        <w:t>datasets</w:t>
      </w:r>
      <w:r w:rsidRPr="00B77A92">
        <w:t xml:space="preserve"> in the </w:t>
      </w:r>
      <w:r w:rsidR="001233DF" w:rsidRPr="00B77A92">
        <w:t xml:space="preserve">System Database </w:t>
      </w:r>
      <w:r w:rsidRPr="00B77A92">
        <w:t>may be discarded.</w:t>
      </w:r>
    </w:p>
    <w:p w14:paraId="539A4AA1" w14:textId="4982CCCF" w:rsidR="006A43DE" w:rsidRPr="00B77A92" w:rsidRDefault="006A43DE" w:rsidP="00AE2737">
      <w:pPr>
        <w:pStyle w:val="ListParagraph"/>
        <w:numPr>
          <w:ilvl w:val="0"/>
          <w:numId w:val="57"/>
        </w:numPr>
        <w:spacing w:after="60" w:line="240" w:lineRule="auto"/>
        <w:jc w:val="both"/>
      </w:pPr>
      <w:r w:rsidRPr="00B77A92">
        <w:rPr>
          <w:b/>
          <w:bCs/>
        </w:rPr>
        <w:t>Summary Report</w:t>
      </w:r>
      <w:r w:rsidRPr="00B77A92">
        <w:t xml:space="preserve">. A summary report for each of the Issuing Authority's </w:t>
      </w:r>
      <w:r w:rsidR="00EE16CD" w:rsidRPr="00B77A92">
        <w:t>o</w:t>
      </w:r>
      <w:r w:rsidRPr="00B77A92">
        <w:t xml:space="preserve">fficial </w:t>
      </w:r>
      <w:r w:rsidR="00EE16CD" w:rsidRPr="00B77A92">
        <w:t>u</w:t>
      </w:r>
      <w:r w:rsidRPr="00B77A92">
        <w:t xml:space="preserve">pdate </w:t>
      </w:r>
      <w:r w:rsidR="00EE16CD" w:rsidRPr="00B77A92">
        <w:t>f</w:t>
      </w:r>
      <w:r w:rsidRPr="00B77A92">
        <w:t xml:space="preserve">iles </w:t>
      </w:r>
      <w:r w:rsidR="00DA0DBE">
        <w:t>must</w:t>
      </w:r>
      <w:r w:rsidR="00DA0DBE" w:rsidRPr="00B77A92">
        <w:t xml:space="preserve"> </w:t>
      </w:r>
      <w:r w:rsidRPr="00B77A92">
        <w:t>be given after completion of receipt containing at least:</w:t>
      </w:r>
    </w:p>
    <w:p w14:paraId="612DEB9C" w14:textId="359AFAD9" w:rsidR="006A43DE" w:rsidRPr="00B77A92" w:rsidRDefault="006A43DE" w:rsidP="00B317C6">
      <w:pPr>
        <w:pStyle w:val="ListParagraph"/>
        <w:spacing w:after="60" w:line="240" w:lineRule="auto"/>
        <w:jc w:val="both"/>
      </w:pPr>
      <w:r w:rsidRPr="00B77A92">
        <w:rPr>
          <w:b/>
          <w:bCs/>
        </w:rPr>
        <w:t>.1</w:t>
      </w:r>
      <w:r w:rsidRPr="00B77A92">
        <w:t xml:space="preserve"> </w:t>
      </w:r>
      <w:r w:rsidR="00AE683B" w:rsidRPr="00B77A92">
        <w:t>I</w:t>
      </w:r>
      <w:r w:rsidRPr="00B77A92">
        <w:t>dentification of Issuing Authority;</w:t>
      </w:r>
    </w:p>
    <w:p w14:paraId="39B4B9CE" w14:textId="2F6EA55B" w:rsidR="006A43DE" w:rsidRPr="00B77A92" w:rsidRDefault="006A43DE" w:rsidP="00B317C6">
      <w:pPr>
        <w:pStyle w:val="ListParagraph"/>
        <w:spacing w:after="60" w:line="240" w:lineRule="auto"/>
        <w:jc w:val="both"/>
      </w:pPr>
      <w:r w:rsidRPr="00B77A92">
        <w:rPr>
          <w:b/>
          <w:bCs/>
        </w:rPr>
        <w:t>.2</w:t>
      </w:r>
      <w:r w:rsidRPr="00B77A92">
        <w:t xml:space="preserve"> </w:t>
      </w:r>
      <w:r w:rsidR="00EE16CD" w:rsidRPr="00B77A92">
        <w:t>U</w:t>
      </w:r>
      <w:r w:rsidRPr="00B77A92">
        <w:t xml:space="preserve">pdate numbers of the </w:t>
      </w:r>
      <w:r w:rsidR="00EE16CD" w:rsidRPr="00B77A92">
        <w:t>u</w:t>
      </w:r>
      <w:r w:rsidRPr="00B77A92">
        <w:t xml:space="preserve">pdate </w:t>
      </w:r>
      <w:r w:rsidR="00EE16CD" w:rsidRPr="00B77A92">
        <w:t>f</w:t>
      </w:r>
      <w:r w:rsidRPr="00B77A92">
        <w:t>iles;</w:t>
      </w:r>
    </w:p>
    <w:p w14:paraId="6548F085" w14:textId="0F56CB36" w:rsidR="006A43DE" w:rsidRPr="00B77A92" w:rsidRDefault="006A43DE" w:rsidP="00B317C6">
      <w:pPr>
        <w:pStyle w:val="ListParagraph"/>
        <w:spacing w:after="60" w:line="240" w:lineRule="auto"/>
        <w:jc w:val="both"/>
      </w:pPr>
      <w:r w:rsidRPr="00B77A92">
        <w:rPr>
          <w:b/>
          <w:bCs/>
        </w:rPr>
        <w:t>.3</w:t>
      </w:r>
      <w:r w:rsidRPr="00B77A92">
        <w:t xml:space="preserve"> </w:t>
      </w:r>
      <w:r w:rsidR="00EE16CD" w:rsidRPr="00B77A92">
        <w:t>Dataset</w:t>
      </w:r>
      <w:r w:rsidRPr="00B77A92">
        <w:t xml:space="preserve"> Identifiers of </w:t>
      </w:r>
      <w:r w:rsidR="00EE16CD" w:rsidRPr="00B77A92">
        <w:t>datasets</w:t>
      </w:r>
      <w:r w:rsidRPr="00B77A92">
        <w:t xml:space="preserve"> affected;</w:t>
      </w:r>
    </w:p>
    <w:p w14:paraId="3A40129B" w14:textId="5A13A485" w:rsidR="006A43DE" w:rsidRPr="00B77A92" w:rsidRDefault="006A43DE" w:rsidP="00B317C6">
      <w:pPr>
        <w:pStyle w:val="ListParagraph"/>
        <w:spacing w:after="60" w:line="240" w:lineRule="auto"/>
        <w:jc w:val="both"/>
      </w:pPr>
      <w:r w:rsidRPr="00B77A92">
        <w:rPr>
          <w:b/>
          <w:bCs/>
        </w:rPr>
        <w:t>.4</w:t>
      </w:r>
      <w:r w:rsidRPr="00B77A92">
        <w:t xml:space="preserve"> Edition </w:t>
      </w:r>
      <w:r w:rsidR="00EE16CD" w:rsidRPr="00B77A92">
        <w:t>n</w:t>
      </w:r>
      <w:r w:rsidRPr="00B77A92">
        <w:t xml:space="preserve">umber and date of </w:t>
      </w:r>
      <w:r w:rsidR="00EE16CD" w:rsidRPr="00B77A92">
        <w:t>dataset</w:t>
      </w:r>
      <w:r w:rsidRPr="00B77A92">
        <w:t xml:space="preserve"> involved;</w:t>
      </w:r>
    </w:p>
    <w:p w14:paraId="47169A8D" w14:textId="6A34AA3E" w:rsidR="006A43DE" w:rsidRPr="00B77A92" w:rsidRDefault="006A43DE" w:rsidP="00B317C6">
      <w:pPr>
        <w:pStyle w:val="ListParagraph"/>
        <w:spacing w:after="120" w:line="240" w:lineRule="auto"/>
        <w:jc w:val="both"/>
      </w:pPr>
      <w:r w:rsidRPr="00B77A92">
        <w:rPr>
          <w:b/>
          <w:bCs/>
        </w:rPr>
        <w:t>.5</w:t>
      </w:r>
      <w:r w:rsidRPr="00B77A92">
        <w:t xml:space="preserve"> </w:t>
      </w:r>
      <w:r w:rsidR="00EE16CD" w:rsidRPr="00B77A92">
        <w:t>N</w:t>
      </w:r>
      <w:r w:rsidRPr="00B77A92">
        <w:t xml:space="preserve">umber of updates in the affected </w:t>
      </w:r>
      <w:r w:rsidR="00EE16CD" w:rsidRPr="00B77A92">
        <w:t>dataset</w:t>
      </w:r>
      <w:r w:rsidRPr="00B77A92">
        <w:t>.</w:t>
      </w:r>
    </w:p>
    <w:p w14:paraId="4933EFAF" w14:textId="2F2F5FD3" w:rsidR="006A43DE" w:rsidRPr="00B77A92" w:rsidRDefault="006A43DE" w:rsidP="00AE2737">
      <w:pPr>
        <w:pStyle w:val="ListParagraph"/>
        <w:numPr>
          <w:ilvl w:val="0"/>
          <w:numId w:val="57"/>
        </w:numPr>
        <w:spacing w:after="120" w:line="240" w:lineRule="auto"/>
        <w:jc w:val="both"/>
      </w:pPr>
      <w:r w:rsidRPr="00B77A92">
        <w:rPr>
          <w:b/>
          <w:bCs/>
        </w:rPr>
        <w:t>Review of ENC Updates</w:t>
      </w:r>
      <w:r w:rsidRPr="00B77A92">
        <w:t xml:space="preserve">. It </w:t>
      </w:r>
      <w:r w:rsidR="001233DF" w:rsidRPr="00B77A92">
        <w:t xml:space="preserve">must </w:t>
      </w:r>
      <w:r w:rsidRPr="00B77A92">
        <w:t xml:space="preserve">be possible for the </w:t>
      </w:r>
      <w:r w:rsidR="00AE683B" w:rsidRPr="00B77A92">
        <w:t>M</w:t>
      </w:r>
      <w:r w:rsidRPr="00B77A92">
        <w:t xml:space="preserve">ariner to review </w:t>
      </w:r>
      <w:r w:rsidR="00DA0DBE">
        <w:t>ENC</w:t>
      </w:r>
      <w:r w:rsidR="00DA0DBE" w:rsidRPr="00B77A92">
        <w:t xml:space="preserve"> </w:t>
      </w:r>
      <w:r w:rsidRPr="00B77A92">
        <w:t xml:space="preserve">updates applied through displaying the </w:t>
      </w:r>
      <w:r w:rsidR="003B11C8" w:rsidRPr="00B77A92">
        <w:t xml:space="preserve">System Database </w:t>
      </w:r>
      <w:r w:rsidRPr="00B77A92">
        <w:t>contents with the updates highlighted.</w:t>
      </w:r>
    </w:p>
    <w:p w14:paraId="16D8EDB4" w14:textId="65C9BC0D" w:rsidR="00E77605" w:rsidRPr="00B77A92" w:rsidRDefault="00E77605" w:rsidP="00AE2737">
      <w:pPr>
        <w:pStyle w:val="ListParagraph"/>
        <w:numPr>
          <w:ilvl w:val="0"/>
          <w:numId w:val="57"/>
        </w:numPr>
        <w:spacing w:after="120" w:line="240" w:lineRule="auto"/>
        <w:jc w:val="both"/>
      </w:pPr>
      <w:r w:rsidRPr="00B77A92">
        <w:rPr>
          <w:b/>
          <w:bCs/>
        </w:rPr>
        <w:t xml:space="preserve">ECDIS Update Status Report. </w:t>
      </w:r>
      <w:r w:rsidRPr="00B77A92">
        <w:t xml:space="preserve">It </w:t>
      </w:r>
      <w:r w:rsidR="001233DF" w:rsidRPr="00B77A92">
        <w:t xml:space="preserve">must </w:t>
      </w:r>
      <w:r w:rsidRPr="00B77A92">
        <w:t xml:space="preserve">be possible for the user to inspect and demonstrate the up to date status of all datasets held within the ECDIS against a complete list supplied by a service provider. Details of the required update status reports for both electronic chart and nautical publications datasets are given in Appendix </w:t>
      </w:r>
      <w:r w:rsidR="00624B58">
        <w:t>C</w:t>
      </w:r>
    </w:p>
    <w:p w14:paraId="2BF0F69F" w14:textId="6E8D1DF2" w:rsidR="00097BCB" w:rsidRPr="00B77A92" w:rsidRDefault="005C140F" w:rsidP="00DB7CFE">
      <w:pPr>
        <w:pStyle w:val="Heading2"/>
      </w:pPr>
      <w:bookmarkStart w:id="728" w:name="_Toc187673148"/>
      <w:bookmarkStart w:id="729" w:name="_Toc187673380"/>
      <w:bookmarkStart w:id="730" w:name="_Toc188368737"/>
      <w:bookmarkStart w:id="731" w:name="_Toc188621939"/>
      <w:bookmarkStart w:id="732" w:name="_Toc188950520"/>
      <w:bookmarkStart w:id="733" w:name="_Toc188968439"/>
      <w:bookmarkStart w:id="734" w:name="_Toc188968664"/>
      <w:bookmarkStart w:id="735" w:name="_Toc187673149"/>
      <w:bookmarkStart w:id="736" w:name="_Toc187673381"/>
      <w:bookmarkStart w:id="737" w:name="_Toc188368738"/>
      <w:bookmarkStart w:id="738" w:name="_Toc188621940"/>
      <w:bookmarkStart w:id="739" w:name="_Toc188950521"/>
      <w:bookmarkStart w:id="740" w:name="_Toc188968440"/>
      <w:bookmarkStart w:id="741" w:name="_Toc188968665"/>
      <w:bookmarkStart w:id="742" w:name="_Toc187673150"/>
      <w:bookmarkStart w:id="743" w:name="_Toc187673382"/>
      <w:bookmarkStart w:id="744" w:name="_Toc188368739"/>
      <w:bookmarkStart w:id="745" w:name="_Toc188621941"/>
      <w:bookmarkStart w:id="746" w:name="_Toc188950522"/>
      <w:bookmarkStart w:id="747" w:name="_Toc188968441"/>
      <w:bookmarkStart w:id="748" w:name="_Toc188968666"/>
      <w:bookmarkStart w:id="749" w:name="_Toc187673151"/>
      <w:bookmarkStart w:id="750" w:name="_Toc187673383"/>
      <w:bookmarkStart w:id="751" w:name="_Toc188368740"/>
      <w:bookmarkStart w:id="752" w:name="_Toc188621942"/>
      <w:bookmarkStart w:id="753" w:name="_Toc188950523"/>
      <w:bookmarkStart w:id="754" w:name="_Toc188968442"/>
      <w:bookmarkStart w:id="755" w:name="_Toc188968667"/>
      <w:bookmarkStart w:id="756" w:name="_Toc187673152"/>
      <w:bookmarkStart w:id="757" w:name="_Toc187673384"/>
      <w:bookmarkStart w:id="758" w:name="_Toc188368741"/>
      <w:bookmarkStart w:id="759" w:name="_Toc188621943"/>
      <w:bookmarkStart w:id="760" w:name="_Toc188950524"/>
      <w:bookmarkStart w:id="761" w:name="_Toc188968443"/>
      <w:bookmarkStart w:id="762" w:name="_Toc188968668"/>
      <w:bookmarkStart w:id="763" w:name="_Toc187673153"/>
      <w:bookmarkStart w:id="764" w:name="_Toc187673385"/>
      <w:bookmarkStart w:id="765" w:name="_Toc188368742"/>
      <w:bookmarkStart w:id="766" w:name="_Toc188621944"/>
      <w:bookmarkStart w:id="767" w:name="_Toc188950525"/>
      <w:bookmarkStart w:id="768" w:name="_Toc188968444"/>
      <w:bookmarkStart w:id="769" w:name="_Toc188968669"/>
      <w:bookmarkStart w:id="770" w:name="_Toc187673154"/>
      <w:bookmarkStart w:id="771" w:name="_Toc187673386"/>
      <w:bookmarkStart w:id="772" w:name="_Toc188368743"/>
      <w:bookmarkStart w:id="773" w:name="_Toc188621945"/>
      <w:bookmarkStart w:id="774" w:name="_Toc188950526"/>
      <w:bookmarkStart w:id="775" w:name="_Toc188968445"/>
      <w:bookmarkStart w:id="776" w:name="_Toc188968670"/>
      <w:bookmarkStart w:id="777" w:name="_Toc175130381"/>
      <w:bookmarkStart w:id="778" w:name="_Toc178784562"/>
      <w:bookmarkStart w:id="779" w:name="_Toc194067216"/>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r w:rsidRPr="00B77A92">
        <w:t>New editions, re-issues,</w:t>
      </w:r>
      <w:r w:rsidR="00B345CE" w:rsidRPr="00B77A92">
        <w:t xml:space="preserve"> cancellations</w:t>
      </w:r>
      <w:r w:rsidRPr="00B77A92">
        <w:t xml:space="preserve"> and updates</w:t>
      </w:r>
      <w:r w:rsidR="00DF374C" w:rsidRPr="00B77A92">
        <w:t xml:space="preserve"> of datasets</w:t>
      </w:r>
      <w:bookmarkEnd w:id="779"/>
    </w:p>
    <w:p w14:paraId="7C0AB08C" w14:textId="740DBAA6" w:rsidR="008C1E6A" w:rsidRPr="00B77A92" w:rsidRDefault="00142C35" w:rsidP="00DC1E55">
      <w:pPr>
        <w:spacing w:after="120" w:line="240" w:lineRule="auto"/>
        <w:jc w:val="both"/>
      </w:pPr>
      <w:r w:rsidRPr="00B77A92">
        <w:t xml:space="preserve">The method for detecting whether a dataset is a </w:t>
      </w:r>
      <w:r w:rsidR="00DC1E55" w:rsidRPr="00B77A92">
        <w:t>N</w:t>
      </w:r>
      <w:r w:rsidRPr="00B77A92">
        <w:t xml:space="preserve">ew </w:t>
      </w:r>
      <w:r w:rsidR="00DC1E55" w:rsidRPr="00B77A92">
        <w:t>E</w:t>
      </w:r>
      <w:r w:rsidRPr="00B77A92">
        <w:t xml:space="preserve">dition, re-issue, cancellation, termination, or update is </w:t>
      </w:r>
      <w:r w:rsidR="008C1E6A" w:rsidRPr="00B77A92">
        <w:t xml:space="preserve">contained in the </w:t>
      </w:r>
      <w:r w:rsidR="00DC1E55" w:rsidRPr="00B77A92">
        <w:t>E</w:t>
      </w:r>
      <w:r w:rsidR="008C1E6A" w:rsidRPr="00B77A92">
        <w:t xml:space="preserve">xchange </w:t>
      </w:r>
      <w:r w:rsidR="00DC1E55" w:rsidRPr="00B77A92">
        <w:t xml:space="preserve">Set metadata </w:t>
      </w:r>
      <w:r w:rsidR="008C1E6A" w:rsidRPr="00B77A92">
        <w:t>field S100_Purpose</w:t>
      </w:r>
      <w:r w:rsidR="00DC1E55" w:rsidRPr="00B77A92">
        <w:t>.</w:t>
      </w:r>
      <w:r w:rsidRPr="00B77A92">
        <w:t xml:space="preserve"> </w:t>
      </w:r>
    </w:p>
    <w:p w14:paraId="5FED045A" w14:textId="0120A4C3" w:rsidR="00981782" w:rsidRPr="00B77A92" w:rsidRDefault="00142C35" w:rsidP="00DC1E55">
      <w:pPr>
        <w:spacing w:after="60" w:line="240" w:lineRule="auto"/>
        <w:jc w:val="both"/>
      </w:pPr>
      <w:r w:rsidRPr="00B77A92">
        <w:lastRenderedPageBreak/>
        <w:t xml:space="preserve">The </w:t>
      </w:r>
      <w:r w:rsidR="0043278E" w:rsidRPr="00B77A92">
        <w:t>behaviour</w:t>
      </w:r>
      <w:r w:rsidRPr="00B77A92">
        <w:t xml:space="preserve"> of each is described below</w:t>
      </w:r>
      <w:r w:rsidR="005C76B7" w:rsidRPr="00B77A92">
        <w:t xml:space="preserve">; </w:t>
      </w:r>
      <w:r w:rsidRPr="00B77A92">
        <w:t xml:space="preserve">note that </w:t>
      </w:r>
      <w:r w:rsidR="008C1E6A" w:rsidRPr="00B77A92">
        <w:t xml:space="preserve">individual </w:t>
      </w:r>
      <w:r w:rsidR="00DC1E55" w:rsidRPr="00B77A92">
        <w:t>P</w:t>
      </w:r>
      <w:r w:rsidRPr="00B77A92">
        <w:t xml:space="preserve">roduct </w:t>
      </w:r>
      <w:r w:rsidR="00DC1E55" w:rsidRPr="00B77A92">
        <w:t>S</w:t>
      </w:r>
      <w:r w:rsidRPr="00B77A92">
        <w:t xml:space="preserve">pecifications may </w:t>
      </w:r>
      <w:r w:rsidR="008C1E6A" w:rsidRPr="00B77A92">
        <w:t>not implement all types of dataset state</w:t>
      </w:r>
      <w:r w:rsidRPr="00B77A92">
        <w:t>.</w:t>
      </w:r>
      <w:r w:rsidR="00F97154" w:rsidRPr="00B77A92">
        <w:t xml:space="preserve"> All datasets include an issue date, and optionally an </w:t>
      </w:r>
      <w:r w:rsidR="00DC1E55" w:rsidRPr="00B77A92">
        <w:t>E</w:t>
      </w:r>
      <w:r w:rsidR="00F97154" w:rsidRPr="00B77A92">
        <w:t>dition and update number.</w:t>
      </w:r>
    </w:p>
    <w:p w14:paraId="11F3E609" w14:textId="6A14DC0A" w:rsidR="008C1E6A" w:rsidRPr="00B77A92" w:rsidRDefault="008C1E6A" w:rsidP="00AE2737">
      <w:pPr>
        <w:pStyle w:val="ListParagraph"/>
        <w:numPr>
          <w:ilvl w:val="0"/>
          <w:numId w:val="61"/>
        </w:numPr>
        <w:spacing w:after="60" w:line="240" w:lineRule="auto"/>
        <w:jc w:val="both"/>
      </w:pPr>
      <w:r w:rsidRPr="00B77A92">
        <w:t>New dataset – install new dataset and any included updates</w:t>
      </w:r>
      <w:r w:rsidR="00F97154" w:rsidRPr="00B77A92">
        <w:t xml:space="preserve"> and record for tracking purposes.</w:t>
      </w:r>
    </w:p>
    <w:p w14:paraId="62B27542" w14:textId="0E1C7F34" w:rsidR="00DC1E55" w:rsidRPr="00B77A92" w:rsidRDefault="00981782" w:rsidP="00AE2737">
      <w:pPr>
        <w:pStyle w:val="ListParagraph"/>
        <w:numPr>
          <w:ilvl w:val="0"/>
          <w:numId w:val="61"/>
        </w:numPr>
        <w:spacing w:after="60" w:line="240" w:lineRule="auto"/>
        <w:jc w:val="both"/>
      </w:pPr>
      <w:r w:rsidRPr="00B77A92">
        <w:t xml:space="preserve">New </w:t>
      </w:r>
      <w:r w:rsidR="00DC1E55" w:rsidRPr="00B77A92">
        <w:t>E</w:t>
      </w:r>
      <w:r w:rsidRPr="00B77A92">
        <w:t xml:space="preserve">dition </w:t>
      </w:r>
      <w:r w:rsidR="00DC1E55" w:rsidRPr="00B77A92">
        <w:t>–</w:t>
      </w:r>
      <w:r w:rsidRPr="00B77A92">
        <w:t xml:space="preserve"> replace </w:t>
      </w:r>
      <w:r w:rsidR="00F97154" w:rsidRPr="00B77A92">
        <w:t xml:space="preserve">numbered </w:t>
      </w:r>
      <w:r w:rsidRPr="00B77A92">
        <w:t xml:space="preserve">old </w:t>
      </w:r>
      <w:r w:rsidR="00DC1E55" w:rsidRPr="00B77A92">
        <w:t>E</w:t>
      </w:r>
      <w:r w:rsidRPr="00B77A92">
        <w:t xml:space="preserve">dition and its updates with the </w:t>
      </w:r>
      <w:r w:rsidR="00DC1E55" w:rsidRPr="00B77A92">
        <w:t>N</w:t>
      </w:r>
      <w:r w:rsidRPr="00B77A92">
        <w:t xml:space="preserve">ew </w:t>
      </w:r>
      <w:r w:rsidR="00DC1E55" w:rsidRPr="00B77A92">
        <w:t>E</w:t>
      </w:r>
      <w:r w:rsidRPr="00B77A92">
        <w:t>dition</w:t>
      </w:r>
      <w:r w:rsidR="00011277" w:rsidRPr="00B77A92">
        <w:t xml:space="preserve">. The information </w:t>
      </w:r>
      <w:r w:rsidR="00011277" w:rsidRPr="008A7FAE">
        <w:t xml:space="preserve">in clause </w:t>
      </w:r>
      <w:r w:rsidR="00326324" w:rsidRPr="008A7FAE">
        <w:fldChar w:fldCharType="begin"/>
      </w:r>
      <w:r w:rsidR="00326324" w:rsidRPr="008A7FAE">
        <w:instrText xml:space="preserve"> REF _Ref49451543 \r \h </w:instrText>
      </w:r>
      <w:r w:rsidR="00DC1E55" w:rsidRPr="008A7FAE">
        <w:instrText xml:space="preserve"> \* MERGEFORMAT </w:instrText>
      </w:r>
      <w:r w:rsidR="00326324" w:rsidRPr="008A7FAE">
        <w:fldChar w:fldCharType="separate"/>
      </w:r>
      <w:r w:rsidR="00A74A4F" w:rsidRPr="008A7FAE">
        <w:t>13.2</w:t>
      </w:r>
      <w:r w:rsidR="00326324" w:rsidRPr="008A7FAE">
        <w:fldChar w:fldCharType="end"/>
      </w:r>
      <w:r w:rsidR="00011277" w:rsidRPr="008A7FAE">
        <w:t xml:space="preserve"> about </w:t>
      </w:r>
      <w:r w:rsidR="00326324" w:rsidRPr="008A7FAE">
        <w:t>the</w:t>
      </w:r>
      <w:r w:rsidR="00326324" w:rsidRPr="00B77A92">
        <w:t xml:space="preserve"> </w:t>
      </w:r>
      <w:r w:rsidR="00011277" w:rsidRPr="00B77A92">
        <w:t xml:space="preserve">use of </w:t>
      </w:r>
      <w:r w:rsidR="00DC1E55" w:rsidRPr="00B77A92">
        <w:t>N</w:t>
      </w:r>
      <w:r w:rsidR="00011277" w:rsidRPr="00B77A92">
        <w:t xml:space="preserve">ew </w:t>
      </w:r>
      <w:r w:rsidR="00DC1E55" w:rsidRPr="00B77A92">
        <w:t>E</w:t>
      </w:r>
      <w:r w:rsidR="00011277" w:rsidRPr="00B77A92">
        <w:t>ditions and re-issues for certain coverage data products should be kept in mind</w:t>
      </w:r>
      <w:r w:rsidR="003A7A02" w:rsidRPr="00B77A92">
        <w:t xml:space="preserve"> </w:t>
      </w:r>
    </w:p>
    <w:p w14:paraId="5E550977" w14:textId="7648B572" w:rsidR="00981782" w:rsidRPr="00B77A92" w:rsidRDefault="00981782" w:rsidP="00AE2737">
      <w:pPr>
        <w:pStyle w:val="ListParagraph"/>
        <w:numPr>
          <w:ilvl w:val="0"/>
          <w:numId w:val="61"/>
        </w:numPr>
        <w:spacing w:after="60" w:line="240" w:lineRule="auto"/>
        <w:jc w:val="both"/>
      </w:pPr>
      <w:r w:rsidRPr="00B77A92">
        <w:t xml:space="preserve">Update </w:t>
      </w:r>
      <w:r w:rsidR="00DC1E55" w:rsidRPr="00B77A92">
        <w:t>–</w:t>
      </w:r>
      <w:r w:rsidRPr="00B77A92">
        <w:t xml:space="preserve"> apply</w:t>
      </w:r>
      <w:r w:rsidR="00DC1E55" w:rsidRPr="00B77A92">
        <w:t xml:space="preserve"> </w:t>
      </w:r>
      <w:r w:rsidRPr="00B77A92">
        <w:t xml:space="preserve">the </w:t>
      </w:r>
      <w:r w:rsidR="00F97154" w:rsidRPr="00B77A92">
        <w:t xml:space="preserve">numbered </w:t>
      </w:r>
      <w:r w:rsidRPr="00B77A92">
        <w:t>update and retain for tracking purposes</w:t>
      </w:r>
      <w:r w:rsidR="00142C35" w:rsidRPr="00B77A92">
        <w:t>.</w:t>
      </w:r>
      <w:r w:rsidR="00DF374C" w:rsidRPr="00B77A92">
        <w:t xml:space="preserve"> See </w:t>
      </w:r>
      <w:r w:rsidR="00DF374C" w:rsidRPr="00B77A92">
        <w:fldChar w:fldCharType="begin"/>
      </w:r>
      <w:r w:rsidR="00DF374C" w:rsidRPr="00B77A92">
        <w:instrText xml:space="preserve"> REF _Ref49451692 \r \h </w:instrText>
      </w:r>
      <w:r w:rsidR="00DC1E55" w:rsidRPr="00B77A92">
        <w:instrText xml:space="preserve"> \* MERGEFORMAT </w:instrText>
      </w:r>
      <w:r w:rsidR="00DF374C" w:rsidRPr="00B77A92">
        <w:fldChar w:fldCharType="separate"/>
      </w:r>
      <w:r w:rsidR="00A74A4F">
        <w:t>20.4</w:t>
      </w:r>
      <w:r w:rsidR="00DF374C" w:rsidRPr="00B77A92">
        <w:fldChar w:fldCharType="end"/>
      </w:r>
      <w:r w:rsidR="00DF374C" w:rsidRPr="00B77A92">
        <w:t>.</w:t>
      </w:r>
      <w:r w:rsidR="00F90EF4" w:rsidRPr="00B77A92">
        <w:t xml:space="preserve"> Where updates </w:t>
      </w:r>
      <w:r w:rsidR="00DC1E55" w:rsidRPr="00B77A92">
        <w:t>cannot</w:t>
      </w:r>
      <w:r w:rsidR="00F90EF4" w:rsidRPr="00B77A92">
        <w:t xml:space="preserve"> be applied a permanent indication “Chart information not up to date” </w:t>
      </w:r>
      <w:r w:rsidR="00B15F52" w:rsidRPr="00B77A92">
        <w:t xml:space="preserve">must </w:t>
      </w:r>
      <w:r w:rsidR="00F90EF4" w:rsidRPr="00B77A92">
        <w:t>be available in the chart display area when such a chart is in use (either displayed on chart area or used as largest scale available for chart related alerts and indications)</w:t>
      </w:r>
      <w:r w:rsidR="002B544A" w:rsidRPr="00B77A92">
        <w:t xml:space="preserve">. This is also </w:t>
      </w:r>
      <w:r w:rsidR="00E03B21" w:rsidRPr="00B77A92">
        <w:t xml:space="preserve">referenced </w:t>
      </w:r>
      <w:r w:rsidR="002B544A" w:rsidRPr="00B77A92">
        <w:t xml:space="preserve">by the ECDIS Update Status Report, Appendix </w:t>
      </w:r>
      <w:r w:rsidR="00A310A1">
        <w:t>C</w:t>
      </w:r>
      <w:r w:rsidR="00F90EF4" w:rsidRPr="00B77A92">
        <w:t>.</w:t>
      </w:r>
      <w:r w:rsidR="002B544A" w:rsidRPr="00B77A92">
        <w:t xml:space="preserve"> </w:t>
      </w:r>
    </w:p>
    <w:p w14:paraId="5BA5F198" w14:textId="5E65C229" w:rsidR="00981782" w:rsidRPr="00B77A92" w:rsidRDefault="00981782" w:rsidP="00AE2737">
      <w:pPr>
        <w:pStyle w:val="ListParagraph"/>
        <w:numPr>
          <w:ilvl w:val="0"/>
          <w:numId w:val="61"/>
        </w:numPr>
        <w:spacing w:after="60" w:line="240" w:lineRule="auto"/>
        <w:jc w:val="both"/>
      </w:pPr>
      <w:r w:rsidRPr="00B77A92">
        <w:t xml:space="preserve">Re-issue - </w:t>
      </w:r>
      <w:r w:rsidRPr="00A310A1">
        <w:t>replace the original datasets and its updates up to the date of the issue with the reissued dataset</w:t>
      </w:r>
      <w:r w:rsidR="00142C35" w:rsidRPr="00A310A1">
        <w:t>.</w:t>
      </w:r>
      <w:r w:rsidR="00326324" w:rsidRPr="00A310A1">
        <w:t xml:space="preserve"> Retention of the old issue should be as specified in the </w:t>
      </w:r>
      <w:r w:rsidR="00DC1E55" w:rsidRPr="00A310A1">
        <w:t>P</w:t>
      </w:r>
      <w:r w:rsidR="00326324" w:rsidRPr="00A310A1">
        <w:t xml:space="preserve">roduct </w:t>
      </w:r>
      <w:r w:rsidR="00DC1E55" w:rsidRPr="00A310A1">
        <w:t>S</w:t>
      </w:r>
      <w:r w:rsidR="00326324" w:rsidRPr="00A310A1">
        <w:t xml:space="preserve">pecification. The information in clause </w:t>
      </w:r>
      <w:r w:rsidR="00326324" w:rsidRPr="00A310A1">
        <w:fldChar w:fldCharType="begin"/>
      </w:r>
      <w:r w:rsidR="00326324" w:rsidRPr="00A310A1">
        <w:instrText xml:space="preserve"> REF _Ref49451559 \r \h </w:instrText>
      </w:r>
      <w:r w:rsidR="00DC1E55" w:rsidRPr="00A310A1">
        <w:instrText xml:space="preserve"> \* MERGEFORMAT </w:instrText>
      </w:r>
      <w:r w:rsidR="00326324" w:rsidRPr="00A310A1">
        <w:fldChar w:fldCharType="separate"/>
      </w:r>
      <w:r w:rsidR="00A74A4F">
        <w:t>13.2</w:t>
      </w:r>
      <w:r w:rsidR="00326324" w:rsidRPr="00A310A1">
        <w:fldChar w:fldCharType="end"/>
      </w:r>
      <w:r w:rsidR="00326324" w:rsidRPr="00A310A1">
        <w:t xml:space="preserve"> about the use of </w:t>
      </w:r>
      <w:r w:rsidR="00DC1E55" w:rsidRPr="00A310A1">
        <w:t>N</w:t>
      </w:r>
      <w:r w:rsidR="00326324" w:rsidRPr="00A310A1">
        <w:t xml:space="preserve">ew </w:t>
      </w:r>
      <w:r w:rsidR="00DC1E55" w:rsidRPr="00A310A1">
        <w:t>E</w:t>
      </w:r>
      <w:r w:rsidR="00326324" w:rsidRPr="00A310A1">
        <w:t>ditions and re-issues for certain coverage data products should be kept in mind.</w:t>
      </w:r>
      <w:r w:rsidR="00F97154" w:rsidRPr="00A310A1">
        <w:t xml:space="preserve"> After a re-issue, subsequent updates may be incorporated from this reissue or from the original data kept continuously updated.</w:t>
      </w:r>
    </w:p>
    <w:p w14:paraId="6DB7F566" w14:textId="2865B02D" w:rsidR="00981782" w:rsidRPr="00B77A92" w:rsidRDefault="00981782" w:rsidP="00AE2737">
      <w:pPr>
        <w:pStyle w:val="ListParagraph"/>
        <w:numPr>
          <w:ilvl w:val="0"/>
          <w:numId w:val="61"/>
        </w:numPr>
        <w:spacing w:after="60" w:line="240" w:lineRule="auto"/>
        <w:jc w:val="both"/>
      </w:pPr>
      <w:r w:rsidRPr="00B77A92">
        <w:t xml:space="preserve">Cancellation </w:t>
      </w:r>
      <w:r w:rsidR="00DC1E55" w:rsidRPr="00B77A92">
        <w:t>–</w:t>
      </w:r>
      <w:r w:rsidRPr="00B77A92">
        <w:t xml:space="preserve"> delete</w:t>
      </w:r>
      <w:r w:rsidR="00DC1E55" w:rsidRPr="00B77A92">
        <w:t xml:space="preserve"> </w:t>
      </w:r>
      <w:r w:rsidRPr="00B77A92">
        <w:t>the cancelled dataset and its updates</w:t>
      </w:r>
      <w:r w:rsidR="00E03B21" w:rsidRPr="00B77A92">
        <w:t xml:space="preserve"> as per S-100 17-4.4.1</w:t>
      </w:r>
      <w:r w:rsidR="00142C35" w:rsidRPr="00B77A92">
        <w:t>.</w:t>
      </w:r>
      <w:r w:rsidR="00B6136D" w:rsidRPr="00B77A92">
        <w:t xml:space="preserve"> The system </w:t>
      </w:r>
      <w:r w:rsidR="00B15F52" w:rsidRPr="00B77A92">
        <w:t xml:space="preserve">must </w:t>
      </w:r>
      <w:r w:rsidR="00B6136D" w:rsidRPr="00B77A92">
        <w:t xml:space="preserve">report any </w:t>
      </w:r>
      <w:r w:rsidR="00001E36" w:rsidRPr="00B77A92">
        <w:t>dataset</w:t>
      </w:r>
      <w:r w:rsidR="00B6136D" w:rsidRPr="00B77A92">
        <w:t xml:space="preserve">(s) that have been </w:t>
      </w:r>
      <w:r w:rsidR="00CA0646">
        <w:t>i</w:t>
      </w:r>
      <w:r w:rsidR="00B6136D" w:rsidRPr="00B77A92">
        <w:t xml:space="preserve">dentified as cancelled at load time. A message </w:t>
      </w:r>
      <w:r w:rsidR="00B15F52" w:rsidRPr="00B77A92">
        <w:t xml:space="preserve">must </w:t>
      </w:r>
      <w:r w:rsidR="00B6136D" w:rsidRPr="00B77A92">
        <w:t xml:space="preserve">be displayed informing the user of the </w:t>
      </w:r>
      <w:r w:rsidR="00001E36" w:rsidRPr="00B77A92">
        <w:t>dataset</w:t>
      </w:r>
      <w:r w:rsidR="00B6136D" w:rsidRPr="00B77A92">
        <w:t xml:space="preserve"> name</w:t>
      </w:r>
      <w:r w:rsidR="00B6136D" w:rsidRPr="00A310A1">
        <w:t xml:space="preserve">. Depending on the method adopted by the OEM for managing cancelled </w:t>
      </w:r>
      <w:r w:rsidR="00001E36" w:rsidRPr="00A310A1">
        <w:t>dataset</w:t>
      </w:r>
      <w:r w:rsidR="00B6136D" w:rsidRPr="00A310A1">
        <w:t>s one of the following conditions must be observed:</w:t>
      </w:r>
      <w:r w:rsidR="00B6136D" w:rsidRPr="00B77A92">
        <w:t xml:space="preserve"> (1). The cancelled </w:t>
      </w:r>
      <w:r w:rsidR="00001E36" w:rsidRPr="00B77A92">
        <w:t>dataset</w:t>
      </w:r>
      <w:r w:rsidR="00B6136D" w:rsidRPr="00B77A92">
        <w:t xml:space="preserve"> cannot be viewed in the ECDIS</w:t>
      </w:r>
      <w:r w:rsidR="00A01D79" w:rsidRPr="00B77A92">
        <w:t>;</w:t>
      </w:r>
      <w:r w:rsidR="00B6136D" w:rsidRPr="00B77A92">
        <w:t xml:space="preserve"> (2). The cancelled </w:t>
      </w:r>
      <w:r w:rsidR="00001E36" w:rsidRPr="00B77A92">
        <w:t>dataset</w:t>
      </w:r>
      <w:r w:rsidR="00B6136D" w:rsidRPr="00B77A92">
        <w:t xml:space="preserve"> can be viewed in the ECDIS with the warning message specified “</w:t>
      </w:r>
      <w:r w:rsidR="00001E36" w:rsidRPr="00B77A92">
        <w:t>Dataset</w:t>
      </w:r>
      <w:r w:rsidR="00B6136D" w:rsidRPr="00B77A92">
        <w:t xml:space="preserve"> &lt;name&gt; has been cancelled and may not be up to date. Under no circumstances should it be used for primary navigation”.</w:t>
      </w:r>
    </w:p>
    <w:p w14:paraId="7D15F186" w14:textId="77777777" w:rsidR="004C0487" w:rsidRPr="00B77A92" w:rsidRDefault="004C0487" w:rsidP="00B812CA">
      <w:pPr>
        <w:spacing w:after="60" w:line="240" w:lineRule="auto"/>
        <w:jc w:val="both"/>
      </w:pPr>
    </w:p>
    <w:p w14:paraId="2E1E9F74" w14:textId="29796C9D" w:rsidR="00B073EA" w:rsidRDefault="00732F08" w:rsidP="00BE68E8">
      <w:pPr>
        <w:pStyle w:val="Heading1"/>
      </w:pPr>
      <w:bookmarkStart w:id="780" w:name="_Toc194061829"/>
      <w:bookmarkStart w:id="781" w:name="_Toc194067217"/>
      <w:bookmarkStart w:id="782" w:name="_Ref167112888"/>
      <w:bookmarkStart w:id="783" w:name="_Toc194067218"/>
      <w:bookmarkEnd w:id="780"/>
      <w:bookmarkEnd w:id="781"/>
      <w:r w:rsidRPr="00B77A92">
        <w:t xml:space="preserve">Dataset </w:t>
      </w:r>
      <w:r w:rsidR="00B073EA" w:rsidRPr="00B77A92">
        <w:t xml:space="preserve">Support </w:t>
      </w:r>
      <w:r w:rsidR="001309C7" w:rsidRPr="00B77A92">
        <w:t>F</w:t>
      </w:r>
      <w:r w:rsidR="00B073EA" w:rsidRPr="00B77A92">
        <w:t>ile</w:t>
      </w:r>
      <w:r w:rsidR="00453DD3">
        <w:t>s</w:t>
      </w:r>
      <w:bookmarkEnd w:id="782"/>
      <w:bookmarkEnd w:id="783"/>
    </w:p>
    <w:p w14:paraId="7EC7C317" w14:textId="77777777" w:rsidR="00453DD3" w:rsidRDefault="00453DD3" w:rsidP="00453DD3">
      <w:pPr>
        <w:jc w:val="both"/>
      </w:pPr>
      <w:r>
        <w:t xml:space="preserve">Exchange sets delivered to ECDIS only contain S-100 datasets, any required dataset support files, S-100 catalogues (feature and portrayal catalogues) and language packs, referred to as “system support files”. </w:t>
      </w:r>
    </w:p>
    <w:p w14:paraId="4B0DBCA2" w14:textId="4727DF51" w:rsidR="00453DD3" w:rsidRDefault="00453DD3" w:rsidP="002D7DEE">
      <w:pPr>
        <w:jc w:val="both"/>
      </w:pPr>
      <w:r>
        <w:t xml:space="preserve">The ECDIS must support the import of exchange set contents into the System database. There is no requirement to import or update any other </w:t>
      </w:r>
      <w:r w:rsidR="003D3E9C">
        <w:t>content</w:t>
      </w:r>
      <w:r>
        <w:t xml:space="preserve"> from an exchange set. This includes any of </w:t>
      </w:r>
      <w:r w:rsidR="003D3E9C">
        <w:t xml:space="preserve">S-100’s </w:t>
      </w:r>
      <w:r>
        <w:t>component schemas and system support files</w:t>
      </w:r>
      <w:r w:rsidR="003D3E9C">
        <w:t xml:space="preserve"> associated with those schemas</w:t>
      </w:r>
      <w:r>
        <w:t>.</w:t>
      </w:r>
    </w:p>
    <w:p w14:paraId="16DF4EBB" w14:textId="7003CE43" w:rsidR="00453DD3" w:rsidRDefault="00453DD3" w:rsidP="002D7DEE">
      <w:pPr>
        <w:jc w:val="both"/>
      </w:pPr>
      <w:r>
        <w:t xml:space="preserve">As defined in S-100 Part 17, each dataset support file references one or more datasets which contain a reference to it. Language packs (S-100 Part 18) reference the feature catalogue they refer to. </w:t>
      </w:r>
    </w:p>
    <w:p w14:paraId="5AE3757F" w14:textId="5FAEF878" w:rsidR="00453DD3" w:rsidRDefault="00453DD3" w:rsidP="002D7DEE">
      <w:pPr>
        <w:pStyle w:val="Heading2"/>
      </w:pPr>
      <w:bookmarkStart w:id="784" w:name="_Toc194067219"/>
      <w:bookmarkStart w:id="785" w:name="_Ref188950832"/>
      <w:r>
        <w:t>Exchange set delivery</w:t>
      </w:r>
      <w:bookmarkEnd w:id="784"/>
      <w:bookmarkEnd w:id="785"/>
    </w:p>
    <w:p w14:paraId="300F0C50" w14:textId="57605890" w:rsidR="00453DD3" w:rsidRDefault="00453DD3" w:rsidP="002D7DEE">
      <w:pPr>
        <w:spacing w:after="120" w:line="240" w:lineRule="auto"/>
        <w:contextualSpacing/>
        <w:jc w:val="both"/>
      </w:pPr>
      <w:r>
        <w:t xml:space="preserve">Exchange sets which contain base datasets will also contain all </w:t>
      </w:r>
      <w:r w:rsidR="00106E90">
        <w:t xml:space="preserve">relevant </w:t>
      </w:r>
      <w:r>
        <w:t xml:space="preserve">dataset support. Exchange sets containing updates will deliver any dataset support files which are required by those updates. This may not be necessarily all the dataset support files associated with the </w:t>
      </w:r>
      <w:r w:rsidR="00360B24">
        <w:t xml:space="preserve">base </w:t>
      </w:r>
      <w:r>
        <w:t>dataset.</w:t>
      </w:r>
    </w:p>
    <w:p w14:paraId="49E52DB9" w14:textId="77777777" w:rsidR="00453DD3" w:rsidRPr="00453DD3" w:rsidRDefault="00453DD3" w:rsidP="002D7DEE"/>
    <w:p w14:paraId="3AD652DC" w14:textId="77777777" w:rsidR="00453DD3" w:rsidRPr="007058D2" w:rsidRDefault="00453DD3" w:rsidP="002D7DEE">
      <w:pPr>
        <w:pStyle w:val="Heading2"/>
      </w:pPr>
      <w:bookmarkStart w:id="786" w:name="_Toc194067220"/>
      <w:r w:rsidRPr="007058D2">
        <w:t>Management of a</w:t>
      </w:r>
      <w:r w:rsidRPr="00B812CA">
        <w:t>utomatic</w:t>
      </w:r>
      <w:r w:rsidRPr="007058D2">
        <w:t xml:space="preserve"> updates to </w:t>
      </w:r>
      <w:r w:rsidRPr="00B812CA">
        <w:t>Dataset</w:t>
      </w:r>
      <w:r w:rsidRPr="007058D2">
        <w:t xml:space="preserve"> Support files</w:t>
      </w:r>
      <w:bookmarkEnd w:id="786"/>
    </w:p>
    <w:p w14:paraId="4B35A43A" w14:textId="263260E9" w:rsidR="00453DD3" w:rsidRPr="00B77A92" w:rsidRDefault="00453DD3" w:rsidP="00D87FDE">
      <w:pPr>
        <w:jc w:val="both"/>
      </w:pPr>
      <w:r w:rsidRPr="00B77A92">
        <w:t xml:space="preserve">Dataset names in S-100 are unique </w:t>
      </w:r>
      <w:r w:rsidRPr="00415C1B">
        <w:t>(S-100 Part 1</w:t>
      </w:r>
      <w:r w:rsidR="00D87FDE" w:rsidRPr="00415C1B">
        <w:t>7</w:t>
      </w:r>
      <w:r w:rsidR="00653128">
        <w:t>).</w:t>
      </w:r>
      <w:r w:rsidRPr="00B77A92">
        <w:t xml:space="preserve"> Dataset support files are referenced to one or more datasets in the exchange catalogue metadata. This allows dataset support files to be shared between multiple datasets.</w:t>
      </w:r>
    </w:p>
    <w:p w14:paraId="63EA2AE5" w14:textId="77777777" w:rsidR="00453DD3" w:rsidRPr="00B77A92" w:rsidRDefault="00453DD3" w:rsidP="00D87FDE">
      <w:pPr>
        <w:jc w:val="both"/>
      </w:pPr>
      <w:r w:rsidRPr="00B77A92">
        <w:t>As with datasets, dataset support files are managed with the Exchange Set metadata field S100_SupportFileRevisionStatus. The behaviour of each is described below:</w:t>
      </w:r>
    </w:p>
    <w:p w14:paraId="297C8DA0" w14:textId="75BC80E4" w:rsidR="00453DD3" w:rsidRPr="00415C1B" w:rsidRDefault="006E5EB0" w:rsidP="00453DD3">
      <w:pPr>
        <w:pStyle w:val="ListParagraph"/>
        <w:numPr>
          <w:ilvl w:val="0"/>
          <w:numId w:val="127"/>
        </w:numPr>
        <w:spacing w:after="120" w:line="240" w:lineRule="auto"/>
        <w:jc w:val="both"/>
      </w:pPr>
      <w:r w:rsidRPr="00530F27">
        <w:rPr>
          <w:i/>
          <w:iCs/>
        </w:rPr>
        <w:t>n</w:t>
      </w:r>
      <w:r w:rsidR="00453DD3" w:rsidRPr="00530F27">
        <w:rPr>
          <w:i/>
          <w:iCs/>
        </w:rPr>
        <w:t>ew</w:t>
      </w:r>
      <w:r w:rsidRPr="00530F27">
        <w:t xml:space="preserve"> – A new dataset support file to be installed on the system</w:t>
      </w:r>
    </w:p>
    <w:p w14:paraId="2A520553" w14:textId="5BA99826" w:rsidR="00453DD3" w:rsidRPr="00415C1B" w:rsidRDefault="006E5EB0" w:rsidP="00453DD3">
      <w:pPr>
        <w:pStyle w:val="ListParagraph"/>
        <w:numPr>
          <w:ilvl w:val="0"/>
          <w:numId w:val="127"/>
        </w:numPr>
        <w:spacing w:after="120" w:line="240" w:lineRule="auto"/>
        <w:jc w:val="both"/>
      </w:pPr>
      <w:r w:rsidRPr="00530F27">
        <w:rPr>
          <w:i/>
          <w:iCs/>
        </w:rPr>
        <w:t>r</w:t>
      </w:r>
      <w:r w:rsidR="00453DD3" w:rsidRPr="00530F27">
        <w:rPr>
          <w:i/>
          <w:iCs/>
        </w:rPr>
        <w:t>eplacement</w:t>
      </w:r>
      <w:r w:rsidRPr="00530F27">
        <w:t xml:space="preserve"> – a replacement for an existing dataset support file with the same name.</w:t>
      </w:r>
    </w:p>
    <w:p w14:paraId="27A2FE98" w14:textId="143EC43F" w:rsidR="00453DD3" w:rsidRPr="00415C1B" w:rsidRDefault="006E5EB0" w:rsidP="00453DD3">
      <w:pPr>
        <w:pStyle w:val="ListParagraph"/>
        <w:numPr>
          <w:ilvl w:val="0"/>
          <w:numId w:val="127"/>
        </w:numPr>
        <w:spacing w:after="120" w:line="240" w:lineRule="auto"/>
        <w:jc w:val="both"/>
      </w:pPr>
      <w:r w:rsidRPr="00530F27">
        <w:rPr>
          <w:i/>
          <w:iCs/>
        </w:rPr>
        <w:lastRenderedPageBreak/>
        <w:t>d</w:t>
      </w:r>
      <w:r w:rsidR="00453DD3" w:rsidRPr="00530F27">
        <w:rPr>
          <w:i/>
          <w:iCs/>
        </w:rPr>
        <w:t>eletion</w:t>
      </w:r>
      <w:r w:rsidRPr="00530F27">
        <w:t xml:space="preserve"> – deletion of the dataset support file with the given name</w:t>
      </w:r>
      <w:r w:rsidR="008A7FAE">
        <w:t xml:space="preserve"> (subject to the guidance in this section)</w:t>
      </w:r>
    </w:p>
    <w:p w14:paraId="330DE4F6" w14:textId="46FB6194" w:rsidR="00453DD3" w:rsidRDefault="00453DD3" w:rsidP="00453DD3">
      <w:pPr>
        <w:spacing w:after="120" w:line="240" w:lineRule="auto"/>
        <w:jc w:val="both"/>
      </w:pPr>
      <w:r w:rsidRPr="00B77A92">
        <w:t xml:space="preserve">When a feature pointing to a text, picture or application file is deleted or updated so that it no longer references the dataset support file, the ECDIS </w:t>
      </w:r>
      <w:r w:rsidR="00264905">
        <w:t>must</w:t>
      </w:r>
      <w:r w:rsidR="00264905" w:rsidRPr="00B77A92">
        <w:t xml:space="preserve"> </w:t>
      </w:r>
      <w:r w:rsidRPr="00B77A92">
        <w:t>check to see whether any other feature references the same</w:t>
      </w:r>
      <w:r>
        <w:t xml:space="preserve"> dataset support</w:t>
      </w:r>
      <w:r w:rsidRPr="00B77A92">
        <w:t xml:space="preserve"> file, before that</w:t>
      </w:r>
      <w:r>
        <w:t xml:space="preserve"> dataset support</w:t>
      </w:r>
      <w:r w:rsidRPr="00B77A92">
        <w:t xml:space="preserve"> file is deleted.</w:t>
      </w:r>
      <w:r>
        <w:t xml:space="preserve"> </w:t>
      </w:r>
    </w:p>
    <w:p w14:paraId="37157FBE" w14:textId="34DB498D" w:rsidR="00453DD3" w:rsidRPr="00B77A92" w:rsidRDefault="00453DD3" w:rsidP="00453DD3">
      <w:pPr>
        <w:spacing w:after="120" w:line="240" w:lineRule="auto"/>
        <w:jc w:val="both"/>
      </w:pPr>
      <w:r>
        <w:t xml:space="preserve">Similarly, when a dataset support file is marked for deletion by a CATALOG.XML entry then the ECDIS </w:t>
      </w:r>
      <w:r w:rsidR="00264905">
        <w:t xml:space="preserve">must </w:t>
      </w:r>
      <w:r>
        <w:t>check that the support file is not used by any other datasets prior to deletion</w:t>
      </w:r>
      <w:r w:rsidR="00FF3E5B">
        <w:t>.</w:t>
      </w:r>
    </w:p>
    <w:p w14:paraId="204E2C79" w14:textId="77777777" w:rsidR="00453DD3" w:rsidRDefault="00453DD3" w:rsidP="002D7DEE">
      <w:pPr>
        <w:spacing w:after="120" w:line="240" w:lineRule="auto"/>
        <w:contextualSpacing/>
        <w:jc w:val="both"/>
      </w:pPr>
    </w:p>
    <w:p w14:paraId="7C871C56" w14:textId="7DCB1ECB" w:rsidR="00453DD3" w:rsidRPr="00453DD3" w:rsidRDefault="00453DD3" w:rsidP="002D7DEE">
      <w:pPr>
        <w:pStyle w:val="Heading2"/>
      </w:pPr>
      <w:bookmarkStart w:id="787" w:name="_Toc194067221"/>
      <w:r>
        <w:t>Dataset Support File formats.</w:t>
      </w:r>
      <w:bookmarkEnd w:id="787"/>
    </w:p>
    <w:p w14:paraId="13D8317E" w14:textId="79738C53" w:rsidR="00E52CD2" w:rsidRPr="00B77A92" w:rsidRDefault="0087682E" w:rsidP="00E52CD2">
      <w:r w:rsidRPr="0087682E">
        <w:t>From all possible support file formats, ECDIS must at least be able to display the following</w:t>
      </w:r>
      <w:r>
        <w:t xml:space="preserve"> (</w:t>
      </w:r>
      <w:r w:rsidR="00453DD3" w:rsidRPr="00415C1B">
        <w:t>taken</w:t>
      </w:r>
      <w:r w:rsidR="00453DD3">
        <w:t xml:space="preserve"> from</w:t>
      </w:r>
      <w:r w:rsidR="00453DD3" w:rsidRPr="00B77A92">
        <w:t xml:space="preserve"> </w:t>
      </w:r>
      <w:r w:rsidR="00453DD3">
        <w:t>t</w:t>
      </w:r>
      <w:r w:rsidR="00E52CD2" w:rsidRPr="00B77A92">
        <w:t xml:space="preserve">he </w:t>
      </w:r>
      <w:r w:rsidR="00453DD3">
        <w:t xml:space="preserve">list of </w:t>
      </w:r>
      <w:r w:rsidR="00E52CD2" w:rsidRPr="00B77A92">
        <w:t>support file formats in S-100 Part 17</w:t>
      </w:r>
      <w:r w:rsidR="001309C7" w:rsidRPr="00B77A92">
        <w:t xml:space="preserve"> S100_SupportFileFormat enumeration</w:t>
      </w:r>
      <w:r>
        <w:t>)</w:t>
      </w:r>
    </w:p>
    <w:p w14:paraId="5EFA495C" w14:textId="0B66BC01" w:rsidR="00DF7708" w:rsidRPr="00415C1B" w:rsidRDefault="00E52CD2" w:rsidP="00732F08">
      <w:pPr>
        <w:pStyle w:val="ListParagraph"/>
        <w:numPr>
          <w:ilvl w:val="0"/>
          <w:numId w:val="106"/>
        </w:numPr>
      </w:pPr>
      <w:r w:rsidRPr="00415C1B">
        <w:t>Plain tex</w:t>
      </w:r>
      <w:r w:rsidR="00F91C71" w:rsidRPr="00415C1B">
        <w:t>t</w:t>
      </w:r>
    </w:p>
    <w:p w14:paraId="06CF075E" w14:textId="1E98DF15" w:rsidR="00DF7708" w:rsidRPr="00415C1B" w:rsidRDefault="00DF7708" w:rsidP="0043278E">
      <w:pPr>
        <w:pStyle w:val="ListParagraph"/>
        <w:numPr>
          <w:ilvl w:val="0"/>
          <w:numId w:val="106"/>
        </w:numPr>
      </w:pPr>
      <w:r w:rsidRPr="00415C1B">
        <w:t>JPEG 2000</w:t>
      </w:r>
    </w:p>
    <w:p w14:paraId="5A54DEA5" w14:textId="7F4730B3" w:rsidR="00DF7708" w:rsidRPr="00415C1B" w:rsidRDefault="00DF7708" w:rsidP="0043278E">
      <w:pPr>
        <w:pStyle w:val="ListParagraph"/>
        <w:numPr>
          <w:ilvl w:val="0"/>
          <w:numId w:val="106"/>
        </w:numPr>
      </w:pPr>
      <w:r w:rsidRPr="00415C1B">
        <w:t>TIFF</w:t>
      </w:r>
      <w:r w:rsidR="00F91C71" w:rsidRPr="00415C1B">
        <w:t xml:space="preserve"> 6.0</w:t>
      </w:r>
    </w:p>
    <w:p w14:paraId="3C299EC9" w14:textId="60DB3593" w:rsidR="001309C7" w:rsidRDefault="001309C7" w:rsidP="00E52CD2">
      <w:r w:rsidRPr="00B77A92">
        <w:t>All</w:t>
      </w:r>
      <w:r w:rsidR="00453DD3">
        <w:t xml:space="preserve"> dataset</w:t>
      </w:r>
      <w:r w:rsidRPr="00B77A92">
        <w:t xml:space="preserve"> support files except the graphic formats use UTF-8 encoding.</w:t>
      </w:r>
    </w:p>
    <w:p w14:paraId="01A45E76" w14:textId="2049B589" w:rsidR="00624B58" w:rsidRDefault="00453DD3" w:rsidP="00624B58">
      <w:pPr>
        <w:spacing w:after="120" w:line="240" w:lineRule="auto"/>
        <w:jc w:val="both"/>
      </w:pPr>
      <w:r>
        <w:t>System support files (feature and portrayal catalogues, and language packs) are in XML forma</w:t>
      </w:r>
      <w:r w:rsidR="00624B58">
        <w:t>t</w:t>
      </w:r>
      <w:r w:rsidR="00136717">
        <w:t>.</w:t>
      </w:r>
    </w:p>
    <w:p w14:paraId="1E1761DB" w14:textId="77777777" w:rsidR="00624B58" w:rsidRDefault="00624B58" w:rsidP="00624B58">
      <w:pPr>
        <w:spacing w:after="120" w:line="240" w:lineRule="auto"/>
        <w:jc w:val="both"/>
      </w:pPr>
    </w:p>
    <w:p w14:paraId="1CE01A4D" w14:textId="77777777" w:rsidR="00624B58" w:rsidRDefault="00624B58" w:rsidP="00624B58">
      <w:pPr>
        <w:spacing w:after="120" w:line="240" w:lineRule="auto"/>
        <w:jc w:val="both"/>
      </w:pPr>
    </w:p>
    <w:p w14:paraId="249EA555" w14:textId="77777777" w:rsidR="00624B58" w:rsidRPr="00B77A92" w:rsidRDefault="00624B58" w:rsidP="00624B58">
      <w:pPr>
        <w:spacing w:after="120" w:line="240" w:lineRule="auto"/>
        <w:jc w:val="both"/>
      </w:pPr>
    </w:p>
    <w:p w14:paraId="07001F9F" w14:textId="42632C81" w:rsidR="00A01D79" w:rsidRPr="00B77A92" w:rsidRDefault="00A01D79">
      <w:r w:rsidRPr="00B77A92">
        <w:br w:type="page"/>
      </w:r>
    </w:p>
    <w:p w14:paraId="2722590B" w14:textId="77777777" w:rsidR="00A01D79" w:rsidRPr="00700B73" w:rsidRDefault="00A01D79" w:rsidP="00A01D79">
      <w:pPr>
        <w:spacing w:after="120" w:line="240" w:lineRule="auto"/>
        <w:rPr>
          <w:b/>
          <w:sz w:val="28"/>
          <w:lang w:eastAsia="en-GB"/>
        </w:rPr>
      </w:pPr>
    </w:p>
    <w:p w14:paraId="6BBEB643" w14:textId="77777777" w:rsidR="00A01D79" w:rsidRPr="00700B73" w:rsidRDefault="00A01D79" w:rsidP="00A01D79">
      <w:pPr>
        <w:spacing w:after="120" w:line="240" w:lineRule="auto"/>
        <w:rPr>
          <w:b/>
          <w:sz w:val="28"/>
          <w:lang w:eastAsia="en-GB"/>
        </w:rPr>
      </w:pPr>
    </w:p>
    <w:p w14:paraId="0E631C2F" w14:textId="77777777" w:rsidR="00A01D79" w:rsidRPr="00700B73" w:rsidRDefault="00A01D79" w:rsidP="00A01D79">
      <w:pPr>
        <w:spacing w:after="120" w:line="240" w:lineRule="auto"/>
        <w:rPr>
          <w:b/>
          <w:sz w:val="28"/>
          <w:lang w:eastAsia="en-GB"/>
        </w:rPr>
      </w:pPr>
    </w:p>
    <w:p w14:paraId="0B3CE3A9" w14:textId="77777777" w:rsidR="00A01D79" w:rsidRPr="00700B73" w:rsidRDefault="00A01D79" w:rsidP="00A01D79">
      <w:pPr>
        <w:spacing w:after="120" w:line="240" w:lineRule="auto"/>
        <w:jc w:val="center"/>
        <w:rPr>
          <w:b/>
          <w:sz w:val="28"/>
          <w:lang w:eastAsia="en-GB"/>
        </w:rPr>
      </w:pPr>
    </w:p>
    <w:p w14:paraId="39F680CB" w14:textId="77777777" w:rsidR="00A01D79" w:rsidRPr="00700B73" w:rsidRDefault="00A01D79" w:rsidP="00A01D79">
      <w:pPr>
        <w:spacing w:after="120" w:line="240" w:lineRule="auto"/>
        <w:jc w:val="center"/>
        <w:rPr>
          <w:b/>
          <w:sz w:val="28"/>
          <w:lang w:eastAsia="en-GB"/>
        </w:rPr>
      </w:pPr>
    </w:p>
    <w:p w14:paraId="40B7C0A4" w14:textId="77777777" w:rsidR="00A01D79" w:rsidRPr="00700B73" w:rsidRDefault="00A01D79" w:rsidP="00A01D79">
      <w:pPr>
        <w:spacing w:after="120" w:line="240" w:lineRule="auto"/>
        <w:jc w:val="center"/>
        <w:rPr>
          <w:b/>
          <w:sz w:val="28"/>
          <w:lang w:eastAsia="en-GB"/>
        </w:rPr>
      </w:pPr>
    </w:p>
    <w:p w14:paraId="646625B3" w14:textId="77777777" w:rsidR="00A01D79" w:rsidRPr="00700B73" w:rsidRDefault="00A01D79" w:rsidP="00A01D79">
      <w:pPr>
        <w:spacing w:after="120" w:line="240" w:lineRule="auto"/>
        <w:jc w:val="center"/>
        <w:rPr>
          <w:b/>
          <w:sz w:val="28"/>
          <w:lang w:eastAsia="en-GB"/>
        </w:rPr>
      </w:pPr>
    </w:p>
    <w:p w14:paraId="3DC120DD" w14:textId="77777777" w:rsidR="00A01D79" w:rsidRPr="00700B73" w:rsidRDefault="00A01D79" w:rsidP="00A01D79">
      <w:pPr>
        <w:spacing w:after="120" w:line="240" w:lineRule="auto"/>
        <w:jc w:val="center"/>
        <w:rPr>
          <w:b/>
          <w:sz w:val="28"/>
          <w:lang w:eastAsia="en-GB"/>
        </w:rPr>
      </w:pPr>
    </w:p>
    <w:p w14:paraId="35169A26" w14:textId="77777777" w:rsidR="00A01D79" w:rsidRPr="00700B73" w:rsidRDefault="00A01D79" w:rsidP="00A01D79">
      <w:pPr>
        <w:spacing w:after="120" w:line="240" w:lineRule="auto"/>
        <w:jc w:val="center"/>
        <w:rPr>
          <w:b/>
          <w:sz w:val="28"/>
          <w:lang w:eastAsia="en-GB"/>
        </w:rPr>
      </w:pPr>
    </w:p>
    <w:p w14:paraId="3F2471CE" w14:textId="77777777" w:rsidR="00A01D79" w:rsidRPr="00700B73" w:rsidRDefault="00A01D79" w:rsidP="00A01D79">
      <w:pPr>
        <w:spacing w:after="120" w:line="240" w:lineRule="auto"/>
        <w:jc w:val="center"/>
        <w:rPr>
          <w:b/>
          <w:sz w:val="28"/>
          <w:lang w:eastAsia="en-GB"/>
        </w:rPr>
      </w:pPr>
    </w:p>
    <w:p w14:paraId="742EC90B" w14:textId="77777777" w:rsidR="00A01D79" w:rsidRPr="00700B73" w:rsidRDefault="00A01D79" w:rsidP="00A01D79">
      <w:pPr>
        <w:spacing w:after="120" w:line="240" w:lineRule="auto"/>
        <w:jc w:val="center"/>
        <w:rPr>
          <w:b/>
          <w:sz w:val="28"/>
          <w:lang w:eastAsia="en-GB"/>
        </w:rPr>
      </w:pPr>
    </w:p>
    <w:p w14:paraId="41E3A9B3" w14:textId="77777777" w:rsidR="00A01D79" w:rsidRPr="00700B73" w:rsidRDefault="00A01D79" w:rsidP="00A01D79">
      <w:pPr>
        <w:spacing w:after="120" w:line="240" w:lineRule="auto"/>
        <w:jc w:val="center"/>
        <w:rPr>
          <w:b/>
          <w:sz w:val="28"/>
          <w:lang w:eastAsia="en-GB"/>
        </w:rPr>
      </w:pPr>
    </w:p>
    <w:p w14:paraId="55F217DC" w14:textId="77777777" w:rsidR="00A01D79" w:rsidRPr="00B77A92" w:rsidRDefault="00A01D79" w:rsidP="00A01D79">
      <w:pPr>
        <w:pBdr>
          <w:top w:val="single" w:sz="8" w:space="0" w:color="000000" w:shadow="1"/>
          <w:left w:val="single" w:sz="8" w:space="0" w:color="000000" w:shadow="1"/>
          <w:bottom w:val="single" w:sz="8" w:space="0" w:color="000000" w:shadow="1"/>
          <w:right w:val="single" w:sz="8" w:space="0" w:color="000000" w:shadow="1"/>
        </w:pBdr>
        <w:jc w:val="center"/>
        <w:rPr>
          <w:rFonts w:ascii="Arial Narrow" w:hAnsi="Arial Narrow"/>
          <w:lang w:eastAsia="en-GB"/>
        </w:rPr>
      </w:pPr>
      <w:r w:rsidRPr="00B77A92">
        <w:rPr>
          <w:rFonts w:ascii="Arial Narrow" w:hAnsi="Arial Narrow"/>
          <w:lang w:eastAsia="en-GB"/>
        </w:rPr>
        <w:t>Page intentionally left blank</w:t>
      </w:r>
    </w:p>
    <w:p w14:paraId="71AF2F92" w14:textId="77777777" w:rsidR="00D423D0" w:rsidRPr="00B77A92" w:rsidRDefault="00D423D0" w:rsidP="004E61EE">
      <w:pPr>
        <w:spacing w:line="240" w:lineRule="auto"/>
      </w:pPr>
    </w:p>
    <w:p w14:paraId="56A07060" w14:textId="77777777" w:rsidR="009B542A" w:rsidRPr="00B77A92" w:rsidRDefault="009B542A" w:rsidP="00A01D79">
      <w:pPr>
        <w:pStyle w:val="Appendix"/>
      </w:pPr>
      <w:bookmarkStart w:id="788" w:name="_Toc527357301"/>
      <w:bookmarkStart w:id="789" w:name="_Toc527359177"/>
      <w:r w:rsidRPr="00B77A92">
        <w:br w:type="page"/>
      </w:r>
    </w:p>
    <w:p w14:paraId="0387F1F5" w14:textId="494F94C7" w:rsidR="00486E87" w:rsidRPr="00B77A92" w:rsidRDefault="001F3B64" w:rsidP="002D7DEE">
      <w:pPr>
        <w:pStyle w:val="Heading1"/>
        <w:numPr>
          <w:ilvl w:val="0"/>
          <w:numId w:val="0"/>
        </w:numPr>
        <w:ind w:left="432"/>
        <w:jc w:val="center"/>
      </w:pPr>
      <w:bookmarkStart w:id="790" w:name="_Toc194067222"/>
      <w:bookmarkEnd w:id="788"/>
      <w:bookmarkEnd w:id="789"/>
      <w:r>
        <w:lastRenderedPageBreak/>
        <w:t>Appendix A – Manual Updates</w:t>
      </w:r>
      <w:bookmarkEnd w:id="790"/>
    </w:p>
    <w:p w14:paraId="7F18C959" w14:textId="5C31C1DF" w:rsidR="00747A03" w:rsidRPr="00B77A92" w:rsidRDefault="00846094" w:rsidP="002D7DEE">
      <w:pPr>
        <w:pStyle w:val="Heading2"/>
        <w:numPr>
          <w:ilvl w:val="0"/>
          <w:numId w:val="195"/>
        </w:numPr>
      </w:pPr>
      <w:bookmarkStart w:id="791" w:name="_Toc194067223"/>
      <w:r w:rsidRPr="00B77A92">
        <w:t>Introduction</w:t>
      </w:r>
      <w:bookmarkEnd w:id="791"/>
    </w:p>
    <w:p w14:paraId="2CA76D4C" w14:textId="5442D205" w:rsidR="00B912FF" w:rsidRPr="00B77A92" w:rsidRDefault="00B912FF" w:rsidP="00D87FDE">
      <w:pPr>
        <w:jc w:val="both"/>
      </w:pPr>
      <w:r w:rsidRPr="00B77A92">
        <w:t>Manual updates are data entered manually into the ENDS/ENC.</w:t>
      </w:r>
      <w:r w:rsidR="00264905" w:rsidRPr="00264905">
        <w:t xml:space="preserve"> Manual updates are entered by the mariner to add, delete or modify features in an ENC</w:t>
      </w:r>
      <w:r w:rsidR="00264905">
        <w:t>.</w:t>
      </w:r>
      <w:r w:rsidRPr="00B77A92">
        <w:t xml:space="preserve"> </w:t>
      </w:r>
      <w:r w:rsidR="00264905" w:rsidRPr="00264905">
        <w:t>In order to provide a harmonised and consistent approach to manual updates on the ECDIS a set of portrayal symbols is supplied alongside this publication</w:t>
      </w:r>
      <w:r w:rsidR="00264905">
        <w:t xml:space="preserve">. </w:t>
      </w:r>
      <w:r w:rsidR="00264905" w:rsidRPr="00264905">
        <w:t xml:space="preserve">As a minimum, the symbols and attributes listed in Table 8, Table 9 and Table 10 must be supported.  </w:t>
      </w:r>
      <w:r w:rsidR="00264905" w:rsidRPr="00264905" w:rsidDel="00264905">
        <w:t xml:space="preserve"> </w:t>
      </w:r>
    </w:p>
    <w:p w14:paraId="11DDE4FB" w14:textId="19B5CA91" w:rsidR="00B912FF" w:rsidRPr="00B77A92" w:rsidRDefault="00B912FF" w:rsidP="00D87FDE">
      <w:pPr>
        <w:jc w:val="both"/>
      </w:pPr>
      <w:r w:rsidRPr="00B77A92">
        <w:t xml:space="preserve">Indications and alerts </w:t>
      </w:r>
      <w:r w:rsidR="00494CD1">
        <w:t>must</w:t>
      </w:r>
      <w:r w:rsidR="00494CD1" w:rsidRPr="00B77A92">
        <w:t xml:space="preserve"> </w:t>
      </w:r>
      <w:r w:rsidRPr="00B77A92">
        <w:t>be triggered as for all official ENC data.</w:t>
      </w:r>
    </w:p>
    <w:p w14:paraId="1B4808F6" w14:textId="0630781E" w:rsidR="00D8238C" w:rsidRPr="00B77A92" w:rsidRDefault="00846094" w:rsidP="00D87FDE">
      <w:pPr>
        <w:spacing w:after="120" w:line="240" w:lineRule="auto"/>
        <w:jc w:val="both"/>
      </w:pPr>
      <w:r w:rsidRPr="00B77A92">
        <w:t xml:space="preserve">In order to provide a harmonised and consistent approach to manual editing and update on the ECDIS a set of portrayal symbols </w:t>
      </w:r>
      <w:r w:rsidR="00D8238C" w:rsidRPr="00B77A92">
        <w:t xml:space="preserve">is supplied alongside this publication. These symbols, </w:t>
      </w:r>
      <w:del w:id="792" w:author="jonathan pritchard" w:date="2025-06-02T12:28:00Z" w16du:dateUtc="2025-06-02T11:28:00Z">
        <w:r w:rsidR="00D8238C" w:rsidRPr="00B77A92" w:rsidDel="00AE6E73">
          <w:delText xml:space="preserve">contained within an S-100 portrayal catalogue </w:delText>
        </w:r>
      </w:del>
      <w:ins w:id="793" w:author="jonathan pritchard" w:date="2025-06-02T12:28:00Z" w16du:dateUtc="2025-06-02T11:28:00Z">
        <w:r w:rsidR="00AE6E73">
          <w:t xml:space="preserve">alongside </w:t>
        </w:r>
      </w:ins>
      <w:del w:id="794" w:author="jonathan pritchard" w:date="2025-06-02T12:28:00Z" w16du:dateUtc="2025-06-02T11:28:00Z">
        <w:r w:rsidR="00D8238C" w:rsidRPr="00B77A92" w:rsidDel="00AE6E73">
          <w:delText xml:space="preserve">and </w:delText>
        </w:r>
      </w:del>
      <w:ins w:id="795" w:author="jonathan pritchard" w:date="2025-06-02T12:27:00Z" w16du:dateUtc="2025-06-02T11:27:00Z">
        <w:r w:rsidR="00AE6E73">
          <w:t xml:space="preserve">an associated </w:t>
        </w:r>
      </w:ins>
      <w:r w:rsidR="00D8238C" w:rsidRPr="00B77A92">
        <w:t xml:space="preserve">feature catalogue allow the OEM to implement a manual update and editing feature on the ECDIS. </w:t>
      </w:r>
    </w:p>
    <w:p w14:paraId="488C50B5" w14:textId="27BA4E5C" w:rsidR="0045426C" w:rsidRDefault="00D8238C" w:rsidP="00D87FDE">
      <w:pPr>
        <w:jc w:val="both"/>
      </w:pPr>
      <w:r w:rsidRPr="00B77A92">
        <w:t xml:space="preserve">A </w:t>
      </w:r>
      <w:r w:rsidR="00096A27">
        <w:t xml:space="preserve">visual index </w:t>
      </w:r>
      <w:r w:rsidRPr="00B77A92">
        <w:t>of the supplied symbols is provided in this Appendix</w:t>
      </w:r>
      <w:r w:rsidR="00D87FDE">
        <w:t xml:space="preserve"> in the following tables</w:t>
      </w:r>
      <w:r w:rsidRPr="00B77A92">
        <w:t>.</w:t>
      </w:r>
      <w:r w:rsidR="00096A27">
        <w:t xml:space="preserve"> </w:t>
      </w:r>
    </w:p>
    <w:tbl>
      <w:tblPr>
        <w:tblStyle w:val="TableGrid"/>
        <w:tblW w:w="0" w:type="auto"/>
        <w:tblLook w:val="04A0" w:firstRow="1" w:lastRow="0" w:firstColumn="1" w:lastColumn="0" w:noHBand="0" w:noVBand="1"/>
      </w:tblPr>
      <w:tblGrid>
        <w:gridCol w:w="2547"/>
        <w:gridCol w:w="3118"/>
        <w:gridCol w:w="3431"/>
      </w:tblGrid>
      <w:tr w:rsidR="004A0062" w14:paraId="179A06DF" w14:textId="77777777" w:rsidTr="002D7DEE">
        <w:tc>
          <w:tcPr>
            <w:tcW w:w="2547" w:type="dxa"/>
          </w:tcPr>
          <w:p w14:paraId="48FBF106" w14:textId="6E2DBFA2" w:rsidR="004A0062" w:rsidRPr="002D7DEE" w:rsidRDefault="004A0062" w:rsidP="00846094">
            <w:pPr>
              <w:rPr>
                <w:b/>
                <w:bCs/>
              </w:rPr>
            </w:pPr>
            <w:r w:rsidRPr="002D7DEE">
              <w:rPr>
                <w:b/>
                <w:bCs/>
              </w:rPr>
              <w:t>Symbol</w:t>
            </w:r>
          </w:p>
        </w:tc>
        <w:tc>
          <w:tcPr>
            <w:tcW w:w="3118" w:type="dxa"/>
          </w:tcPr>
          <w:p w14:paraId="14FF811A" w14:textId="6F354106" w:rsidR="004A0062" w:rsidRPr="002D7DEE" w:rsidRDefault="004A0062" w:rsidP="00846094">
            <w:pPr>
              <w:rPr>
                <w:b/>
                <w:bCs/>
                <w:noProof/>
              </w:rPr>
            </w:pPr>
            <w:r>
              <w:rPr>
                <w:b/>
                <w:bCs/>
                <w:noProof/>
              </w:rPr>
              <w:t>Suggested a</w:t>
            </w:r>
            <w:r w:rsidRPr="002D7DEE">
              <w:rPr>
                <w:b/>
                <w:bCs/>
                <w:noProof/>
              </w:rPr>
              <w:t>ttributes</w:t>
            </w:r>
          </w:p>
        </w:tc>
        <w:tc>
          <w:tcPr>
            <w:tcW w:w="3431" w:type="dxa"/>
          </w:tcPr>
          <w:p w14:paraId="045A4F1F" w14:textId="042EDDCC" w:rsidR="004A0062" w:rsidRPr="002D7DEE" w:rsidRDefault="004A0062" w:rsidP="00846094">
            <w:pPr>
              <w:rPr>
                <w:b/>
                <w:bCs/>
                <w:noProof/>
              </w:rPr>
            </w:pPr>
            <w:r w:rsidRPr="002D7DEE">
              <w:rPr>
                <w:b/>
                <w:bCs/>
                <w:noProof/>
              </w:rPr>
              <w:t>Example</w:t>
            </w:r>
          </w:p>
        </w:tc>
      </w:tr>
      <w:tr w:rsidR="004A0062" w14:paraId="60EB0E43" w14:textId="77777777" w:rsidTr="002D7DEE">
        <w:tc>
          <w:tcPr>
            <w:tcW w:w="2547" w:type="dxa"/>
          </w:tcPr>
          <w:p w14:paraId="25BE308E" w14:textId="3A03AE54" w:rsidR="004A0062" w:rsidRDefault="004A0062" w:rsidP="00846094">
            <w:r w:rsidRPr="0045426C">
              <w:t>Depth</w:t>
            </w:r>
          </w:p>
        </w:tc>
        <w:tc>
          <w:tcPr>
            <w:tcW w:w="3118" w:type="dxa"/>
          </w:tcPr>
          <w:p w14:paraId="3EBEE7AF" w14:textId="77777777" w:rsidR="004A0062" w:rsidRDefault="004A0062" w:rsidP="004A0062">
            <w:pPr>
              <w:rPr>
                <w:noProof/>
              </w:rPr>
            </w:pPr>
            <w:r>
              <w:rPr>
                <w:noProof/>
              </w:rPr>
              <w:t>Depth Value</w:t>
            </w:r>
          </w:p>
          <w:p w14:paraId="4527CA54" w14:textId="7BB1AE3F" w:rsidR="004A0062" w:rsidRPr="0045426C" w:rsidRDefault="004A0062" w:rsidP="004A0062">
            <w:pPr>
              <w:rPr>
                <w:noProof/>
              </w:rPr>
            </w:pPr>
            <w:r>
              <w:rPr>
                <w:noProof/>
              </w:rPr>
              <w:t>Information.text</w:t>
            </w:r>
          </w:p>
        </w:tc>
        <w:tc>
          <w:tcPr>
            <w:tcW w:w="3431" w:type="dxa"/>
          </w:tcPr>
          <w:p w14:paraId="0C59825E" w14:textId="29087972" w:rsidR="004A0062" w:rsidRDefault="004A0062" w:rsidP="00846094">
            <w:r w:rsidRPr="0045426C">
              <w:rPr>
                <w:noProof/>
              </w:rPr>
              <w:drawing>
                <wp:inline distT="0" distB="0" distL="0" distR="0" wp14:anchorId="11D9268E" wp14:editId="52A8D74C">
                  <wp:extent cx="1759463" cy="430271"/>
                  <wp:effectExtent l="0" t="0" r="0" b="8255"/>
                  <wp:docPr id="511960009" name="Picture 4">
                    <a:extLst xmlns:a="http://schemas.openxmlformats.org/drawingml/2006/main">
                      <a:ext uri="{FF2B5EF4-FFF2-40B4-BE49-F238E27FC236}">
                        <a16:creationId xmlns:a16="http://schemas.microsoft.com/office/drawing/2014/main" id="{484BF389-BB77-82C5-D1FB-90F60DCBD6C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484BF389-BB77-82C5-D1FB-90F60DCBD6C6}"/>
                              </a:ext>
                            </a:extLst>
                          </pic:cNvPr>
                          <pic:cNvPicPr>
                            <a:picLocks noChangeAspect="1"/>
                          </pic:cNvPicPr>
                        </pic:nvPicPr>
                        <pic:blipFill rotWithShape="1">
                          <a:blip r:embed="rId31"/>
                          <a:srcRect l="19770" r="11149" b="75342"/>
                          <a:stretch/>
                        </pic:blipFill>
                        <pic:spPr>
                          <a:xfrm>
                            <a:off x="0" y="0"/>
                            <a:ext cx="1759463" cy="430271"/>
                          </a:xfrm>
                          <a:prstGeom prst="rect">
                            <a:avLst/>
                          </a:prstGeom>
                        </pic:spPr>
                      </pic:pic>
                    </a:graphicData>
                  </a:graphic>
                </wp:inline>
              </w:drawing>
            </w:r>
          </w:p>
        </w:tc>
      </w:tr>
      <w:tr w:rsidR="004A0062" w14:paraId="26CDCA85" w14:textId="77777777" w:rsidTr="002D7DEE">
        <w:tc>
          <w:tcPr>
            <w:tcW w:w="2547" w:type="dxa"/>
          </w:tcPr>
          <w:p w14:paraId="348F106F" w14:textId="7809259E" w:rsidR="004A0062" w:rsidRDefault="004A0062" w:rsidP="00846094">
            <w:r w:rsidRPr="0045426C">
              <w:t>Underwater</w:t>
            </w:r>
          </w:p>
        </w:tc>
        <w:tc>
          <w:tcPr>
            <w:tcW w:w="3118" w:type="dxa"/>
          </w:tcPr>
          <w:p w14:paraId="1BFEA2BE" w14:textId="253ED0F3" w:rsidR="004A0062" w:rsidRPr="0045426C" w:rsidRDefault="004A0062" w:rsidP="00846094">
            <w:pPr>
              <w:rPr>
                <w:noProof/>
              </w:rPr>
            </w:pPr>
            <w:r>
              <w:rPr>
                <w:noProof/>
              </w:rPr>
              <w:t>Information.text</w:t>
            </w:r>
          </w:p>
        </w:tc>
        <w:tc>
          <w:tcPr>
            <w:tcW w:w="3431" w:type="dxa"/>
          </w:tcPr>
          <w:p w14:paraId="6F7641F8" w14:textId="2289D009" w:rsidR="004A0062" w:rsidRDefault="004A0062" w:rsidP="00846094">
            <w:r w:rsidRPr="0045426C">
              <w:rPr>
                <w:noProof/>
              </w:rPr>
              <w:drawing>
                <wp:inline distT="0" distB="0" distL="0" distR="0" wp14:anchorId="3757BB3C" wp14:editId="3BB6B1F5">
                  <wp:extent cx="1421438" cy="370888"/>
                  <wp:effectExtent l="0" t="0" r="7620" b="0"/>
                  <wp:docPr id="7" name="Picture 6">
                    <a:extLst xmlns:a="http://schemas.openxmlformats.org/drawingml/2006/main">
                      <a:ext uri="{FF2B5EF4-FFF2-40B4-BE49-F238E27FC236}">
                        <a16:creationId xmlns:a16="http://schemas.microsoft.com/office/drawing/2014/main" id="{AD88338B-C99F-E3D2-0CB5-57923EE8004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AD88338B-C99F-E3D2-0CB5-57923EE8004B}"/>
                              </a:ext>
                            </a:extLst>
                          </pic:cNvPr>
                          <pic:cNvPicPr>
                            <a:picLocks noChangeAspect="1"/>
                          </pic:cNvPicPr>
                        </pic:nvPicPr>
                        <pic:blipFill rotWithShape="1">
                          <a:blip r:embed="rId32"/>
                          <a:srcRect l="10575" t="21084" r="44958" b="43236"/>
                          <a:stretch/>
                        </pic:blipFill>
                        <pic:spPr>
                          <a:xfrm>
                            <a:off x="0" y="0"/>
                            <a:ext cx="1421438" cy="370888"/>
                          </a:xfrm>
                          <a:prstGeom prst="rect">
                            <a:avLst/>
                          </a:prstGeom>
                        </pic:spPr>
                      </pic:pic>
                    </a:graphicData>
                  </a:graphic>
                </wp:inline>
              </w:drawing>
            </w:r>
          </w:p>
        </w:tc>
      </w:tr>
      <w:tr w:rsidR="004A0062" w14:paraId="19E7CC96" w14:textId="77777777" w:rsidTr="002D7DEE">
        <w:tc>
          <w:tcPr>
            <w:tcW w:w="2547" w:type="dxa"/>
          </w:tcPr>
          <w:p w14:paraId="3FDF1ADF" w14:textId="26DAD5E9" w:rsidR="004A0062" w:rsidRDefault="004A0062" w:rsidP="00846094">
            <w:r w:rsidRPr="0045426C">
              <w:t>Wreck</w:t>
            </w:r>
          </w:p>
        </w:tc>
        <w:tc>
          <w:tcPr>
            <w:tcW w:w="3118" w:type="dxa"/>
          </w:tcPr>
          <w:p w14:paraId="6DF8B917" w14:textId="2E0715D5" w:rsidR="004A0062" w:rsidRPr="0045426C" w:rsidRDefault="004A0062" w:rsidP="00846094">
            <w:pPr>
              <w:rPr>
                <w:noProof/>
              </w:rPr>
            </w:pPr>
            <w:r>
              <w:rPr>
                <w:noProof/>
              </w:rPr>
              <w:t>As per Wreck feature in S-101</w:t>
            </w:r>
          </w:p>
        </w:tc>
        <w:tc>
          <w:tcPr>
            <w:tcW w:w="3431" w:type="dxa"/>
          </w:tcPr>
          <w:p w14:paraId="6D16AC95" w14:textId="12B612B7" w:rsidR="004A0062" w:rsidRDefault="004A0062" w:rsidP="00846094">
            <w:r w:rsidRPr="0045426C">
              <w:rPr>
                <w:noProof/>
              </w:rPr>
              <w:drawing>
                <wp:inline distT="0" distB="0" distL="0" distR="0" wp14:anchorId="16C67B9A" wp14:editId="578086AF">
                  <wp:extent cx="810394" cy="286021"/>
                  <wp:effectExtent l="0" t="0" r="8890" b="0"/>
                  <wp:docPr id="8" name="Picture 7">
                    <a:extLst xmlns:a="http://schemas.openxmlformats.org/drawingml/2006/main">
                      <a:ext uri="{FF2B5EF4-FFF2-40B4-BE49-F238E27FC236}">
                        <a16:creationId xmlns:a16="http://schemas.microsoft.com/office/drawing/2014/main" id="{570D0815-AAC6-4B2F-6109-8835D387816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570D0815-AAC6-4B2F-6109-8835D3878169}"/>
                              </a:ext>
                            </a:extLst>
                          </pic:cNvPr>
                          <pic:cNvPicPr>
                            <a:picLocks noChangeAspect="1"/>
                          </pic:cNvPicPr>
                        </pic:nvPicPr>
                        <pic:blipFill rotWithShape="1">
                          <a:blip r:embed="rId33"/>
                          <a:srcRect l="13432" t="25030" r="56922" b="51510"/>
                          <a:stretch/>
                        </pic:blipFill>
                        <pic:spPr>
                          <a:xfrm>
                            <a:off x="0" y="0"/>
                            <a:ext cx="810394" cy="286021"/>
                          </a:xfrm>
                          <a:prstGeom prst="rect">
                            <a:avLst/>
                          </a:prstGeom>
                        </pic:spPr>
                      </pic:pic>
                    </a:graphicData>
                  </a:graphic>
                </wp:inline>
              </w:drawing>
            </w:r>
          </w:p>
        </w:tc>
      </w:tr>
      <w:tr w:rsidR="004A0062" w14:paraId="6DE47503" w14:textId="77777777" w:rsidTr="002D7DEE">
        <w:tc>
          <w:tcPr>
            <w:tcW w:w="2547" w:type="dxa"/>
          </w:tcPr>
          <w:p w14:paraId="6CA06517" w14:textId="468635C4" w:rsidR="004A0062" w:rsidRDefault="004A0062" w:rsidP="00846094">
            <w:r w:rsidRPr="0045426C">
              <w:t>Obstruction</w:t>
            </w:r>
          </w:p>
        </w:tc>
        <w:tc>
          <w:tcPr>
            <w:tcW w:w="3118" w:type="dxa"/>
          </w:tcPr>
          <w:p w14:paraId="5DE66D26" w14:textId="4B2507ED" w:rsidR="004A0062" w:rsidRPr="0045426C" w:rsidRDefault="004A0062" w:rsidP="00846094">
            <w:pPr>
              <w:rPr>
                <w:noProof/>
              </w:rPr>
            </w:pPr>
            <w:r>
              <w:rPr>
                <w:noProof/>
              </w:rPr>
              <w:t>As per obstruction feature in S-101</w:t>
            </w:r>
          </w:p>
        </w:tc>
        <w:tc>
          <w:tcPr>
            <w:tcW w:w="3431" w:type="dxa"/>
          </w:tcPr>
          <w:p w14:paraId="605311F3" w14:textId="79E1938C" w:rsidR="004A0062" w:rsidRDefault="004A0062" w:rsidP="00846094">
            <w:r w:rsidRPr="0045426C">
              <w:rPr>
                <w:noProof/>
              </w:rPr>
              <w:drawing>
                <wp:inline distT="0" distB="0" distL="0" distR="0" wp14:anchorId="669F9078" wp14:editId="12763878">
                  <wp:extent cx="992406" cy="286021"/>
                  <wp:effectExtent l="0" t="0" r="0" b="0"/>
                  <wp:docPr id="9" name="Picture 8">
                    <a:extLst xmlns:a="http://schemas.openxmlformats.org/drawingml/2006/main">
                      <a:ext uri="{FF2B5EF4-FFF2-40B4-BE49-F238E27FC236}">
                        <a16:creationId xmlns:a16="http://schemas.microsoft.com/office/drawing/2014/main" id="{E8AACDF2-883F-B2FD-8C75-72F13AD4DE0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E8AACDF2-883F-B2FD-8C75-72F13AD4DE07}"/>
                              </a:ext>
                            </a:extLst>
                          </pic:cNvPr>
                          <pic:cNvPicPr>
                            <a:picLocks noChangeAspect="1"/>
                          </pic:cNvPicPr>
                        </pic:nvPicPr>
                        <pic:blipFill rotWithShape="1">
                          <a:blip r:embed="rId34"/>
                          <a:srcRect l="20592" t="31281" r="43331" b="47361"/>
                          <a:stretch/>
                        </pic:blipFill>
                        <pic:spPr>
                          <a:xfrm>
                            <a:off x="0" y="0"/>
                            <a:ext cx="992406" cy="286021"/>
                          </a:xfrm>
                          <a:prstGeom prst="rect">
                            <a:avLst/>
                          </a:prstGeom>
                        </pic:spPr>
                      </pic:pic>
                    </a:graphicData>
                  </a:graphic>
                </wp:inline>
              </w:drawing>
            </w:r>
          </w:p>
        </w:tc>
      </w:tr>
      <w:tr w:rsidR="004A0062" w14:paraId="4342EB8C" w14:textId="77777777" w:rsidTr="002D7DEE">
        <w:tc>
          <w:tcPr>
            <w:tcW w:w="2547" w:type="dxa"/>
          </w:tcPr>
          <w:p w14:paraId="7069D6D8" w14:textId="6CB82E5C" w:rsidR="004A0062" w:rsidRDefault="004A0062" w:rsidP="00846094">
            <w:r w:rsidRPr="0045426C">
              <w:t>Beacon</w:t>
            </w:r>
          </w:p>
        </w:tc>
        <w:tc>
          <w:tcPr>
            <w:tcW w:w="3118" w:type="dxa"/>
          </w:tcPr>
          <w:p w14:paraId="60C57320" w14:textId="50DB34F9" w:rsidR="004A0062" w:rsidRPr="0045426C" w:rsidRDefault="004A0062" w:rsidP="00846094">
            <w:pPr>
              <w:rPr>
                <w:noProof/>
              </w:rPr>
            </w:pPr>
            <w:r>
              <w:rPr>
                <w:noProof/>
              </w:rPr>
              <w:t>As per general purpose beacon in S-101</w:t>
            </w:r>
          </w:p>
        </w:tc>
        <w:tc>
          <w:tcPr>
            <w:tcW w:w="3431" w:type="dxa"/>
          </w:tcPr>
          <w:p w14:paraId="276405E5" w14:textId="6BF63E6B" w:rsidR="004A0062" w:rsidRDefault="004A0062" w:rsidP="00846094">
            <w:r w:rsidRPr="0045426C">
              <w:rPr>
                <w:noProof/>
              </w:rPr>
              <w:drawing>
                <wp:inline distT="0" distB="0" distL="0" distR="0" wp14:anchorId="7F521D0F" wp14:editId="0C31CB47">
                  <wp:extent cx="1079079" cy="494036"/>
                  <wp:effectExtent l="0" t="0" r="6985" b="1270"/>
                  <wp:docPr id="10" name="Grafik 22">
                    <a:extLst xmlns:a="http://schemas.openxmlformats.org/drawingml/2006/main">
                      <a:ext uri="{FF2B5EF4-FFF2-40B4-BE49-F238E27FC236}">
                        <a16:creationId xmlns:a16="http://schemas.microsoft.com/office/drawing/2014/main" id="{4BBAD022-43D3-F866-C97F-151FE7871C3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fik 22">
                            <a:extLst>
                              <a:ext uri="{FF2B5EF4-FFF2-40B4-BE49-F238E27FC236}">
                                <a16:creationId xmlns:a16="http://schemas.microsoft.com/office/drawing/2014/main" id="{4BBAD022-43D3-F866-C97F-151FE7871C3F}"/>
                              </a:ext>
                            </a:extLst>
                          </pic:cNvPr>
                          <pic:cNvPicPr>
                            <a:picLocks noChangeAspect="1"/>
                          </pic:cNvPicPr>
                        </pic:nvPicPr>
                        <pic:blipFill rotWithShape="1">
                          <a:blip r:embed="rId35"/>
                          <a:srcRect l="14611" t="29667" r="65659" b="42527"/>
                          <a:stretch/>
                        </pic:blipFill>
                        <pic:spPr bwMode="auto">
                          <a:xfrm>
                            <a:off x="0" y="0"/>
                            <a:ext cx="1079079" cy="494036"/>
                          </a:xfrm>
                          <a:prstGeom prst="rect">
                            <a:avLst/>
                          </a:prstGeom>
                          <a:ln>
                            <a:noFill/>
                          </a:ln>
                          <a:extLst>
                            <a:ext uri="{53640926-AAD7-44D8-BBD7-CCE9431645EC}">
                              <a14:shadowObscured xmlns:a14="http://schemas.microsoft.com/office/drawing/2010/main"/>
                            </a:ext>
                          </a:extLst>
                        </pic:spPr>
                      </pic:pic>
                    </a:graphicData>
                  </a:graphic>
                </wp:inline>
              </w:drawing>
            </w:r>
          </w:p>
        </w:tc>
      </w:tr>
      <w:tr w:rsidR="004A0062" w14:paraId="40657B39" w14:textId="77777777" w:rsidTr="002D7DEE">
        <w:tc>
          <w:tcPr>
            <w:tcW w:w="2547" w:type="dxa"/>
          </w:tcPr>
          <w:p w14:paraId="79532D07" w14:textId="24462CB6" w:rsidR="004A0062" w:rsidRDefault="004A0062" w:rsidP="00846094">
            <w:r w:rsidRPr="0045426C">
              <w:t>Buoy</w:t>
            </w:r>
          </w:p>
        </w:tc>
        <w:tc>
          <w:tcPr>
            <w:tcW w:w="3118" w:type="dxa"/>
          </w:tcPr>
          <w:p w14:paraId="1D2D6051" w14:textId="531022E3" w:rsidR="004A0062" w:rsidRPr="0045426C" w:rsidRDefault="004A0062" w:rsidP="00846094">
            <w:pPr>
              <w:rPr>
                <w:noProof/>
              </w:rPr>
            </w:pPr>
            <w:r>
              <w:rPr>
                <w:noProof/>
              </w:rPr>
              <w:t>As per general purpose buoy in S-101</w:t>
            </w:r>
          </w:p>
        </w:tc>
        <w:tc>
          <w:tcPr>
            <w:tcW w:w="3431" w:type="dxa"/>
          </w:tcPr>
          <w:p w14:paraId="06F35737" w14:textId="11DE6DF7" w:rsidR="004A0062" w:rsidRDefault="004A0062" w:rsidP="00846094">
            <w:r w:rsidRPr="0045426C">
              <w:rPr>
                <w:noProof/>
              </w:rPr>
              <w:drawing>
                <wp:inline distT="0" distB="0" distL="0" distR="0" wp14:anchorId="10329407" wp14:editId="7F6593C0">
                  <wp:extent cx="845062" cy="529416"/>
                  <wp:effectExtent l="0" t="0" r="0" b="4445"/>
                  <wp:docPr id="1001210965" name="Grafik 18">
                    <a:extLst xmlns:a="http://schemas.openxmlformats.org/drawingml/2006/main">
                      <a:ext uri="{FF2B5EF4-FFF2-40B4-BE49-F238E27FC236}">
                        <a16:creationId xmlns:a16="http://schemas.microsoft.com/office/drawing/2014/main" id="{6E039304-831B-A034-BC7B-204B9850F29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fik 18">
                            <a:extLst>
                              <a:ext uri="{FF2B5EF4-FFF2-40B4-BE49-F238E27FC236}">
                                <a16:creationId xmlns:a16="http://schemas.microsoft.com/office/drawing/2014/main" id="{6E039304-831B-A034-BC7B-204B9850F29C}"/>
                              </a:ext>
                            </a:extLst>
                          </pic:cNvPr>
                          <pic:cNvPicPr>
                            <a:picLocks noChangeAspect="1"/>
                          </pic:cNvPicPr>
                        </pic:nvPicPr>
                        <pic:blipFill rotWithShape="1">
                          <a:blip r:embed="rId36"/>
                          <a:srcRect l="14144" t="28709" r="54951" b="35799"/>
                          <a:stretch/>
                        </pic:blipFill>
                        <pic:spPr>
                          <a:xfrm>
                            <a:off x="0" y="0"/>
                            <a:ext cx="845062" cy="529416"/>
                          </a:xfrm>
                          <a:prstGeom prst="rect">
                            <a:avLst/>
                          </a:prstGeom>
                        </pic:spPr>
                      </pic:pic>
                    </a:graphicData>
                  </a:graphic>
                </wp:inline>
              </w:drawing>
            </w:r>
          </w:p>
        </w:tc>
      </w:tr>
      <w:tr w:rsidR="004A0062" w14:paraId="37C35340" w14:textId="77777777" w:rsidTr="002D7DEE">
        <w:tc>
          <w:tcPr>
            <w:tcW w:w="2547" w:type="dxa"/>
          </w:tcPr>
          <w:p w14:paraId="103513ED" w14:textId="7BDC3024" w:rsidR="004A0062" w:rsidRDefault="004A0062" w:rsidP="00846094">
            <w:r>
              <w:t>Caution (Vicinity)</w:t>
            </w:r>
          </w:p>
        </w:tc>
        <w:tc>
          <w:tcPr>
            <w:tcW w:w="3118" w:type="dxa"/>
          </w:tcPr>
          <w:p w14:paraId="304D95FB" w14:textId="0B185771" w:rsidR="004A0062" w:rsidRPr="0045426C" w:rsidRDefault="004A0062" w:rsidP="0045426C">
            <w:pPr>
              <w:tabs>
                <w:tab w:val="left" w:pos="3090"/>
              </w:tabs>
              <w:rPr>
                <w:noProof/>
              </w:rPr>
            </w:pPr>
            <w:r>
              <w:rPr>
                <w:noProof/>
              </w:rPr>
              <w:t>Caution Area</w:t>
            </w:r>
          </w:p>
        </w:tc>
        <w:tc>
          <w:tcPr>
            <w:tcW w:w="3431" w:type="dxa"/>
          </w:tcPr>
          <w:p w14:paraId="5F4A12E2" w14:textId="70D4D71E" w:rsidR="004A0062" w:rsidRDefault="004A0062" w:rsidP="0045426C">
            <w:pPr>
              <w:tabs>
                <w:tab w:val="left" w:pos="3090"/>
              </w:tabs>
            </w:pPr>
            <w:r w:rsidRPr="0045426C">
              <w:rPr>
                <w:noProof/>
              </w:rPr>
              <w:drawing>
                <wp:inline distT="0" distB="0" distL="0" distR="0" wp14:anchorId="299F2C1D" wp14:editId="5A6C2D2D">
                  <wp:extent cx="1616451" cy="294689"/>
                  <wp:effectExtent l="0" t="0" r="3175" b="0"/>
                  <wp:docPr id="12" name="Picture 11">
                    <a:extLst xmlns:a="http://schemas.openxmlformats.org/drawingml/2006/main">
                      <a:ext uri="{FF2B5EF4-FFF2-40B4-BE49-F238E27FC236}">
                        <a16:creationId xmlns:a16="http://schemas.microsoft.com/office/drawing/2014/main" id="{7A0541C2-55F0-AD25-D45B-0DB936F3D33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7A0541C2-55F0-AD25-D45B-0DB936F3D338}"/>
                              </a:ext>
                            </a:extLst>
                          </pic:cNvPr>
                          <pic:cNvPicPr>
                            <a:picLocks noChangeAspect="1"/>
                          </pic:cNvPicPr>
                        </pic:nvPicPr>
                        <pic:blipFill rotWithShape="1">
                          <a:blip r:embed="rId37"/>
                          <a:srcRect l="5955" t="47971" r="33234" b="28157"/>
                          <a:stretch/>
                        </pic:blipFill>
                        <pic:spPr>
                          <a:xfrm>
                            <a:off x="0" y="0"/>
                            <a:ext cx="1616451" cy="294689"/>
                          </a:xfrm>
                          <a:prstGeom prst="rect">
                            <a:avLst/>
                          </a:prstGeom>
                        </pic:spPr>
                      </pic:pic>
                    </a:graphicData>
                  </a:graphic>
                </wp:inline>
              </w:drawing>
            </w:r>
            <w:r>
              <w:tab/>
            </w:r>
            <w:r w:rsidRPr="0045426C">
              <w:rPr>
                <w:noProof/>
              </w:rPr>
              <w:drawing>
                <wp:inline distT="0" distB="0" distL="0" distR="0" wp14:anchorId="1BACE9E3" wp14:editId="5395658E">
                  <wp:extent cx="1190508" cy="728887"/>
                  <wp:effectExtent l="0" t="0" r="0" b="0"/>
                  <wp:docPr id="13" name="Picture 12">
                    <a:extLst xmlns:a="http://schemas.openxmlformats.org/drawingml/2006/main">
                      <a:ext uri="{FF2B5EF4-FFF2-40B4-BE49-F238E27FC236}">
                        <a16:creationId xmlns:a16="http://schemas.microsoft.com/office/drawing/2014/main" id="{76B301B5-9AC8-900A-FB74-517757CC9AE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76B301B5-9AC8-900A-FB74-517757CC9AEE}"/>
                              </a:ext>
                            </a:extLst>
                          </pic:cNvPr>
                          <pic:cNvPicPr>
                            <a:picLocks noChangeAspect="1"/>
                          </pic:cNvPicPr>
                        </pic:nvPicPr>
                        <pic:blipFill rotWithShape="1">
                          <a:blip r:embed="rId38"/>
                          <a:srcRect r="34887" b="8855"/>
                          <a:stretch/>
                        </pic:blipFill>
                        <pic:spPr>
                          <a:xfrm>
                            <a:off x="0" y="0"/>
                            <a:ext cx="1190508" cy="728887"/>
                          </a:xfrm>
                          <a:prstGeom prst="rect">
                            <a:avLst/>
                          </a:prstGeom>
                        </pic:spPr>
                      </pic:pic>
                    </a:graphicData>
                  </a:graphic>
                </wp:inline>
              </w:drawing>
            </w:r>
          </w:p>
        </w:tc>
      </w:tr>
      <w:tr w:rsidR="004A0062" w14:paraId="18012C26" w14:textId="77777777" w:rsidTr="002D7DEE">
        <w:tc>
          <w:tcPr>
            <w:tcW w:w="2547" w:type="dxa"/>
          </w:tcPr>
          <w:p w14:paraId="5B5D8E59" w14:textId="264697B8" w:rsidR="004A0062" w:rsidRDefault="004A0062" w:rsidP="00846094">
            <w:r>
              <w:t>Caution (Object Missing)</w:t>
            </w:r>
          </w:p>
        </w:tc>
        <w:tc>
          <w:tcPr>
            <w:tcW w:w="3118" w:type="dxa"/>
          </w:tcPr>
          <w:p w14:paraId="57CCFD4D" w14:textId="6D459895" w:rsidR="004A0062" w:rsidRPr="0045426C" w:rsidRDefault="004A0062" w:rsidP="0045426C">
            <w:pPr>
              <w:keepNext/>
              <w:rPr>
                <w:noProof/>
              </w:rPr>
            </w:pPr>
            <w:r>
              <w:rPr>
                <w:noProof/>
              </w:rPr>
              <w:t>Caution Area</w:t>
            </w:r>
          </w:p>
        </w:tc>
        <w:tc>
          <w:tcPr>
            <w:tcW w:w="3431" w:type="dxa"/>
          </w:tcPr>
          <w:p w14:paraId="2F2ACCD7" w14:textId="2B7F903B" w:rsidR="004A0062" w:rsidRDefault="004A0062" w:rsidP="0045426C">
            <w:pPr>
              <w:keepNext/>
            </w:pPr>
            <w:r w:rsidRPr="0045426C">
              <w:rPr>
                <w:noProof/>
              </w:rPr>
              <w:drawing>
                <wp:inline distT="0" distB="0" distL="0" distR="0" wp14:anchorId="5CF1EF28" wp14:editId="4870C1DA">
                  <wp:extent cx="1616451" cy="552540"/>
                  <wp:effectExtent l="0" t="0" r="3175" b="0"/>
                  <wp:docPr id="14" name="Grafik 1">
                    <a:extLst xmlns:a="http://schemas.openxmlformats.org/drawingml/2006/main">
                      <a:ext uri="{FF2B5EF4-FFF2-40B4-BE49-F238E27FC236}">
                        <a16:creationId xmlns:a16="http://schemas.microsoft.com/office/drawing/2014/main" id="{34225227-48DC-4692-6428-236A55EC584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fik 1">
                            <a:extLst>
                              <a:ext uri="{FF2B5EF4-FFF2-40B4-BE49-F238E27FC236}">
                                <a16:creationId xmlns:a16="http://schemas.microsoft.com/office/drawing/2014/main" id="{34225227-48DC-4692-6428-236A55EC584E}"/>
                              </a:ext>
                            </a:extLst>
                          </pic:cNvPr>
                          <pic:cNvPicPr>
                            <a:picLocks noChangeAspect="1"/>
                          </pic:cNvPicPr>
                        </pic:nvPicPr>
                        <pic:blipFill rotWithShape="1">
                          <a:blip r:embed="rId39"/>
                          <a:srcRect l="5077" t="22871" r="35738" b="30122"/>
                          <a:stretch/>
                        </pic:blipFill>
                        <pic:spPr>
                          <a:xfrm>
                            <a:off x="0" y="0"/>
                            <a:ext cx="1616451" cy="552540"/>
                          </a:xfrm>
                          <a:prstGeom prst="rect">
                            <a:avLst/>
                          </a:prstGeom>
                        </pic:spPr>
                      </pic:pic>
                    </a:graphicData>
                  </a:graphic>
                </wp:inline>
              </w:drawing>
            </w:r>
          </w:p>
        </w:tc>
      </w:tr>
    </w:tbl>
    <w:p w14:paraId="4D2C76A0" w14:textId="227FDD10" w:rsidR="0045426C" w:rsidRDefault="0045426C" w:rsidP="0045426C">
      <w:pPr>
        <w:pStyle w:val="Caption"/>
        <w:jc w:val="center"/>
      </w:pPr>
      <w:r>
        <w:t xml:space="preserve">Table </w:t>
      </w:r>
      <w:r w:rsidR="00C56536">
        <w:fldChar w:fldCharType="begin"/>
      </w:r>
      <w:r w:rsidR="00C56536">
        <w:instrText xml:space="preserve"> SEQ Table \* ARABIC </w:instrText>
      </w:r>
      <w:r w:rsidR="00C56536">
        <w:fldChar w:fldCharType="separate"/>
      </w:r>
      <w:r w:rsidR="00C56536">
        <w:rPr>
          <w:noProof/>
        </w:rPr>
        <w:t>8</w:t>
      </w:r>
      <w:r w:rsidR="00C56536">
        <w:fldChar w:fldCharType="end"/>
      </w:r>
      <w:r>
        <w:t>: Manual Update Point Symbols</w:t>
      </w:r>
    </w:p>
    <w:p w14:paraId="4B217C63" w14:textId="35A40212" w:rsidR="00DB1913" w:rsidRDefault="00DB1913">
      <w:r>
        <w:br w:type="page"/>
      </w:r>
    </w:p>
    <w:p w14:paraId="6FF036CA" w14:textId="77777777" w:rsidR="0045426C" w:rsidRDefault="0045426C" w:rsidP="00846094"/>
    <w:tbl>
      <w:tblPr>
        <w:tblStyle w:val="TableGrid"/>
        <w:tblW w:w="0" w:type="auto"/>
        <w:tblLook w:val="04A0" w:firstRow="1" w:lastRow="0" w:firstColumn="1" w:lastColumn="0" w:noHBand="0" w:noVBand="1"/>
      </w:tblPr>
      <w:tblGrid>
        <w:gridCol w:w="1969"/>
        <w:gridCol w:w="1979"/>
        <w:gridCol w:w="1576"/>
        <w:gridCol w:w="3572"/>
      </w:tblGrid>
      <w:tr w:rsidR="00DB1913" w:rsidRPr="0045426C" w14:paraId="20A2B5D6" w14:textId="77777777" w:rsidTr="002D7DEE">
        <w:tc>
          <w:tcPr>
            <w:tcW w:w="1969" w:type="dxa"/>
          </w:tcPr>
          <w:p w14:paraId="7C1C778B" w14:textId="02952528" w:rsidR="00DB1913" w:rsidRDefault="00DB1913" w:rsidP="00DB1913">
            <w:r w:rsidRPr="00541D1A">
              <w:rPr>
                <w:b/>
                <w:bCs/>
              </w:rPr>
              <w:t>Symbol</w:t>
            </w:r>
          </w:p>
        </w:tc>
        <w:tc>
          <w:tcPr>
            <w:tcW w:w="3555" w:type="dxa"/>
            <w:gridSpan w:val="2"/>
          </w:tcPr>
          <w:p w14:paraId="6B22FED6" w14:textId="2EBF10A7" w:rsidR="00DB1913" w:rsidRPr="0045426C" w:rsidRDefault="00DB1913" w:rsidP="00DB1913">
            <w:pPr>
              <w:rPr>
                <w:noProof/>
              </w:rPr>
            </w:pPr>
            <w:r>
              <w:rPr>
                <w:b/>
                <w:bCs/>
                <w:noProof/>
              </w:rPr>
              <w:t>Suggested a</w:t>
            </w:r>
            <w:r w:rsidRPr="00541D1A">
              <w:rPr>
                <w:b/>
                <w:bCs/>
                <w:noProof/>
              </w:rPr>
              <w:t>ttributes</w:t>
            </w:r>
          </w:p>
        </w:tc>
        <w:tc>
          <w:tcPr>
            <w:tcW w:w="3572" w:type="dxa"/>
          </w:tcPr>
          <w:p w14:paraId="389754F3" w14:textId="72EE9515" w:rsidR="00DB1913" w:rsidRPr="0045426C" w:rsidRDefault="00DB1913" w:rsidP="00DB1913">
            <w:pPr>
              <w:rPr>
                <w:noProof/>
              </w:rPr>
            </w:pPr>
            <w:r w:rsidRPr="00541D1A">
              <w:rPr>
                <w:b/>
                <w:bCs/>
                <w:noProof/>
              </w:rPr>
              <w:t>Example</w:t>
            </w:r>
          </w:p>
        </w:tc>
      </w:tr>
      <w:tr w:rsidR="00DB1913" w:rsidRPr="0045426C" w14:paraId="39ECE61C" w14:textId="77777777" w:rsidTr="002D7DEE">
        <w:tc>
          <w:tcPr>
            <w:tcW w:w="1969" w:type="dxa"/>
          </w:tcPr>
          <w:p w14:paraId="65DCA25F" w14:textId="019E24F6" w:rsidR="00DB1913" w:rsidRDefault="00DB1913" w:rsidP="00D343CC">
            <w:r>
              <w:t>Danger</w:t>
            </w:r>
          </w:p>
        </w:tc>
        <w:tc>
          <w:tcPr>
            <w:tcW w:w="1979" w:type="dxa"/>
          </w:tcPr>
          <w:p w14:paraId="0D415AC5" w14:textId="77777777" w:rsidR="00DB1913" w:rsidRPr="0045426C" w:rsidRDefault="00DB1913" w:rsidP="00D343CC">
            <w:pPr>
              <w:rPr>
                <w:noProof/>
              </w:rPr>
            </w:pPr>
          </w:p>
        </w:tc>
        <w:tc>
          <w:tcPr>
            <w:tcW w:w="5148" w:type="dxa"/>
            <w:gridSpan w:val="2"/>
          </w:tcPr>
          <w:p w14:paraId="5C4E10F1" w14:textId="2A7608EE" w:rsidR="00DB1913" w:rsidRPr="0045426C" w:rsidRDefault="00DB1913" w:rsidP="00D343CC">
            <w:r w:rsidRPr="0045426C">
              <w:rPr>
                <w:noProof/>
              </w:rPr>
              <w:drawing>
                <wp:inline distT="0" distB="0" distL="0" distR="0" wp14:anchorId="7DCB0BAD" wp14:editId="10755B6D">
                  <wp:extent cx="2109353" cy="1697287"/>
                  <wp:effectExtent l="0" t="0" r="5715" b="0"/>
                  <wp:docPr id="15" name="Picture 14" descr="A blue background with red lines and a red line&#10;&#10;Description automatically generated">
                    <a:extLst xmlns:a="http://schemas.openxmlformats.org/drawingml/2006/main">
                      <a:ext uri="{FF2B5EF4-FFF2-40B4-BE49-F238E27FC236}">
                        <a16:creationId xmlns:a16="http://schemas.microsoft.com/office/drawing/2014/main" id="{EEA804CF-E95D-2A7A-0131-A06BF97C59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descr="A blue background with red lines and a red line&#10;&#10;Description automatically generated">
                            <a:extLst>
                              <a:ext uri="{FF2B5EF4-FFF2-40B4-BE49-F238E27FC236}">
                                <a16:creationId xmlns:a16="http://schemas.microsoft.com/office/drawing/2014/main" id="{EEA804CF-E95D-2A7A-0131-A06BF97C59A1}"/>
                              </a:ext>
                            </a:extLst>
                          </pic:cNvPr>
                          <pic:cNvPicPr>
                            <a:picLocks noChangeAspect="1"/>
                          </pic:cNvPicPr>
                        </pic:nvPicPr>
                        <pic:blipFill>
                          <a:blip r:embed="rId40"/>
                          <a:stretch>
                            <a:fillRect/>
                          </a:stretch>
                        </pic:blipFill>
                        <pic:spPr>
                          <a:xfrm>
                            <a:off x="0" y="0"/>
                            <a:ext cx="2109353" cy="1697287"/>
                          </a:xfrm>
                          <a:prstGeom prst="rect">
                            <a:avLst/>
                          </a:prstGeom>
                        </pic:spPr>
                      </pic:pic>
                    </a:graphicData>
                  </a:graphic>
                </wp:inline>
              </w:drawing>
            </w:r>
          </w:p>
        </w:tc>
      </w:tr>
      <w:tr w:rsidR="00DB1913" w:rsidRPr="0045426C" w14:paraId="4337B3B0" w14:textId="77777777" w:rsidTr="002D7DEE">
        <w:tc>
          <w:tcPr>
            <w:tcW w:w="1969" w:type="dxa"/>
          </w:tcPr>
          <w:p w14:paraId="5044A3FA" w14:textId="05480406" w:rsidR="00DB1913" w:rsidRDefault="00DB1913" w:rsidP="00D343CC">
            <w:r>
              <w:t>Cable</w:t>
            </w:r>
          </w:p>
        </w:tc>
        <w:tc>
          <w:tcPr>
            <w:tcW w:w="1979" w:type="dxa"/>
          </w:tcPr>
          <w:p w14:paraId="0D3DA3EB" w14:textId="77777777" w:rsidR="00DB1913" w:rsidRDefault="00DB1913" w:rsidP="0045426C">
            <w:pPr>
              <w:tabs>
                <w:tab w:val="left" w:pos="1240"/>
              </w:tabs>
            </w:pPr>
          </w:p>
        </w:tc>
        <w:tc>
          <w:tcPr>
            <w:tcW w:w="5148" w:type="dxa"/>
            <w:gridSpan w:val="2"/>
          </w:tcPr>
          <w:p w14:paraId="17759105" w14:textId="1F43F5E9" w:rsidR="00DB1913" w:rsidRDefault="00DB1913" w:rsidP="0045426C">
            <w:pPr>
              <w:tabs>
                <w:tab w:val="left" w:pos="1240"/>
              </w:tabs>
            </w:pPr>
          </w:p>
          <w:p w14:paraId="541552AB" w14:textId="70FFA57E" w:rsidR="00DB1913" w:rsidRDefault="00DB1913" w:rsidP="0045426C">
            <w:pPr>
              <w:tabs>
                <w:tab w:val="left" w:pos="1240"/>
              </w:tabs>
            </w:pPr>
            <w:r w:rsidRPr="0045426C">
              <w:rPr>
                <w:noProof/>
              </w:rPr>
              <w:drawing>
                <wp:inline distT="0" distB="0" distL="0" distR="0" wp14:anchorId="1A7CC8DD" wp14:editId="403283F4">
                  <wp:extent cx="3032760" cy="1097915"/>
                  <wp:effectExtent l="0" t="0" r="0" b="6985"/>
                  <wp:docPr id="2085969607" name="Picture 15">
                    <a:extLst xmlns:a="http://schemas.openxmlformats.org/drawingml/2006/main">
                      <a:ext uri="{FF2B5EF4-FFF2-40B4-BE49-F238E27FC236}">
                        <a16:creationId xmlns:a16="http://schemas.microsoft.com/office/drawing/2014/main" id="{F05557F2-202E-5B5B-253D-E1C6BA76D9A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a:extLst>
                              <a:ext uri="{FF2B5EF4-FFF2-40B4-BE49-F238E27FC236}">
                                <a16:creationId xmlns:a16="http://schemas.microsoft.com/office/drawing/2014/main" id="{F05557F2-202E-5B5B-253D-E1C6BA76D9AF}"/>
                              </a:ext>
                            </a:extLst>
                          </pic:cNvPr>
                          <pic:cNvPicPr>
                            <a:picLocks noChangeAspect="1"/>
                          </pic:cNvPicPr>
                        </pic:nvPicPr>
                        <pic:blipFill>
                          <a:blip r:embed="rId41"/>
                          <a:stretch>
                            <a:fillRect/>
                          </a:stretch>
                        </pic:blipFill>
                        <pic:spPr>
                          <a:xfrm>
                            <a:off x="0" y="0"/>
                            <a:ext cx="3032760" cy="1097915"/>
                          </a:xfrm>
                          <a:prstGeom prst="rect">
                            <a:avLst/>
                          </a:prstGeom>
                        </pic:spPr>
                      </pic:pic>
                    </a:graphicData>
                  </a:graphic>
                </wp:inline>
              </w:drawing>
            </w:r>
          </w:p>
          <w:p w14:paraId="1F015F30" w14:textId="77777777" w:rsidR="00DB1913" w:rsidRDefault="00DB1913" w:rsidP="0045426C">
            <w:pPr>
              <w:tabs>
                <w:tab w:val="left" w:pos="1240"/>
              </w:tabs>
            </w:pPr>
          </w:p>
          <w:p w14:paraId="7453858F" w14:textId="5D93C535" w:rsidR="00DB1913" w:rsidRPr="0045426C" w:rsidRDefault="00DB1913" w:rsidP="0045426C">
            <w:pPr>
              <w:tabs>
                <w:tab w:val="left" w:pos="1240"/>
              </w:tabs>
            </w:pPr>
          </w:p>
        </w:tc>
      </w:tr>
      <w:tr w:rsidR="00DB1913" w:rsidRPr="0045426C" w14:paraId="78B0541E" w14:textId="77777777" w:rsidTr="002D7DEE">
        <w:tc>
          <w:tcPr>
            <w:tcW w:w="1969" w:type="dxa"/>
          </w:tcPr>
          <w:p w14:paraId="4AF540C7" w14:textId="2B15B898" w:rsidR="00DB1913" w:rsidRDefault="00DB1913" w:rsidP="00D343CC">
            <w:r>
              <w:t>Other</w:t>
            </w:r>
          </w:p>
        </w:tc>
        <w:tc>
          <w:tcPr>
            <w:tcW w:w="1979" w:type="dxa"/>
          </w:tcPr>
          <w:p w14:paraId="1E6BD838" w14:textId="77777777" w:rsidR="00DB1913" w:rsidRDefault="00DB1913" w:rsidP="00D343CC"/>
        </w:tc>
        <w:tc>
          <w:tcPr>
            <w:tcW w:w="5148" w:type="dxa"/>
            <w:gridSpan w:val="2"/>
          </w:tcPr>
          <w:p w14:paraId="4E05DFAA" w14:textId="10C631A9" w:rsidR="00DB1913" w:rsidRDefault="00DB1913" w:rsidP="00D343CC"/>
          <w:p w14:paraId="233C0AC3" w14:textId="2FFC16F7" w:rsidR="00DB1913" w:rsidRDefault="00DB1913" w:rsidP="00D343CC">
            <w:r w:rsidRPr="0045426C">
              <w:rPr>
                <w:noProof/>
              </w:rPr>
              <w:drawing>
                <wp:inline distT="0" distB="0" distL="0" distR="0" wp14:anchorId="7509BE1F" wp14:editId="11CF948A">
                  <wp:extent cx="3131820" cy="671195"/>
                  <wp:effectExtent l="0" t="0" r="0" b="0"/>
                  <wp:docPr id="17" name="Picture 16">
                    <a:extLst xmlns:a="http://schemas.openxmlformats.org/drawingml/2006/main">
                      <a:ext uri="{FF2B5EF4-FFF2-40B4-BE49-F238E27FC236}">
                        <a16:creationId xmlns:a16="http://schemas.microsoft.com/office/drawing/2014/main" id="{4D44258C-436B-1C63-10DA-484FB87552E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a:extLst>
                              <a:ext uri="{FF2B5EF4-FFF2-40B4-BE49-F238E27FC236}">
                                <a16:creationId xmlns:a16="http://schemas.microsoft.com/office/drawing/2014/main" id="{4D44258C-436B-1C63-10DA-484FB87552E3}"/>
                              </a:ext>
                            </a:extLst>
                          </pic:cNvPr>
                          <pic:cNvPicPr>
                            <a:picLocks noChangeAspect="1"/>
                          </pic:cNvPicPr>
                        </pic:nvPicPr>
                        <pic:blipFill>
                          <a:blip r:embed="rId42"/>
                          <a:stretch>
                            <a:fillRect/>
                          </a:stretch>
                        </pic:blipFill>
                        <pic:spPr>
                          <a:xfrm>
                            <a:off x="0" y="0"/>
                            <a:ext cx="3131820" cy="671195"/>
                          </a:xfrm>
                          <a:prstGeom prst="rect">
                            <a:avLst/>
                          </a:prstGeom>
                        </pic:spPr>
                      </pic:pic>
                    </a:graphicData>
                  </a:graphic>
                </wp:inline>
              </w:drawing>
            </w:r>
          </w:p>
          <w:p w14:paraId="3DC2E3F7" w14:textId="77777777" w:rsidR="00DB1913" w:rsidRPr="0045426C" w:rsidRDefault="00DB1913" w:rsidP="0045426C">
            <w:pPr>
              <w:keepNext/>
            </w:pPr>
          </w:p>
        </w:tc>
      </w:tr>
    </w:tbl>
    <w:p w14:paraId="5FCF743D" w14:textId="1E508116" w:rsidR="0045426C" w:rsidRDefault="0045426C" w:rsidP="0045426C">
      <w:pPr>
        <w:pStyle w:val="Caption"/>
        <w:jc w:val="center"/>
      </w:pPr>
      <w:r>
        <w:t xml:space="preserve">Table </w:t>
      </w:r>
      <w:r w:rsidR="00C56536">
        <w:fldChar w:fldCharType="begin"/>
      </w:r>
      <w:r w:rsidR="00C56536">
        <w:instrText xml:space="preserve"> SEQ Table \* ARABIC </w:instrText>
      </w:r>
      <w:r w:rsidR="00C56536">
        <w:fldChar w:fldCharType="separate"/>
      </w:r>
      <w:r w:rsidR="00C56536">
        <w:rPr>
          <w:noProof/>
        </w:rPr>
        <w:t>9</w:t>
      </w:r>
      <w:r w:rsidR="00C56536">
        <w:fldChar w:fldCharType="end"/>
      </w:r>
      <w:r>
        <w:t>: Manual update: Curve symbols</w:t>
      </w:r>
    </w:p>
    <w:p w14:paraId="1DE3E341" w14:textId="61CA362F" w:rsidR="00DB1913" w:rsidRDefault="00DB1913">
      <w:r>
        <w:br w:type="page"/>
      </w:r>
    </w:p>
    <w:p w14:paraId="258DA276" w14:textId="77777777" w:rsidR="00DB1913" w:rsidRPr="00DB1913" w:rsidRDefault="00DB1913" w:rsidP="002D7DEE"/>
    <w:tbl>
      <w:tblPr>
        <w:tblStyle w:val="TableGrid"/>
        <w:tblW w:w="0" w:type="auto"/>
        <w:tblLook w:val="04A0" w:firstRow="1" w:lastRow="0" w:firstColumn="1" w:lastColumn="0" w:noHBand="0" w:noVBand="1"/>
      </w:tblPr>
      <w:tblGrid>
        <w:gridCol w:w="2209"/>
        <w:gridCol w:w="2322"/>
        <w:gridCol w:w="4565"/>
      </w:tblGrid>
      <w:tr w:rsidR="00DB1913" w14:paraId="5777AC6F" w14:textId="77777777" w:rsidTr="002D7DEE">
        <w:tc>
          <w:tcPr>
            <w:tcW w:w="2209" w:type="dxa"/>
          </w:tcPr>
          <w:p w14:paraId="2A620054" w14:textId="2F095A70" w:rsidR="00DB1913" w:rsidRDefault="00DB1913" w:rsidP="00DB1913">
            <w:r w:rsidRPr="00541D1A">
              <w:rPr>
                <w:b/>
                <w:bCs/>
              </w:rPr>
              <w:t>Symbol</w:t>
            </w:r>
          </w:p>
        </w:tc>
        <w:tc>
          <w:tcPr>
            <w:tcW w:w="2322" w:type="dxa"/>
          </w:tcPr>
          <w:p w14:paraId="076FB798" w14:textId="14DF34AF" w:rsidR="00DB1913" w:rsidRPr="0045426C" w:rsidRDefault="00DB1913" w:rsidP="00DB1913">
            <w:pPr>
              <w:rPr>
                <w:noProof/>
              </w:rPr>
            </w:pPr>
            <w:r>
              <w:rPr>
                <w:b/>
                <w:bCs/>
                <w:noProof/>
              </w:rPr>
              <w:t>Suggested a</w:t>
            </w:r>
            <w:r w:rsidRPr="00541D1A">
              <w:rPr>
                <w:b/>
                <w:bCs/>
                <w:noProof/>
              </w:rPr>
              <w:t>ttributes</w:t>
            </w:r>
          </w:p>
        </w:tc>
        <w:tc>
          <w:tcPr>
            <w:tcW w:w="4565" w:type="dxa"/>
          </w:tcPr>
          <w:p w14:paraId="0CB3595B" w14:textId="51F4E7AD" w:rsidR="00DB1913" w:rsidRPr="0045426C" w:rsidRDefault="00DB1913" w:rsidP="00DB1913">
            <w:pPr>
              <w:rPr>
                <w:noProof/>
              </w:rPr>
            </w:pPr>
            <w:r w:rsidRPr="00541D1A">
              <w:rPr>
                <w:b/>
                <w:bCs/>
                <w:noProof/>
              </w:rPr>
              <w:t>Example</w:t>
            </w:r>
          </w:p>
        </w:tc>
      </w:tr>
      <w:tr w:rsidR="00DB1913" w14:paraId="069BE569" w14:textId="77777777" w:rsidTr="002D7DEE">
        <w:tc>
          <w:tcPr>
            <w:tcW w:w="2209" w:type="dxa"/>
          </w:tcPr>
          <w:p w14:paraId="6B89A386" w14:textId="66E5BA05" w:rsidR="00DB1913" w:rsidRDefault="00DB1913" w:rsidP="00846094">
            <w:r>
              <w:t>Restricted Area</w:t>
            </w:r>
          </w:p>
        </w:tc>
        <w:tc>
          <w:tcPr>
            <w:tcW w:w="2322" w:type="dxa"/>
          </w:tcPr>
          <w:p w14:paraId="13159511" w14:textId="77777777" w:rsidR="00DB1913" w:rsidRPr="0045426C" w:rsidRDefault="00DB1913" w:rsidP="00846094">
            <w:pPr>
              <w:rPr>
                <w:noProof/>
              </w:rPr>
            </w:pPr>
          </w:p>
        </w:tc>
        <w:tc>
          <w:tcPr>
            <w:tcW w:w="4565" w:type="dxa"/>
          </w:tcPr>
          <w:p w14:paraId="1A533EC6" w14:textId="63E2E91B" w:rsidR="00DB1913" w:rsidRDefault="00DB1913" w:rsidP="00846094">
            <w:r w:rsidRPr="0045426C">
              <w:rPr>
                <w:noProof/>
              </w:rPr>
              <w:drawing>
                <wp:inline distT="0" distB="0" distL="0" distR="0" wp14:anchorId="2BEBE247" wp14:editId="7242E3FD">
                  <wp:extent cx="2621716" cy="1716224"/>
                  <wp:effectExtent l="0" t="0" r="7620" b="0"/>
                  <wp:docPr id="1976478862" name="Picture 1">
                    <a:extLst xmlns:a="http://schemas.openxmlformats.org/drawingml/2006/main">
                      <a:ext uri="{FF2B5EF4-FFF2-40B4-BE49-F238E27FC236}">
                        <a16:creationId xmlns:a16="http://schemas.microsoft.com/office/drawing/2014/main" id="{8320A2C0-6F04-7F53-447E-5F9E9628B5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8320A2C0-6F04-7F53-447E-5F9E9628B5DA}"/>
                              </a:ext>
                            </a:extLst>
                          </pic:cNvPr>
                          <pic:cNvPicPr>
                            <a:picLocks noChangeAspect="1"/>
                          </pic:cNvPicPr>
                        </pic:nvPicPr>
                        <pic:blipFill>
                          <a:blip r:embed="rId43"/>
                          <a:stretch>
                            <a:fillRect/>
                          </a:stretch>
                        </pic:blipFill>
                        <pic:spPr>
                          <a:xfrm>
                            <a:off x="0" y="0"/>
                            <a:ext cx="2633754" cy="1724104"/>
                          </a:xfrm>
                          <a:prstGeom prst="rect">
                            <a:avLst/>
                          </a:prstGeom>
                        </pic:spPr>
                      </pic:pic>
                    </a:graphicData>
                  </a:graphic>
                </wp:inline>
              </w:drawing>
            </w:r>
          </w:p>
        </w:tc>
      </w:tr>
      <w:tr w:rsidR="00DB1913" w14:paraId="3729F6A2" w14:textId="77777777" w:rsidTr="002D7DEE">
        <w:tc>
          <w:tcPr>
            <w:tcW w:w="2209" w:type="dxa"/>
          </w:tcPr>
          <w:p w14:paraId="25BC9874" w14:textId="352EE1DF" w:rsidR="00DB1913" w:rsidRDefault="00DB1913" w:rsidP="00846094">
            <w:r>
              <w:t>Caution Area</w:t>
            </w:r>
          </w:p>
        </w:tc>
        <w:tc>
          <w:tcPr>
            <w:tcW w:w="2322" w:type="dxa"/>
          </w:tcPr>
          <w:p w14:paraId="49307603" w14:textId="77777777" w:rsidR="00DB1913" w:rsidRPr="0045426C" w:rsidRDefault="00DB1913" w:rsidP="00846094">
            <w:pPr>
              <w:rPr>
                <w:noProof/>
              </w:rPr>
            </w:pPr>
          </w:p>
        </w:tc>
        <w:tc>
          <w:tcPr>
            <w:tcW w:w="4565" w:type="dxa"/>
          </w:tcPr>
          <w:p w14:paraId="4F317388" w14:textId="3E046200" w:rsidR="00DB1913" w:rsidRDefault="00DB1913" w:rsidP="00846094">
            <w:r w:rsidRPr="0045426C">
              <w:rPr>
                <w:noProof/>
              </w:rPr>
              <w:drawing>
                <wp:inline distT="0" distB="0" distL="0" distR="0" wp14:anchorId="2E7B7560" wp14:editId="5152A284">
                  <wp:extent cx="2564593" cy="1245706"/>
                  <wp:effectExtent l="0" t="0" r="7620" b="0"/>
                  <wp:docPr id="3" name="Picture 2">
                    <a:extLst xmlns:a="http://schemas.openxmlformats.org/drawingml/2006/main">
                      <a:ext uri="{FF2B5EF4-FFF2-40B4-BE49-F238E27FC236}">
                        <a16:creationId xmlns:a16="http://schemas.microsoft.com/office/drawing/2014/main" id="{C7F0B3F7-8B94-C577-E3A5-98D913073B7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C7F0B3F7-8B94-C577-E3A5-98D913073B7E}"/>
                              </a:ext>
                            </a:extLst>
                          </pic:cNvPr>
                          <pic:cNvPicPr>
                            <a:picLocks noChangeAspect="1"/>
                          </pic:cNvPicPr>
                        </pic:nvPicPr>
                        <pic:blipFill>
                          <a:blip r:embed="rId44"/>
                          <a:stretch>
                            <a:fillRect/>
                          </a:stretch>
                        </pic:blipFill>
                        <pic:spPr>
                          <a:xfrm>
                            <a:off x="0" y="0"/>
                            <a:ext cx="2564593" cy="1245706"/>
                          </a:xfrm>
                          <a:prstGeom prst="rect">
                            <a:avLst/>
                          </a:prstGeom>
                        </pic:spPr>
                      </pic:pic>
                    </a:graphicData>
                  </a:graphic>
                </wp:inline>
              </w:drawing>
            </w:r>
          </w:p>
        </w:tc>
      </w:tr>
      <w:tr w:rsidR="00DB1913" w14:paraId="0A78EF68" w14:textId="77777777" w:rsidTr="002D7DEE">
        <w:tc>
          <w:tcPr>
            <w:tcW w:w="2209" w:type="dxa"/>
          </w:tcPr>
          <w:p w14:paraId="5FE7709A" w14:textId="0376DAC2" w:rsidR="00DB1913" w:rsidRDefault="00DB1913" w:rsidP="00846094">
            <w:r>
              <w:t>Other</w:t>
            </w:r>
          </w:p>
        </w:tc>
        <w:tc>
          <w:tcPr>
            <w:tcW w:w="2322" w:type="dxa"/>
          </w:tcPr>
          <w:p w14:paraId="30C83A83" w14:textId="77777777" w:rsidR="00DB1913" w:rsidRPr="0045426C" w:rsidRDefault="00DB1913" w:rsidP="0045426C">
            <w:pPr>
              <w:keepNext/>
              <w:rPr>
                <w:noProof/>
              </w:rPr>
            </w:pPr>
          </w:p>
        </w:tc>
        <w:tc>
          <w:tcPr>
            <w:tcW w:w="4565" w:type="dxa"/>
          </w:tcPr>
          <w:p w14:paraId="4CD7B649" w14:textId="632C2D06" w:rsidR="00DB1913" w:rsidRDefault="00DB1913" w:rsidP="0045426C">
            <w:pPr>
              <w:keepNext/>
            </w:pPr>
            <w:r w:rsidRPr="0045426C">
              <w:rPr>
                <w:noProof/>
              </w:rPr>
              <w:drawing>
                <wp:inline distT="0" distB="0" distL="0" distR="0" wp14:anchorId="36E090D8" wp14:editId="602179EB">
                  <wp:extent cx="1568669" cy="1761796"/>
                  <wp:effectExtent l="0" t="0" r="0" b="0"/>
                  <wp:docPr id="4" name="Picture 3">
                    <a:extLst xmlns:a="http://schemas.openxmlformats.org/drawingml/2006/main">
                      <a:ext uri="{FF2B5EF4-FFF2-40B4-BE49-F238E27FC236}">
                        <a16:creationId xmlns:a16="http://schemas.microsoft.com/office/drawing/2014/main" id="{25C6B1C1-9990-AB33-8279-78F610E7DF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25C6B1C1-9990-AB33-8279-78F610E7DFE6}"/>
                              </a:ext>
                            </a:extLst>
                          </pic:cNvPr>
                          <pic:cNvPicPr>
                            <a:picLocks noChangeAspect="1"/>
                          </pic:cNvPicPr>
                        </pic:nvPicPr>
                        <pic:blipFill rotWithShape="1">
                          <a:blip r:embed="rId45"/>
                          <a:srcRect l="6407" t="29338" r="36223" b="-2640"/>
                          <a:stretch/>
                        </pic:blipFill>
                        <pic:spPr>
                          <a:xfrm>
                            <a:off x="0" y="0"/>
                            <a:ext cx="1568669" cy="1761796"/>
                          </a:xfrm>
                          <a:prstGeom prst="rect">
                            <a:avLst/>
                          </a:prstGeom>
                        </pic:spPr>
                      </pic:pic>
                    </a:graphicData>
                  </a:graphic>
                </wp:inline>
              </w:drawing>
            </w:r>
          </w:p>
        </w:tc>
      </w:tr>
    </w:tbl>
    <w:p w14:paraId="5278511F" w14:textId="1174ED68" w:rsidR="0045426C" w:rsidRDefault="0045426C" w:rsidP="0045426C">
      <w:pPr>
        <w:pStyle w:val="Caption"/>
        <w:jc w:val="center"/>
      </w:pPr>
      <w:r>
        <w:t xml:space="preserve">Table </w:t>
      </w:r>
      <w:r w:rsidR="00C56536">
        <w:fldChar w:fldCharType="begin"/>
      </w:r>
      <w:r w:rsidR="00C56536">
        <w:instrText xml:space="preserve"> SEQ Table \* ARABIC </w:instrText>
      </w:r>
      <w:r w:rsidR="00C56536">
        <w:fldChar w:fldCharType="separate"/>
      </w:r>
      <w:r w:rsidR="00C56536">
        <w:rPr>
          <w:noProof/>
        </w:rPr>
        <w:t>10</w:t>
      </w:r>
      <w:r w:rsidR="00C56536">
        <w:fldChar w:fldCharType="end"/>
      </w:r>
      <w:r>
        <w:t>: Manual update: Surface symbols</w:t>
      </w:r>
    </w:p>
    <w:p w14:paraId="0CB2B14F" w14:textId="77777777" w:rsidR="0045426C" w:rsidRPr="00B77A92" w:rsidRDefault="0045426C" w:rsidP="00846094"/>
    <w:p w14:paraId="43F406D5" w14:textId="7756D0BD" w:rsidR="00DB1913" w:rsidRPr="00B77A92" w:rsidRDefault="00DB1913" w:rsidP="00DB1913">
      <w:pPr>
        <w:pStyle w:val="Heading2"/>
        <w:numPr>
          <w:ilvl w:val="0"/>
          <w:numId w:val="195"/>
        </w:numPr>
      </w:pPr>
      <w:bookmarkStart w:id="796" w:name="_Toc194067224"/>
      <w:r>
        <w:t>Attribution of Manual Update Features</w:t>
      </w:r>
      <w:bookmarkEnd w:id="796"/>
    </w:p>
    <w:p w14:paraId="195A1682" w14:textId="7FD3BEDC" w:rsidR="00D87FDE" w:rsidRDefault="00DB1913">
      <w:r>
        <w:t xml:space="preserve">Features added by manual updates must support attribution as defined in the Manual Updates feature catalogue. </w:t>
      </w:r>
      <w:r w:rsidR="00D87FDE">
        <w:t xml:space="preserve">A feature catalogue containing the data structures which must be supported by the manual updates also accompanies this publication. </w:t>
      </w:r>
    </w:p>
    <w:p w14:paraId="036CE420" w14:textId="46E9FB4A" w:rsidR="00DB1913" w:rsidRPr="00B77A92" w:rsidRDefault="00D87FDE" w:rsidP="00D87FDE">
      <w:r>
        <w:t>The supplied feature catalogue contains a restricted set of features and attributes compatible with those used for S-101 electronic charts which enable portrayal and required alert and indication processing to be carried out on manually entered updates.</w:t>
      </w:r>
    </w:p>
    <w:p w14:paraId="50731A99" w14:textId="1EF49011" w:rsidR="00A52A66" w:rsidRPr="00B77A92" w:rsidRDefault="00A52A66" w:rsidP="000600E5">
      <w:pPr>
        <w:spacing w:after="120" w:line="240" w:lineRule="auto"/>
        <w:jc w:val="both"/>
      </w:pPr>
    </w:p>
    <w:p w14:paraId="7B3A3B88" w14:textId="77777777" w:rsidR="00A01D79" w:rsidRPr="00B812CA" w:rsidRDefault="00A01D79" w:rsidP="006B5A61">
      <w:pPr>
        <w:spacing w:after="120" w:line="240" w:lineRule="auto"/>
        <w:rPr>
          <w:b/>
          <w:sz w:val="28"/>
          <w:lang w:eastAsia="en-GB"/>
        </w:rPr>
      </w:pPr>
    </w:p>
    <w:p w14:paraId="040AC346" w14:textId="7FF47DEB" w:rsidR="005F61C9" w:rsidRDefault="005F61C9">
      <w:pPr>
        <w:rPr>
          <w:b/>
          <w:sz w:val="28"/>
          <w:lang w:eastAsia="en-GB"/>
        </w:rPr>
      </w:pPr>
      <w:r>
        <w:rPr>
          <w:b/>
          <w:sz w:val="28"/>
          <w:lang w:eastAsia="en-GB"/>
        </w:rPr>
        <w:br w:type="page"/>
      </w:r>
    </w:p>
    <w:p w14:paraId="618F94BC" w14:textId="77777777" w:rsidR="00A01D79" w:rsidRDefault="00A01D79" w:rsidP="00A01D79">
      <w:pPr>
        <w:spacing w:after="120" w:line="240" w:lineRule="auto"/>
        <w:jc w:val="center"/>
        <w:rPr>
          <w:b/>
          <w:sz w:val="28"/>
          <w:lang w:eastAsia="en-GB"/>
        </w:rPr>
      </w:pPr>
    </w:p>
    <w:p w14:paraId="78EA7C8B" w14:textId="77777777" w:rsidR="00D87FDE" w:rsidRDefault="00D87FDE" w:rsidP="00A01D79">
      <w:pPr>
        <w:spacing w:after="120" w:line="240" w:lineRule="auto"/>
        <w:jc w:val="center"/>
        <w:rPr>
          <w:b/>
          <w:sz w:val="28"/>
          <w:lang w:eastAsia="en-GB"/>
        </w:rPr>
      </w:pPr>
    </w:p>
    <w:p w14:paraId="0F123373" w14:textId="77777777" w:rsidR="00D87FDE" w:rsidRDefault="00D87FDE" w:rsidP="00A01D79">
      <w:pPr>
        <w:spacing w:after="120" w:line="240" w:lineRule="auto"/>
        <w:jc w:val="center"/>
        <w:rPr>
          <w:b/>
          <w:sz w:val="28"/>
          <w:lang w:eastAsia="en-GB"/>
        </w:rPr>
      </w:pPr>
    </w:p>
    <w:p w14:paraId="3716DC29" w14:textId="77777777" w:rsidR="00D87FDE" w:rsidRDefault="00D87FDE" w:rsidP="00A01D79">
      <w:pPr>
        <w:spacing w:after="120" w:line="240" w:lineRule="auto"/>
        <w:jc w:val="center"/>
        <w:rPr>
          <w:b/>
          <w:sz w:val="28"/>
          <w:lang w:eastAsia="en-GB"/>
        </w:rPr>
      </w:pPr>
    </w:p>
    <w:p w14:paraId="04594B8E" w14:textId="77777777" w:rsidR="00D87FDE" w:rsidRDefault="00D87FDE" w:rsidP="00A01D79">
      <w:pPr>
        <w:spacing w:after="120" w:line="240" w:lineRule="auto"/>
        <w:jc w:val="center"/>
        <w:rPr>
          <w:b/>
          <w:sz w:val="28"/>
          <w:lang w:eastAsia="en-GB"/>
        </w:rPr>
      </w:pPr>
    </w:p>
    <w:p w14:paraId="4E3B33EF" w14:textId="77777777" w:rsidR="00D87FDE" w:rsidRDefault="00D87FDE" w:rsidP="00A01D79">
      <w:pPr>
        <w:spacing w:after="120" w:line="240" w:lineRule="auto"/>
        <w:jc w:val="center"/>
        <w:rPr>
          <w:b/>
          <w:sz w:val="28"/>
          <w:lang w:eastAsia="en-GB"/>
        </w:rPr>
      </w:pPr>
    </w:p>
    <w:p w14:paraId="62D61C91" w14:textId="77777777" w:rsidR="00D87FDE" w:rsidRDefault="00D87FDE" w:rsidP="00A01D79">
      <w:pPr>
        <w:spacing w:after="120" w:line="240" w:lineRule="auto"/>
        <w:jc w:val="center"/>
        <w:rPr>
          <w:b/>
          <w:sz w:val="28"/>
          <w:lang w:eastAsia="en-GB"/>
        </w:rPr>
      </w:pPr>
    </w:p>
    <w:p w14:paraId="2BE2FD6F" w14:textId="77777777" w:rsidR="00D87FDE" w:rsidRDefault="00D87FDE" w:rsidP="00A01D79">
      <w:pPr>
        <w:spacing w:after="120" w:line="240" w:lineRule="auto"/>
        <w:jc w:val="center"/>
        <w:rPr>
          <w:b/>
          <w:sz w:val="28"/>
          <w:lang w:eastAsia="en-GB"/>
        </w:rPr>
      </w:pPr>
    </w:p>
    <w:p w14:paraId="1FBA6A62" w14:textId="77777777" w:rsidR="00D87FDE" w:rsidRDefault="00D87FDE" w:rsidP="00A01D79">
      <w:pPr>
        <w:spacing w:after="120" w:line="240" w:lineRule="auto"/>
        <w:jc w:val="center"/>
        <w:rPr>
          <w:b/>
          <w:sz w:val="28"/>
          <w:lang w:eastAsia="en-GB"/>
        </w:rPr>
      </w:pPr>
    </w:p>
    <w:p w14:paraId="27E618D0" w14:textId="77777777" w:rsidR="00D87FDE" w:rsidRDefault="00D87FDE" w:rsidP="00A01D79">
      <w:pPr>
        <w:spacing w:after="120" w:line="240" w:lineRule="auto"/>
        <w:jc w:val="center"/>
        <w:rPr>
          <w:b/>
          <w:sz w:val="28"/>
          <w:lang w:eastAsia="en-GB"/>
        </w:rPr>
      </w:pPr>
    </w:p>
    <w:p w14:paraId="1D3BF579" w14:textId="77777777" w:rsidR="00D87FDE" w:rsidRDefault="00D87FDE" w:rsidP="00A01D79">
      <w:pPr>
        <w:spacing w:after="120" w:line="240" w:lineRule="auto"/>
        <w:jc w:val="center"/>
        <w:rPr>
          <w:b/>
          <w:sz w:val="28"/>
          <w:lang w:eastAsia="en-GB"/>
        </w:rPr>
      </w:pPr>
    </w:p>
    <w:p w14:paraId="0E6CD4C6" w14:textId="77777777" w:rsidR="00D87FDE" w:rsidRDefault="00D87FDE" w:rsidP="00A01D79">
      <w:pPr>
        <w:spacing w:after="120" w:line="240" w:lineRule="auto"/>
        <w:jc w:val="center"/>
        <w:rPr>
          <w:b/>
          <w:sz w:val="28"/>
          <w:lang w:eastAsia="en-GB"/>
        </w:rPr>
      </w:pPr>
    </w:p>
    <w:p w14:paraId="19E7F199" w14:textId="77777777" w:rsidR="00D87FDE" w:rsidRDefault="00D87FDE" w:rsidP="00A01D79">
      <w:pPr>
        <w:spacing w:after="120" w:line="240" w:lineRule="auto"/>
        <w:jc w:val="center"/>
        <w:rPr>
          <w:b/>
          <w:sz w:val="28"/>
          <w:lang w:eastAsia="en-GB"/>
        </w:rPr>
      </w:pPr>
    </w:p>
    <w:p w14:paraId="23491CFE" w14:textId="77777777" w:rsidR="00D87FDE" w:rsidRPr="00B812CA" w:rsidRDefault="00D87FDE" w:rsidP="00A01D79">
      <w:pPr>
        <w:spacing w:after="120" w:line="240" w:lineRule="auto"/>
        <w:jc w:val="center"/>
        <w:rPr>
          <w:b/>
          <w:sz w:val="28"/>
          <w:lang w:eastAsia="en-GB"/>
        </w:rPr>
      </w:pPr>
    </w:p>
    <w:p w14:paraId="2BF21971" w14:textId="77777777" w:rsidR="00A01D79" w:rsidRPr="00B77A92" w:rsidRDefault="00A01D79" w:rsidP="00A01D79">
      <w:pPr>
        <w:pBdr>
          <w:top w:val="single" w:sz="8" w:space="0" w:color="000000" w:shadow="1"/>
          <w:left w:val="single" w:sz="8" w:space="0" w:color="000000" w:shadow="1"/>
          <w:bottom w:val="single" w:sz="8" w:space="0" w:color="000000" w:shadow="1"/>
          <w:right w:val="single" w:sz="8" w:space="0" w:color="000000" w:shadow="1"/>
        </w:pBdr>
        <w:jc w:val="center"/>
        <w:rPr>
          <w:rFonts w:ascii="Arial Narrow" w:hAnsi="Arial Narrow"/>
          <w:lang w:eastAsia="en-GB"/>
        </w:rPr>
      </w:pPr>
      <w:r w:rsidRPr="00B77A92">
        <w:rPr>
          <w:rFonts w:ascii="Arial Narrow" w:hAnsi="Arial Narrow"/>
          <w:lang w:eastAsia="en-GB"/>
        </w:rPr>
        <w:t>Page intentionally left blank</w:t>
      </w:r>
    </w:p>
    <w:p w14:paraId="65CD3348" w14:textId="77777777" w:rsidR="00F42DFA" w:rsidRPr="00B77A92" w:rsidRDefault="00F42DFA" w:rsidP="004E61EE">
      <w:pPr>
        <w:spacing w:line="240" w:lineRule="auto"/>
      </w:pPr>
    </w:p>
    <w:p w14:paraId="31E522E7" w14:textId="11F41B2F" w:rsidR="00647AF8" w:rsidRPr="00B77A92" w:rsidRDefault="00647AF8" w:rsidP="004E61EE">
      <w:pPr>
        <w:spacing w:line="240" w:lineRule="auto"/>
      </w:pPr>
      <w:r w:rsidRPr="00B77A92">
        <w:br w:type="page"/>
      </w:r>
    </w:p>
    <w:p w14:paraId="5614145E" w14:textId="118A55C9" w:rsidR="000600E5" w:rsidRPr="002D7DEE" w:rsidRDefault="000600E5" w:rsidP="002D7DEE">
      <w:pPr>
        <w:pStyle w:val="Heading1"/>
        <w:numPr>
          <w:ilvl w:val="0"/>
          <w:numId w:val="0"/>
        </w:numPr>
        <w:jc w:val="center"/>
      </w:pPr>
      <w:bookmarkStart w:id="797" w:name="_Toc194067225"/>
      <w:r w:rsidRPr="002D7DEE">
        <w:lastRenderedPageBreak/>
        <w:t>Appendix</w:t>
      </w:r>
      <w:r w:rsidR="000849E6" w:rsidRPr="002D7DEE">
        <w:t xml:space="preserve"> B:</w:t>
      </w:r>
      <w:r w:rsidR="00802BDD" w:rsidRPr="002D7DEE">
        <w:t xml:space="preserve"> </w:t>
      </w:r>
      <w:bookmarkStart w:id="798" w:name="_Toc100303044"/>
      <w:r w:rsidRPr="002D7DEE">
        <w:t>S-100 Data Import Error Codes and Explanations</w:t>
      </w:r>
      <w:bookmarkEnd w:id="797"/>
      <w:bookmarkEnd w:id="798"/>
    </w:p>
    <w:p w14:paraId="7BFA1FC9" w14:textId="0FD0EBC9" w:rsidR="00DF5B84" w:rsidRPr="00B77A92" w:rsidRDefault="00CC4796" w:rsidP="002D7DEE">
      <w:pPr>
        <w:pStyle w:val="Heading2"/>
        <w:numPr>
          <w:ilvl w:val="0"/>
          <w:numId w:val="169"/>
        </w:numPr>
        <w:ind w:left="357" w:hanging="357"/>
      </w:pPr>
      <w:bookmarkStart w:id="799" w:name="_Toc194067226"/>
      <w:r>
        <w:t>Introduction.</w:t>
      </w:r>
      <w:bookmarkEnd w:id="799"/>
    </w:p>
    <w:p w14:paraId="7A8C03D1" w14:textId="77777777" w:rsidR="00647AF8" w:rsidRPr="00B77A92" w:rsidRDefault="00647AF8" w:rsidP="00637E6A">
      <w:pPr>
        <w:spacing w:after="120" w:line="240" w:lineRule="auto"/>
        <w:jc w:val="both"/>
        <w:rPr>
          <w:rFonts w:eastAsia="Times New Roman" w:cs="Arial"/>
        </w:rPr>
      </w:pPr>
      <w:r w:rsidRPr="00B77A92">
        <w:rPr>
          <w:rFonts w:eastAsia="Times New Roman" w:cs="Arial"/>
        </w:rPr>
        <w:t xml:space="preserve">Loading, Updating, Authentication and Decryption error codes and messages are defined in this section. It is expected that application developers may also support the error conditions with an appropriate error message. </w:t>
      </w:r>
    </w:p>
    <w:p w14:paraId="62405FF0" w14:textId="77777777" w:rsidR="00647AF8" w:rsidRDefault="00647AF8" w:rsidP="00637E6A">
      <w:pPr>
        <w:spacing w:after="120" w:line="240" w:lineRule="auto"/>
        <w:jc w:val="both"/>
        <w:rPr>
          <w:rFonts w:eastAsia="Times New Roman" w:cs="Arial"/>
        </w:rPr>
      </w:pPr>
      <w:r w:rsidRPr="00B77A92">
        <w:rPr>
          <w:rFonts w:eastAsia="Times New Roman" w:cs="Arial"/>
        </w:rPr>
        <w:t>When an error occurs, this can in some instances, prevent further processing of data.</w:t>
      </w:r>
    </w:p>
    <w:p w14:paraId="2EBA8422" w14:textId="108177F5" w:rsidR="00CC4796" w:rsidRDefault="00CC4796" w:rsidP="00637E6A">
      <w:pPr>
        <w:spacing w:after="120" w:line="240" w:lineRule="auto"/>
        <w:jc w:val="both"/>
        <w:rPr>
          <w:rFonts w:eastAsia="Times New Roman" w:cs="Arial"/>
        </w:rPr>
      </w:pPr>
      <w:r>
        <w:rPr>
          <w:rFonts w:eastAsia="Times New Roman" w:cs="Arial"/>
        </w:rPr>
        <w:t>Standardised error codes must be used to communicate problems with import of datasets, data support files and catalogues into the ECDIS. These are defined in the following table.</w:t>
      </w:r>
    </w:p>
    <w:p w14:paraId="7BB39521" w14:textId="195671D9" w:rsidR="00680774" w:rsidRPr="00B77A92" w:rsidRDefault="00680774" w:rsidP="00637E6A">
      <w:pPr>
        <w:spacing w:after="120" w:line="240" w:lineRule="auto"/>
        <w:jc w:val="both"/>
        <w:rPr>
          <w:rFonts w:eastAsia="Times New Roman" w:cs="Arial"/>
        </w:rPr>
      </w:pPr>
    </w:p>
    <w:tbl>
      <w:tblPr>
        <w:tblW w:w="8959" w:type="dxa"/>
        <w:tblInd w:w="108"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000" w:firstRow="0" w:lastRow="0" w:firstColumn="0" w:lastColumn="0" w:noHBand="0" w:noVBand="0"/>
      </w:tblPr>
      <w:tblGrid>
        <w:gridCol w:w="1200"/>
        <w:gridCol w:w="7759"/>
      </w:tblGrid>
      <w:tr w:rsidR="00647AF8" w:rsidRPr="00B77A92" w14:paraId="50092190" w14:textId="77777777" w:rsidTr="002D7DEE">
        <w:trPr>
          <w:trHeight w:val="329"/>
        </w:trPr>
        <w:tc>
          <w:tcPr>
            <w:tcW w:w="1200" w:type="dxa"/>
            <w:shd w:val="clear" w:color="auto" w:fill="D9D9D9" w:themeFill="background1" w:themeFillShade="D9"/>
            <w:vAlign w:val="center"/>
          </w:tcPr>
          <w:p w14:paraId="4B76C8EC" w14:textId="77777777" w:rsidR="00647AF8" w:rsidRPr="00B77A92" w:rsidRDefault="00647AF8" w:rsidP="00637E6A">
            <w:pPr>
              <w:spacing w:before="60" w:after="60" w:line="240" w:lineRule="auto"/>
              <w:rPr>
                <w:rFonts w:eastAsia="Times New Roman" w:cs="Arial"/>
                <w:b/>
                <w:sz w:val="18"/>
                <w:szCs w:val="18"/>
              </w:rPr>
            </w:pPr>
            <w:r w:rsidRPr="00B77A92">
              <w:rPr>
                <w:rFonts w:eastAsia="Times New Roman" w:cs="Arial"/>
                <w:b/>
                <w:sz w:val="18"/>
                <w:szCs w:val="18"/>
              </w:rPr>
              <w:t>Error Code</w:t>
            </w:r>
          </w:p>
        </w:tc>
        <w:tc>
          <w:tcPr>
            <w:tcW w:w="7759" w:type="dxa"/>
            <w:shd w:val="clear" w:color="auto" w:fill="D9D9D9" w:themeFill="background1" w:themeFillShade="D9"/>
            <w:vAlign w:val="center"/>
          </w:tcPr>
          <w:p w14:paraId="2706EEEF" w14:textId="77777777" w:rsidR="00647AF8" w:rsidRPr="00B77A92" w:rsidRDefault="00647AF8" w:rsidP="00637E6A">
            <w:pPr>
              <w:spacing w:before="60" w:after="60" w:line="240" w:lineRule="auto"/>
              <w:rPr>
                <w:rFonts w:eastAsia="Times New Roman" w:cs="Arial"/>
                <w:b/>
                <w:sz w:val="18"/>
                <w:szCs w:val="18"/>
              </w:rPr>
            </w:pPr>
            <w:r w:rsidRPr="00B77A92">
              <w:rPr>
                <w:rFonts w:eastAsia="Times New Roman" w:cs="Arial"/>
                <w:b/>
                <w:sz w:val="18"/>
                <w:szCs w:val="18"/>
              </w:rPr>
              <w:t>Error  Message</w:t>
            </w:r>
          </w:p>
        </w:tc>
      </w:tr>
      <w:tr w:rsidR="00647AF8" w:rsidRPr="00B77A92" w14:paraId="1391715B" w14:textId="77777777" w:rsidTr="002D7DEE">
        <w:tc>
          <w:tcPr>
            <w:tcW w:w="1200" w:type="dxa"/>
            <w:vAlign w:val="center"/>
          </w:tcPr>
          <w:p w14:paraId="095969E2" w14:textId="77777777" w:rsidR="00647AF8" w:rsidRPr="00B77A92" w:rsidRDefault="00647AF8" w:rsidP="00637E6A">
            <w:pPr>
              <w:spacing w:before="60" w:after="60" w:line="240" w:lineRule="auto"/>
              <w:rPr>
                <w:rFonts w:eastAsia="Times New Roman" w:cs="Arial"/>
                <w:b/>
                <w:bCs/>
                <w:sz w:val="18"/>
                <w:szCs w:val="18"/>
              </w:rPr>
            </w:pPr>
            <w:r w:rsidRPr="00B77A92">
              <w:rPr>
                <w:rFonts w:eastAsia="Times New Roman" w:cs="Arial"/>
                <w:b/>
                <w:bCs/>
                <w:sz w:val="18"/>
                <w:szCs w:val="18"/>
              </w:rPr>
              <w:t>SSE 101</w:t>
            </w:r>
          </w:p>
        </w:tc>
        <w:tc>
          <w:tcPr>
            <w:tcW w:w="7759" w:type="dxa"/>
            <w:shd w:val="clear" w:color="auto" w:fill="D9D9D9" w:themeFill="background1" w:themeFillShade="D9"/>
            <w:vAlign w:val="center"/>
          </w:tcPr>
          <w:p w14:paraId="463FAB0A" w14:textId="77777777" w:rsidR="00647AF8" w:rsidRPr="00B77A92" w:rsidRDefault="00647AF8" w:rsidP="00637E6A">
            <w:pPr>
              <w:spacing w:before="60" w:after="60" w:line="240" w:lineRule="auto"/>
              <w:rPr>
                <w:rFonts w:eastAsia="Times New Roman" w:cs="Arial"/>
                <w:i/>
                <w:sz w:val="18"/>
                <w:szCs w:val="18"/>
              </w:rPr>
            </w:pPr>
            <w:r w:rsidRPr="00B77A92">
              <w:rPr>
                <w:rFonts w:eastAsia="Times New Roman" w:cs="Arial"/>
                <w:i/>
                <w:sz w:val="18"/>
                <w:szCs w:val="18"/>
              </w:rPr>
              <w:t>Self Signed Key is invalid</w:t>
            </w:r>
          </w:p>
        </w:tc>
      </w:tr>
      <w:tr w:rsidR="00647AF8" w:rsidRPr="00B77A92" w14:paraId="1C8C5AB4" w14:textId="77777777" w:rsidTr="002D7DEE">
        <w:tc>
          <w:tcPr>
            <w:tcW w:w="1200" w:type="dxa"/>
            <w:vAlign w:val="center"/>
          </w:tcPr>
          <w:p w14:paraId="4DB677EA" w14:textId="77777777" w:rsidR="00647AF8" w:rsidRPr="00B77A92" w:rsidRDefault="00647AF8" w:rsidP="00637E6A">
            <w:pPr>
              <w:spacing w:before="60" w:after="60" w:line="240" w:lineRule="auto"/>
              <w:rPr>
                <w:rFonts w:eastAsia="Times New Roman" w:cs="Arial"/>
                <w:b/>
                <w:sz w:val="18"/>
                <w:szCs w:val="18"/>
              </w:rPr>
            </w:pPr>
            <w:r w:rsidRPr="00B77A92">
              <w:rPr>
                <w:rFonts w:eastAsia="Times New Roman" w:cs="Arial"/>
                <w:b/>
                <w:sz w:val="18"/>
                <w:szCs w:val="18"/>
              </w:rPr>
              <w:t>SSE 102</w:t>
            </w:r>
          </w:p>
        </w:tc>
        <w:tc>
          <w:tcPr>
            <w:tcW w:w="7759" w:type="dxa"/>
            <w:shd w:val="clear" w:color="auto" w:fill="D9D9D9" w:themeFill="background1" w:themeFillShade="D9"/>
            <w:vAlign w:val="center"/>
          </w:tcPr>
          <w:p w14:paraId="6C232D43" w14:textId="77777777" w:rsidR="00647AF8" w:rsidRPr="00B77A92" w:rsidRDefault="00647AF8" w:rsidP="00637E6A">
            <w:pPr>
              <w:spacing w:before="60" w:after="60" w:line="240" w:lineRule="auto"/>
              <w:rPr>
                <w:rFonts w:eastAsia="Times New Roman" w:cs="Arial"/>
                <w:i/>
                <w:sz w:val="18"/>
                <w:szCs w:val="18"/>
              </w:rPr>
            </w:pPr>
            <w:r w:rsidRPr="00B77A92">
              <w:rPr>
                <w:rFonts w:eastAsia="Times New Roman" w:cs="Arial"/>
                <w:i/>
                <w:sz w:val="18"/>
                <w:szCs w:val="18"/>
              </w:rPr>
              <w:t>Format of Self Signed Key file is incorrect</w:t>
            </w:r>
          </w:p>
        </w:tc>
      </w:tr>
      <w:tr w:rsidR="00647AF8" w:rsidRPr="00B77A92" w14:paraId="0B5A3748" w14:textId="77777777" w:rsidTr="002D7DEE">
        <w:tc>
          <w:tcPr>
            <w:tcW w:w="1200" w:type="dxa"/>
            <w:vAlign w:val="center"/>
          </w:tcPr>
          <w:p w14:paraId="4F806C81" w14:textId="77777777" w:rsidR="00647AF8" w:rsidRPr="00B77A92" w:rsidRDefault="00647AF8" w:rsidP="00637E6A">
            <w:pPr>
              <w:spacing w:before="60" w:after="60" w:line="240" w:lineRule="auto"/>
              <w:rPr>
                <w:rFonts w:eastAsia="Times New Roman" w:cs="Arial"/>
                <w:b/>
                <w:sz w:val="18"/>
                <w:szCs w:val="18"/>
              </w:rPr>
            </w:pPr>
            <w:r w:rsidRPr="00B77A92">
              <w:rPr>
                <w:rFonts w:eastAsia="Times New Roman" w:cs="Arial"/>
                <w:b/>
                <w:sz w:val="18"/>
                <w:szCs w:val="18"/>
              </w:rPr>
              <w:t>SSE 103</w:t>
            </w:r>
          </w:p>
        </w:tc>
        <w:tc>
          <w:tcPr>
            <w:tcW w:w="7759" w:type="dxa"/>
            <w:shd w:val="clear" w:color="auto" w:fill="D9D9D9" w:themeFill="background1" w:themeFillShade="D9"/>
            <w:vAlign w:val="center"/>
          </w:tcPr>
          <w:p w14:paraId="0CCF64C9" w14:textId="77777777" w:rsidR="00647AF8" w:rsidRPr="00B77A92" w:rsidRDefault="00647AF8" w:rsidP="00637E6A">
            <w:pPr>
              <w:spacing w:before="60" w:after="60" w:line="240" w:lineRule="auto"/>
              <w:rPr>
                <w:rFonts w:eastAsia="Times New Roman" w:cs="Arial"/>
                <w:i/>
                <w:sz w:val="18"/>
                <w:szCs w:val="18"/>
              </w:rPr>
            </w:pPr>
            <w:r w:rsidRPr="00B77A92">
              <w:rPr>
                <w:rFonts w:eastAsia="Times New Roman" w:cs="Arial"/>
                <w:i/>
                <w:sz w:val="18"/>
                <w:szCs w:val="18"/>
              </w:rPr>
              <w:t>Signed Data Server Certificate is invalid</w:t>
            </w:r>
          </w:p>
        </w:tc>
      </w:tr>
      <w:tr w:rsidR="00647AF8" w:rsidRPr="00B77A92" w14:paraId="0E766181" w14:textId="77777777" w:rsidTr="002D7DEE">
        <w:tc>
          <w:tcPr>
            <w:tcW w:w="1200" w:type="dxa"/>
            <w:vAlign w:val="center"/>
          </w:tcPr>
          <w:p w14:paraId="1F078AD8" w14:textId="77777777" w:rsidR="00647AF8" w:rsidRPr="00B77A92" w:rsidRDefault="00647AF8" w:rsidP="00637E6A">
            <w:pPr>
              <w:spacing w:before="60" w:after="60" w:line="240" w:lineRule="auto"/>
              <w:rPr>
                <w:rFonts w:eastAsia="Times New Roman" w:cs="Arial"/>
                <w:b/>
                <w:sz w:val="18"/>
                <w:szCs w:val="18"/>
              </w:rPr>
            </w:pPr>
            <w:r w:rsidRPr="00B77A92">
              <w:rPr>
                <w:rFonts w:eastAsia="Times New Roman" w:cs="Arial"/>
                <w:b/>
                <w:sz w:val="18"/>
                <w:szCs w:val="18"/>
              </w:rPr>
              <w:t>SSE 104</w:t>
            </w:r>
          </w:p>
        </w:tc>
        <w:tc>
          <w:tcPr>
            <w:tcW w:w="7759" w:type="dxa"/>
            <w:shd w:val="clear" w:color="auto" w:fill="D9D9D9" w:themeFill="background1" w:themeFillShade="D9"/>
            <w:vAlign w:val="center"/>
          </w:tcPr>
          <w:p w14:paraId="7F663118" w14:textId="77777777" w:rsidR="00647AF8" w:rsidRPr="00B77A92" w:rsidRDefault="00647AF8" w:rsidP="00637E6A">
            <w:pPr>
              <w:spacing w:before="60" w:after="60" w:line="240" w:lineRule="auto"/>
              <w:rPr>
                <w:rFonts w:eastAsia="Times New Roman" w:cs="Arial"/>
                <w:i/>
                <w:sz w:val="18"/>
                <w:szCs w:val="18"/>
              </w:rPr>
            </w:pPr>
            <w:r w:rsidRPr="00B77A92">
              <w:rPr>
                <w:rFonts w:eastAsia="Times New Roman" w:cs="Arial"/>
                <w:i/>
                <w:sz w:val="18"/>
                <w:szCs w:val="18"/>
              </w:rPr>
              <w:t>Format of SA Signed DS Certificate is incorrect</w:t>
            </w:r>
          </w:p>
        </w:tc>
      </w:tr>
      <w:tr w:rsidR="00647AF8" w:rsidRPr="00A527F0" w14:paraId="6D0B1D65" w14:textId="77777777" w:rsidTr="002D7DEE">
        <w:tc>
          <w:tcPr>
            <w:tcW w:w="1200" w:type="dxa"/>
            <w:vAlign w:val="center"/>
          </w:tcPr>
          <w:p w14:paraId="6E874809" w14:textId="77777777" w:rsidR="00647AF8" w:rsidRPr="00A527F0" w:rsidRDefault="00647AF8" w:rsidP="00637E6A">
            <w:pPr>
              <w:spacing w:before="60" w:after="60" w:line="240" w:lineRule="auto"/>
              <w:rPr>
                <w:rFonts w:eastAsia="Times New Roman" w:cs="Arial"/>
                <w:b/>
                <w:sz w:val="18"/>
                <w:szCs w:val="18"/>
              </w:rPr>
            </w:pPr>
            <w:r w:rsidRPr="00A527F0">
              <w:rPr>
                <w:rFonts w:eastAsia="Times New Roman" w:cs="Arial"/>
                <w:b/>
                <w:sz w:val="18"/>
                <w:szCs w:val="18"/>
              </w:rPr>
              <w:t>SSE 105</w:t>
            </w:r>
          </w:p>
        </w:tc>
        <w:tc>
          <w:tcPr>
            <w:tcW w:w="7759" w:type="dxa"/>
            <w:vAlign w:val="center"/>
          </w:tcPr>
          <w:p w14:paraId="56E3679F" w14:textId="77777777" w:rsidR="00647AF8" w:rsidRPr="002D7DEE" w:rsidRDefault="00647AF8" w:rsidP="00637E6A">
            <w:pPr>
              <w:spacing w:before="60" w:after="60" w:line="240" w:lineRule="auto"/>
              <w:rPr>
                <w:rFonts w:eastAsia="Times New Roman" w:cs="Arial"/>
                <w:iCs/>
                <w:sz w:val="18"/>
                <w:szCs w:val="18"/>
              </w:rPr>
            </w:pPr>
            <w:r w:rsidRPr="002D7DEE">
              <w:rPr>
                <w:rFonts w:eastAsia="Times New Roman" w:cs="Arial"/>
                <w:iCs/>
                <w:sz w:val="18"/>
                <w:szCs w:val="18"/>
              </w:rPr>
              <w:t>SA Digital Certificate (X509) file is not available. A valid certificate can be obtained from the IHO website or your data supplier</w:t>
            </w:r>
          </w:p>
        </w:tc>
      </w:tr>
      <w:tr w:rsidR="00647AF8" w:rsidRPr="00A527F0" w14:paraId="74A4D353" w14:textId="77777777" w:rsidTr="002D7DEE">
        <w:tc>
          <w:tcPr>
            <w:tcW w:w="1200" w:type="dxa"/>
            <w:vAlign w:val="center"/>
          </w:tcPr>
          <w:p w14:paraId="5E739557" w14:textId="77777777" w:rsidR="00647AF8" w:rsidRPr="00A527F0" w:rsidRDefault="00647AF8" w:rsidP="00637E6A">
            <w:pPr>
              <w:spacing w:before="60" w:after="60" w:line="240" w:lineRule="auto"/>
              <w:rPr>
                <w:rFonts w:eastAsia="Times New Roman" w:cs="Arial"/>
                <w:b/>
                <w:sz w:val="18"/>
                <w:szCs w:val="18"/>
              </w:rPr>
            </w:pPr>
            <w:r w:rsidRPr="00A527F0">
              <w:rPr>
                <w:rFonts w:eastAsia="Times New Roman" w:cs="Arial"/>
                <w:b/>
                <w:sz w:val="18"/>
                <w:szCs w:val="18"/>
              </w:rPr>
              <w:t>SSE 106</w:t>
            </w:r>
          </w:p>
        </w:tc>
        <w:tc>
          <w:tcPr>
            <w:tcW w:w="7759" w:type="dxa"/>
            <w:vAlign w:val="center"/>
          </w:tcPr>
          <w:p w14:paraId="133508F1" w14:textId="77777777" w:rsidR="00647AF8" w:rsidRPr="002D7DEE" w:rsidRDefault="00647AF8" w:rsidP="00637E6A">
            <w:pPr>
              <w:spacing w:before="60" w:after="60" w:line="240" w:lineRule="auto"/>
              <w:rPr>
                <w:rFonts w:eastAsia="Times New Roman" w:cs="Arial"/>
                <w:iCs/>
                <w:sz w:val="18"/>
                <w:szCs w:val="18"/>
              </w:rPr>
            </w:pPr>
            <w:r w:rsidRPr="002D7DEE">
              <w:rPr>
                <w:rFonts w:eastAsia="Times New Roman" w:cs="Arial"/>
                <w:iCs/>
                <w:sz w:val="18"/>
                <w:szCs w:val="18"/>
              </w:rPr>
              <w:t>The SA Signed Data Server Certificate is invalid. The SA may have issued a new public key or the dataset may originate from another service. A new SA public key can be obtained from the IHO website or from your data supplier</w:t>
            </w:r>
          </w:p>
        </w:tc>
      </w:tr>
      <w:tr w:rsidR="00647AF8" w:rsidRPr="00A527F0" w14:paraId="285C27DB" w14:textId="77777777" w:rsidTr="002D7DEE">
        <w:tc>
          <w:tcPr>
            <w:tcW w:w="1200" w:type="dxa"/>
            <w:vAlign w:val="center"/>
          </w:tcPr>
          <w:p w14:paraId="724C05D2" w14:textId="77777777" w:rsidR="00647AF8" w:rsidRPr="00A527F0" w:rsidRDefault="00647AF8" w:rsidP="00637E6A">
            <w:pPr>
              <w:spacing w:before="60" w:after="60" w:line="240" w:lineRule="auto"/>
              <w:rPr>
                <w:rFonts w:eastAsia="Times New Roman" w:cs="Arial"/>
                <w:b/>
                <w:sz w:val="18"/>
                <w:szCs w:val="18"/>
              </w:rPr>
            </w:pPr>
            <w:r w:rsidRPr="00A527F0">
              <w:rPr>
                <w:rFonts w:eastAsia="Times New Roman" w:cs="Arial"/>
                <w:b/>
                <w:sz w:val="18"/>
                <w:szCs w:val="18"/>
              </w:rPr>
              <w:t>SSE 107</w:t>
            </w:r>
          </w:p>
        </w:tc>
        <w:tc>
          <w:tcPr>
            <w:tcW w:w="7759" w:type="dxa"/>
            <w:vAlign w:val="center"/>
          </w:tcPr>
          <w:p w14:paraId="69882E11" w14:textId="33833A7F" w:rsidR="00647AF8" w:rsidRPr="00A527F0" w:rsidRDefault="00647AF8" w:rsidP="00637E6A">
            <w:pPr>
              <w:spacing w:before="60" w:after="60" w:line="240" w:lineRule="auto"/>
              <w:rPr>
                <w:rFonts w:eastAsia="Times New Roman" w:cs="Arial"/>
                <w:i/>
                <w:sz w:val="18"/>
                <w:szCs w:val="18"/>
              </w:rPr>
            </w:pPr>
            <w:r w:rsidRPr="00A527F0">
              <w:rPr>
                <w:rFonts w:eastAsia="Times New Roman" w:cs="Arial"/>
                <w:i/>
                <w:sz w:val="18"/>
                <w:szCs w:val="18"/>
              </w:rPr>
              <w:t>SA signed D</w:t>
            </w:r>
            <w:r w:rsidR="00F20F26">
              <w:rPr>
                <w:rFonts w:eastAsia="Times New Roman" w:cs="Arial"/>
                <w:i/>
                <w:sz w:val="18"/>
                <w:szCs w:val="18"/>
              </w:rPr>
              <w:t xml:space="preserve">ata </w:t>
            </w:r>
            <w:r w:rsidRPr="00A527F0">
              <w:rPr>
                <w:rFonts w:eastAsia="Times New Roman" w:cs="Arial"/>
                <w:i/>
                <w:sz w:val="18"/>
                <w:szCs w:val="18"/>
              </w:rPr>
              <w:t>S</w:t>
            </w:r>
            <w:r w:rsidR="00F20F26">
              <w:rPr>
                <w:rFonts w:eastAsia="Times New Roman" w:cs="Arial"/>
                <w:i/>
                <w:sz w:val="18"/>
                <w:szCs w:val="18"/>
              </w:rPr>
              <w:t>erver</w:t>
            </w:r>
            <w:r w:rsidRPr="00A527F0">
              <w:rPr>
                <w:rFonts w:eastAsia="Times New Roman" w:cs="Arial"/>
                <w:i/>
                <w:sz w:val="18"/>
                <w:szCs w:val="18"/>
              </w:rPr>
              <w:t xml:space="preserve"> Certificate file is missin</w:t>
            </w:r>
            <w:r w:rsidRPr="00DB1913">
              <w:rPr>
                <w:rFonts w:eastAsia="Times New Roman" w:cs="Arial"/>
                <w:i/>
                <w:sz w:val="18"/>
                <w:szCs w:val="18"/>
              </w:rPr>
              <w:t>g. A valid certificate can be obtained from your data supplier”</w:t>
            </w:r>
          </w:p>
        </w:tc>
      </w:tr>
      <w:tr w:rsidR="00647AF8" w:rsidRPr="00A527F0" w14:paraId="664267CA" w14:textId="77777777" w:rsidTr="002D7DEE">
        <w:tc>
          <w:tcPr>
            <w:tcW w:w="1200" w:type="dxa"/>
            <w:vAlign w:val="center"/>
          </w:tcPr>
          <w:p w14:paraId="7271C2B0" w14:textId="77777777" w:rsidR="00647AF8" w:rsidRPr="00A527F0" w:rsidRDefault="00647AF8" w:rsidP="00637E6A">
            <w:pPr>
              <w:spacing w:before="60" w:after="60" w:line="240" w:lineRule="auto"/>
              <w:rPr>
                <w:rFonts w:eastAsia="Times New Roman" w:cs="Arial"/>
                <w:b/>
                <w:color w:val="000000"/>
                <w:sz w:val="18"/>
                <w:szCs w:val="18"/>
              </w:rPr>
            </w:pPr>
            <w:r w:rsidRPr="00A527F0">
              <w:rPr>
                <w:rFonts w:eastAsia="Times New Roman" w:cs="Arial"/>
                <w:b/>
                <w:color w:val="000000"/>
                <w:sz w:val="18"/>
                <w:szCs w:val="18"/>
              </w:rPr>
              <w:t>SSE 108</w:t>
            </w:r>
          </w:p>
        </w:tc>
        <w:tc>
          <w:tcPr>
            <w:tcW w:w="7759" w:type="dxa"/>
            <w:vAlign w:val="center"/>
          </w:tcPr>
          <w:p w14:paraId="1146DABE" w14:textId="77777777" w:rsidR="00647AF8" w:rsidRPr="002D7DEE" w:rsidRDefault="00647AF8" w:rsidP="00637E6A">
            <w:pPr>
              <w:spacing w:before="60" w:after="60" w:line="240" w:lineRule="auto"/>
              <w:rPr>
                <w:rFonts w:eastAsia="Times New Roman" w:cs="Arial"/>
                <w:iCs/>
                <w:color w:val="000000"/>
                <w:sz w:val="18"/>
                <w:szCs w:val="18"/>
              </w:rPr>
            </w:pPr>
            <w:r w:rsidRPr="002D7DEE">
              <w:rPr>
                <w:rFonts w:eastAsia="Times New Roman" w:cs="Arial"/>
                <w:iCs/>
                <w:color w:val="000000"/>
                <w:sz w:val="18"/>
                <w:szCs w:val="18"/>
              </w:rPr>
              <w:t>SA Digital Certificate (X509) file incorrect format. A valid certificate can be obtained from the IHO website or your data supplier</w:t>
            </w:r>
          </w:p>
        </w:tc>
      </w:tr>
      <w:tr w:rsidR="00647AF8" w:rsidRPr="00A527F0" w14:paraId="2BC3ED3F" w14:textId="77777777" w:rsidTr="002D7DEE">
        <w:tc>
          <w:tcPr>
            <w:tcW w:w="1200" w:type="dxa"/>
            <w:vAlign w:val="center"/>
          </w:tcPr>
          <w:p w14:paraId="1C949623" w14:textId="77777777" w:rsidR="00647AF8" w:rsidRPr="00A527F0" w:rsidRDefault="00647AF8" w:rsidP="00637E6A">
            <w:pPr>
              <w:spacing w:before="60" w:after="60" w:line="240" w:lineRule="auto"/>
              <w:rPr>
                <w:rFonts w:eastAsia="Times New Roman" w:cs="Arial"/>
                <w:b/>
                <w:sz w:val="18"/>
                <w:szCs w:val="18"/>
              </w:rPr>
            </w:pPr>
            <w:r w:rsidRPr="00A527F0">
              <w:rPr>
                <w:rFonts w:eastAsia="Times New Roman" w:cs="Arial"/>
                <w:b/>
                <w:sz w:val="18"/>
                <w:szCs w:val="18"/>
              </w:rPr>
              <w:t>SSE 109</w:t>
            </w:r>
          </w:p>
        </w:tc>
        <w:tc>
          <w:tcPr>
            <w:tcW w:w="7759" w:type="dxa"/>
            <w:vAlign w:val="center"/>
          </w:tcPr>
          <w:p w14:paraId="0B5089D2" w14:textId="77777777" w:rsidR="00647AF8" w:rsidRPr="002D7DEE" w:rsidRDefault="00647AF8" w:rsidP="00637E6A">
            <w:pPr>
              <w:spacing w:before="60" w:after="60" w:line="240" w:lineRule="auto"/>
              <w:rPr>
                <w:rFonts w:eastAsia="Times New Roman" w:cs="Arial"/>
                <w:iCs/>
                <w:sz w:val="18"/>
                <w:szCs w:val="18"/>
              </w:rPr>
            </w:pPr>
            <w:r w:rsidRPr="002D7DEE">
              <w:rPr>
                <w:rFonts w:eastAsia="Times New Roman" w:cs="Arial"/>
                <w:iCs/>
                <w:sz w:val="18"/>
                <w:szCs w:val="18"/>
              </w:rPr>
              <w:t>Dataset  Resource Digital Signature is invalid</w:t>
            </w:r>
          </w:p>
        </w:tc>
      </w:tr>
      <w:tr w:rsidR="00647AF8" w:rsidRPr="00A527F0" w14:paraId="4BA355E6" w14:textId="77777777" w:rsidTr="002D7DEE">
        <w:tc>
          <w:tcPr>
            <w:tcW w:w="1200" w:type="dxa"/>
            <w:vAlign w:val="center"/>
          </w:tcPr>
          <w:p w14:paraId="167146F5" w14:textId="77777777" w:rsidR="00647AF8" w:rsidRPr="00A527F0" w:rsidRDefault="00647AF8" w:rsidP="00637E6A">
            <w:pPr>
              <w:spacing w:before="60" w:after="60" w:line="240" w:lineRule="auto"/>
              <w:rPr>
                <w:rFonts w:eastAsia="Times New Roman" w:cs="Arial"/>
                <w:b/>
                <w:sz w:val="18"/>
                <w:szCs w:val="18"/>
              </w:rPr>
            </w:pPr>
            <w:r w:rsidRPr="00A527F0">
              <w:rPr>
                <w:rFonts w:eastAsia="Times New Roman" w:cs="Arial"/>
                <w:b/>
                <w:sz w:val="18"/>
                <w:szCs w:val="18"/>
              </w:rPr>
              <w:t>SSE 110</w:t>
            </w:r>
          </w:p>
        </w:tc>
        <w:tc>
          <w:tcPr>
            <w:tcW w:w="7759" w:type="dxa"/>
            <w:vAlign w:val="center"/>
          </w:tcPr>
          <w:p w14:paraId="12BBD9E8" w14:textId="77777777" w:rsidR="00647AF8" w:rsidRPr="002D7DEE" w:rsidRDefault="00647AF8" w:rsidP="00637E6A">
            <w:pPr>
              <w:spacing w:before="60" w:after="60" w:line="240" w:lineRule="auto"/>
              <w:rPr>
                <w:rFonts w:eastAsia="Times New Roman" w:cs="Arial"/>
                <w:iCs/>
                <w:sz w:val="18"/>
                <w:szCs w:val="18"/>
              </w:rPr>
            </w:pPr>
            <w:r w:rsidRPr="002D7DEE">
              <w:rPr>
                <w:rFonts w:eastAsia="Times New Roman" w:cs="Arial"/>
                <w:iCs/>
                <w:sz w:val="18"/>
                <w:szCs w:val="18"/>
              </w:rPr>
              <w:t>Dataset Permits not available for this Data Server. Contact your data supplier to obtain the correct permits.</w:t>
            </w:r>
          </w:p>
        </w:tc>
      </w:tr>
      <w:tr w:rsidR="00647AF8" w:rsidRPr="00A527F0" w14:paraId="52998420" w14:textId="77777777" w:rsidTr="002D7DEE">
        <w:tc>
          <w:tcPr>
            <w:tcW w:w="1200" w:type="dxa"/>
            <w:vAlign w:val="center"/>
          </w:tcPr>
          <w:p w14:paraId="5423305F" w14:textId="77777777" w:rsidR="00647AF8" w:rsidRPr="00A527F0" w:rsidRDefault="00647AF8" w:rsidP="00637E6A">
            <w:pPr>
              <w:spacing w:before="60" w:after="60" w:line="240" w:lineRule="auto"/>
              <w:rPr>
                <w:rFonts w:eastAsia="Times New Roman" w:cs="Arial"/>
                <w:b/>
                <w:sz w:val="18"/>
                <w:szCs w:val="18"/>
              </w:rPr>
            </w:pPr>
            <w:r w:rsidRPr="00A527F0">
              <w:rPr>
                <w:rFonts w:eastAsia="Times New Roman" w:cs="Arial"/>
                <w:b/>
                <w:sz w:val="18"/>
                <w:szCs w:val="18"/>
              </w:rPr>
              <w:t>SSE 111</w:t>
            </w:r>
          </w:p>
        </w:tc>
        <w:tc>
          <w:tcPr>
            <w:tcW w:w="7759" w:type="dxa"/>
            <w:vAlign w:val="center"/>
          </w:tcPr>
          <w:p w14:paraId="650381DA" w14:textId="351B1EC0" w:rsidR="00647AF8" w:rsidRPr="002D7DEE" w:rsidRDefault="00647AF8" w:rsidP="00637E6A">
            <w:pPr>
              <w:spacing w:before="60" w:after="60" w:line="240" w:lineRule="auto"/>
              <w:rPr>
                <w:rFonts w:eastAsia="Times New Roman" w:cs="Arial"/>
                <w:iCs/>
                <w:sz w:val="18"/>
                <w:szCs w:val="18"/>
              </w:rPr>
            </w:pPr>
            <w:r w:rsidRPr="002D7DEE">
              <w:rPr>
                <w:rFonts w:eastAsia="Times New Roman" w:cs="Arial"/>
                <w:iCs/>
                <w:sz w:val="18"/>
                <w:szCs w:val="18"/>
              </w:rPr>
              <w:t>Dataset Permit</w:t>
            </w:r>
            <w:r w:rsidR="00637E6A" w:rsidRPr="002D7DEE">
              <w:rPr>
                <w:rFonts w:eastAsia="Times New Roman" w:cs="Arial"/>
                <w:iCs/>
                <w:sz w:val="18"/>
                <w:szCs w:val="18"/>
              </w:rPr>
              <w:t xml:space="preserve"> </w:t>
            </w:r>
            <w:r w:rsidRPr="002D7DEE">
              <w:rPr>
                <w:rFonts w:eastAsia="Times New Roman" w:cs="Arial"/>
                <w:iCs/>
                <w:sz w:val="18"/>
                <w:szCs w:val="18"/>
              </w:rPr>
              <w:t>not found. Load the permit file provided by the data supplier.</w:t>
            </w:r>
          </w:p>
        </w:tc>
      </w:tr>
      <w:tr w:rsidR="00647AF8" w:rsidRPr="00A527F0" w14:paraId="39037167" w14:textId="77777777" w:rsidTr="002D7DEE">
        <w:tc>
          <w:tcPr>
            <w:tcW w:w="1200" w:type="dxa"/>
            <w:vAlign w:val="center"/>
          </w:tcPr>
          <w:p w14:paraId="2B7DBFF1" w14:textId="77777777" w:rsidR="00647AF8" w:rsidRPr="00A527F0" w:rsidRDefault="00647AF8" w:rsidP="00637E6A">
            <w:pPr>
              <w:spacing w:before="60" w:after="60" w:line="240" w:lineRule="auto"/>
              <w:rPr>
                <w:rFonts w:eastAsia="Times New Roman" w:cs="Arial"/>
                <w:b/>
                <w:sz w:val="18"/>
                <w:szCs w:val="18"/>
              </w:rPr>
            </w:pPr>
            <w:r w:rsidRPr="00A527F0">
              <w:rPr>
                <w:rFonts w:eastAsia="Times New Roman" w:cs="Arial"/>
                <w:b/>
                <w:sz w:val="18"/>
                <w:szCs w:val="18"/>
              </w:rPr>
              <w:t>SSE 113</w:t>
            </w:r>
          </w:p>
        </w:tc>
        <w:tc>
          <w:tcPr>
            <w:tcW w:w="7759" w:type="dxa"/>
            <w:vAlign w:val="center"/>
          </w:tcPr>
          <w:p w14:paraId="12393DC5" w14:textId="48B48A43" w:rsidR="00647AF8" w:rsidRPr="002D7DEE" w:rsidRDefault="00647AF8" w:rsidP="00637E6A">
            <w:pPr>
              <w:spacing w:before="60" w:after="60" w:line="240" w:lineRule="auto"/>
              <w:rPr>
                <w:rFonts w:eastAsia="Times New Roman" w:cs="Arial"/>
                <w:iCs/>
                <w:sz w:val="18"/>
                <w:szCs w:val="18"/>
              </w:rPr>
            </w:pPr>
            <w:r w:rsidRPr="002D7DEE">
              <w:rPr>
                <w:rFonts w:eastAsia="Times New Roman" w:cs="Arial"/>
                <w:iCs/>
                <w:sz w:val="18"/>
                <w:szCs w:val="18"/>
              </w:rPr>
              <w:t xml:space="preserve">Dataset </w:t>
            </w:r>
            <w:r w:rsidRPr="002D7DEE">
              <w:rPr>
                <w:rFonts w:eastAsia="Times New Roman" w:cs="Arial"/>
                <w:iCs/>
              </w:rPr>
              <w:t xml:space="preserve">Permit is invalid (checksum is incorrect) or the </w:t>
            </w:r>
            <w:r w:rsidRPr="002D7DEE">
              <w:rPr>
                <w:rFonts w:eastAsia="Times New Roman" w:cs="Arial"/>
                <w:iCs/>
                <w:sz w:val="18"/>
                <w:szCs w:val="18"/>
              </w:rPr>
              <w:t xml:space="preserve">Dataset </w:t>
            </w:r>
            <w:r w:rsidRPr="002D7DEE">
              <w:rPr>
                <w:rFonts w:eastAsia="Times New Roman" w:cs="Arial"/>
                <w:iCs/>
              </w:rPr>
              <w:t>Permit is for a different system”</w:t>
            </w:r>
            <w:r w:rsidR="008972A2" w:rsidRPr="002D7DEE">
              <w:rPr>
                <w:rFonts w:eastAsia="Times New Roman" w:cs="Arial"/>
                <w:iCs/>
              </w:rPr>
              <w:t xml:space="preserve"> </w:t>
            </w:r>
            <w:r w:rsidRPr="002D7DEE">
              <w:rPr>
                <w:rFonts w:eastAsia="Times New Roman" w:cs="Arial"/>
                <w:iCs/>
                <w:sz w:val="18"/>
                <w:szCs w:val="18"/>
              </w:rPr>
              <w:t>Contact your data supplier and obtain a new or valid permit file.</w:t>
            </w:r>
          </w:p>
        </w:tc>
      </w:tr>
      <w:tr w:rsidR="00647AF8" w:rsidRPr="00A527F0" w14:paraId="0F03F763" w14:textId="77777777" w:rsidTr="002D7DEE">
        <w:tc>
          <w:tcPr>
            <w:tcW w:w="1200" w:type="dxa"/>
            <w:vAlign w:val="center"/>
          </w:tcPr>
          <w:p w14:paraId="54225728" w14:textId="77777777" w:rsidR="00647AF8" w:rsidRPr="00A527F0" w:rsidRDefault="00647AF8" w:rsidP="00637E6A">
            <w:pPr>
              <w:spacing w:before="60" w:after="60" w:line="240" w:lineRule="auto"/>
              <w:rPr>
                <w:rFonts w:eastAsia="Times New Roman" w:cs="Arial"/>
                <w:b/>
                <w:sz w:val="18"/>
                <w:szCs w:val="18"/>
              </w:rPr>
            </w:pPr>
            <w:r w:rsidRPr="00A527F0">
              <w:rPr>
                <w:rFonts w:eastAsia="Times New Roman" w:cs="Arial"/>
                <w:b/>
                <w:sz w:val="18"/>
                <w:szCs w:val="18"/>
              </w:rPr>
              <w:t>SSE 114</w:t>
            </w:r>
          </w:p>
        </w:tc>
        <w:tc>
          <w:tcPr>
            <w:tcW w:w="7759" w:type="dxa"/>
            <w:vAlign w:val="center"/>
          </w:tcPr>
          <w:p w14:paraId="44767219" w14:textId="77777777" w:rsidR="00647AF8" w:rsidRPr="002D7DEE" w:rsidRDefault="00647AF8" w:rsidP="00637E6A">
            <w:pPr>
              <w:spacing w:before="60" w:after="60" w:line="240" w:lineRule="auto"/>
              <w:rPr>
                <w:rFonts w:eastAsia="Times New Roman" w:cs="Arial"/>
                <w:iCs/>
                <w:sz w:val="18"/>
                <w:szCs w:val="18"/>
              </w:rPr>
            </w:pPr>
            <w:r w:rsidRPr="002D7DEE">
              <w:rPr>
                <w:rFonts w:eastAsia="Times New Roman" w:cs="Arial"/>
                <w:iCs/>
                <w:sz w:val="18"/>
                <w:szCs w:val="18"/>
              </w:rPr>
              <w:t>Incorrect system date, check that the computer clock (if accessible) is set correctly or contact your system supplier.</w:t>
            </w:r>
          </w:p>
        </w:tc>
      </w:tr>
      <w:tr w:rsidR="00647AF8" w:rsidRPr="00A527F0" w14:paraId="40256AFC" w14:textId="77777777" w:rsidTr="002D7DEE">
        <w:tc>
          <w:tcPr>
            <w:tcW w:w="1200" w:type="dxa"/>
            <w:vAlign w:val="center"/>
          </w:tcPr>
          <w:p w14:paraId="26363D53" w14:textId="77777777" w:rsidR="00647AF8" w:rsidRPr="00A527F0" w:rsidRDefault="00647AF8" w:rsidP="00637E6A">
            <w:pPr>
              <w:spacing w:before="60" w:after="60" w:line="240" w:lineRule="auto"/>
              <w:rPr>
                <w:rFonts w:eastAsia="Times New Roman" w:cs="Arial"/>
                <w:b/>
                <w:sz w:val="18"/>
                <w:szCs w:val="18"/>
              </w:rPr>
            </w:pPr>
            <w:r w:rsidRPr="00A527F0">
              <w:rPr>
                <w:rFonts w:eastAsia="Times New Roman" w:cs="Arial"/>
                <w:b/>
                <w:sz w:val="18"/>
                <w:szCs w:val="18"/>
              </w:rPr>
              <w:t>SSE 115</w:t>
            </w:r>
          </w:p>
        </w:tc>
        <w:tc>
          <w:tcPr>
            <w:tcW w:w="7759" w:type="dxa"/>
            <w:vAlign w:val="center"/>
          </w:tcPr>
          <w:p w14:paraId="09DB6103" w14:textId="77777777" w:rsidR="00647AF8" w:rsidRPr="002D7DEE" w:rsidRDefault="00647AF8" w:rsidP="00637E6A">
            <w:pPr>
              <w:spacing w:before="60" w:after="60" w:line="240" w:lineRule="auto"/>
              <w:rPr>
                <w:rFonts w:eastAsia="Times New Roman" w:cs="Arial"/>
                <w:iCs/>
                <w:sz w:val="18"/>
                <w:szCs w:val="18"/>
              </w:rPr>
            </w:pPr>
            <w:r w:rsidRPr="002D7DEE">
              <w:rPr>
                <w:rFonts w:eastAsia="Times New Roman" w:cs="Arial"/>
                <w:iCs/>
                <w:sz w:val="18"/>
                <w:szCs w:val="18"/>
              </w:rPr>
              <w:t>Subscription service has expired. Please contact your data supplier to renew the subscription licence</w:t>
            </w:r>
          </w:p>
        </w:tc>
      </w:tr>
      <w:tr w:rsidR="00647AF8" w:rsidRPr="00A527F0" w14:paraId="2FC0A084" w14:textId="77777777" w:rsidTr="002D7DEE">
        <w:tc>
          <w:tcPr>
            <w:tcW w:w="1200" w:type="dxa"/>
            <w:vAlign w:val="center"/>
          </w:tcPr>
          <w:p w14:paraId="6CBD389B" w14:textId="77777777" w:rsidR="00647AF8" w:rsidRPr="00A527F0" w:rsidRDefault="00647AF8" w:rsidP="00637E6A">
            <w:pPr>
              <w:spacing w:before="60" w:after="60" w:line="240" w:lineRule="auto"/>
              <w:rPr>
                <w:rFonts w:eastAsia="Times New Roman" w:cs="Arial"/>
                <w:b/>
                <w:sz w:val="18"/>
                <w:szCs w:val="18"/>
              </w:rPr>
            </w:pPr>
            <w:r w:rsidRPr="00A527F0">
              <w:rPr>
                <w:rFonts w:eastAsia="Times New Roman" w:cs="Arial"/>
                <w:b/>
                <w:sz w:val="18"/>
                <w:szCs w:val="18"/>
              </w:rPr>
              <w:t>SSE 117</w:t>
            </w:r>
          </w:p>
        </w:tc>
        <w:tc>
          <w:tcPr>
            <w:tcW w:w="7759" w:type="dxa"/>
            <w:vAlign w:val="center"/>
          </w:tcPr>
          <w:p w14:paraId="32317E22" w14:textId="77777777" w:rsidR="00647AF8" w:rsidRPr="002D7DEE" w:rsidRDefault="00647AF8" w:rsidP="00637E6A">
            <w:pPr>
              <w:spacing w:before="60" w:after="60" w:line="240" w:lineRule="auto"/>
              <w:rPr>
                <w:rFonts w:eastAsia="Times New Roman" w:cs="Arial"/>
                <w:iCs/>
                <w:sz w:val="18"/>
                <w:szCs w:val="18"/>
              </w:rPr>
            </w:pPr>
            <w:r w:rsidRPr="002D7DEE">
              <w:rPr>
                <w:rFonts w:eastAsia="Times New Roman" w:cs="Arial"/>
                <w:iCs/>
                <w:sz w:val="18"/>
                <w:szCs w:val="18"/>
              </w:rPr>
              <w:t>User Permit is invalid (checksum is incorrect). Check that the correct hardware device (dongle) is connected or contact your system supplier to obtain a valid User Permit.</w:t>
            </w:r>
          </w:p>
        </w:tc>
      </w:tr>
      <w:tr w:rsidR="00647AF8" w:rsidRPr="00A527F0" w14:paraId="5F071C7B" w14:textId="77777777" w:rsidTr="002D7DEE">
        <w:tc>
          <w:tcPr>
            <w:tcW w:w="1200" w:type="dxa"/>
            <w:vAlign w:val="center"/>
          </w:tcPr>
          <w:p w14:paraId="0BDAAA58" w14:textId="77777777" w:rsidR="00647AF8" w:rsidRPr="00A527F0" w:rsidRDefault="00647AF8" w:rsidP="00637E6A">
            <w:pPr>
              <w:spacing w:before="60" w:after="60" w:line="240" w:lineRule="auto"/>
              <w:rPr>
                <w:rFonts w:eastAsia="Times New Roman" w:cs="Arial"/>
                <w:b/>
                <w:sz w:val="18"/>
                <w:szCs w:val="18"/>
              </w:rPr>
            </w:pPr>
            <w:r w:rsidRPr="00A527F0">
              <w:rPr>
                <w:rFonts w:eastAsia="Times New Roman" w:cs="Arial"/>
                <w:b/>
                <w:sz w:val="18"/>
                <w:szCs w:val="18"/>
              </w:rPr>
              <w:t>SSE 118</w:t>
            </w:r>
          </w:p>
        </w:tc>
        <w:tc>
          <w:tcPr>
            <w:tcW w:w="7759" w:type="dxa"/>
            <w:vAlign w:val="center"/>
          </w:tcPr>
          <w:p w14:paraId="5EC5A2E5" w14:textId="77777777" w:rsidR="00647AF8" w:rsidRPr="002D7DEE" w:rsidRDefault="00647AF8" w:rsidP="00637E6A">
            <w:pPr>
              <w:spacing w:before="60" w:after="60" w:line="240" w:lineRule="auto"/>
              <w:rPr>
                <w:rFonts w:eastAsia="Times New Roman" w:cs="Arial"/>
                <w:iCs/>
                <w:sz w:val="18"/>
                <w:szCs w:val="18"/>
              </w:rPr>
            </w:pPr>
            <w:r w:rsidRPr="002D7DEE">
              <w:rPr>
                <w:rFonts w:eastAsia="Times New Roman" w:cs="Arial"/>
                <w:iCs/>
                <w:sz w:val="18"/>
                <w:szCs w:val="18"/>
              </w:rPr>
              <w:t>HW_ID has incorrect format</w:t>
            </w:r>
          </w:p>
        </w:tc>
      </w:tr>
      <w:tr w:rsidR="00647AF8" w:rsidRPr="00A527F0" w14:paraId="211FF660" w14:textId="77777777" w:rsidTr="002D7DEE">
        <w:tc>
          <w:tcPr>
            <w:tcW w:w="1200" w:type="dxa"/>
            <w:vAlign w:val="center"/>
          </w:tcPr>
          <w:p w14:paraId="07BCF4BA" w14:textId="77777777" w:rsidR="00647AF8" w:rsidRPr="00A527F0" w:rsidRDefault="00647AF8" w:rsidP="00637E6A">
            <w:pPr>
              <w:spacing w:before="60" w:after="60" w:line="240" w:lineRule="auto"/>
              <w:rPr>
                <w:rFonts w:eastAsia="Times New Roman" w:cs="Arial"/>
                <w:b/>
                <w:sz w:val="18"/>
                <w:szCs w:val="18"/>
              </w:rPr>
            </w:pPr>
            <w:r w:rsidRPr="00A527F0">
              <w:rPr>
                <w:rFonts w:eastAsia="Times New Roman" w:cs="Arial"/>
                <w:b/>
                <w:sz w:val="18"/>
                <w:szCs w:val="18"/>
              </w:rPr>
              <w:t>SSE 120</w:t>
            </w:r>
          </w:p>
        </w:tc>
        <w:tc>
          <w:tcPr>
            <w:tcW w:w="7759" w:type="dxa"/>
            <w:vAlign w:val="center"/>
          </w:tcPr>
          <w:p w14:paraId="77054B20" w14:textId="77777777" w:rsidR="00647AF8" w:rsidRPr="002D7DEE" w:rsidRDefault="00647AF8" w:rsidP="00637E6A">
            <w:pPr>
              <w:spacing w:before="60" w:after="60" w:line="240" w:lineRule="auto"/>
              <w:rPr>
                <w:rFonts w:eastAsia="Times New Roman" w:cs="Arial"/>
                <w:iCs/>
                <w:sz w:val="18"/>
                <w:szCs w:val="18"/>
              </w:rPr>
            </w:pPr>
            <w:r w:rsidRPr="002D7DEE">
              <w:rPr>
                <w:rFonts w:eastAsia="Times New Roman" w:cs="Arial"/>
                <w:iCs/>
                <w:sz w:val="18"/>
                <w:szCs w:val="18"/>
              </w:rPr>
              <w:t>Subscription service will expire in less than 30 days. Please contact your data supplier to renew the subscription licence</w:t>
            </w:r>
          </w:p>
        </w:tc>
      </w:tr>
      <w:tr w:rsidR="00647AF8" w:rsidRPr="00A527F0" w14:paraId="392A5E2B" w14:textId="77777777" w:rsidTr="002D7DEE">
        <w:tc>
          <w:tcPr>
            <w:tcW w:w="1200" w:type="dxa"/>
            <w:vAlign w:val="center"/>
          </w:tcPr>
          <w:p w14:paraId="623B7C24" w14:textId="77777777" w:rsidR="00647AF8" w:rsidRPr="00A527F0" w:rsidRDefault="00647AF8" w:rsidP="00637E6A">
            <w:pPr>
              <w:spacing w:before="60" w:after="60" w:line="240" w:lineRule="auto"/>
              <w:rPr>
                <w:rFonts w:eastAsia="Times New Roman" w:cs="Arial"/>
                <w:b/>
                <w:sz w:val="18"/>
                <w:szCs w:val="18"/>
              </w:rPr>
            </w:pPr>
            <w:r w:rsidRPr="00A527F0">
              <w:rPr>
                <w:rFonts w:eastAsia="Times New Roman" w:cs="Arial"/>
                <w:b/>
                <w:sz w:val="18"/>
                <w:szCs w:val="18"/>
              </w:rPr>
              <w:t>SSE 121</w:t>
            </w:r>
          </w:p>
        </w:tc>
        <w:tc>
          <w:tcPr>
            <w:tcW w:w="7759" w:type="dxa"/>
            <w:vAlign w:val="center"/>
          </w:tcPr>
          <w:p w14:paraId="1F1664EB" w14:textId="77777777" w:rsidR="00647AF8" w:rsidRPr="002D7DEE" w:rsidRDefault="00647AF8" w:rsidP="00637E6A">
            <w:pPr>
              <w:spacing w:before="60" w:after="60" w:line="240" w:lineRule="auto"/>
              <w:rPr>
                <w:rFonts w:eastAsia="Times New Roman" w:cs="Arial"/>
                <w:iCs/>
                <w:sz w:val="18"/>
                <w:szCs w:val="18"/>
              </w:rPr>
            </w:pPr>
            <w:r w:rsidRPr="002D7DEE">
              <w:rPr>
                <w:rFonts w:eastAsia="Times New Roman" w:cs="Arial"/>
                <w:iCs/>
                <w:sz w:val="18"/>
                <w:szCs w:val="18"/>
              </w:rPr>
              <w:t>Decryption failed no valid dataset permit found. Permits may be for another system or new permits may be required, please contact your supplier to obtain a new licence</w:t>
            </w:r>
          </w:p>
        </w:tc>
      </w:tr>
      <w:tr w:rsidR="00647AF8" w:rsidRPr="00A527F0" w14:paraId="508FF298" w14:textId="77777777" w:rsidTr="002D7DEE">
        <w:tc>
          <w:tcPr>
            <w:tcW w:w="1200" w:type="dxa"/>
            <w:vAlign w:val="center"/>
          </w:tcPr>
          <w:p w14:paraId="296B6673" w14:textId="77777777" w:rsidR="00647AF8" w:rsidRPr="00A527F0" w:rsidRDefault="00647AF8" w:rsidP="00637E6A">
            <w:pPr>
              <w:spacing w:before="60" w:after="60" w:line="240" w:lineRule="auto"/>
              <w:rPr>
                <w:rFonts w:eastAsia="Times New Roman" w:cs="Arial"/>
                <w:b/>
                <w:sz w:val="18"/>
                <w:szCs w:val="18"/>
              </w:rPr>
            </w:pPr>
            <w:r w:rsidRPr="00A527F0">
              <w:rPr>
                <w:rFonts w:eastAsia="Times New Roman" w:cs="Arial"/>
                <w:b/>
                <w:sz w:val="18"/>
                <w:szCs w:val="18"/>
              </w:rPr>
              <w:t>SSE 122</w:t>
            </w:r>
          </w:p>
        </w:tc>
        <w:tc>
          <w:tcPr>
            <w:tcW w:w="7759" w:type="dxa"/>
            <w:vAlign w:val="center"/>
          </w:tcPr>
          <w:p w14:paraId="1846008D" w14:textId="3D75843F" w:rsidR="00647AF8" w:rsidRPr="002D7DEE" w:rsidRDefault="00647AF8" w:rsidP="00637E6A">
            <w:pPr>
              <w:spacing w:before="60" w:after="60" w:line="240" w:lineRule="auto"/>
              <w:rPr>
                <w:rFonts w:eastAsia="Times New Roman" w:cs="Arial"/>
                <w:iCs/>
                <w:sz w:val="18"/>
                <w:szCs w:val="18"/>
              </w:rPr>
            </w:pPr>
            <w:r w:rsidRPr="002D7DEE">
              <w:rPr>
                <w:rFonts w:eastAsia="Times New Roman" w:cs="Arial"/>
                <w:iCs/>
                <w:sz w:val="18"/>
                <w:szCs w:val="18"/>
              </w:rPr>
              <w:t>One or more of the SA Digital Certificate or Domain Controller certificates (X509) have expired. A new SA public key can be obtained from the IHO web</w:t>
            </w:r>
            <w:r w:rsidR="00637E6A" w:rsidRPr="002D7DEE">
              <w:rPr>
                <w:rFonts w:eastAsia="Times New Roman" w:cs="Arial"/>
                <w:iCs/>
                <w:sz w:val="18"/>
                <w:szCs w:val="18"/>
              </w:rPr>
              <w:t>site or from your data supplier</w:t>
            </w:r>
          </w:p>
        </w:tc>
      </w:tr>
      <w:tr w:rsidR="00647AF8" w:rsidRPr="00A527F0" w14:paraId="1EA23C01" w14:textId="77777777" w:rsidTr="002D7DEE">
        <w:tc>
          <w:tcPr>
            <w:tcW w:w="1200" w:type="dxa"/>
            <w:vAlign w:val="center"/>
          </w:tcPr>
          <w:p w14:paraId="3D5A9519" w14:textId="77777777" w:rsidR="00647AF8" w:rsidRPr="00A527F0" w:rsidRDefault="00647AF8" w:rsidP="00637E6A">
            <w:pPr>
              <w:spacing w:before="60" w:after="60" w:line="240" w:lineRule="auto"/>
              <w:rPr>
                <w:rFonts w:eastAsia="Times New Roman" w:cs="Arial"/>
                <w:b/>
                <w:sz w:val="18"/>
                <w:szCs w:val="18"/>
              </w:rPr>
            </w:pPr>
            <w:r w:rsidRPr="00A527F0">
              <w:rPr>
                <w:rFonts w:eastAsia="Times New Roman" w:cs="Arial"/>
                <w:b/>
                <w:sz w:val="18"/>
                <w:szCs w:val="18"/>
              </w:rPr>
              <w:t>SSE 123</w:t>
            </w:r>
          </w:p>
        </w:tc>
        <w:tc>
          <w:tcPr>
            <w:tcW w:w="7759" w:type="dxa"/>
            <w:vAlign w:val="center"/>
          </w:tcPr>
          <w:p w14:paraId="5716BECA" w14:textId="41ED6C1F" w:rsidR="00647AF8" w:rsidRPr="002D7DEE" w:rsidRDefault="00647AF8" w:rsidP="00637E6A">
            <w:pPr>
              <w:spacing w:before="60" w:after="60" w:line="240" w:lineRule="auto"/>
              <w:rPr>
                <w:rFonts w:eastAsia="Times New Roman" w:cs="Arial"/>
                <w:iCs/>
                <w:sz w:val="18"/>
                <w:szCs w:val="18"/>
              </w:rPr>
            </w:pPr>
            <w:r w:rsidRPr="002D7DEE">
              <w:rPr>
                <w:rFonts w:eastAsia="Times New Roman" w:cs="Arial"/>
                <w:iCs/>
                <w:sz w:val="18"/>
                <w:szCs w:val="18"/>
              </w:rPr>
              <w:t>Non sequential update, previous update(s) missing try reloading from the base media. If the problem pers</w:t>
            </w:r>
            <w:r w:rsidR="00637E6A" w:rsidRPr="002D7DEE">
              <w:rPr>
                <w:rFonts w:eastAsia="Times New Roman" w:cs="Arial"/>
                <w:iCs/>
                <w:sz w:val="18"/>
                <w:szCs w:val="18"/>
              </w:rPr>
              <w:t>ists contact your data supplier</w:t>
            </w:r>
          </w:p>
        </w:tc>
      </w:tr>
      <w:tr w:rsidR="00647AF8" w:rsidRPr="00A527F0" w14:paraId="532829C4" w14:textId="77777777" w:rsidTr="002D7DEE">
        <w:tc>
          <w:tcPr>
            <w:tcW w:w="1200" w:type="dxa"/>
            <w:vAlign w:val="center"/>
          </w:tcPr>
          <w:p w14:paraId="5A4E6168" w14:textId="77777777" w:rsidR="00647AF8" w:rsidRPr="00A527F0" w:rsidRDefault="00647AF8" w:rsidP="00637E6A">
            <w:pPr>
              <w:spacing w:before="60" w:after="60" w:line="240" w:lineRule="auto"/>
              <w:rPr>
                <w:rFonts w:eastAsia="Times New Roman" w:cs="Arial"/>
                <w:b/>
                <w:sz w:val="18"/>
                <w:szCs w:val="18"/>
              </w:rPr>
            </w:pPr>
            <w:r w:rsidRPr="00A527F0">
              <w:rPr>
                <w:rFonts w:eastAsia="Times New Roman" w:cs="Arial"/>
                <w:b/>
                <w:sz w:val="18"/>
                <w:szCs w:val="18"/>
              </w:rPr>
              <w:t>SSE 125</w:t>
            </w:r>
          </w:p>
        </w:tc>
        <w:tc>
          <w:tcPr>
            <w:tcW w:w="7759" w:type="dxa"/>
            <w:vAlign w:val="center"/>
          </w:tcPr>
          <w:p w14:paraId="0BFBBA56" w14:textId="27FBB6AC" w:rsidR="00647AF8" w:rsidRPr="002D7DEE" w:rsidRDefault="00647AF8" w:rsidP="00637E6A">
            <w:pPr>
              <w:spacing w:before="60" w:after="60" w:line="240" w:lineRule="auto"/>
              <w:rPr>
                <w:rFonts w:eastAsia="Times New Roman" w:cs="Arial"/>
                <w:iCs/>
                <w:sz w:val="18"/>
                <w:szCs w:val="18"/>
              </w:rPr>
            </w:pPr>
            <w:r w:rsidRPr="002D7DEE">
              <w:rPr>
                <w:iCs/>
                <w:sz w:val="18"/>
                <w:szCs w:val="18"/>
              </w:rPr>
              <w:t xml:space="preserve">The permit for </w:t>
            </w:r>
            <w:r w:rsidR="00833824" w:rsidRPr="002D7DEE">
              <w:rPr>
                <w:iCs/>
                <w:sz w:val="18"/>
                <w:szCs w:val="18"/>
              </w:rPr>
              <w:t xml:space="preserve">dataset </w:t>
            </w:r>
            <w:r w:rsidRPr="002D7DEE">
              <w:rPr>
                <w:iCs/>
                <w:sz w:val="18"/>
                <w:szCs w:val="18"/>
              </w:rPr>
              <w:t xml:space="preserve">&lt; name&gt; has expired. This </w:t>
            </w:r>
            <w:r w:rsidR="00833824" w:rsidRPr="002D7DEE">
              <w:rPr>
                <w:iCs/>
                <w:sz w:val="18"/>
                <w:szCs w:val="18"/>
              </w:rPr>
              <w:t>dataset</w:t>
            </w:r>
            <w:r w:rsidRPr="002D7DEE">
              <w:rPr>
                <w:iCs/>
                <w:sz w:val="18"/>
                <w:szCs w:val="18"/>
              </w:rPr>
              <w:t xml:space="preserve"> may be out of date and MUST NOT </w:t>
            </w:r>
            <w:r w:rsidR="00637E6A" w:rsidRPr="002D7DEE">
              <w:rPr>
                <w:iCs/>
                <w:sz w:val="18"/>
                <w:szCs w:val="18"/>
              </w:rPr>
              <w:t>be used for Primary NAVIGATION</w:t>
            </w:r>
          </w:p>
        </w:tc>
      </w:tr>
      <w:tr w:rsidR="00647AF8" w:rsidRPr="00A527F0" w14:paraId="339A2A09" w14:textId="77777777" w:rsidTr="002D7DEE">
        <w:tc>
          <w:tcPr>
            <w:tcW w:w="1200" w:type="dxa"/>
            <w:vAlign w:val="center"/>
          </w:tcPr>
          <w:p w14:paraId="46D72AB4" w14:textId="77777777" w:rsidR="00647AF8" w:rsidRPr="00A527F0" w:rsidRDefault="00647AF8" w:rsidP="00637E6A">
            <w:pPr>
              <w:spacing w:before="60" w:after="60" w:line="240" w:lineRule="auto"/>
              <w:rPr>
                <w:rFonts w:eastAsia="Times New Roman" w:cs="Arial"/>
                <w:b/>
                <w:sz w:val="18"/>
                <w:szCs w:val="18"/>
              </w:rPr>
            </w:pPr>
            <w:r w:rsidRPr="00A527F0">
              <w:rPr>
                <w:rFonts w:eastAsia="Times New Roman" w:cs="Arial"/>
                <w:b/>
                <w:sz w:val="18"/>
                <w:szCs w:val="18"/>
              </w:rPr>
              <w:t>SSE 126</w:t>
            </w:r>
          </w:p>
        </w:tc>
        <w:tc>
          <w:tcPr>
            <w:tcW w:w="7759" w:type="dxa"/>
            <w:vAlign w:val="center"/>
          </w:tcPr>
          <w:p w14:paraId="478E27D0" w14:textId="77777777" w:rsidR="00647AF8" w:rsidRPr="002D7DEE" w:rsidRDefault="00647AF8" w:rsidP="00637E6A">
            <w:pPr>
              <w:spacing w:before="60" w:after="60" w:line="240" w:lineRule="auto"/>
              <w:rPr>
                <w:iCs/>
                <w:sz w:val="18"/>
                <w:szCs w:val="18"/>
              </w:rPr>
            </w:pPr>
            <w:r w:rsidRPr="002D7DEE">
              <w:rPr>
                <w:iCs/>
                <w:sz w:val="18"/>
                <w:szCs w:val="18"/>
              </w:rPr>
              <w:t>This Dataset is not authenticated by the IHO acting as the Scheme Administrator</w:t>
            </w:r>
          </w:p>
        </w:tc>
      </w:tr>
      <w:tr w:rsidR="00647AF8" w:rsidRPr="00A527F0" w14:paraId="6E8F0460" w14:textId="77777777" w:rsidTr="002D7DEE">
        <w:tc>
          <w:tcPr>
            <w:tcW w:w="1200" w:type="dxa"/>
            <w:vAlign w:val="center"/>
          </w:tcPr>
          <w:p w14:paraId="3C4B5C15" w14:textId="77777777" w:rsidR="00647AF8" w:rsidRPr="00A527F0" w:rsidRDefault="00647AF8" w:rsidP="00637E6A">
            <w:pPr>
              <w:spacing w:before="60" w:after="60" w:line="240" w:lineRule="auto"/>
              <w:rPr>
                <w:rFonts w:eastAsia="Times New Roman" w:cs="Arial"/>
                <w:b/>
                <w:sz w:val="18"/>
                <w:szCs w:val="18"/>
              </w:rPr>
            </w:pPr>
            <w:r w:rsidRPr="00A527F0">
              <w:rPr>
                <w:rFonts w:eastAsia="Times New Roman" w:cs="Arial"/>
                <w:b/>
                <w:sz w:val="18"/>
                <w:szCs w:val="18"/>
              </w:rPr>
              <w:lastRenderedPageBreak/>
              <w:t>SSE 127</w:t>
            </w:r>
          </w:p>
        </w:tc>
        <w:tc>
          <w:tcPr>
            <w:tcW w:w="7759" w:type="dxa"/>
            <w:vAlign w:val="center"/>
          </w:tcPr>
          <w:p w14:paraId="3218700A" w14:textId="3D44C0FA" w:rsidR="00647AF8" w:rsidRPr="002D7DEE" w:rsidRDefault="002D65F8" w:rsidP="00637E6A">
            <w:pPr>
              <w:spacing w:before="60" w:after="60" w:line="240" w:lineRule="auto"/>
              <w:rPr>
                <w:iCs/>
                <w:sz w:val="18"/>
                <w:szCs w:val="18"/>
              </w:rPr>
            </w:pPr>
            <w:r w:rsidRPr="002D7DEE">
              <w:rPr>
                <w:rFonts w:eastAsia="Times New Roman" w:cs="Arial"/>
                <w:iCs/>
                <w:color w:val="000000"/>
                <w:sz w:val="18"/>
                <w:szCs w:val="18"/>
              </w:rPr>
              <w:t>Dataset</w:t>
            </w:r>
            <w:r w:rsidR="00647AF8" w:rsidRPr="002D7DEE">
              <w:rPr>
                <w:rFonts w:eastAsia="Times New Roman" w:cs="Arial"/>
                <w:iCs/>
                <w:color w:val="000000"/>
                <w:sz w:val="18"/>
                <w:szCs w:val="18"/>
              </w:rPr>
              <w:t xml:space="preserve"> &lt;dataset name&gt; is not up to date. A New Edition, Re-issue or Update for this cell is missing </w:t>
            </w:r>
            <w:r w:rsidR="00647AF8" w:rsidRPr="002D7DEE">
              <w:rPr>
                <w:iCs/>
                <w:sz w:val="18"/>
                <w:szCs w:val="18"/>
              </w:rPr>
              <w:t>and therefore MUST NOT be used for Primary NAVIGATION</w:t>
            </w:r>
          </w:p>
        </w:tc>
      </w:tr>
      <w:tr w:rsidR="00647AF8" w:rsidRPr="00A527F0" w14:paraId="165A966F" w14:textId="77777777" w:rsidTr="002D7DEE">
        <w:tc>
          <w:tcPr>
            <w:tcW w:w="1200" w:type="dxa"/>
            <w:vAlign w:val="center"/>
          </w:tcPr>
          <w:p w14:paraId="545BB9BE" w14:textId="77777777" w:rsidR="00647AF8" w:rsidRPr="00A527F0" w:rsidRDefault="00647AF8" w:rsidP="00637E6A">
            <w:pPr>
              <w:spacing w:before="60" w:after="60" w:line="240" w:lineRule="auto"/>
              <w:rPr>
                <w:rFonts w:eastAsia="Times New Roman" w:cs="Arial"/>
                <w:b/>
                <w:sz w:val="18"/>
                <w:szCs w:val="18"/>
              </w:rPr>
            </w:pPr>
            <w:r w:rsidRPr="00A527F0">
              <w:rPr>
                <w:rFonts w:eastAsia="Times New Roman" w:cs="Arial"/>
                <w:b/>
                <w:sz w:val="18"/>
                <w:szCs w:val="18"/>
              </w:rPr>
              <w:t>SSE128</w:t>
            </w:r>
          </w:p>
        </w:tc>
        <w:tc>
          <w:tcPr>
            <w:tcW w:w="7759" w:type="dxa"/>
            <w:vAlign w:val="center"/>
          </w:tcPr>
          <w:p w14:paraId="5DF18A7C" w14:textId="648DEE6A" w:rsidR="00647AF8" w:rsidRPr="002D7DEE" w:rsidRDefault="00647AF8" w:rsidP="00637E6A">
            <w:pPr>
              <w:spacing w:before="60" w:after="60" w:line="240" w:lineRule="auto"/>
              <w:rPr>
                <w:iCs/>
                <w:sz w:val="18"/>
                <w:szCs w:val="18"/>
              </w:rPr>
            </w:pPr>
            <w:r w:rsidRPr="002D7DEE">
              <w:rPr>
                <w:iCs/>
                <w:sz w:val="18"/>
                <w:szCs w:val="18"/>
              </w:rPr>
              <w:t xml:space="preserve">Error </w:t>
            </w:r>
            <w:r w:rsidR="00F20F26">
              <w:rPr>
                <w:iCs/>
                <w:sz w:val="18"/>
                <w:szCs w:val="18"/>
              </w:rPr>
              <w:t>processing</w:t>
            </w:r>
            <w:r w:rsidR="00F20F26" w:rsidRPr="002D7DEE">
              <w:rPr>
                <w:iCs/>
                <w:sz w:val="18"/>
                <w:szCs w:val="18"/>
              </w:rPr>
              <w:t xml:space="preserve"> </w:t>
            </w:r>
            <w:r w:rsidRPr="002D7DEE">
              <w:rPr>
                <w:iCs/>
                <w:sz w:val="18"/>
                <w:szCs w:val="18"/>
              </w:rPr>
              <w:t xml:space="preserve">&lt;file name&gt;. The format or content could not be </w:t>
            </w:r>
            <w:r w:rsidR="00F20F26">
              <w:rPr>
                <w:iCs/>
                <w:sz w:val="18"/>
                <w:szCs w:val="18"/>
              </w:rPr>
              <w:t>parsed</w:t>
            </w:r>
            <w:r w:rsidR="00F20F26" w:rsidRPr="002D7DEE">
              <w:rPr>
                <w:iCs/>
                <w:sz w:val="18"/>
                <w:szCs w:val="18"/>
              </w:rPr>
              <w:t xml:space="preserve"> </w:t>
            </w:r>
            <w:r w:rsidR="002B7019" w:rsidRPr="002D7DEE">
              <w:rPr>
                <w:iCs/>
                <w:sz w:val="18"/>
                <w:szCs w:val="18"/>
              </w:rPr>
              <w:t>and it could not be installed</w:t>
            </w:r>
          </w:p>
        </w:tc>
      </w:tr>
      <w:tr w:rsidR="00647AF8" w:rsidRPr="00A527F0" w14:paraId="0A4B970B" w14:textId="77777777" w:rsidTr="002D7DEE">
        <w:tc>
          <w:tcPr>
            <w:tcW w:w="1200" w:type="dxa"/>
            <w:vAlign w:val="center"/>
          </w:tcPr>
          <w:p w14:paraId="2C49DC91" w14:textId="77777777" w:rsidR="00647AF8" w:rsidRPr="00A527F0" w:rsidRDefault="00647AF8" w:rsidP="00637E6A">
            <w:pPr>
              <w:spacing w:before="60" w:after="60" w:line="240" w:lineRule="auto"/>
              <w:rPr>
                <w:rFonts w:eastAsia="Times New Roman" w:cs="Arial"/>
                <w:b/>
                <w:sz w:val="18"/>
                <w:szCs w:val="18"/>
              </w:rPr>
            </w:pPr>
            <w:r w:rsidRPr="00A527F0">
              <w:rPr>
                <w:rFonts w:eastAsia="Times New Roman" w:cs="Arial"/>
                <w:b/>
                <w:sz w:val="18"/>
                <w:szCs w:val="18"/>
              </w:rPr>
              <w:t>SSE129</w:t>
            </w:r>
          </w:p>
        </w:tc>
        <w:tc>
          <w:tcPr>
            <w:tcW w:w="7759" w:type="dxa"/>
            <w:vAlign w:val="center"/>
          </w:tcPr>
          <w:p w14:paraId="289F8204" w14:textId="77777777" w:rsidR="00647AF8" w:rsidRPr="002D7DEE" w:rsidRDefault="00647AF8" w:rsidP="00637E6A">
            <w:pPr>
              <w:spacing w:before="60" w:after="60" w:line="240" w:lineRule="auto"/>
              <w:rPr>
                <w:iCs/>
                <w:sz w:val="18"/>
                <w:szCs w:val="18"/>
              </w:rPr>
            </w:pPr>
            <w:r w:rsidRPr="002D7DEE">
              <w:rPr>
                <w:iCs/>
                <w:sz w:val="18"/>
                <w:szCs w:val="18"/>
              </w:rPr>
              <w:t>This Catalogue is not authenticated by the IHO acting as the Scheme Administrator</w:t>
            </w:r>
          </w:p>
        </w:tc>
      </w:tr>
      <w:tr w:rsidR="00647AF8" w:rsidRPr="00A527F0" w14:paraId="2E5229D8" w14:textId="77777777" w:rsidTr="002D7DEE">
        <w:tc>
          <w:tcPr>
            <w:tcW w:w="1200" w:type="dxa"/>
            <w:vAlign w:val="center"/>
          </w:tcPr>
          <w:p w14:paraId="10EE2E55" w14:textId="77777777" w:rsidR="00647AF8" w:rsidRPr="00A527F0" w:rsidRDefault="00647AF8" w:rsidP="00637E6A">
            <w:pPr>
              <w:spacing w:before="60" w:after="60" w:line="240" w:lineRule="auto"/>
              <w:rPr>
                <w:rFonts w:eastAsia="Times New Roman" w:cs="Arial"/>
                <w:b/>
                <w:sz w:val="18"/>
                <w:szCs w:val="18"/>
              </w:rPr>
            </w:pPr>
            <w:r w:rsidRPr="00A527F0">
              <w:rPr>
                <w:rFonts w:eastAsia="Times New Roman" w:cs="Arial"/>
                <w:b/>
                <w:sz w:val="18"/>
                <w:szCs w:val="18"/>
              </w:rPr>
              <w:t>SSE130</w:t>
            </w:r>
          </w:p>
        </w:tc>
        <w:tc>
          <w:tcPr>
            <w:tcW w:w="7759" w:type="dxa"/>
            <w:vAlign w:val="center"/>
          </w:tcPr>
          <w:p w14:paraId="1C74223C" w14:textId="5F6ECDB5" w:rsidR="00647AF8" w:rsidRPr="002D7DEE" w:rsidRDefault="00647AF8" w:rsidP="00637E6A">
            <w:pPr>
              <w:spacing w:before="60" w:after="60" w:line="240" w:lineRule="auto"/>
              <w:rPr>
                <w:iCs/>
                <w:sz w:val="18"/>
                <w:szCs w:val="18"/>
              </w:rPr>
            </w:pPr>
            <w:r w:rsidRPr="002D7DEE">
              <w:rPr>
                <w:iCs/>
                <w:sz w:val="18"/>
                <w:szCs w:val="18"/>
              </w:rPr>
              <w:t xml:space="preserve">Warning: Dataset &lt;dataset name&gt; is not up to date. A New Edition or </w:t>
            </w:r>
            <w:r w:rsidR="002B7019" w:rsidRPr="002D7DEE">
              <w:rPr>
                <w:iCs/>
                <w:sz w:val="18"/>
                <w:szCs w:val="18"/>
              </w:rPr>
              <w:t>Update for this cell is missing</w:t>
            </w:r>
          </w:p>
        </w:tc>
      </w:tr>
      <w:tr w:rsidR="00647AF8" w:rsidRPr="00A527F0" w14:paraId="2AE7F6B3" w14:textId="77777777" w:rsidTr="002D7DEE">
        <w:tc>
          <w:tcPr>
            <w:tcW w:w="1200" w:type="dxa"/>
            <w:vAlign w:val="center"/>
          </w:tcPr>
          <w:p w14:paraId="211C1957" w14:textId="77777777" w:rsidR="00647AF8" w:rsidRPr="00A527F0" w:rsidRDefault="00647AF8" w:rsidP="00637E6A">
            <w:pPr>
              <w:spacing w:before="60" w:after="60" w:line="240" w:lineRule="auto"/>
              <w:rPr>
                <w:rFonts w:eastAsia="Times New Roman" w:cs="Arial"/>
                <w:b/>
                <w:sz w:val="18"/>
                <w:szCs w:val="18"/>
              </w:rPr>
            </w:pPr>
            <w:r w:rsidRPr="00A527F0">
              <w:rPr>
                <w:rFonts w:eastAsia="Times New Roman" w:cs="Arial"/>
                <w:b/>
                <w:sz w:val="18"/>
                <w:szCs w:val="18"/>
              </w:rPr>
              <w:t>SSE131</w:t>
            </w:r>
          </w:p>
        </w:tc>
        <w:tc>
          <w:tcPr>
            <w:tcW w:w="7759" w:type="dxa"/>
            <w:vAlign w:val="center"/>
          </w:tcPr>
          <w:p w14:paraId="4E04D83A" w14:textId="340051D1" w:rsidR="00647AF8" w:rsidRPr="002D7DEE" w:rsidRDefault="00D9437A" w:rsidP="00637E6A">
            <w:pPr>
              <w:spacing w:before="60" w:after="60" w:line="240" w:lineRule="auto"/>
              <w:rPr>
                <w:iCs/>
                <w:sz w:val="18"/>
                <w:szCs w:val="18"/>
              </w:rPr>
            </w:pPr>
            <w:r w:rsidRPr="002D7DEE">
              <w:rPr>
                <w:iCs/>
                <w:sz w:val="18"/>
                <w:szCs w:val="18"/>
              </w:rPr>
              <w:t>Error: No Feature Cat</w:t>
            </w:r>
            <w:r w:rsidR="00BE49F8" w:rsidRPr="002D7DEE">
              <w:rPr>
                <w:iCs/>
                <w:sz w:val="18"/>
                <w:szCs w:val="18"/>
              </w:rPr>
              <w:t>a</w:t>
            </w:r>
            <w:r w:rsidRPr="002D7DEE">
              <w:rPr>
                <w:iCs/>
                <w:sz w:val="18"/>
                <w:szCs w:val="18"/>
              </w:rPr>
              <w:t xml:space="preserve">logue or Portrayal Catalogue could be found </w:t>
            </w:r>
            <w:r w:rsidR="00953D68">
              <w:rPr>
                <w:iCs/>
                <w:sz w:val="18"/>
                <w:szCs w:val="18"/>
              </w:rPr>
              <w:t>compatible with</w:t>
            </w:r>
            <w:r w:rsidR="00953D68" w:rsidRPr="002D7DEE">
              <w:rPr>
                <w:iCs/>
                <w:sz w:val="18"/>
                <w:szCs w:val="18"/>
              </w:rPr>
              <w:t xml:space="preserve"> </w:t>
            </w:r>
            <w:r w:rsidRPr="002D7DEE">
              <w:rPr>
                <w:iCs/>
                <w:sz w:val="18"/>
                <w:szCs w:val="18"/>
              </w:rPr>
              <w:t>dataset &lt;dataset name&gt;</w:t>
            </w:r>
          </w:p>
        </w:tc>
      </w:tr>
      <w:tr w:rsidR="00647AF8" w:rsidRPr="00A527F0" w14:paraId="2FAF47E6" w14:textId="77777777" w:rsidTr="002D7DEE">
        <w:tc>
          <w:tcPr>
            <w:tcW w:w="1200" w:type="dxa"/>
            <w:vAlign w:val="center"/>
          </w:tcPr>
          <w:p w14:paraId="72214CC5" w14:textId="77777777" w:rsidR="00647AF8" w:rsidRPr="00A527F0" w:rsidRDefault="00647AF8" w:rsidP="00637E6A">
            <w:pPr>
              <w:spacing w:before="60" w:after="60" w:line="240" w:lineRule="auto"/>
              <w:rPr>
                <w:rFonts w:eastAsia="Times New Roman" w:cs="Arial"/>
                <w:b/>
                <w:sz w:val="18"/>
                <w:szCs w:val="18"/>
              </w:rPr>
            </w:pPr>
            <w:r w:rsidRPr="00A527F0">
              <w:rPr>
                <w:rFonts w:eastAsia="Times New Roman" w:cs="Arial"/>
                <w:b/>
                <w:sz w:val="18"/>
                <w:szCs w:val="18"/>
              </w:rPr>
              <w:t>SSE132</w:t>
            </w:r>
          </w:p>
        </w:tc>
        <w:tc>
          <w:tcPr>
            <w:tcW w:w="7759" w:type="dxa"/>
            <w:vAlign w:val="center"/>
          </w:tcPr>
          <w:p w14:paraId="028B28F7" w14:textId="77777777" w:rsidR="00647AF8" w:rsidRPr="002D7DEE" w:rsidRDefault="00647AF8" w:rsidP="00637E6A">
            <w:pPr>
              <w:spacing w:before="60" w:after="60" w:line="240" w:lineRule="auto"/>
              <w:rPr>
                <w:iCs/>
                <w:sz w:val="18"/>
                <w:szCs w:val="18"/>
              </w:rPr>
            </w:pPr>
            <w:r w:rsidRPr="002D7DEE">
              <w:rPr>
                <w:iCs/>
                <w:sz w:val="18"/>
                <w:szCs w:val="18"/>
              </w:rPr>
              <w:t>Signature Path can not be validated. One or more of the Domain Controller or SA digital certificates is missing or invalid</w:t>
            </w:r>
          </w:p>
        </w:tc>
      </w:tr>
      <w:tr w:rsidR="00647AF8" w:rsidRPr="00A527F0" w14:paraId="44B0AF74" w14:textId="77777777" w:rsidTr="002D7DEE">
        <w:tc>
          <w:tcPr>
            <w:tcW w:w="1200" w:type="dxa"/>
            <w:vAlign w:val="center"/>
          </w:tcPr>
          <w:p w14:paraId="726616EC" w14:textId="77777777" w:rsidR="00647AF8" w:rsidRPr="00A527F0" w:rsidRDefault="00647AF8" w:rsidP="00637E6A">
            <w:pPr>
              <w:spacing w:before="60" w:after="60" w:line="240" w:lineRule="auto"/>
              <w:rPr>
                <w:rFonts w:eastAsia="Times New Roman" w:cs="Arial"/>
                <w:b/>
                <w:sz w:val="18"/>
                <w:szCs w:val="18"/>
              </w:rPr>
            </w:pPr>
            <w:r w:rsidRPr="00A527F0">
              <w:rPr>
                <w:rFonts w:eastAsia="Times New Roman" w:cs="Arial"/>
                <w:b/>
                <w:sz w:val="18"/>
                <w:szCs w:val="18"/>
              </w:rPr>
              <w:t>SSE133</w:t>
            </w:r>
          </w:p>
        </w:tc>
        <w:tc>
          <w:tcPr>
            <w:tcW w:w="7759" w:type="dxa"/>
            <w:vAlign w:val="center"/>
          </w:tcPr>
          <w:p w14:paraId="518A60CE" w14:textId="77777777" w:rsidR="00647AF8" w:rsidRPr="002D7DEE" w:rsidRDefault="00647AF8" w:rsidP="00637E6A">
            <w:pPr>
              <w:spacing w:before="60" w:after="60" w:line="240" w:lineRule="auto"/>
              <w:rPr>
                <w:iCs/>
                <w:sz w:val="18"/>
                <w:szCs w:val="18"/>
              </w:rPr>
            </w:pPr>
            <w:r w:rsidRPr="002D7DEE">
              <w:rPr>
                <w:iCs/>
                <w:sz w:val="18"/>
                <w:szCs w:val="18"/>
              </w:rPr>
              <w:t>Version mismatch between &lt;dataset&gt; and &lt;catalogue&gt;. Only &lt;catalogue version&gt; is supported for data of this type (&lt;product&gt;)</w:t>
            </w:r>
          </w:p>
        </w:tc>
      </w:tr>
      <w:tr w:rsidR="00647AF8" w:rsidRPr="00A527F0" w14:paraId="021D9CA0" w14:textId="77777777" w:rsidTr="002D7DEE">
        <w:tc>
          <w:tcPr>
            <w:tcW w:w="1200" w:type="dxa"/>
            <w:vAlign w:val="center"/>
          </w:tcPr>
          <w:p w14:paraId="4947CF34" w14:textId="77777777" w:rsidR="00647AF8" w:rsidRPr="00A527F0" w:rsidRDefault="00647AF8" w:rsidP="00637E6A">
            <w:pPr>
              <w:spacing w:before="60" w:after="60" w:line="240" w:lineRule="auto"/>
              <w:rPr>
                <w:rFonts w:eastAsia="Times New Roman" w:cs="Arial"/>
                <w:b/>
                <w:sz w:val="18"/>
                <w:szCs w:val="18"/>
              </w:rPr>
            </w:pPr>
            <w:r w:rsidRPr="00A527F0">
              <w:rPr>
                <w:rFonts w:eastAsia="Times New Roman" w:cs="Arial"/>
                <w:b/>
                <w:sz w:val="18"/>
                <w:szCs w:val="18"/>
              </w:rPr>
              <w:t>SSE134</w:t>
            </w:r>
          </w:p>
        </w:tc>
        <w:tc>
          <w:tcPr>
            <w:tcW w:w="7759" w:type="dxa"/>
            <w:vAlign w:val="center"/>
          </w:tcPr>
          <w:p w14:paraId="62E4E477" w14:textId="77777777" w:rsidR="00647AF8" w:rsidRPr="002D7DEE" w:rsidRDefault="00647AF8" w:rsidP="00637E6A">
            <w:pPr>
              <w:spacing w:before="60" w:after="60" w:line="240" w:lineRule="auto"/>
              <w:rPr>
                <w:iCs/>
                <w:sz w:val="18"/>
                <w:szCs w:val="18"/>
              </w:rPr>
            </w:pPr>
            <w:r w:rsidRPr="002D7DEE">
              <w:rPr>
                <w:iCs/>
                <w:sz w:val="18"/>
                <w:szCs w:val="18"/>
              </w:rPr>
              <w:t>This Exchange Set is not authenticated by the IHO acting as the Scheme Administrator</w:t>
            </w:r>
          </w:p>
        </w:tc>
      </w:tr>
      <w:tr w:rsidR="00647AF8" w:rsidRPr="00A527F0" w14:paraId="33A3C719" w14:textId="77777777" w:rsidTr="002D7DEE">
        <w:tc>
          <w:tcPr>
            <w:tcW w:w="1200" w:type="dxa"/>
            <w:vAlign w:val="center"/>
          </w:tcPr>
          <w:p w14:paraId="450E4F1C" w14:textId="77777777" w:rsidR="00647AF8" w:rsidRPr="00A527F0" w:rsidRDefault="00647AF8" w:rsidP="00637E6A">
            <w:pPr>
              <w:spacing w:before="60" w:after="60" w:line="240" w:lineRule="auto"/>
              <w:rPr>
                <w:rFonts w:eastAsia="Times New Roman" w:cs="Arial"/>
                <w:b/>
                <w:sz w:val="18"/>
                <w:szCs w:val="18"/>
              </w:rPr>
            </w:pPr>
            <w:r w:rsidRPr="00A527F0">
              <w:rPr>
                <w:rFonts w:eastAsia="Times New Roman" w:cs="Arial"/>
                <w:b/>
                <w:sz w:val="18"/>
                <w:szCs w:val="18"/>
              </w:rPr>
              <w:t>SSE135</w:t>
            </w:r>
          </w:p>
        </w:tc>
        <w:tc>
          <w:tcPr>
            <w:tcW w:w="7759" w:type="dxa"/>
            <w:vAlign w:val="center"/>
          </w:tcPr>
          <w:p w14:paraId="50FDCCB9" w14:textId="77777777" w:rsidR="00647AF8" w:rsidRPr="002D7DEE" w:rsidRDefault="00647AF8" w:rsidP="00637E6A">
            <w:pPr>
              <w:spacing w:before="60" w:after="60" w:line="240" w:lineRule="auto"/>
              <w:rPr>
                <w:iCs/>
                <w:sz w:val="18"/>
                <w:szCs w:val="18"/>
              </w:rPr>
            </w:pPr>
            <w:r w:rsidRPr="002D7DEE">
              <w:rPr>
                <w:iCs/>
                <w:sz w:val="18"/>
                <w:szCs w:val="18"/>
              </w:rPr>
              <w:t>This Permit file is not authenticated by the IHO acting as the Scheme Administrator</w:t>
            </w:r>
          </w:p>
        </w:tc>
      </w:tr>
    </w:tbl>
    <w:p w14:paraId="7B9218F0" w14:textId="0B4F9BB1" w:rsidR="00647AF8" w:rsidRDefault="00331A1D" w:rsidP="002B7019">
      <w:pPr>
        <w:pStyle w:val="Caption"/>
        <w:spacing w:after="120" w:line="240" w:lineRule="auto"/>
        <w:jc w:val="center"/>
      </w:pPr>
      <w:r w:rsidRPr="00A527F0">
        <w:t xml:space="preserve">Table </w:t>
      </w:r>
      <w:r w:rsidR="000849E6">
        <w:t>B-</w:t>
      </w:r>
      <w:r w:rsidRPr="00A527F0">
        <w:t>1 - Error codes and messages</w:t>
      </w:r>
    </w:p>
    <w:p w14:paraId="5B04976A" w14:textId="4DF4A29C" w:rsidR="00CC4796" w:rsidRPr="00CC4796" w:rsidRDefault="00CC4796" w:rsidP="002D7DEE">
      <w:pPr>
        <w:pStyle w:val="Heading2"/>
        <w:numPr>
          <w:ilvl w:val="0"/>
          <w:numId w:val="169"/>
        </w:numPr>
        <w:ind w:left="357" w:hanging="357"/>
      </w:pPr>
      <w:bookmarkStart w:id="800" w:name="_Toc194067227"/>
      <w:r>
        <w:t>Error code descriptions.</w:t>
      </w:r>
      <w:bookmarkEnd w:id="800"/>
    </w:p>
    <w:p w14:paraId="2ED3B815" w14:textId="77777777" w:rsidR="00647AF8" w:rsidRPr="00A527F0" w:rsidRDefault="00647AF8" w:rsidP="002B7019">
      <w:pPr>
        <w:spacing w:after="120" w:line="240" w:lineRule="auto"/>
        <w:jc w:val="both"/>
        <w:rPr>
          <w:rFonts w:eastAsia="Times New Roman" w:cs="Arial"/>
        </w:rPr>
      </w:pPr>
      <w:r w:rsidRPr="00A527F0">
        <w:rPr>
          <w:rFonts w:eastAsia="Times New Roman" w:cs="Arial"/>
          <w:b/>
        </w:rPr>
        <w:t>SSE 101</w:t>
      </w:r>
      <w:r w:rsidRPr="00A527F0">
        <w:rPr>
          <w:rFonts w:eastAsia="Times New Roman" w:cs="Arial"/>
        </w:rPr>
        <w:t xml:space="preserve"> must be returned when a self signed key (SSK) cannot be validated against the public stored as part of the SSK. The data server must check that its own SSK is valid before sending it to the SA. The SA will confirm the data server SSK before returning the SA signed data server certificate.</w:t>
      </w:r>
    </w:p>
    <w:p w14:paraId="2A0CF194" w14:textId="4DC45C0A" w:rsidR="00647AF8" w:rsidRPr="00A527F0" w:rsidRDefault="00647AF8" w:rsidP="002B7019">
      <w:pPr>
        <w:spacing w:after="120" w:line="240" w:lineRule="auto"/>
        <w:jc w:val="both"/>
        <w:rPr>
          <w:rFonts w:eastAsia="Times New Roman" w:cs="Arial"/>
        </w:rPr>
      </w:pPr>
      <w:r w:rsidRPr="00A527F0">
        <w:rPr>
          <w:rFonts w:eastAsia="Times New Roman" w:cs="Arial"/>
          <w:b/>
        </w:rPr>
        <w:t xml:space="preserve">SSE 102 </w:t>
      </w:r>
      <w:r w:rsidR="00264905">
        <w:rPr>
          <w:rFonts w:eastAsia="Times New Roman" w:cs="Arial"/>
        </w:rPr>
        <w:t>is</w:t>
      </w:r>
      <w:r w:rsidRPr="00A527F0">
        <w:rPr>
          <w:rFonts w:eastAsia="Times New Roman" w:cs="Arial"/>
        </w:rPr>
        <w:t xml:space="preserve"> returned if the SSK is wrongly formatted or if mandatory elements are missing. SA and data servers must complete this check.</w:t>
      </w:r>
    </w:p>
    <w:p w14:paraId="0965A259" w14:textId="010BBA63" w:rsidR="00647AF8" w:rsidRPr="00A527F0" w:rsidRDefault="00647AF8" w:rsidP="002B7019">
      <w:pPr>
        <w:spacing w:after="120" w:line="240" w:lineRule="auto"/>
        <w:jc w:val="both"/>
        <w:rPr>
          <w:rFonts w:eastAsia="Times New Roman" w:cs="Arial"/>
          <w:lang w:eastAsia="en-GB"/>
        </w:rPr>
      </w:pPr>
      <w:r w:rsidRPr="00A527F0">
        <w:rPr>
          <w:rFonts w:eastAsia="Times New Roman" w:cs="Arial"/>
          <w:b/>
          <w:iCs/>
          <w:lang w:eastAsia="en-GB"/>
        </w:rPr>
        <w:t>SSE 103</w:t>
      </w:r>
      <w:r w:rsidRPr="00A527F0">
        <w:rPr>
          <w:rFonts w:eastAsia="Times New Roman" w:cs="Arial"/>
          <w:iCs/>
          <w:lang w:eastAsia="en-GB"/>
        </w:rPr>
        <w:t xml:space="preserve"> </w:t>
      </w:r>
      <w:r w:rsidR="00264905">
        <w:rPr>
          <w:rFonts w:eastAsia="Times New Roman" w:cs="Arial"/>
          <w:iCs/>
          <w:lang w:eastAsia="en-GB"/>
        </w:rPr>
        <w:t>is</w:t>
      </w:r>
      <w:r w:rsidRPr="00A527F0">
        <w:rPr>
          <w:rFonts w:eastAsia="Times New Roman" w:cs="Arial"/>
          <w:iCs/>
          <w:lang w:eastAsia="en-GB"/>
        </w:rPr>
        <w:t xml:space="preserve"> returned if the Signed data server certificate does not authenticate correctly against the SA public key or any Domain Controller Intermediaries. This validation process must be carried out by the SA or Domain Controller before supplying it to the data server. The data server must also validate a received certificate. The data client must validate the digital signature against any file prior to its use.</w:t>
      </w:r>
    </w:p>
    <w:p w14:paraId="19C1BDD6" w14:textId="77777777" w:rsidR="00647AF8" w:rsidRPr="00A527F0" w:rsidRDefault="00647AF8" w:rsidP="002B7019">
      <w:pPr>
        <w:spacing w:after="120" w:line="240" w:lineRule="auto"/>
        <w:jc w:val="both"/>
        <w:rPr>
          <w:rFonts w:eastAsia="Times New Roman" w:cs="Arial"/>
        </w:rPr>
      </w:pPr>
      <w:r w:rsidRPr="00A527F0">
        <w:rPr>
          <w:rFonts w:eastAsia="Times New Roman" w:cs="Arial"/>
          <w:b/>
        </w:rPr>
        <w:t>SSE 104</w:t>
      </w:r>
      <w:r w:rsidRPr="00A527F0">
        <w:rPr>
          <w:rFonts w:eastAsia="Times New Roman" w:cs="Arial"/>
        </w:rPr>
        <w:t xml:space="preserve"> must be returned if the SA signed data server certificate is wrongly formatted. This must be carried out by the data server on receipt from the SA.</w:t>
      </w:r>
    </w:p>
    <w:p w14:paraId="68143FC9" w14:textId="77777777" w:rsidR="00647AF8" w:rsidRPr="00A527F0" w:rsidRDefault="00647AF8" w:rsidP="002B7019">
      <w:pPr>
        <w:spacing w:after="120" w:line="240" w:lineRule="auto"/>
        <w:jc w:val="both"/>
        <w:rPr>
          <w:rFonts w:eastAsia="Times New Roman" w:cs="Arial"/>
        </w:rPr>
      </w:pPr>
      <w:r w:rsidRPr="00A527F0">
        <w:rPr>
          <w:rFonts w:eastAsia="Times New Roman" w:cs="Arial"/>
          <w:b/>
        </w:rPr>
        <w:t>SSE 105</w:t>
      </w:r>
      <w:r w:rsidRPr="00A527F0">
        <w:rPr>
          <w:rFonts w:eastAsia="Times New Roman" w:cs="Arial"/>
        </w:rPr>
        <w:t xml:space="preserve"> must be returned if there is no SA certificate installed on the data client.</w:t>
      </w:r>
    </w:p>
    <w:p w14:paraId="0772480B" w14:textId="77777777" w:rsidR="00647AF8" w:rsidRPr="00A527F0" w:rsidRDefault="00647AF8" w:rsidP="002B7019">
      <w:pPr>
        <w:spacing w:after="60" w:line="240" w:lineRule="auto"/>
        <w:jc w:val="both"/>
        <w:rPr>
          <w:rFonts w:eastAsia="Times New Roman" w:cs="Arial"/>
        </w:rPr>
      </w:pPr>
      <w:r w:rsidRPr="00A527F0">
        <w:rPr>
          <w:rFonts w:eastAsia="Times New Roman" w:cs="Arial"/>
          <w:b/>
        </w:rPr>
        <w:t>SSE 106</w:t>
      </w:r>
      <w:r w:rsidRPr="00A527F0">
        <w:rPr>
          <w:rFonts w:eastAsia="Times New Roman" w:cs="Arial"/>
        </w:rPr>
        <w:t xml:space="preserve"> must be returned if the SA digital certificate (public key) does not validate against the following: </w:t>
      </w:r>
    </w:p>
    <w:p w14:paraId="01D24099" w14:textId="77777777" w:rsidR="00647AF8" w:rsidRPr="00A527F0" w:rsidRDefault="00647AF8" w:rsidP="00AE2737">
      <w:pPr>
        <w:pStyle w:val="ListParagraph"/>
        <w:numPr>
          <w:ilvl w:val="0"/>
          <w:numId w:val="70"/>
        </w:numPr>
        <w:spacing w:after="60" w:line="240" w:lineRule="auto"/>
        <w:ind w:hanging="294"/>
        <w:jc w:val="both"/>
        <w:rPr>
          <w:rFonts w:eastAsia="Times New Roman" w:cs="Arial"/>
        </w:rPr>
      </w:pPr>
      <w:r w:rsidRPr="00A527F0">
        <w:rPr>
          <w:rFonts w:eastAsia="Times New Roman" w:cs="Arial"/>
        </w:rPr>
        <w:t>SA digital certificate will not validate against the SA public key.</w:t>
      </w:r>
    </w:p>
    <w:p w14:paraId="7A04D451" w14:textId="77777777" w:rsidR="00647AF8" w:rsidRPr="00A527F0" w:rsidRDefault="00647AF8" w:rsidP="00AE2737">
      <w:pPr>
        <w:pStyle w:val="ListParagraph"/>
        <w:numPr>
          <w:ilvl w:val="0"/>
          <w:numId w:val="70"/>
        </w:numPr>
        <w:spacing w:after="120" w:line="240" w:lineRule="auto"/>
        <w:ind w:hanging="294"/>
        <w:jc w:val="both"/>
        <w:rPr>
          <w:rFonts w:eastAsia="Times New Roman" w:cs="Arial"/>
        </w:rPr>
      </w:pPr>
      <w:r w:rsidRPr="00A527F0">
        <w:rPr>
          <w:rFonts w:eastAsia="Times New Roman" w:cs="Arial"/>
        </w:rPr>
        <w:t>One or more of the Domain Controller certificates do not validate against the SA certificate.</w:t>
      </w:r>
    </w:p>
    <w:p w14:paraId="38401A51" w14:textId="2355665C" w:rsidR="00647AF8" w:rsidRPr="00A527F0" w:rsidRDefault="00647AF8" w:rsidP="002B7019">
      <w:pPr>
        <w:spacing w:after="120" w:line="240" w:lineRule="auto"/>
        <w:jc w:val="both"/>
        <w:rPr>
          <w:rFonts w:eastAsia="Times New Roman" w:cs="Arial"/>
        </w:rPr>
      </w:pPr>
      <w:r w:rsidRPr="00A527F0">
        <w:rPr>
          <w:rFonts w:eastAsia="Times New Roman" w:cs="Arial"/>
          <w:b/>
        </w:rPr>
        <w:t>SSE 107</w:t>
      </w:r>
      <w:r w:rsidRPr="00A527F0">
        <w:rPr>
          <w:rFonts w:eastAsia="Times New Roman" w:cs="Arial"/>
        </w:rPr>
        <w:t xml:space="preserve"> must be returned if the SA signed data server certificate is not available to the data server for checking or is not present in the </w:t>
      </w:r>
      <w:r w:rsidR="002B7019" w:rsidRPr="00A527F0">
        <w:rPr>
          <w:rFonts w:eastAsia="Times New Roman" w:cs="Arial"/>
        </w:rPr>
        <w:t>E</w:t>
      </w:r>
      <w:r w:rsidRPr="00A527F0">
        <w:rPr>
          <w:rFonts w:eastAsia="Times New Roman" w:cs="Arial"/>
        </w:rPr>
        <w:t xml:space="preserve">xchange </w:t>
      </w:r>
      <w:r w:rsidR="002B7019" w:rsidRPr="00A527F0">
        <w:rPr>
          <w:rFonts w:eastAsia="Times New Roman" w:cs="Arial"/>
        </w:rPr>
        <w:t>S</w:t>
      </w:r>
      <w:r w:rsidRPr="00A527F0">
        <w:rPr>
          <w:rFonts w:eastAsia="Times New Roman" w:cs="Arial"/>
        </w:rPr>
        <w:t xml:space="preserve">et </w:t>
      </w:r>
      <w:r w:rsidR="002B7019" w:rsidRPr="00A527F0">
        <w:rPr>
          <w:rFonts w:eastAsia="Times New Roman" w:cs="Arial"/>
        </w:rPr>
        <w:t>C</w:t>
      </w:r>
      <w:r w:rsidRPr="00A527F0">
        <w:rPr>
          <w:rFonts w:eastAsia="Times New Roman" w:cs="Arial"/>
        </w:rPr>
        <w:t>atalogue file when the data client attempts to authenticate it.</w:t>
      </w:r>
    </w:p>
    <w:p w14:paraId="0C25768B" w14:textId="77777777" w:rsidR="00647AF8" w:rsidRPr="00A527F0" w:rsidRDefault="00647AF8" w:rsidP="002B7019">
      <w:pPr>
        <w:spacing w:after="120" w:line="240" w:lineRule="auto"/>
        <w:jc w:val="both"/>
        <w:rPr>
          <w:rFonts w:eastAsia="Times New Roman" w:cs="Arial"/>
        </w:rPr>
      </w:pPr>
      <w:r w:rsidRPr="00A527F0">
        <w:rPr>
          <w:rFonts w:eastAsia="Times New Roman" w:cs="Arial"/>
          <w:b/>
        </w:rPr>
        <w:t>SSE 108</w:t>
      </w:r>
      <w:r w:rsidRPr="00A527F0">
        <w:rPr>
          <w:rFonts w:eastAsia="Times New Roman" w:cs="Arial"/>
        </w:rPr>
        <w:t xml:space="preserve"> must be returned if the SA public key held in the SA digital certificate is wrongly formatted or the certificate file is unreadable.</w:t>
      </w:r>
    </w:p>
    <w:p w14:paraId="2BAFB61B" w14:textId="1B568FC7" w:rsidR="00647AF8" w:rsidRPr="00A527F0" w:rsidRDefault="00647AF8" w:rsidP="002B7019">
      <w:pPr>
        <w:spacing w:after="120" w:line="240" w:lineRule="auto"/>
        <w:jc w:val="both"/>
        <w:rPr>
          <w:rFonts w:eastAsia="Times New Roman" w:cs="Arial"/>
        </w:rPr>
      </w:pPr>
      <w:r w:rsidRPr="00A527F0">
        <w:rPr>
          <w:rFonts w:eastAsia="Times New Roman" w:cs="Arial"/>
          <w:b/>
        </w:rPr>
        <w:t>SSE 109</w:t>
      </w:r>
      <w:r w:rsidRPr="00A527F0">
        <w:rPr>
          <w:rFonts w:eastAsia="Times New Roman" w:cs="Arial"/>
        </w:rPr>
        <w:t xml:space="preserve"> must be returned if any resources (dataset or supplementary file) in the Exchange Set Catalogue do not authenticate against the SA authe</w:t>
      </w:r>
      <w:r w:rsidR="00A120EC" w:rsidRPr="00A527F0">
        <w:rPr>
          <w:rFonts w:eastAsia="Times New Roman" w:cs="Arial"/>
        </w:rPr>
        <w:t>nticated data server public key</w:t>
      </w:r>
      <w:r w:rsidRPr="00A527F0">
        <w:rPr>
          <w:rFonts w:eastAsia="Times New Roman" w:cs="Arial"/>
        </w:rPr>
        <w:t xml:space="preserve"> or Domain Controller authenticated public key contained in the Exchange Set Catalogue metadata.</w:t>
      </w:r>
    </w:p>
    <w:p w14:paraId="3F7E8CCD" w14:textId="679DCC67" w:rsidR="00647AF8" w:rsidRPr="00A527F0" w:rsidRDefault="00647AF8" w:rsidP="002B7019">
      <w:pPr>
        <w:spacing w:after="120" w:line="240" w:lineRule="auto"/>
        <w:jc w:val="both"/>
        <w:rPr>
          <w:rFonts w:eastAsia="Times New Roman" w:cs="Arial"/>
        </w:rPr>
      </w:pPr>
      <w:r w:rsidRPr="00A527F0">
        <w:rPr>
          <w:rFonts w:eastAsia="Times New Roman" w:cs="Arial"/>
          <w:b/>
        </w:rPr>
        <w:t>SSE 110</w:t>
      </w:r>
      <w:r w:rsidRPr="00A527F0">
        <w:rPr>
          <w:rFonts w:eastAsia="Times New Roman" w:cs="Arial"/>
        </w:rPr>
        <w:t xml:space="preserve"> must be returned if there are no dataset permits available for a particular data server corresponding to encrypted data within the </w:t>
      </w:r>
      <w:r w:rsidR="00A120EC" w:rsidRPr="00A527F0">
        <w:rPr>
          <w:rFonts w:eastAsia="Times New Roman" w:cs="Arial"/>
        </w:rPr>
        <w:t>E</w:t>
      </w:r>
      <w:r w:rsidRPr="00A527F0">
        <w:rPr>
          <w:rFonts w:eastAsia="Times New Roman" w:cs="Arial"/>
        </w:rPr>
        <w:t xml:space="preserve">xchange </w:t>
      </w:r>
      <w:r w:rsidR="00A120EC" w:rsidRPr="00A527F0">
        <w:rPr>
          <w:rFonts w:eastAsia="Times New Roman" w:cs="Arial"/>
        </w:rPr>
        <w:t>S</w:t>
      </w:r>
      <w:r w:rsidRPr="00A527F0">
        <w:rPr>
          <w:rFonts w:eastAsia="Times New Roman" w:cs="Arial"/>
        </w:rPr>
        <w:t>et being loaded.</w:t>
      </w:r>
    </w:p>
    <w:p w14:paraId="2BD835AD" w14:textId="6904D5CE" w:rsidR="00647AF8" w:rsidRPr="00A527F0" w:rsidRDefault="00647AF8" w:rsidP="002B7019">
      <w:pPr>
        <w:spacing w:after="120" w:line="240" w:lineRule="auto"/>
        <w:jc w:val="both"/>
        <w:rPr>
          <w:rFonts w:eastAsia="Times New Roman" w:cs="Arial"/>
        </w:rPr>
      </w:pPr>
      <w:r w:rsidRPr="00A527F0">
        <w:rPr>
          <w:rFonts w:eastAsia="Times New Roman" w:cs="Arial"/>
          <w:b/>
        </w:rPr>
        <w:t>SSE 111</w:t>
      </w:r>
      <w:r w:rsidRPr="00A527F0">
        <w:rPr>
          <w:rFonts w:eastAsia="Times New Roman" w:cs="Arial"/>
        </w:rPr>
        <w:t xml:space="preserve"> must be returned if there are no permits installed on the system for a requ</w:t>
      </w:r>
      <w:r w:rsidR="00606130">
        <w:rPr>
          <w:rFonts w:eastAsia="Times New Roman" w:cs="Arial"/>
        </w:rPr>
        <w:t>ested</w:t>
      </w:r>
      <w:r w:rsidRPr="00A527F0">
        <w:rPr>
          <w:rFonts w:eastAsia="Times New Roman" w:cs="Arial"/>
        </w:rPr>
        <w:t xml:space="preserve"> dataset.</w:t>
      </w:r>
      <w:r w:rsidR="00606130">
        <w:rPr>
          <w:rFonts w:eastAsia="Times New Roman" w:cs="Arial"/>
        </w:rPr>
        <w:t xml:space="preserve"> </w:t>
      </w:r>
    </w:p>
    <w:p w14:paraId="7E98E886" w14:textId="77777777" w:rsidR="00647AF8" w:rsidRPr="00A527F0" w:rsidRDefault="00647AF8" w:rsidP="002B7019">
      <w:pPr>
        <w:spacing w:after="120" w:line="240" w:lineRule="auto"/>
        <w:jc w:val="both"/>
        <w:rPr>
          <w:rFonts w:eastAsia="Times New Roman" w:cs="Arial"/>
        </w:rPr>
      </w:pPr>
      <w:r w:rsidRPr="00A527F0">
        <w:rPr>
          <w:rFonts w:eastAsia="Times New Roman" w:cs="Arial"/>
          <w:b/>
        </w:rPr>
        <w:t>SSE 113</w:t>
      </w:r>
      <w:r w:rsidRPr="00A527F0">
        <w:rPr>
          <w:rFonts w:eastAsia="Times New Roman" w:cs="Arial"/>
        </w:rPr>
        <w:t xml:space="preserve"> must be returned if the calculated CRC of an individual dataset permit does not validate against the CRC held in that cell permit. [Data Clients] This may be a HW_ID problem, corruption during transmission or the permits are for a different system.</w:t>
      </w:r>
    </w:p>
    <w:p w14:paraId="3EC0B006" w14:textId="047199C3" w:rsidR="00647AF8" w:rsidRPr="00A527F0" w:rsidRDefault="00647AF8" w:rsidP="002B7019">
      <w:pPr>
        <w:spacing w:after="120" w:line="240" w:lineRule="auto"/>
        <w:jc w:val="both"/>
        <w:rPr>
          <w:rFonts w:eastAsia="Times New Roman" w:cs="Arial"/>
        </w:rPr>
      </w:pPr>
      <w:r w:rsidRPr="00A527F0">
        <w:rPr>
          <w:rFonts w:eastAsia="Times New Roman" w:cs="Arial"/>
          <w:b/>
        </w:rPr>
        <w:t>SSE 114</w:t>
      </w:r>
      <w:r w:rsidRPr="00A527F0">
        <w:rPr>
          <w:rFonts w:eastAsia="Times New Roman" w:cs="Arial"/>
        </w:rPr>
        <w:t xml:space="preserve"> must be returned if the system date does not agree with the date obtained from any alternative, reliable date source</w:t>
      </w:r>
      <w:r w:rsidR="00A120EC" w:rsidRPr="00A527F0">
        <w:rPr>
          <w:rFonts w:eastAsia="Times New Roman" w:cs="Arial"/>
        </w:rPr>
        <w:t>; for example,</w:t>
      </w:r>
      <w:r w:rsidRPr="00A527F0">
        <w:rPr>
          <w:rFonts w:eastAsia="Times New Roman" w:cs="Arial"/>
        </w:rPr>
        <w:t xml:space="preserve"> GPS. [Data Clients]</w:t>
      </w:r>
    </w:p>
    <w:p w14:paraId="505C2646" w14:textId="77777777" w:rsidR="00647AF8" w:rsidRPr="00A527F0" w:rsidRDefault="00647AF8" w:rsidP="002B7019">
      <w:pPr>
        <w:spacing w:after="120" w:line="240" w:lineRule="auto"/>
        <w:jc w:val="both"/>
        <w:rPr>
          <w:rFonts w:eastAsia="Times New Roman" w:cs="Arial"/>
        </w:rPr>
      </w:pPr>
      <w:r w:rsidRPr="00A527F0">
        <w:rPr>
          <w:rFonts w:eastAsia="Times New Roman" w:cs="Arial"/>
          <w:b/>
        </w:rPr>
        <w:lastRenderedPageBreak/>
        <w:t>SSE 115</w:t>
      </w:r>
      <w:r w:rsidRPr="00A527F0">
        <w:rPr>
          <w:rFonts w:eastAsia="Times New Roman" w:cs="Arial"/>
        </w:rPr>
        <w:t xml:space="preserve"> must be returned if the expiry date of the dataset permit has an earlier date than that obtained from the validated system date. [Data Clients]</w:t>
      </w:r>
    </w:p>
    <w:p w14:paraId="5B9F335E" w14:textId="5F5F9589" w:rsidR="00647AF8" w:rsidRPr="00A527F0" w:rsidRDefault="00647AF8" w:rsidP="002B7019">
      <w:pPr>
        <w:spacing w:after="120" w:line="240" w:lineRule="auto"/>
        <w:jc w:val="both"/>
        <w:rPr>
          <w:rFonts w:eastAsia="Times New Roman" w:cs="Arial"/>
        </w:rPr>
      </w:pPr>
      <w:r w:rsidRPr="00A527F0">
        <w:rPr>
          <w:rFonts w:eastAsia="Times New Roman" w:cs="Arial"/>
          <w:b/>
        </w:rPr>
        <w:t>SSE 117</w:t>
      </w:r>
      <w:r w:rsidRPr="00A527F0">
        <w:rPr>
          <w:rFonts w:eastAsia="Times New Roman" w:cs="Arial"/>
        </w:rPr>
        <w:t xml:space="preserve"> must be returned if the CRC contained in the </w:t>
      </w:r>
      <w:r w:rsidR="00A120EC" w:rsidRPr="00A527F0">
        <w:rPr>
          <w:rFonts w:eastAsia="Times New Roman" w:cs="Arial"/>
        </w:rPr>
        <w:t>U</w:t>
      </w:r>
      <w:r w:rsidRPr="00A527F0">
        <w:rPr>
          <w:rFonts w:eastAsia="Times New Roman" w:cs="Arial"/>
        </w:rPr>
        <w:t>ser</w:t>
      </w:r>
      <w:r w:rsidR="00A120EC" w:rsidRPr="00A527F0">
        <w:rPr>
          <w:rFonts w:eastAsia="Times New Roman" w:cs="Arial"/>
        </w:rPr>
        <w:t xml:space="preserve"> P</w:t>
      </w:r>
      <w:r w:rsidRPr="00A527F0">
        <w:rPr>
          <w:rFonts w:eastAsia="Times New Roman" w:cs="Arial"/>
        </w:rPr>
        <w:t>ermit does not validate against the calculated CRC of the extracted HW_ID. [Data Servers]</w:t>
      </w:r>
    </w:p>
    <w:p w14:paraId="785DEFC0" w14:textId="77777777" w:rsidR="00647AF8" w:rsidRPr="00A527F0" w:rsidRDefault="00647AF8" w:rsidP="002B7019">
      <w:pPr>
        <w:spacing w:after="120" w:line="240" w:lineRule="auto"/>
        <w:jc w:val="both"/>
        <w:rPr>
          <w:rFonts w:eastAsia="Times New Roman" w:cs="Arial"/>
        </w:rPr>
      </w:pPr>
      <w:r w:rsidRPr="00A527F0">
        <w:rPr>
          <w:rFonts w:eastAsia="Times New Roman" w:cs="Arial"/>
          <w:b/>
        </w:rPr>
        <w:t>SSE 118</w:t>
      </w:r>
      <w:r w:rsidRPr="00A527F0">
        <w:rPr>
          <w:rFonts w:eastAsia="Times New Roman" w:cs="Arial"/>
        </w:rPr>
        <w:t xml:space="preserve"> must be returned if the if the decrypted HW_ID extracted from the User Permit is incorrectly formatted. [Data servers]</w:t>
      </w:r>
    </w:p>
    <w:p w14:paraId="5DBE3073" w14:textId="77777777" w:rsidR="00647AF8" w:rsidRPr="00A527F0" w:rsidRDefault="00647AF8" w:rsidP="002B7019">
      <w:pPr>
        <w:spacing w:after="120" w:line="240" w:lineRule="auto"/>
        <w:jc w:val="both"/>
        <w:rPr>
          <w:rFonts w:eastAsia="Times New Roman" w:cs="Arial"/>
        </w:rPr>
      </w:pPr>
      <w:r w:rsidRPr="00A527F0">
        <w:rPr>
          <w:rFonts w:eastAsia="Times New Roman" w:cs="Arial"/>
          <w:b/>
        </w:rPr>
        <w:t>SSE 120</w:t>
      </w:r>
      <w:r w:rsidRPr="00A527F0">
        <w:rPr>
          <w:rFonts w:eastAsia="Times New Roman" w:cs="Arial"/>
        </w:rPr>
        <w:t xml:space="preserve"> must be returned if the subscription licence is due to expire within 30 days or less.</w:t>
      </w:r>
    </w:p>
    <w:p w14:paraId="4132E1B7" w14:textId="77777777" w:rsidR="00647AF8" w:rsidRPr="00A527F0" w:rsidRDefault="00647AF8" w:rsidP="002B7019">
      <w:pPr>
        <w:spacing w:after="120" w:line="240" w:lineRule="auto"/>
        <w:jc w:val="both"/>
        <w:rPr>
          <w:rFonts w:eastAsia="Times New Roman" w:cs="Arial"/>
        </w:rPr>
      </w:pPr>
      <w:r w:rsidRPr="00A527F0">
        <w:rPr>
          <w:rFonts w:eastAsia="Times New Roman" w:cs="Arial"/>
          <w:b/>
        </w:rPr>
        <w:t xml:space="preserve">SSE 121 </w:t>
      </w:r>
      <w:r w:rsidRPr="00A527F0">
        <w:rPr>
          <w:rFonts w:eastAsia="Times New Roman" w:cs="Arial"/>
        </w:rPr>
        <w:t>must be returned if a valid dataset key (decryption key) cannot be obtained from the relevant dataset permit to enable the system to decrypt the corresponding dataset.</w:t>
      </w:r>
    </w:p>
    <w:p w14:paraId="138D0E32" w14:textId="719CF8CC" w:rsidR="00647AF8" w:rsidRPr="00A527F0" w:rsidRDefault="00647AF8" w:rsidP="002B7019">
      <w:pPr>
        <w:spacing w:after="120" w:line="240" w:lineRule="auto"/>
        <w:jc w:val="both"/>
        <w:rPr>
          <w:rFonts w:eastAsia="Times New Roman" w:cs="Arial"/>
        </w:rPr>
      </w:pPr>
      <w:r w:rsidRPr="00A527F0">
        <w:rPr>
          <w:rFonts w:eastAsia="Times New Roman" w:cs="Arial"/>
          <w:b/>
        </w:rPr>
        <w:t>SSE 122</w:t>
      </w:r>
      <w:r w:rsidRPr="00A527F0">
        <w:rPr>
          <w:rFonts w:eastAsia="Times New Roman" w:cs="Arial"/>
        </w:rPr>
        <w:t xml:space="preserve"> must be returned if the SA Digital Certificate or any of the intermediate Domain Controller Certificates have expired</w:t>
      </w:r>
      <w:r w:rsidR="001A6CA4">
        <w:rPr>
          <w:rFonts w:eastAsia="Times New Roman" w:cs="Arial"/>
        </w:rPr>
        <w:t>.</w:t>
      </w:r>
      <w:r w:rsidR="008972A2">
        <w:rPr>
          <w:rFonts w:eastAsia="Times New Roman" w:cs="Arial"/>
        </w:rPr>
        <w:t xml:space="preserve"> </w:t>
      </w:r>
      <w:r w:rsidR="001A6CA4">
        <w:rPr>
          <w:rFonts w:eastAsia="Times New Roman" w:cs="Arial"/>
        </w:rPr>
        <w:t>“</w:t>
      </w:r>
      <w:r w:rsidRPr="00A527F0">
        <w:rPr>
          <w:rFonts w:eastAsia="Times New Roman" w:cs="Arial"/>
        </w:rPr>
        <w:t>Expired</w:t>
      </w:r>
      <w:r w:rsidR="001A6CA4">
        <w:rPr>
          <w:rFonts w:eastAsia="Times New Roman" w:cs="Arial"/>
        </w:rPr>
        <w:t>”</w:t>
      </w:r>
      <w:r w:rsidRPr="00A527F0">
        <w:rPr>
          <w:rFonts w:eastAsia="Times New Roman" w:cs="Arial"/>
        </w:rPr>
        <w:t xml:space="preserve"> is when the X.509 </w:t>
      </w:r>
      <w:r w:rsidRPr="00A527F0">
        <w:rPr>
          <w:rFonts w:eastAsia="Times New Roman" w:cs="Arial"/>
          <w:b/>
          <w:i/>
        </w:rPr>
        <w:t>“Valid to”</w:t>
      </w:r>
      <w:r w:rsidRPr="00A527F0">
        <w:rPr>
          <w:rFonts w:eastAsia="Times New Roman" w:cs="Arial"/>
        </w:rPr>
        <w:t xml:space="preserve"> date in the certificate is older than the validated system date.</w:t>
      </w:r>
    </w:p>
    <w:p w14:paraId="6263B2E4" w14:textId="0D94AD32" w:rsidR="00647AF8" w:rsidRPr="00A527F0" w:rsidRDefault="00647AF8" w:rsidP="002B7019">
      <w:pPr>
        <w:spacing w:after="120" w:line="240" w:lineRule="auto"/>
        <w:jc w:val="both"/>
        <w:rPr>
          <w:rFonts w:eastAsia="Times New Roman" w:cs="Arial"/>
        </w:rPr>
      </w:pPr>
      <w:r w:rsidRPr="00A527F0">
        <w:rPr>
          <w:rFonts w:eastAsia="Times New Roman" w:cs="Arial"/>
          <w:b/>
        </w:rPr>
        <w:t>SSE 123</w:t>
      </w:r>
      <w:r w:rsidRPr="00A527F0">
        <w:rPr>
          <w:rFonts w:eastAsia="Times New Roman" w:cs="Arial"/>
        </w:rPr>
        <w:t xml:space="preserve"> must be returned if a dataset update being imported is not sequential with the latest update already contained in the </w:t>
      </w:r>
      <w:r w:rsidR="003B11C8" w:rsidRPr="00A527F0">
        <w:rPr>
          <w:rFonts w:eastAsia="Times New Roman" w:cs="Arial"/>
        </w:rPr>
        <w:t xml:space="preserve">ENDS/System Database </w:t>
      </w:r>
      <w:r w:rsidRPr="00A527F0">
        <w:rPr>
          <w:rFonts w:eastAsia="Times New Roman" w:cs="Arial"/>
        </w:rPr>
        <w:t>for any given dataset. Under these conditions the update process (for the dataset) must be terminated and the ECDIS is to display a warning when the dataset is displayed stating that it is not up to date and should not be used for navigation.</w:t>
      </w:r>
    </w:p>
    <w:p w14:paraId="21CE0B99" w14:textId="0B8BCBC2" w:rsidR="00647AF8" w:rsidRPr="00A527F0" w:rsidRDefault="00647AF8" w:rsidP="002B7019">
      <w:pPr>
        <w:spacing w:after="120" w:line="240" w:lineRule="auto"/>
        <w:jc w:val="both"/>
        <w:rPr>
          <w:rFonts w:eastAsia="Times New Roman" w:cs="Arial"/>
          <w:color w:val="000000"/>
        </w:rPr>
      </w:pPr>
      <w:r w:rsidRPr="00A527F0">
        <w:rPr>
          <w:rFonts w:eastAsia="Times New Roman" w:cs="Arial"/>
          <w:b/>
          <w:color w:val="000000"/>
        </w:rPr>
        <w:t xml:space="preserve">SSE 125 </w:t>
      </w:r>
      <w:r w:rsidRPr="00A527F0">
        <w:rPr>
          <w:rFonts w:eastAsia="Times New Roman" w:cs="Arial"/>
          <w:color w:val="000000"/>
        </w:rPr>
        <w:t xml:space="preserve">must be returned if the stored permit for any given </w:t>
      </w:r>
      <w:r w:rsidR="002D65F8" w:rsidRPr="00A527F0">
        <w:rPr>
          <w:rFonts w:eastAsia="Times New Roman" w:cs="Arial"/>
          <w:color w:val="000000"/>
        </w:rPr>
        <w:t>dataset</w:t>
      </w:r>
      <w:r w:rsidRPr="00A527F0">
        <w:rPr>
          <w:rFonts w:eastAsia="Times New Roman" w:cs="Arial"/>
          <w:color w:val="000000"/>
        </w:rPr>
        <w:t xml:space="preserve"> has expired. It should be possible to view the </w:t>
      </w:r>
      <w:r w:rsidR="002D65F8" w:rsidRPr="00A527F0">
        <w:rPr>
          <w:rFonts w:eastAsia="Times New Roman" w:cs="Arial"/>
          <w:color w:val="000000"/>
        </w:rPr>
        <w:t xml:space="preserve">dataset </w:t>
      </w:r>
      <w:r w:rsidRPr="00A527F0">
        <w:rPr>
          <w:rFonts w:eastAsia="Times New Roman" w:cs="Arial"/>
          <w:color w:val="000000"/>
        </w:rPr>
        <w:t>but a permanent warning message must be displayed informing the user</w:t>
      </w:r>
      <w:r w:rsidR="00A120EC" w:rsidRPr="00A527F0">
        <w:rPr>
          <w:rFonts w:eastAsia="Times New Roman" w:cs="Arial"/>
          <w:color w:val="000000"/>
        </w:rPr>
        <w:t>; for example,</w:t>
      </w:r>
      <w:r w:rsidRPr="00A527F0">
        <w:rPr>
          <w:rFonts w:eastAsia="Times New Roman" w:cs="Arial"/>
          <w:color w:val="000000"/>
        </w:rPr>
        <w:t xml:space="preserve"> </w:t>
      </w:r>
      <w:r w:rsidRPr="00B812CA">
        <w:rPr>
          <w:rFonts w:cs="Arial"/>
          <w:i/>
        </w:rPr>
        <w:t xml:space="preserve">“The permit for </w:t>
      </w:r>
      <w:r w:rsidR="002D65F8" w:rsidRPr="00B812CA">
        <w:rPr>
          <w:rFonts w:cs="Arial"/>
          <w:i/>
        </w:rPr>
        <w:t>dataset &lt;</w:t>
      </w:r>
      <w:r w:rsidRPr="00B812CA">
        <w:rPr>
          <w:rFonts w:cs="Arial"/>
          <w:i/>
        </w:rPr>
        <w:t xml:space="preserve">name&gt; has expired. This </w:t>
      </w:r>
      <w:r w:rsidR="002D65F8" w:rsidRPr="00B812CA">
        <w:rPr>
          <w:rFonts w:cs="Arial"/>
          <w:i/>
        </w:rPr>
        <w:t xml:space="preserve">dataset </w:t>
      </w:r>
      <w:r w:rsidRPr="00B812CA">
        <w:rPr>
          <w:rFonts w:cs="Arial"/>
          <w:i/>
        </w:rPr>
        <w:t xml:space="preserve"> may be out of date and </w:t>
      </w:r>
      <w:r w:rsidRPr="00B812CA">
        <w:rPr>
          <w:rFonts w:cs="Arial"/>
          <w:bCs/>
          <w:i/>
        </w:rPr>
        <w:t>MUST NOT</w:t>
      </w:r>
      <w:r w:rsidRPr="00B812CA">
        <w:rPr>
          <w:rFonts w:cs="Arial"/>
          <w:i/>
        </w:rPr>
        <w:t xml:space="preserve"> be used for Primary </w:t>
      </w:r>
      <w:r w:rsidRPr="00B812CA">
        <w:rPr>
          <w:rFonts w:cs="Arial"/>
          <w:bCs/>
          <w:i/>
        </w:rPr>
        <w:t>NAVIGATION”.</w:t>
      </w:r>
    </w:p>
    <w:p w14:paraId="2055FF68" w14:textId="7D6C0ECB" w:rsidR="00647AF8" w:rsidRPr="00A527F0" w:rsidRDefault="00647AF8" w:rsidP="002B7019">
      <w:pPr>
        <w:spacing w:after="120" w:line="240" w:lineRule="auto"/>
        <w:jc w:val="both"/>
        <w:rPr>
          <w:rFonts w:eastAsia="Times New Roman" w:cs="Arial"/>
        </w:rPr>
      </w:pPr>
      <w:r w:rsidRPr="00A527F0">
        <w:rPr>
          <w:rFonts w:eastAsia="Times New Roman" w:cs="Arial"/>
          <w:b/>
        </w:rPr>
        <w:t>SSE 126</w:t>
      </w:r>
      <w:r w:rsidRPr="00A527F0">
        <w:rPr>
          <w:rFonts w:eastAsia="Times New Roman" w:cs="Arial"/>
        </w:rPr>
        <w:t xml:space="preserve"> must be returned if a signed resource (dataset, catalogue or permit) in an </w:t>
      </w:r>
      <w:r w:rsidR="00A65DDD" w:rsidRPr="00A527F0">
        <w:rPr>
          <w:rFonts w:eastAsia="Times New Roman" w:cs="Arial"/>
        </w:rPr>
        <w:t>E</w:t>
      </w:r>
      <w:r w:rsidRPr="00A527F0">
        <w:rPr>
          <w:rFonts w:eastAsia="Times New Roman" w:cs="Arial"/>
        </w:rPr>
        <w:t xml:space="preserve">xchange </w:t>
      </w:r>
      <w:r w:rsidR="00A65DDD" w:rsidRPr="00A527F0">
        <w:rPr>
          <w:rFonts w:eastAsia="Times New Roman" w:cs="Arial"/>
        </w:rPr>
        <w:t>S</w:t>
      </w:r>
      <w:r w:rsidRPr="00A527F0">
        <w:rPr>
          <w:rFonts w:eastAsia="Times New Roman" w:cs="Arial"/>
        </w:rPr>
        <w:t>et is authenticate</w:t>
      </w:r>
      <w:r w:rsidR="00A65DDD" w:rsidRPr="00A527F0">
        <w:rPr>
          <w:rFonts w:eastAsia="Times New Roman" w:cs="Arial"/>
        </w:rPr>
        <w:t>d</w:t>
      </w:r>
      <w:r w:rsidRPr="00A527F0">
        <w:rPr>
          <w:rFonts w:eastAsia="Times New Roman" w:cs="Arial"/>
        </w:rPr>
        <w:t xml:space="preserve"> against a certificate or public key file stored on the Data Client other than the one provided by the SA. In a chain of digital signatures the root certificate must be the SA certificate.</w:t>
      </w:r>
    </w:p>
    <w:p w14:paraId="1DE64547" w14:textId="027B5A9C" w:rsidR="00647AF8" w:rsidRPr="00B812CA" w:rsidRDefault="00647AF8" w:rsidP="002B7019">
      <w:pPr>
        <w:spacing w:after="120" w:line="240" w:lineRule="auto"/>
        <w:jc w:val="both"/>
        <w:rPr>
          <w:rFonts w:cs="Arial"/>
          <w:iCs/>
        </w:rPr>
      </w:pPr>
      <w:r w:rsidRPr="00B812CA">
        <w:rPr>
          <w:rFonts w:cs="Arial"/>
          <w:b/>
          <w:bCs/>
          <w:iCs/>
        </w:rPr>
        <w:t xml:space="preserve">SSE 128 </w:t>
      </w:r>
      <w:r w:rsidRPr="00B812CA">
        <w:rPr>
          <w:rFonts w:cs="Arial"/>
          <w:iCs/>
        </w:rPr>
        <w:t xml:space="preserve">must be returned if one or more dataset resources (datasets, catalogues or permits) could not be loaded because the contents could not be validated according to the versions of the (XML) </w:t>
      </w:r>
      <w:r w:rsidR="00A65DDD" w:rsidRPr="00B812CA">
        <w:rPr>
          <w:rFonts w:cs="Arial"/>
          <w:iCs/>
        </w:rPr>
        <w:t>S</w:t>
      </w:r>
      <w:r w:rsidRPr="00B812CA">
        <w:rPr>
          <w:rFonts w:cs="Arial"/>
          <w:iCs/>
        </w:rPr>
        <w:t>chemas installed on the system. Only conformant content may be loaded onto any S-100 system.</w:t>
      </w:r>
    </w:p>
    <w:p w14:paraId="63B6BD02" w14:textId="23605233" w:rsidR="00647AF8" w:rsidRPr="00B812CA" w:rsidRDefault="00647AF8" w:rsidP="002B7019">
      <w:pPr>
        <w:spacing w:after="120" w:line="240" w:lineRule="auto"/>
        <w:jc w:val="both"/>
        <w:rPr>
          <w:rFonts w:cs="Arial"/>
          <w:iCs/>
        </w:rPr>
      </w:pPr>
      <w:r w:rsidRPr="00B812CA">
        <w:rPr>
          <w:rFonts w:cs="Arial"/>
          <w:b/>
          <w:bCs/>
          <w:iCs/>
        </w:rPr>
        <w:t xml:space="preserve">SSE 129 </w:t>
      </w:r>
      <w:r w:rsidRPr="00B812CA">
        <w:rPr>
          <w:rFonts w:cs="Arial"/>
          <w:iCs/>
        </w:rPr>
        <w:t xml:space="preserve">must be returned if the </w:t>
      </w:r>
      <w:r w:rsidR="00A65DDD" w:rsidRPr="00B812CA">
        <w:rPr>
          <w:rFonts w:cs="Arial"/>
          <w:iCs/>
        </w:rPr>
        <w:t>C</w:t>
      </w:r>
      <w:r w:rsidRPr="00B812CA">
        <w:rPr>
          <w:rFonts w:cs="Arial"/>
          <w:iCs/>
        </w:rPr>
        <w:t>atalogue to be installed (</w:t>
      </w:r>
      <w:r w:rsidR="00A65DDD" w:rsidRPr="00B812CA">
        <w:rPr>
          <w:rFonts w:cs="Arial"/>
          <w:iCs/>
        </w:rPr>
        <w:t>F</w:t>
      </w:r>
      <w:r w:rsidRPr="00B812CA">
        <w:rPr>
          <w:rFonts w:cs="Arial"/>
          <w:iCs/>
        </w:rPr>
        <w:t>eature</w:t>
      </w:r>
      <w:r w:rsidR="00EC03D1">
        <w:rPr>
          <w:rFonts w:cs="Arial"/>
          <w:iCs/>
        </w:rPr>
        <w:t xml:space="preserve"> or</w:t>
      </w:r>
      <w:r w:rsidRPr="00B812CA">
        <w:rPr>
          <w:rFonts w:cs="Arial"/>
          <w:iCs/>
        </w:rPr>
        <w:t xml:space="preserve"> </w:t>
      </w:r>
      <w:r w:rsidR="00A65DDD" w:rsidRPr="00B812CA">
        <w:rPr>
          <w:rFonts w:cs="Arial"/>
          <w:iCs/>
        </w:rPr>
        <w:t>P</w:t>
      </w:r>
      <w:r w:rsidRPr="00B812CA">
        <w:rPr>
          <w:rFonts w:cs="Arial"/>
          <w:iCs/>
        </w:rPr>
        <w:t xml:space="preserve">ortrayal) has not been directly authenticated by the Scheme </w:t>
      </w:r>
      <w:proofErr w:type="spellStart"/>
      <w:r w:rsidRPr="00B812CA">
        <w:rPr>
          <w:rFonts w:cs="Arial"/>
          <w:iCs/>
        </w:rPr>
        <w:t>Adminstrator</w:t>
      </w:r>
      <w:proofErr w:type="spellEnd"/>
      <w:r w:rsidR="00953D68">
        <w:rPr>
          <w:rFonts w:cs="Arial"/>
          <w:iCs/>
        </w:rPr>
        <w:t xml:space="preserve"> (as identified </w:t>
      </w:r>
      <w:r w:rsidR="00953D68" w:rsidRPr="00DF6704">
        <w:rPr>
          <w:rFonts w:cs="Arial"/>
          <w:iCs/>
        </w:rPr>
        <w:t xml:space="preserve">according to section </w:t>
      </w:r>
      <w:r w:rsidR="00DF6704" w:rsidRPr="00DF6704">
        <w:rPr>
          <w:rFonts w:cs="Arial"/>
          <w:iCs/>
        </w:rPr>
        <w:t>9.1</w:t>
      </w:r>
      <w:r w:rsidR="00953D68" w:rsidRPr="00DF6704">
        <w:rPr>
          <w:rFonts w:cs="Arial"/>
          <w:iCs/>
        </w:rPr>
        <w:t>)</w:t>
      </w:r>
      <w:r w:rsidRPr="00DF6704">
        <w:rPr>
          <w:rFonts w:cs="Arial"/>
          <w:iCs/>
        </w:rPr>
        <w:t>.</w:t>
      </w:r>
    </w:p>
    <w:p w14:paraId="6849B375" w14:textId="27CFD713" w:rsidR="00647AF8" w:rsidRPr="00B812CA" w:rsidRDefault="00647AF8" w:rsidP="002B7019">
      <w:pPr>
        <w:spacing w:after="120" w:line="240" w:lineRule="auto"/>
        <w:jc w:val="both"/>
        <w:rPr>
          <w:rFonts w:cs="Arial"/>
          <w:iCs/>
        </w:rPr>
      </w:pPr>
      <w:r w:rsidRPr="00B812CA">
        <w:rPr>
          <w:rFonts w:cs="Arial"/>
          <w:b/>
          <w:bCs/>
          <w:iCs/>
        </w:rPr>
        <w:t xml:space="preserve">SSE 131 </w:t>
      </w:r>
      <w:r w:rsidRPr="00B812CA">
        <w:rPr>
          <w:rFonts w:cs="Arial"/>
          <w:iCs/>
        </w:rPr>
        <w:t xml:space="preserve">must be returned if </w:t>
      </w:r>
      <w:r w:rsidR="00795A25" w:rsidRPr="00B812CA">
        <w:rPr>
          <w:rFonts w:cs="Arial"/>
          <w:iCs/>
        </w:rPr>
        <w:t xml:space="preserve">a dataset has no </w:t>
      </w:r>
      <w:r w:rsidR="00A65DDD" w:rsidRPr="00B812CA">
        <w:rPr>
          <w:rFonts w:cs="Arial"/>
          <w:iCs/>
        </w:rPr>
        <w:t>F</w:t>
      </w:r>
      <w:r w:rsidR="00795A25" w:rsidRPr="00B812CA">
        <w:rPr>
          <w:rFonts w:cs="Arial"/>
          <w:iCs/>
        </w:rPr>
        <w:t xml:space="preserve">eature </w:t>
      </w:r>
      <w:r w:rsidR="00A65DDD" w:rsidRPr="00B812CA">
        <w:rPr>
          <w:rFonts w:cs="Arial"/>
          <w:iCs/>
        </w:rPr>
        <w:t>C</w:t>
      </w:r>
      <w:r w:rsidR="00795A25" w:rsidRPr="00B812CA">
        <w:rPr>
          <w:rFonts w:cs="Arial"/>
          <w:iCs/>
        </w:rPr>
        <w:t xml:space="preserve">atalogue or </w:t>
      </w:r>
      <w:r w:rsidR="00A65DDD" w:rsidRPr="00B812CA">
        <w:rPr>
          <w:rFonts w:cs="Arial"/>
          <w:iCs/>
        </w:rPr>
        <w:t>P</w:t>
      </w:r>
      <w:r w:rsidR="00795A25" w:rsidRPr="00B812CA">
        <w:rPr>
          <w:rFonts w:cs="Arial"/>
          <w:iCs/>
        </w:rPr>
        <w:t xml:space="preserve">ortrayal </w:t>
      </w:r>
      <w:r w:rsidR="00A65DDD" w:rsidRPr="00B812CA">
        <w:rPr>
          <w:rFonts w:cs="Arial"/>
          <w:iCs/>
        </w:rPr>
        <w:t>C</w:t>
      </w:r>
      <w:r w:rsidR="00795A25" w:rsidRPr="00B812CA">
        <w:rPr>
          <w:rFonts w:cs="Arial"/>
          <w:iCs/>
        </w:rPr>
        <w:t>atalogue installed.</w:t>
      </w:r>
    </w:p>
    <w:p w14:paraId="53D0374E" w14:textId="00B4E646" w:rsidR="00647AF8" w:rsidRPr="00B812CA" w:rsidRDefault="00647AF8" w:rsidP="002B7019">
      <w:pPr>
        <w:spacing w:after="120" w:line="240" w:lineRule="auto"/>
        <w:jc w:val="both"/>
        <w:rPr>
          <w:rFonts w:cs="Arial"/>
          <w:iCs/>
        </w:rPr>
      </w:pPr>
      <w:r w:rsidRPr="00B812CA">
        <w:rPr>
          <w:rFonts w:cs="Arial"/>
          <w:b/>
          <w:bCs/>
          <w:iCs/>
        </w:rPr>
        <w:t xml:space="preserve">SSE 132 </w:t>
      </w:r>
      <w:r w:rsidRPr="00B812CA">
        <w:rPr>
          <w:rFonts w:cs="Arial"/>
          <w:iCs/>
        </w:rPr>
        <w:t>must be returned if a</w:t>
      </w:r>
      <w:r w:rsidR="00D20D49">
        <w:rPr>
          <w:rFonts w:cs="Arial"/>
          <w:iCs/>
        </w:rPr>
        <w:t>ny</w:t>
      </w:r>
      <w:r w:rsidRPr="00B812CA">
        <w:rPr>
          <w:rFonts w:cs="Arial"/>
          <w:iCs/>
        </w:rPr>
        <w:t xml:space="preserve"> </w:t>
      </w:r>
      <w:proofErr w:type="spellStart"/>
      <w:r w:rsidRPr="00B812CA">
        <w:rPr>
          <w:rFonts w:cs="Arial"/>
          <w:iCs/>
        </w:rPr>
        <w:t>digitalSignatureValue</w:t>
      </w:r>
      <w:proofErr w:type="spellEnd"/>
      <w:r w:rsidRPr="00B812CA">
        <w:rPr>
          <w:rFonts w:cs="Arial"/>
          <w:iCs/>
        </w:rPr>
        <w:t xml:space="preserve"> for a resource (whether dataset, supplementary file or permit)</w:t>
      </w:r>
      <w:r w:rsidR="00D20D49">
        <w:rPr>
          <w:rFonts w:cs="Arial"/>
          <w:iCs/>
        </w:rPr>
        <w:t xml:space="preserve"> is missing or</w:t>
      </w:r>
      <w:r w:rsidRPr="00B812CA">
        <w:rPr>
          <w:rFonts w:cs="Arial"/>
          <w:iCs/>
        </w:rPr>
        <w:t xml:space="preserve"> fails validation.</w:t>
      </w:r>
    </w:p>
    <w:p w14:paraId="2B6CB488" w14:textId="1795D2D9" w:rsidR="00647AF8" w:rsidRPr="00B812CA" w:rsidRDefault="00647AF8" w:rsidP="002B7019">
      <w:pPr>
        <w:spacing w:after="120" w:line="240" w:lineRule="auto"/>
        <w:jc w:val="both"/>
        <w:rPr>
          <w:rFonts w:cs="Arial"/>
          <w:iCs/>
        </w:rPr>
      </w:pPr>
      <w:r w:rsidRPr="00B812CA">
        <w:rPr>
          <w:rFonts w:cs="Arial"/>
          <w:b/>
          <w:bCs/>
          <w:iCs/>
        </w:rPr>
        <w:t xml:space="preserve">SSE 133 </w:t>
      </w:r>
      <w:r w:rsidRPr="00B812CA">
        <w:rPr>
          <w:rFonts w:cs="Arial"/>
          <w:iCs/>
        </w:rPr>
        <w:t xml:space="preserve">must be returned if the dataset being installed is of a version which is not </w:t>
      </w:r>
      <w:r w:rsidR="001A44CA">
        <w:rPr>
          <w:rFonts w:cs="Arial"/>
          <w:iCs/>
        </w:rPr>
        <w:t>compatible with</w:t>
      </w:r>
      <w:r w:rsidR="00795A25" w:rsidRPr="00B812CA">
        <w:rPr>
          <w:rFonts w:cs="Arial"/>
          <w:iCs/>
        </w:rPr>
        <w:t xml:space="preserve"> a</w:t>
      </w:r>
      <w:r w:rsidRPr="00B812CA">
        <w:rPr>
          <w:rFonts w:cs="Arial"/>
          <w:iCs/>
        </w:rPr>
        <w:t xml:space="preserve"> </w:t>
      </w:r>
      <w:r w:rsidR="00A65DDD" w:rsidRPr="00B812CA">
        <w:rPr>
          <w:rFonts w:cs="Arial"/>
          <w:iCs/>
        </w:rPr>
        <w:t>F</w:t>
      </w:r>
      <w:r w:rsidRPr="00B812CA">
        <w:rPr>
          <w:rFonts w:cs="Arial"/>
          <w:iCs/>
        </w:rPr>
        <w:t xml:space="preserve">eature </w:t>
      </w:r>
      <w:r w:rsidR="00A65DDD" w:rsidRPr="00B812CA">
        <w:rPr>
          <w:rFonts w:cs="Arial"/>
          <w:iCs/>
        </w:rPr>
        <w:t>C</w:t>
      </w:r>
      <w:r w:rsidRPr="00B812CA">
        <w:rPr>
          <w:rFonts w:cs="Arial"/>
          <w:iCs/>
        </w:rPr>
        <w:t>atalogue</w:t>
      </w:r>
      <w:r w:rsidR="00795A25" w:rsidRPr="00B812CA">
        <w:rPr>
          <w:rFonts w:cs="Arial"/>
          <w:iCs/>
        </w:rPr>
        <w:t xml:space="preserve"> or </w:t>
      </w:r>
      <w:r w:rsidR="00A65DDD" w:rsidRPr="00B812CA">
        <w:rPr>
          <w:rFonts w:cs="Arial"/>
          <w:iCs/>
        </w:rPr>
        <w:t>P</w:t>
      </w:r>
      <w:r w:rsidR="00795A25" w:rsidRPr="00B812CA">
        <w:rPr>
          <w:rFonts w:cs="Arial"/>
          <w:iCs/>
        </w:rPr>
        <w:t xml:space="preserve">ortrayal </w:t>
      </w:r>
      <w:r w:rsidR="00A65DDD" w:rsidRPr="00B812CA">
        <w:rPr>
          <w:rFonts w:cs="Arial"/>
          <w:iCs/>
        </w:rPr>
        <w:t>C</w:t>
      </w:r>
      <w:r w:rsidR="00795A25" w:rsidRPr="00B812CA">
        <w:rPr>
          <w:rFonts w:cs="Arial"/>
          <w:iCs/>
        </w:rPr>
        <w:t>atalogue</w:t>
      </w:r>
      <w:r w:rsidRPr="00B812CA">
        <w:rPr>
          <w:rFonts w:cs="Arial"/>
          <w:iCs/>
        </w:rPr>
        <w:t xml:space="preserve"> installed on the system.</w:t>
      </w:r>
    </w:p>
    <w:p w14:paraId="0A6182FA" w14:textId="1A7645F2" w:rsidR="00647AF8" w:rsidRPr="00B812CA" w:rsidRDefault="00647AF8" w:rsidP="002B7019">
      <w:pPr>
        <w:spacing w:after="120" w:line="240" w:lineRule="auto"/>
        <w:jc w:val="both"/>
        <w:rPr>
          <w:rFonts w:cs="Arial"/>
          <w:iCs/>
        </w:rPr>
      </w:pPr>
      <w:r w:rsidRPr="00B812CA">
        <w:rPr>
          <w:rFonts w:cs="Arial"/>
          <w:b/>
          <w:bCs/>
          <w:iCs/>
        </w:rPr>
        <w:t xml:space="preserve">SSE 134 </w:t>
      </w:r>
      <w:r w:rsidRPr="00B812CA">
        <w:rPr>
          <w:rFonts w:cs="Arial"/>
          <w:iCs/>
        </w:rPr>
        <w:t>must be returned if the CATALOG.XML digi</w:t>
      </w:r>
      <w:r w:rsidR="00A65DDD" w:rsidRPr="00B812CA">
        <w:rPr>
          <w:rFonts w:cs="Arial"/>
          <w:iCs/>
        </w:rPr>
        <w:t>tal signature (CATALOG.SIG</w:t>
      </w:r>
      <w:r w:rsidR="001A44CA">
        <w:rPr>
          <w:rFonts w:cs="Arial"/>
          <w:iCs/>
        </w:rPr>
        <w:t>N</w:t>
      </w:r>
      <w:r w:rsidR="00A65DDD" w:rsidRPr="00B812CA">
        <w:rPr>
          <w:rFonts w:cs="Arial"/>
          <w:iCs/>
        </w:rPr>
        <w:t>) can</w:t>
      </w:r>
      <w:r w:rsidRPr="00B812CA">
        <w:rPr>
          <w:rFonts w:cs="Arial"/>
          <w:iCs/>
        </w:rPr>
        <w:t>not be authenticated against the Scheme Admin</w:t>
      </w:r>
      <w:r w:rsidR="001A6CA4">
        <w:rPr>
          <w:rFonts w:cs="Arial"/>
          <w:iCs/>
        </w:rPr>
        <w:t>i</w:t>
      </w:r>
      <w:r w:rsidRPr="00B812CA">
        <w:rPr>
          <w:rFonts w:cs="Arial"/>
          <w:iCs/>
        </w:rPr>
        <w:t>strator’s certificate, either through the data server’s signed public key or any specified intermediate Domain Controllers.</w:t>
      </w:r>
      <w:r w:rsidR="00E42CE9" w:rsidRPr="00B812CA">
        <w:rPr>
          <w:rFonts w:cs="Arial"/>
          <w:iCs/>
        </w:rPr>
        <w:t xml:space="preserve"> The contents of the </w:t>
      </w:r>
      <w:r w:rsidR="00A65DDD" w:rsidRPr="00B812CA">
        <w:rPr>
          <w:rFonts w:cs="Arial"/>
          <w:iCs/>
        </w:rPr>
        <w:t>C</w:t>
      </w:r>
      <w:r w:rsidR="00E42CE9" w:rsidRPr="00B812CA">
        <w:rPr>
          <w:rFonts w:cs="Arial"/>
          <w:iCs/>
        </w:rPr>
        <w:t xml:space="preserve">atalogue </w:t>
      </w:r>
      <w:r w:rsidR="00B15F52" w:rsidRPr="00B812CA">
        <w:rPr>
          <w:rFonts w:cs="Arial"/>
          <w:iCs/>
        </w:rPr>
        <w:t xml:space="preserve">must </w:t>
      </w:r>
      <w:r w:rsidR="00E42CE9" w:rsidRPr="00B812CA">
        <w:rPr>
          <w:rFonts w:cs="Arial"/>
          <w:iCs/>
        </w:rPr>
        <w:t>not be installed if the signature is invalid.</w:t>
      </w:r>
    </w:p>
    <w:p w14:paraId="0F2AD3E4" w14:textId="0E847D17" w:rsidR="00647AF8" w:rsidRPr="00B812CA" w:rsidRDefault="00647AF8" w:rsidP="002B7019">
      <w:pPr>
        <w:spacing w:after="120" w:line="240" w:lineRule="auto"/>
        <w:jc w:val="both"/>
        <w:rPr>
          <w:rFonts w:cs="Arial"/>
          <w:iCs/>
        </w:rPr>
      </w:pPr>
      <w:r w:rsidRPr="00B812CA">
        <w:rPr>
          <w:rFonts w:cs="Arial"/>
          <w:b/>
          <w:bCs/>
          <w:iCs/>
        </w:rPr>
        <w:t>SSE 135</w:t>
      </w:r>
      <w:r w:rsidRPr="00B812CA">
        <w:rPr>
          <w:rFonts w:cs="Arial"/>
          <w:iCs/>
        </w:rPr>
        <w:t xml:space="preserve"> must be returned if the PERMIT.XML dig</w:t>
      </w:r>
      <w:r w:rsidR="00BB1C35" w:rsidRPr="00B812CA">
        <w:rPr>
          <w:rFonts w:cs="Arial"/>
          <w:iCs/>
        </w:rPr>
        <w:t>ital signature (PERMIT.SIG</w:t>
      </w:r>
      <w:r w:rsidR="001A44CA">
        <w:rPr>
          <w:rFonts w:cs="Arial"/>
          <w:iCs/>
        </w:rPr>
        <w:t>N</w:t>
      </w:r>
      <w:r w:rsidR="00BB1C35" w:rsidRPr="00B812CA">
        <w:rPr>
          <w:rFonts w:cs="Arial"/>
          <w:iCs/>
        </w:rPr>
        <w:t>) can</w:t>
      </w:r>
      <w:r w:rsidRPr="00B812CA">
        <w:rPr>
          <w:rFonts w:cs="Arial"/>
          <w:iCs/>
        </w:rPr>
        <w:t xml:space="preserve">not be authenticated against the Scheme </w:t>
      </w:r>
      <w:proofErr w:type="spellStart"/>
      <w:r w:rsidRPr="00B812CA">
        <w:rPr>
          <w:rFonts w:cs="Arial"/>
          <w:iCs/>
        </w:rPr>
        <w:t>Adminstrator’s</w:t>
      </w:r>
      <w:proofErr w:type="spellEnd"/>
      <w:r w:rsidRPr="00B812CA">
        <w:rPr>
          <w:rFonts w:cs="Arial"/>
          <w:iCs/>
        </w:rPr>
        <w:t xml:space="preserve"> certificate, either through the data server’s signed public key or any intermediate Domain Controllers.</w:t>
      </w:r>
    </w:p>
    <w:p w14:paraId="47FB73C8" w14:textId="75C9BE94" w:rsidR="00795A25" w:rsidRPr="00B812CA" w:rsidRDefault="00795A25" w:rsidP="002B7019">
      <w:pPr>
        <w:spacing w:after="120" w:line="240" w:lineRule="auto"/>
        <w:jc w:val="both"/>
        <w:rPr>
          <w:rFonts w:cs="Arial"/>
          <w:iCs/>
        </w:rPr>
      </w:pPr>
      <w:r w:rsidRPr="00B812CA">
        <w:rPr>
          <w:rFonts w:cs="Arial"/>
          <w:iCs/>
        </w:rPr>
        <w:t xml:space="preserve">The flow diagrams </w:t>
      </w:r>
      <w:r w:rsidR="00BD515B" w:rsidRPr="00B812CA">
        <w:rPr>
          <w:rFonts w:cs="Arial"/>
          <w:iCs/>
        </w:rPr>
        <w:t xml:space="preserve">in this </w:t>
      </w:r>
      <w:r w:rsidR="00807CA6" w:rsidRPr="00B812CA">
        <w:rPr>
          <w:rFonts w:cs="Arial"/>
          <w:iCs/>
        </w:rPr>
        <w:t>Appendix</w:t>
      </w:r>
      <w:r w:rsidR="00BD515B" w:rsidRPr="00B812CA">
        <w:rPr>
          <w:rFonts w:cs="Arial"/>
          <w:iCs/>
        </w:rPr>
        <w:t xml:space="preserve"> show</w:t>
      </w:r>
      <w:r w:rsidRPr="00B812CA">
        <w:rPr>
          <w:rFonts w:cs="Arial"/>
          <w:iCs/>
        </w:rPr>
        <w:t xml:space="preserve"> the conditions under which the SSE codes are displayed</w:t>
      </w:r>
      <w:r w:rsidR="00BD515B" w:rsidRPr="00B812CA">
        <w:rPr>
          <w:rFonts w:cs="Arial"/>
          <w:iCs/>
        </w:rPr>
        <w:t>. These diagrams only relate to processes carried out on the ECDIS for import of exchange set contents. Data Server and Scheme Administrator processes are not defined here</w:t>
      </w:r>
      <w:r w:rsidR="00A22ED7" w:rsidRPr="00B812CA">
        <w:rPr>
          <w:rFonts w:cs="Arial"/>
          <w:iCs/>
        </w:rPr>
        <w:t>.</w:t>
      </w:r>
    </w:p>
    <w:p w14:paraId="29A0AFB8" w14:textId="3CC5E8AA" w:rsidR="00795A25" w:rsidRPr="002D7DEE" w:rsidRDefault="00795A25" w:rsidP="002B7019">
      <w:pPr>
        <w:spacing w:after="120" w:line="240" w:lineRule="auto"/>
        <w:jc w:val="both"/>
        <w:rPr>
          <w:rFonts w:cs="Arial"/>
          <w:iCs/>
          <w:lang w:val="en-US"/>
        </w:rPr>
      </w:pPr>
    </w:p>
    <w:p w14:paraId="0F7B9202" w14:textId="39FA17C5" w:rsidR="00795A25" w:rsidRDefault="00A27D19" w:rsidP="002D7DEE">
      <w:pPr>
        <w:pStyle w:val="Heading2"/>
        <w:numPr>
          <w:ilvl w:val="0"/>
          <w:numId w:val="169"/>
        </w:numPr>
        <w:ind w:left="357" w:hanging="357"/>
      </w:pPr>
      <w:bookmarkStart w:id="801" w:name="_Toc194067228"/>
      <w:r w:rsidRPr="00B812CA">
        <w:t>Exchange Set Installation on ECDIS</w:t>
      </w:r>
      <w:bookmarkEnd w:id="801"/>
    </w:p>
    <w:p w14:paraId="23E76A47" w14:textId="1AD2297E" w:rsidR="00CC4796" w:rsidRPr="002D7DEE" w:rsidRDefault="00CC4796" w:rsidP="00CC4796">
      <w:pPr>
        <w:spacing w:after="120" w:line="240" w:lineRule="auto"/>
        <w:jc w:val="both"/>
        <w:rPr>
          <w:iCs/>
        </w:rPr>
      </w:pPr>
      <w:r>
        <w:rPr>
          <w:iCs/>
        </w:rPr>
        <w:t>This section describes</w:t>
      </w:r>
      <w:r w:rsidRPr="00B812CA">
        <w:rPr>
          <w:iCs/>
        </w:rPr>
        <w:t xml:space="preserve"> the sequence of actions to import Exchange Set contents. </w:t>
      </w:r>
      <w:r>
        <w:rPr>
          <w:iCs/>
        </w:rPr>
        <w:t>This</w:t>
      </w:r>
      <w:r w:rsidRPr="00B812CA">
        <w:rPr>
          <w:iCs/>
        </w:rPr>
        <w:t xml:space="preserve"> content </w:t>
      </w:r>
      <w:r>
        <w:rPr>
          <w:iCs/>
        </w:rPr>
        <w:t>is</w:t>
      </w:r>
      <w:r w:rsidRPr="00B812CA">
        <w:rPr>
          <w:iCs/>
        </w:rPr>
        <w:t xml:space="preserve"> al</w:t>
      </w:r>
      <w:r>
        <w:rPr>
          <w:iCs/>
        </w:rPr>
        <w:t>ways</w:t>
      </w:r>
      <w:r w:rsidRPr="00B812CA">
        <w:rPr>
          <w:iCs/>
        </w:rPr>
        <w:t xml:space="preserve"> digitally sign</w:t>
      </w:r>
      <w:r>
        <w:rPr>
          <w:iCs/>
        </w:rPr>
        <w:t>ed and may optionally be encrypted</w:t>
      </w:r>
      <w:r w:rsidRPr="00B812CA">
        <w:rPr>
          <w:iCs/>
        </w:rPr>
        <w:t>.</w:t>
      </w:r>
      <w:r>
        <w:rPr>
          <w:iCs/>
        </w:rPr>
        <w:t xml:space="preserve"> </w:t>
      </w:r>
    </w:p>
    <w:p w14:paraId="7DB9670D" w14:textId="454373DD" w:rsidR="00F20F26" w:rsidRDefault="00F20F26" w:rsidP="00BB1C35">
      <w:pPr>
        <w:spacing w:after="120" w:line="240" w:lineRule="auto"/>
        <w:jc w:val="both"/>
        <w:rPr>
          <w:iCs/>
        </w:rPr>
      </w:pPr>
      <w:r>
        <w:rPr>
          <w:iCs/>
        </w:rPr>
        <w:t>Before exchange sets are imported to ECDIS the CATALOG.XML must initially be authenticated against the digital signature contained in the CATALOG.SIGN file.</w:t>
      </w:r>
      <w:r w:rsidR="00CC4796">
        <w:rPr>
          <w:iCs/>
        </w:rPr>
        <w:t xml:space="preserve"> This is described in the following flow diagram.</w:t>
      </w:r>
    </w:p>
    <w:p w14:paraId="4E5D2335" w14:textId="72FAB6F6" w:rsidR="00CC4796" w:rsidRDefault="00626983" w:rsidP="002D7DEE">
      <w:pPr>
        <w:keepNext/>
        <w:spacing w:after="120" w:line="240" w:lineRule="auto"/>
        <w:jc w:val="center"/>
      </w:pPr>
      <w:r>
        <w:rPr>
          <w:noProof/>
        </w:rPr>
        <w:lastRenderedPageBreak/>
        <w:drawing>
          <wp:inline distT="0" distB="0" distL="0" distR="0" wp14:anchorId="76CE50AF" wp14:editId="604CA65D">
            <wp:extent cx="4892040" cy="2893394"/>
            <wp:effectExtent l="0" t="0" r="3810" b="2540"/>
            <wp:docPr id="761901479"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915259" cy="2907127"/>
                    </a:xfrm>
                    <a:prstGeom prst="rect">
                      <a:avLst/>
                    </a:prstGeom>
                    <a:noFill/>
                  </pic:spPr>
                </pic:pic>
              </a:graphicData>
            </a:graphic>
          </wp:inline>
        </w:drawing>
      </w:r>
    </w:p>
    <w:p w14:paraId="49DA8611" w14:textId="68ED3939" w:rsidR="00CC4796" w:rsidRDefault="00CC4796" w:rsidP="002D7DEE">
      <w:pPr>
        <w:pStyle w:val="Caption"/>
        <w:jc w:val="center"/>
        <w:rPr>
          <w:iCs/>
        </w:rPr>
      </w:pPr>
      <w:r>
        <w:t xml:space="preserve">Figure </w:t>
      </w:r>
      <w:r>
        <w:fldChar w:fldCharType="begin"/>
      </w:r>
      <w:r>
        <w:instrText xml:space="preserve"> SEQ Figure \* ARABIC </w:instrText>
      </w:r>
      <w:r>
        <w:fldChar w:fldCharType="separate"/>
      </w:r>
      <w:r w:rsidR="00B7137E">
        <w:rPr>
          <w:noProof/>
        </w:rPr>
        <w:t>5</w:t>
      </w:r>
      <w:r>
        <w:fldChar w:fldCharType="end"/>
      </w:r>
      <w:r>
        <w:t>: Verification of CATALOG.SIGN</w:t>
      </w:r>
    </w:p>
    <w:p w14:paraId="47F5F93F" w14:textId="3B87B682" w:rsidR="00F20F26" w:rsidRDefault="00CC4796" w:rsidP="00BB1C35">
      <w:pPr>
        <w:spacing w:after="120" w:line="240" w:lineRule="auto"/>
        <w:jc w:val="both"/>
        <w:rPr>
          <w:iCs/>
        </w:rPr>
      </w:pPr>
      <w:r>
        <w:rPr>
          <w:iCs/>
        </w:rPr>
        <w:t>If encrypted data is to be imported into the ECDIS, b</w:t>
      </w:r>
      <w:r w:rsidR="00F20F26">
        <w:rPr>
          <w:iCs/>
        </w:rPr>
        <w:t>efore any permits are imported to ECDIS the PERMIT.XML must initially be authenticated against the digital signature contained in the PERMIT.SIGN file.</w:t>
      </w:r>
    </w:p>
    <w:p w14:paraId="1B8E1E73" w14:textId="77777777" w:rsidR="00CC4796" w:rsidRDefault="00CC4796" w:rsidP="00BB1C35">
      <w:pPr>
        <w:spacing w:after="120" w:line="240" w:lineRule="auto"/>
        <w:jc w:val="both"/>
        <w:rPr>
          <w:iCs/>
        </w:rPr>
      </w:pPr>
    </w:p>
    <w:p w14:paraId="246BD0B9" w14:textId="77777777" w:rsidR="00B7137E" w:rsidRDefault="00626983" w:rsidP="002D7DEE">
      <w:pPr>
        <w:keepNext/>
        <w:spacing w:after="120" w:line="240" w:lineRule="auto"/>
        <w:jc w:val="center"/>
      </w:pPr>
      <w:r>
        <w:rPr>
          <w:b/>
          <w:bCs/>
          <w:iCs/>
          <w:noProof/>
        </w:rPr>
        <w:drawing>
          <wp:inline distT="0" distB="0" distL="0" distR="0" wp14:anchorId="79AD1072" wp14:editId="46E5D42E">
            <wp:extent cx="4157663" cy="2459047"/>
            <wp:effectExtent l="0" t="0" r="0" b="0"/>
            <wp:docPr id="1253650474"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169955" cy="2466317"/>
                    </a:xfrm>
                    <a:prstGeom prst="rect">
                      <a:avLst/>
                    </a:prstGeom>
                    <a:noFill/>
                  </pic:spPr>
                </pic:pic>
              </a:graphicData>
            </a:graphic>
          </wp:inline>
        </w:drawing>
      </w:r>
    </w:p>
    <w:p w14:paraId="073453FC" w14:textId="41AABAB5" w:rsidR="00626983" w:rsidRDefault="00B7137E" w:rsidP="002D7DEE">
      <w:pPr>
        <w:pStyle w:val="Caption"/>
        <w:jc w:val="center"/>
        <w:rPr>
          <w:bCs/>
          <w:iCs/>
        </w:rPr>
      </w:pPr>
      <w:r>
        <w:t xml:space="preserve">Figure </w:t>
      </w:r>
      <w:r>
        <w:fldChar w:fldCharType="begin"/>
      </w:r>
      <w:r>
        <w:instrText xml:space="preserve"> SEQ Figure \* ARABIC </w:instrText>
      </w:r>
      <w:r>
        <w:fldChar w:fldCharType="separate"/>
      </w:r>
      <w:r>
        <w:rPr>
          <w:noProof/>
        </w:rPr>
        <w:t>6</w:t>
      </w:r>
      <w:r>
        <w:fldChar w:fldCharType="end"/>
      </w:r>
      <w:r>
        <w:t>: Verification of PERMIT.SIGN</w:t>
      </w:r>
    </w:p>
    <w:p w14:paraId="716075C5" w14:textId="191DD2CE" w:rsidR="00CC4796" w:rsidRDefault="00CC4796" w:rsidP="00BB1C35">
      <w:pPr>
        <w:spacing w:after="120" w:line="240" w:lineRule="auto"/>
        <w:jc w:val="both"/>
        <w:rPr>
          <w:iCs/>
        </w:rPr>
      </w:pPr>
    </w:p>
    <w:p w14:paraId="2078E6FA" w14:textId="3E5D393F" w:rsidR="00F20F26" w:rsidRPr="00B812CA" w:rsidRDefault="00F20F26" w:rsidP="00BB1C35">
      <w:pPr>
        <w:spacing w:after="120" w:line="240" w:lineRule="auto"/>
        <w:jc w:val="both"/>
        <w:rPr>
          <w:iCs/>
        </w:rPr>
      </w:pPr>
      <w:r>
        <w:rPr>
          <w:iCs/>
        </w:rPr>
        <w:t xml:space="preserve">Once the CATALOG.XML is authenticated and, where encrypted data is to be imported, the PERMIT.XML is </w:t>
      </w:r>
      <w:r w:rsidR="008C3639">
        <w:rPr>
          <w:iCs/>
        </w:rPr>
        <w:t xml:space="preserve">first </w:t>
      </w:r>
      <w:r>
        <w:rPr>
          <w:iCs/>
        </w:rPr>
        <w:t>authenticated, the</w:t>
      </w:r>
      <w:r w:rsidR="008C3639">
        <w:rPr>
          <w:iCs/>
        </w:rPr>
        <w:t>n the</w:t>
      </w:r>
      <w:r>
        <w:rPr>
          <w:iCs/>
        </w:rPr>
        <w:t xml:space="preserve"> contents of the exchange set may be imported.</w:t>
      </w:r>
    </w:p>
    <w:p w14:paraId="6130C8B5" w14:textId="07303150" w:rsidR="00BD515B" w:rsidRDefault="008C3639" w:rsidP="00BB1C35">
      <w:pPr>
        <w:spacing w:after="120" w:line="240" w:lineRule="auto"/>
        <w:jc w:val="both"/>
      </w:pPr>
      <w:r>
        <w:t>Encrypted</w:t>
      </w:r>
      <w:r w:rsidR="00606130">
        <w:t xml:space="preserve"> data is imported into the System Database. </w:t>
      </w:r>
      <w:r w:rsidR="00BD515B" w:rsidRPr="00A527F0">
        <w:t xml:space="preserve">For encrypted data the following process is used to establish the validity of the </w:t>
      </w:r>
      <w:r w:rsidR="00606130">
        <w:t>PERMIT.XML</w:t>
      </w:r>
      <w:r w:rsidR="00BD515B" w:rsidRPr="00A527F0">
        <w:t xml:space="preserve"> </w:t>
      </w:r>
      <w:r w:rsidR="00B7137E">
        <w:t xml:space="preserve">contents </w:t>
      </w:r>
      <w:r>
        <w:t xml:space="preserve">(after the PERMIT.XML is successfully authenticated against the digital signature in the PERMIT.SIGN) </w:t>
      </w:r>
      <w:r w:rsidR="00BD515B" w:rsidRPr="00A527F0">
        <w:t>and its contents in respect of the end user’s subscription details. This is only for use with datasets which are encrypted and should be carried out prior to dataset file decryption according to S-100 Part 15.</w:t>
      </w:r>
      <w:r>
        <w:t xml:space="preserve"> </w:t>
      </w:r>
    </w:p>
    <w:p w14:paraId="21C900FD" w14:textId="77777777" w:rsidR="00606130" w:rsidRPr="00A527F0" w:rsidRDefault="00606130" w:rsidP="00BB1C35">
      <w:pPr>
        <w:spacing w:after="120" w:line="240" w:lineRule="auto"/>
        <w:jc w:val="both"/>
      </w:pPr>
    </w:p>
    <w:p w14:paraId="02ED3305" w14:textId="77777777" w:rsidR="00A27D19" w:rsidRPr="00A527F0" w:rsidRDefault="00BD515B" w:rsidP="004E61EE">
      <w:pPr>
        <w:keepNext/>
        <w:spacing w:line="240" w:lineRule="auto"/>
        <w:jc w:val="center"/>
      </w:pPr>
      <w:r w:rsidRPr="00B812CA">
        <w:rPr>
          <w:noProof/>
          <w:lang w:eastAsia="fr-FR"/>
        </w:rPr>
        <w:lastRenderedPageBreak/>
        <w:drawing>
          <wp:inline distT="0" distB="0" distL="0" distR="0" wp14:anchorId="7264835F" wp14:editId="54FBF0AB">
            <wp:extent cx="5757620" cy="2588247"/>
            <wp:effectExtent l="0" t="0" r="0" b="3175"/>
            <wp:docPr id="27" name="Picture 27"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timeline&#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73158" cy="2595232"/>
                    </a:xfrm>
                    <a:prstGeom prst="rect">
                      <a:avLst/>
                    </a:prstGeom>
                    <a:noFill/>
                  </pic:spPr>
                </pic:pic>
              </a:graphicData>
            </a:graphic>
          </wp:inline>
        </w:drawing>
      </w:r>
    </w:p>
    <w:p w14:paraId="7714C207" w14:textId="4A6EB60F" w:rsidR="00BD515B" w:rsidRPr="00A527F0" w:rsidRDefault="00A27D19" w:rsidP="00BB1C35">
      <w:pPr>
        <w:pStyle w:val="Caption"/>
        <w:spacing w:after="120" w:line="240" w:lineRule="auto"/>
        <w:jc w:val="center"/>
      </w:pPr>
      <w:r w:rsidRPr="00A527F0">
        <w:t xml:space="preserve">Figure </w:t>
      </w:r>
      <w:r w:rsidRPr="00A527F0">
        <w:fldChar w:fldCharType="begin"/>
      </w:r>
      <w:r w:rsidRPr="00A527F0">
        <w:instrText xml:space="preserve"> SEQ Figure \* ARABIC </w:instrText>
      </w:r>
      <w:r w:rsidRPr="00A527F0">
        <w:fldChar w:fldCharType="separate"/>
      </w:r>
      <w:r w:rsidR="00B7137E">
        <w:rPr>
          <w:noProof/>
        </w:rPr>
        <w:t>7</w:t>
      </w:r>
      <w:r w:rsidRPr="00A527F0">
        <w:fldChar w:fldCharType="end"/>
      </w:r>
      <w:r w:rsidR="00BB1C35" w:rsidRPr="00A527F0">
        <w:t xml:space="preserve"> -</w:t>
      </w:r>
      <w:r w:rsidRPr="00A527F0">
        <w:t xml:space="preserve"> Check for permit validity prior to </w:t>
      </w:r>
      <w:r w:rsidR="00F20F26">
        <w:t xml:space="preserve">dataset </w:t>
      </w:r>
      <w:r w:rsidRPr="00A527F0">
        <w:t>decryption</w:t>
      </w:r>
    </w:p>
    <w:p w14:paraId="4C0673A4" w14:textId="7405D486" w:rsidR="00312EE5" w:rsidRDefault="00BD515B" w:rsidP="00BB1C35">
      <w:pPr>
        <w:spacing w:after="120" w:line="240" w:lineRule="auto"/>
        <w:jc w:val="both"/>
        <w:rPr>
          <w:iCs/>
        </w:rPr>
      </w:pPr>
      <w:r w:rsidRPr="00B812CA">
        <w:rPr>
          <w:iCs/>
        </w:rPr>
        <w:t xml:space="preserve">Once encryption and compression has been processed the digital signatures for all </w:t>
      </w:r>
      <w:r w:rsidR="00BB1C35" w:rsidRPr="00B812CA">
        <w:rPr>
          <w:iCs/>
        </w:rPr>
        <w:t>E</w:t>
      </w:r>
      <w:r w:rsidRPr="00B812CA">
        <w:rPr>
          <w:iCs/>
        </w:rPr>
        <w:t xml:space="preserve">xchange </w:t>
      </w:r>
      <w:r w:rsidR="00BB1C35" w:rsidRPr="00B812CA">
        <w:rPr>
          <w:iCs/>
        </w:rPr>
        <w:t>S</w:t>
      </w:r>
      <w:r w:rsidRPr="00B812CA">
        <w:rPr>
          <w:iCs/>
        </w:rPr>
        <w:t xml:space="preserve">et contents to be imported can be processed. These signatures can form a chain of authentication and the following flow </w:t>
      </w:r>
      <w:r w:rsidR="00606130">
        <w:rPr>
          <w:iCs/>
        </w:rPr>
        <w:t>diagram</w:t>
      </w:r>
      <w:r w:rsidR="00606130" w:rsidRPr="00B812CA">
        <w:rPr>
          <w:iCs/>
        </w:rPr>
        <w:t xml:space="preserve"> </w:t>
      </w:r>
      <w:r w:rsidRPr="00B812CA">
        <w:rPr>
          <w:iCs/>
        </w:rPr>
        <w:t xml:space="preserve">illustrates how signatures </w:t>
      </w:r>
      <w:r w:rsidR="00606130">
        <w:rPr>
          <w:iCs/>
        </w:rPr>
        <w:t>must</w:t>
      </w:r>
      <w:r w:rsidRPr="00B812CA">
        <w:rPr>
          <w:iCs/>
        </w:rPr>
        <w:t xml:space="preserve"> be processed.</w:t>
      </w:r>
    </w:p>
    <w:p w14:paraId="3C490FC8" w14:textId="77777777" w:rsidR="00CC4796" w:rsidRPr="00B812CA" w:rsidRDefault="00CC4796" w:rsidP="00BB1C35">
      <w:pPr>
        <w:spacing w:after="120" w:line="240" w:lineRule="auto"/>
        <w:jc w:val="both"/>
        <w:rPr>
          <w:iCs/>
        </w:rPr>
      </w:pPr>
    </w:p>
    <w:p w14:paraId="741E9498" w14:textId="13D572D7" w:rsidR="00795A25" w:rsidRPr="00B812CA" w:rsidRDefault="00795A25" w:rsidP="00BB1C35">
      <w:pPr>
        <w:spacing w:after="120" w:line="240" w:lineRule="auto"/>
        <w:jc w:val="both"/>
        <w:rPr>
          <w:iCs/>
        </w:rPr>
      </w:pPr>
    </w:p>
    <w:p w14:paraId="536B3F1E" w14:textId="07B446F6" w:rsidR="00A27D19" w:rsidRPr="00A527F0" w:rsidRDefault="00626983" w:rsidP="004E61EE">
      <w:pPr>
        <w:keepNext/>
        <w:spacing w:after="0" w:line="240" w:lineRule="auto"/>
        <w:jc w:val="center"/>
      </w:pPr>
      <w:r>
        <w:rPr>
          <w:noProof/>
        </w:rPr>
        <w:drawing>
          <wp:inline distT="0" distB="0" distL="0" distR="0" wp14:anchorId="2F3C4674" wp14:editId="1BF471B5">
            <wp:extent cx="5982970" cy="4590193"/>
            <wp:effectExtent l="0" t="0" r="0" b="1270"/>
            <wp:docPr id="949525411"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90830" cy="4596224"/>
                    </a:xfrm>
                    <a:prstGeom prst="rect">
                      <a:avLst/>
                    </a:prstGeom>
                    <a:noFill/>
                  </pic:spPr>
                </pic:pic>
              </a:graphicData>
            </a:graphic>
          </wp:inline>
        </w:drawing>
      </w:r>
    </w:p>
    <w:p w14:paraId="7EA35414" w14:textId="144B4C6C" w:rsidR="00795A25" w:rsidRPr="00B812CA" w:rsidRDefault="00A27D19" w:rsidP="00BB1C35">
      <w:pPr>
        <w:pStyle w:val="Caption"/>
        <w:spacing w:after="120" w:line="240" w:lineRule="auto"/>
        <w:jc w:val="center"/>
        <w:rPr>
          <w:iCs/>
        </w:rPr>
      </w:pPr>
      <w:r w:rsidRPr="00A527F0">
        <w:t xml:space="preserve">Figure </w:t>
      </w:r>
      <w:r w:rsidR="00663161">
        <w:t>8</w:t>
      </w:r>
      <w:r w:rsidR="00BB1C35" w:rsidRPr="00A527F0">
        <w:t xml:space="preserve"> -</w:t>
      </w:r>
      <w:r w:rsidRPr="00A527F0">
        <w:t xml:space="preserve"> Authentication of </w:t>
      </w:r>
      <w:r w:rsidR="00BB1C35" w:rsidRPr="00A527F0">
        <w:t>E</w:t>
      </w:r>
      <w:r w:rsidRPr="00A527F0">
        <w:t xml:space="preserve">xchange </w:t>
      </w:r>
      <w:r w:rsidR="00BB1C35" w:rsidRPr="00A527F0">
        <w:t>S</w:t>
      </w:r>
      <w:r w:rsidRPr="00A527F0">
        <w:t>et dataset components</w:t>
      </w:r>
    </w:p>
    <w:p w14:paraId="3634C918" w14:textId="78F89223" w:rsidR="00D34897" w:rsidRPr="00A527F0" w:rsidRDefault="00D34897" w:rsidP="00807CA6">
      <w:pPr>
        <w:spacing w:after="120" w:line="240" w:lineRule="auto"/>
        <w:jc w:val="both"/>
      </w:pPr>
      <w:r w:rsidRPr="00A527F0">
        <w:lastRenderedPageBreak/>
        <w:t xml:space="preserve">Under S-100 Part 15 datasets and other </w:t>
      </w:r>
      <w:r w:rsidR="00807CA6" w:rsidRPr="00A527F0">
        <w:t>E</w:t>
      </w:r>
      <w:r w:rsidRPr="00A527F0">
        <w:t xml:space="preserve">xchange </w:t>
      </w:r>
      <w:r w:rsidR="00807CA6" w:rsidRPr="00A527F0">
        <w:t>S</w:t>
      </w:r>
      <w:r w:rsidRPr="00A527F0">
        <w:t xml:space="preserve">et components </w:t>
      </w:r>
      <w:r w:rsidR="00097A78">
        <w:t>may</w:t>
      </w:r>
      <w:r w:rsidR="00097A78" w:rsidRPr="00A527F0">
        <w:t xml:space="preserve"> </w:t>
      </w:r>
      <w:r w:rsidRPr="00A527F0">
        <w:t xml:space="preserve">have multiple digital signatures, with each signature referenced to a signed public key certificate. </w:t>
      </w:r>
      <w:r w:rsidR="00F20F26">
        <w:t>Each</w:t>
      </w:r>
      <w:r w:rsidR="00F20F26" w:rsidRPr="00A527F0">
        <w:t xml:space="preserve"> </w:t>
      </w:r>
      <w:r w:rsidR="00807CA6" w:rsidRPr="00A527F0">
        <w:t>E</w:t>
      </w:r>
      <w:r w:rsidRPr="00A527F0">
        <w:t xml:space="preserve">xchange </w:t>
      </w:r>
      <w:r w:rsidR="00807CA6" w:rsidRPr="00A527F0">
        <w:t>S</w:t>
      </w:r>
      <w:r w:rsidRPr="00A527F0">
        <w:t>et</w:t>
      </w:r>
      <w:r w:rsidR="00F20F26">
        <w:t xml:space="preserve"> </w:t>
      </w:r>
      <w:r w:rsidRPr="00A527F0">
        <w:t xml:space="preserve">contains all relevant certificates with the exception of the SA digital certificate which is installed separately by the end user. </w:t>
      </w:r>
    </w:p>
    <w:p w14:paraId="412985D1" w14:textId="27BF7F16" w:rsidR="001358ED" w:rsidRDefault="001358ED" w:rsidP="002D7DEE">
      <w:pPr>
        <w:spacing w:after="120" w:line="240" w:lineRule="auto"/>
        <w:ind w:left="720"/>
        <w:jc w:val="both"/>
      </w:pPr>
      <w:r w:rsidRPr="00A527F0">
        <w:t xml:space="preserve">Using </w:t>
      </w:r>
      <w:r w:rsidR="005B4B99" w:rsidRPr="00A527F0">
        <w:t xml:space="preserve">the flow shown in Figure </w:t>
      </w:r>
      <w:r w:rsidR="00663161">
        <w:t>8</w:t>
      </w:r>
      <w:r w:rsidRPr="00A527F0">
        <w:t xml:space="preserve"> the chain of certificates for dataset components, permits and the </w:t>
      </w:r>
      <w:r w:rsidR="00606130">
        <w:t>CATALOG.XML</w:t>
      </w:r>
      <w:r w:rsidRPr="00A527F0">
        <w:t xml:space="preserve"> itself can be authenticated.</w:t>
      </w:r>
    </w:p>
    <w:p w14:paraId="0D37C2B6" w14:textId="5CDD837F" w:rsidR="00CC4796" w:rsidRPr="00A527F0" w:rsidRDefault="00CC4796" w:rsidP="00807CA6">
      <w:pPr>
        <w:spacing w:after="120" w:line="240" w:lineRule="auto"/>
        <w:jc w:val="both"/>
      </w:pPr>
      <w:r>
        <w:t xml:space="preserve">If more than one signature exists for a dataset or dataset support file then all signatures must be verified before successful import. </w:t>
      </w:r>
    </w:p>
    <w:p w14:paraId="757A5400" w14:textId="61C13F02" w:rsidR="001358ED" w:rsidRPr="00A527F0" w:rsidRDefault="001358ED" w:rsidP="00807CA6">
      <w:pPr>
        <w:spacing w:after="120" w:line="240" w:lineRule="auto"/>
        <w:jc w:val="both"/>
      </w:pPr>
      <w:r w:rsidRPr="00A527F0">
        <w:t>Full documentation of authentication processes and technical details are contained in S-100 Part 15.</w:t>
      </w:r>
    </w:p>
    <w:p w14:paraId="13413CE7" w14:textId="57799008" w:rsidR="00606130" w:rsidRDefault="00BB2EDA" w:rsidP="00807CA6">
      <w:pPr>
        <w:spacing w:after="120" w:line="240" w:lineRule="auto"/>
        <w:jc w:val="both"/>
      </w:pPr>
      <w:r w:rsidRPr="00A527F0">
        <w:t xml:space="preserve">Certain </w:t>
      </w:r>
      <w:r w:rsidR="005B4B99" w:rsidRPr="00A527F0">
        <w:t>E</w:t>
      </w:r>
      <w:r w:rsidRPr="00A527F0">
        <w:t xml:space="preserve">xchange </w:t>
      </w:r>
      <w:r w:rsidR="005B4B99" w:rsidRPr="00A527F0">
        <w:t>S</w:t>
      </w:r>
      <w:r w:rsidRPr="00A527F0">
        <w:t>et contents control the behaviour of the ECDIS and may only be digitally signed by the Scheme Administrator. These categories of content</w:t>
      </w:r>
      <w:r w:rsidR="00606130">
        <w:t xml:space="preserve"> comprise the</w:t>
      </w:r>
      <w:r w:rsidRPr="00A527F0">
        <w:t xml:space="preserve"> </w:t>
      </w:r>
      <w:r w:rsidR="005B4B99" w:rsidRPr="00A527F0">
        <w:t>F</w:t>
      </w:r>
      <w:r w:rsidRPr="00A527F0">
        <w:t xml:space="preserve">eature </w:t>
      </w:r>
      <w:r w:rsidR="005B4B99" w:rsidRPr="00A527F0">
        <w:t>C</w:t>
      </w:r>
      <w:r w:rsidRPr="00A527F0">
        <w:t>atalogues</w:t>
      </w:r>
      <w:r w:rsidR="00606130">
        <w:t xml:space="preserve"> and</w:t>
      </w:r>
      <w:r w:rsidRPr="00A527F0">
        <w:t xml:space="preserve"> </w:t>
      </w:r>
      <w:r w:rsidR="005B4B99" w:rsidRPr="00A527F0">
        <w:t>P</w:t>
      </w:r>
      <w:r w:rsidRPr="00A527F0">
        <w:t xml:space="preserve">ortrayal </w:t>
      </w:r>
      <w:r w:rsidR="005B4B99" w:rsidRPr="00A527F0">
        <w:t>C</w:t>
      </w:r>
      <w:r w:rsidRPr="00A527F0">
        <w:t xml:space="preserve">atalogues should be authenticated using the following </w:t>
      </w:r>
      <w:r w:rsidR="001358ED" w:rsidRPr="00A527F0">
        <w:t xml:space="preserve">process. </w:t>
      </w:r>
    </w:p>
    <w:p w14:paraId="01899C3D" w14:textId="54D67B0A" w:rsidR="00BB2EDA" w:rsidRPr="00A527F0" w:rsidRDefault="001358ED" w:rsidP="00807CA6">
      <w:pPr>
        <w:spacing w:after="120" w:line="240" w:lineRule="auto"/>
        <w:jc w:val="both"/>
      </w:pPr>
      <w:r w:rsidRPr="00A527F0">
        <w:t xml:space="preserve">IHO standards determine the content and revision of such </w:t>
      </w:r>
      <w:r w:rsidR="005B4B99" w:rsidRPr="00A527F0">
        <w:t>C</w:t>
      </w:r>
      <w:r w:rsidRPr="00A527F0">
        <w:t>atalogues.</w:t>
      </w:r>
      <w:r w:rsidR="00CC4796">
        <w:t xml:space="preserve"> The following flow diagram describes the authentication of catalogues prior to their import into the ECDIS.</w:t>
      </w:r>
    </w:p>
    <w:p w14:paraId="402382A1" w14:textId="77777777" w:rsidR="00A27D19" w:rsidRPr="00A527F0" w:rsidRDefault="00BB2EDA" w:rsidP="004E61EE">
      <w:pPr>
        <w:keepNext/>
        <w:spacing w:line="240" w:lineRule="auto"/>
        <w:jc w:val="center"/>
      </w:pPr>
      <w:r w:rsidRPr="00B812CA">
        <w:rPr>
          <w:noProof/>
          <w:lang w:eastAsia="fr-FR"/>
        </w:rPr>
        <w:drawing>
          <wp:inline distT="0" distB="0" distL="0" distR="0" wp14:anchorId="2ACCB2E0" wp14:editId="0411626F">
            <wp:extent cx="4547399" cy="3208149"/>
            <wp:effectExtent l="0" t="0" r="571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551138" cy="3210787"/>
                    </a:xfrm>
                    <a:prstGeom prst="rect">
                      <a:avLst/>
                    </a:prstGeom>
                    <a:noFill/>
                  </pic:spPr>
                </pic:pic>
              </a:graphicData>
            </a:graphic>
          </wp:inline>
        </w:drawing>
      </w:r>
    </w:p>
    <w:p w14:paraId="2938EE9F" w14:textId="2AE5793A" w:rsidR="00BB2EDA" w:rsidRPr="00A527F0" w:rsidRDefault="00A27D19" w:rsidP="004E61EE">
      <w:pPr>
        <w:pStyle w:val="Caption"/>
        <w:spacing w:line="240" w:lineRule="auto"/>
        <w:jc w:val="center"/>
      </w:pPr>
      <w:r w:rsidRPr="00A527F0">
        <w:t xml:space="preserve">Figure </w:t>
      </w:r>
      <w:r w:rsidR="00663161">
        <w:t>9</w:t>
      </w:r>
      <w:r w:rsidR="005B4B99" w:rsidRPr="00A527F0">
        <w:t xml:space="preserve"> -</w:t>
      </w:r>
      <w:r w:rsidRPr="00A527F0">
        <w:t xml:space="preserve"> Authentication of </w:t>
      </w:r>
      <w:r w:rsidR="005B4B99" w:rsidRPr="00A527F0">
        <w:t>F</w:t>
      </w:r>
      <w:r w:rsidRPr="00A527F0">
        <w:t>eature</w:t>
      </w:r>
      <w:r w:rsidR="00606130">
        <w:t xml:space="preserve"> and</w:t>
      </w:r>
      <w:r w:rsidRPr="00A527F0">
        <w:t xml:space="preserve"> </w:t>
      </w:r>
      <w:r w:rsidR="005B4B99" w:rsidRPr="00A527F0">
        <w:t>P</w:t>
      </w:r>
      <w:r w:rsidRPr="00A527F0">
        <w:t xml:space="preserve">ortrayal </w:t>
      </w:r>
      <w:r w:rsidR="005B4B99" w:rsidRPr="00A527F0">
        <w:t>C</w:t>
      </w:r>
      <w:r w:rsidRPr="00A527F0">
        <w:t>atalogues</w:t>
      </w:r>
    </w:p>
    <w:p w14:paraId="3690A724" w14:textId="77777777" w:rsidR="00BD515B" w:rsidRPr="00A527F0" w:rsidRDefault="00BD515B" w:rsidP="004E61EE">
      <w:pPr>
        <w:spacing w:line="240" w:lineRule="auto"/>
        <w:jc w:val="center"/>
      </w:pPr>
    </w:p>
    <w:p w14:paraId="659D12F8" w14:textId="77777777" w:rsidR="00795A25" w:rsidRPr="00A527F0" w:rsidRDefault="00795A25" w:rsidP="004E61EE">
      <w:pPr>
        <w:spacing w:line="240" w:lineRule="auto"/>
      </w:pPr>
    </w:p>
    <w:p w14:paraId="0BA38F47" w14:textId="2A9A2BFD" w:rsidR="00312EE5" w:rsidRPr="00A527F0" w:rsidRDefault="00312EE5" w:rsidP="004E61EE">
      <w:pPr>
        <w:spacing w:line="240" w:lineRule="auto"/>
      </w:pPr>
    </w:p>
    <w:p w14:paraId="3088E2EE" w14:textId="0719FB06" w:rsidR="00BB2EDA" w:rsidRPr="00A527F0" w:rsidRDefault="00BB2EDA" w:rsidP="004E61EE">
      <w:pPr>
        <w:spacing w:line="240" w:lineRule="auto"/>
      </w:pPr>
    </w:p>
    <w:p w14:paraId="0ABFC07E" w14:textId="77777777" w:rsidR="00BB2EDA" w:rsidRPr="00A527F0" w:rsidRDefault="00BB2EDA" w:rsidP="004E61EE">
      <w:pPr>
        <w:spacing w:line="240" w:lineRule="auto"/>
      </w:pPr>
    </w:p>
    <w:p w14:paraId="74356699" w14:textId="67EA9904" w:rsidR="00BB2EDA" w:rsidRPr="00A527F0" w:rsidRDefault="00BB2EDA" w:rsidP="004E61EE">
      <w:pPr>
        <w:spacing w:line="240" w:lineRule="auto"/>
      </w:pPr>
    </w:p>
    <w:p w14:paraId="2DFD1914" w14:textId="77777777" w:rsidR="00BB2EDA" w:rsidRPr="00A527F0" w:rsidRDefault="00BB2EDA" w:rsidP="004E61EE">
      <w:pPr>
        <w:spacing w:line="240" w:lineRule="auto"/>
      </w:pPr>
    </w:p>
    <w:p w14:paraId="16FA30F2" w14:textId="77777777" w:rsidR="00BB2EDA" w:rsidRPr="00A527F0" w:rsidRDefault="00BB2EDA" w:rsidP="004E61EE">
      <w:pPr>
        <w:spacing w:line="240" w:lineRule="auto"/>
      </w:pPr>
    </w:p>
    <w:p w14:paraId="3A8F37E2" w14:textId="77777777" w:rsidR="00BB2EDA" w:rsidRPr="00A527F0" w:rsidRDefault="00BB2EDA" w:rsidP="004E61EE">
      <w:pPr>
        <w:spacing w:line="240" w:lineRule="auto"/>
        <w:rPr>
          <w:b/>
          <w:sz w:val="22"/>
          <w:lang w:eastAsia="ar-SA"/>
        </w:rPr>
      </w:pPr>
      <w:r w:rsidRPr="00A527F0">
        <w:br w:type="page"/>
      </w:r>
    </w:p>
    <w:p w14:paraId="2DD56AFF" w14:textId="579764FD" w:rsidR="000A0D43" w:rsidRPr="00A527F0" w:rsidRDefault="005B4B99" w:rsidP="002D7DEE">
      <w:pPr>
        <w:pStyle w:val="Heading1"/>
        <w:numPr>
          <w:ilvl w:val="0"/>
          <w:numId w:val="0"/>
        </w:numPr>
        <w:ind w:left="432"/>
        <w:jc w:val="center"/>
      </w:pPr>
      <w:bookmarkStart w:id="802" w:name="_Ref158105624"/>
      <w:bookmarkStart w:id="803" w:name="_Toc194067229"/>
      <w:r w:rsidRPr="00A527F0">
        <w:lastRenderedPageBreak/>
        <w:t>Appendix</w:t>
      </w:r>
      <w:r w:rsidR="000849E6">
        <w:t xml:space="preserve"> C </w:t>
      </w:r>
      <w:bookmarkStart w:id="804" w:name="_Toc100303047"/>
      <w:r w:rsidR="00802BDD">
        <w:t xml:space="preserve"> - </w:t>
      </w:r>
      <w:r w:rsidR="000806E0" w:rsidRPr="00A527F0">
        <w:t xml:space="preserve"> </w:t>
      </w:r>
      <w:r w:rsidRPr="00A527F0">
        <w:t>ECDIS Update Status Reports</w:t>
      </w:r>
      <w:bookmarkEnd w:id="802"/>
      <w:bookmarkEnd w:id="803"/>
      <w:bookmarkEnd w:id="804"/>
    </w:p>
    <w:p w14:paraId="42AEC368" w14:textId="77777777" w:rsidR="000A0D43" w:rsidRPr="00A527F0" w:rsidRDefault="000A0D43" w:rsidP="002D7DEE">
      <w:pPr>
        <w:pStyle w:val="Heading1"/>
        <w:numPr>
          <w:ilvl w:val="0"/>
          <w:numId w:val="172"/>
        </w:numPr>
      </w:pPr>
      <w:bookmarkStart w:id="805" w:name="_Toc194067230"/>
      <w:r w:rsidRPr="00A527F0">
        <w:t>Purpose</w:t>
      </w:r>
      <w:bookmarkEnd w:id="805"/>
    </w:p>
    <w:p w14:paraId="1CA0F67C" w14:textId="157290FA" w:rsidR="000A0D43" w:rsidRPr="00A527F0" w:rsidRDefault="000A0D43" w:rsidP="00E15709">
      <w:pPr>
        <w:spacing w:after="120" w:line="240" w:lineRule="auto"/>
        <w:jc w:val="both"/>
      </w:pPr>
      <w:r w:rsidRPr="00A527F0">
        <w:t xml:space="preserve">This </w:t>
      </w:r>
      <w:r w:rsidR="00E15709" w:rsidRPr="00A527F0">
        <w:t>Appendix</w:t>
      </w:r>
      <w:r w:rsidRPr="00A527F0">
        <w:t xml:space="preserve"> elaborates the definition of an “up to date” dataset. This is required by the IMO Performance Standard</w:t>
      </w:r>
      <w:r w:rsidR="00E15709" w:rsidRPr="00A527F0">
        <w:t>s</w:t>
      </w:r>
      <w:r w:rsidRPr="00A527F0">
        <w:t xml:space="preserve"> and all ECDIS users are required to be able to demonstrate to a vetting inspector that their ECDIS and its installed datasets are “up to date”.</w:t>
      </w:r>
      <w:r w:rsidR="00F20F26">
        <w:t xml:space="preserve"> </w:t>
      </w:r>
    </w:p>
    <w:p w14:paraId="661CB043" w14:textId="5E3C4A03" w:rsidR="000A0D43" w:rsidRPr="00A527F0" w:rsidRDefault="000A0D43" w:rsidP="00E15709">
      <w:pPr>
        <w:spacing w:after="60" w:line="240" w:lineRule="auto"/>
        <w:jc w:val="both"/>
      </w:pPr>
      <w:r w:rsidRPr="00A527F0">
        <w:t xml:space="preserve">This </w:t>
      </w:r>
      <w:r w:rsidR="00E15709" w:rsidRPr="00A527F0">
        <w:t>Appendix</w:t>
      </w:r>
      <w:r w:rsidRPr="00A527F0">
        <w:t xml:space="preserve"> specifies the format and content of an “Update </w:t>
      </w:r>
      <w:r w:rsidR="00E15709" w:rsidRPr="00A527F0">
        <w:t>S</w:t>
      </w:r>
      <w:r w:rsidRPr="00A527F0">
        <w:t xml:space="preserve">tatus </w:t>
      </w:r>
      <w:r w:rsidR="00E15709" w:rsidRPr="00A527F0">
        <w:t>R</w:t>
      </w:r>
      <w:r w:rsidRPr="00A527F0">
        <w:t xml:space="preserve">eport” which will demonstrate the revision status of datasets within the </w:t>
      </w:r>
      <w:r w:rsidR="003B11C8" w:rsidRPr="00A527F0">
        <w:t xml:space="preserve">ENDS/System Database </w:t>
      </w:r>
      <w:r w:rsidRPr="00A527F0">
        <w:t xml:space="preserve">of the ECDIS. </w:t>
      </w:r>
      <w:r w:rsidR="00264905">
        <w:t xml:space="preserve">The ECDIS must, therefore, implement </w:t>
      </w:r>
      <w:r w:rsidRPr="00A527F0">
        <w:t xml:space="preserve">two </w:t>
      </w:r>
      <w:r w:rsidR="00E15709" w:rsidRPr="00A527F0">
        <w:t>U</w:t>
      </w:r>
      <w:r w:rsidRPr="00A527F0">
        <w:t xml:space="preserve">pdate </w:t>
      </w:r>
      <w:r w:rsidR="00E15709" w:rsidRPr="00A527F0">
        <w:t>S</w:t>
      </w:r>
      <w:r w:rsidRPr="00A527F0">
        <w:t xml:space="preserve">tatus </w:t>
      </w:r>
      <w:r w:rsidR="00E15709" w:rsidRPr="00A527F0">
        <w:t>R</w:t>
      </w:r>
      <w:r w:rsidRPr="00A527F0">
        <w:t>eports:</w:t>
      </w:r>
    </w:p>
    <w:p w14:paraId="75A2E389" w14:textId="77777777" w:rsidR="000A0D43" w:rsidRPr="00A527F0" w:rsidRDefault="000A0D43" w:rsidP="00AE2737">
      <w:pPr>
        <w:pStyle w:val="ListParagraph"/>
        <w:numPr>
          <w:ilvl w:val="0"/>
          <w:numId w:val="81"/>
        </w:numPr>
        <w:spacing w:after="60" w:line="240" w:lineRule="auto"/>
        <w:jc w:val="both"/>
      </w:pPr>
      <w:r w:rsidRPr="00A527F0">
        <w:t>An ENC Update Status Report, which reports the contents of electronic charts and directly related information.</w:t>
      </w:r>
    </w:p>
    <w:p w14:paraId="6C07E6A6" w14:textId="1E9A8593" w:rsidR="000A0D43" w:rsidRPr="00DF6704" w:rsidRDefault="000A0D43" w:rsidP="00E15709">
      <w:pPr>
        <w:pStyle w:val="ListParagraph"/>
        <w:numPr>
          <w:ilvl w:val="0"/>
          <w:numId w:val="81"/>
        </w:numPr>
        <w:spacing w:after="120" w:line="240" w:lineRule="auto"/>
        <w:jc w:val="both"/>
      </w:pPr>
      <w:r w:rsidRPr="00A527F0">
        <w:t>An ENP (</w:t>
      </w:r>
      <w:r w:rsidR="00E15709" w:rsidRPr="00A527F0">
        <w:t>E</w:t>
      </w:r>
      <w:r w:rsidRPr="00A527F0">
        <w:t xml:space="preserve">lectronic </w:t>
      </w:r>
      <w:r w:rsidR="00E15709" w:rsidRPr="00A527F0">
        <w:t>N</w:t>
      </w:r>
      <w:r w:rsidRPr="00A527F0">
        <w:t xml:space="preserve">autical </w:t>
      </w:r>
      <w:r w:rsidR="00E15709" w:rsidRPr="00A527F0">
        <w:t>P</w:t>
      </w:r>
      <w:r w:rsidRPr="00A527F0">
        <w:t xml:space="preserve">ublication) Update Status Report which reports the status of ENPs </w:t>
      </w:r>
    </w:p>
    <w:p w14:paraId="062869F1" w14:textId="77777777" w:rsidR="000A0D43" w:rsidRPr="00A527F0" w:rsidRDefault="000A0D43" w:rsidP="004E61EE">
      <w:pPr>
        <w:spacing w:line="240" w:lineRule="auto"/>
        <w:rPr>
          <w:b/>
          <w:bCs/>
          <w:u w:val="single"/>
        </w:rPr>
      </w:pPr>
      <w:r w:rsidRPr="00A527F0">
        <w:rPr>
          <w:b/>
          <w:bCs/>
          <w:u w:val="single"/>
        </w:rPr>
        <w:t>Use and Responsibility</w:t>
      </w:r>
    </w:p>
    <w:p w14:paraId="3B65CF5B" w14:textId="58639161" w:rsidR="000A0D43" w:rsidRPr="00A527F0" w:rsidRDefault="000A0D43" w:rsidP="00E15709">
      <w:pPr>
        <w:spacing w:after="120" w:line="240" w:lineRule="auto"/>
        <w:jc w:val="both"/>
      </w:pPr>
      <w:r w:rsidRPr="00A527F0">
        <w:t xml:space="preserve">An Update </w:t>
      </w:r>
      <w:r w:rsidR="00E15709" w:rsidRPr="00A527F0">
        <w:t>S</w:t>
      </w:r>
      <w:r w:rsidRPr="00A527F0">
        <w:t xml:space="preserve">tatus </w:t>
      </w:r>
      <w:r w:rsidR="00E15709" w:rsidRPr="00A527F0">
        <w:t>R</w:t>
      </w:r>
      <w:r w:rsidRPr="00A527F0">
        <w:t>eport is designed as a concise and standardised format to assist end users in satisfying themselves that their data is “up to date” and help satisfy inspection requirements in that respect.</w:t>
      </w:r>
    </w:p>
    <w:p w14:paraId="1F5223BB" w14:textId="4570AD0B" w:rsidR="000A0D43" w:rsidRPr="00A527F0" w:rsidRDefault="000A0D43" w:rsidP="00E15709">
      <w:pPr>
        <w:spacing w:after="60" w:line="240" w:lineRule="auto"/>
        <w:jc w:val="both"/>
      </w:pPr>
      <w:r w:rsidRPr="00A527F0">
        <w:t>The report is designed for two individual use cases:</w:t>
      </w:r>
    </w:p>
    <w:p w14:paraId="2D3178CE" w14:textId="1D25C7B9" w:rsidR="000A0D43" w:rsidRPr="00A527F0" w:rsidRDefault="000A0D43" w:rsidP="00AE2737">
      <w:pPr>
        <w:pStyle w:val="ListParagraph"/>
        <w:numPr>
          <w:ilvl w:val="0"/>
          <w:numId w:val="80"/>
        </w:numPr>
        <w:spacing w:after="60" w:line="240" w:lineRule="auto"/>
        <w:jc w:val="both"/>
      </w:pPr>
      <w:r w:rsidRPr="00A527F0">
        <w:t xml:space="preserve">To ensure that all navigational data loaded into the </w:t>
      </w:r>
      <w:r w:rsidR="003B11C8" w:rsidRPr="00A527F0">
        <w:t xml:space="preserve">System Database </w:t>
      </w:r>
      <w:r w:rsidRPr="00A527F0">
        <w:t>is up to date for a section of a particular route</w:t>
      </w:r>
    </w:p>
    <w:p w14:paraId="5DF42F55" w14:textId="4D6BB429" w:rsidR="000A0D43" w:rsidRPr="00A527F0" w:rsidRDefault="000A0D43" w:rsidP="00AE2737">
      <w:pPr>
        <w:pStyle w:val="ListParagraph"/>
        <w:numPr>
          <w:ilvl w:val="0"/>
          <w:numId w:val="80"/>
        </w:numPr>
        <w:spacing w:after="120" w:line="240" w:lineRule="auto"/>
        <w:jc w:val="both"/>
      </w:pPr>
      <w:r w:rsidRPr="00A527F0">
        <w:t xml:space="preserve">To ensure that all navigational data loaded into the </w:t>
      </w:r>
      <w:r w:rsidR="003B11C8" w:rsidRPr="00A527F0">
        <w:t xml:space="preserve">System Database </w:t>
      </w:r>
      <w:r w:rsidRPr="00A527F0">
        <w:t>is up to date.</w:t>
      </w:r>
    </w:p>
    <w:p w14:paraId="69E98CBF" w14:textId="7BEC134C" w:rsidR="000A0D43" w:rsidRPr="00A527F0" w:rsidRDefault="000A0D43" w:rsidP="00E15709">
      <w:pPr>
        <w:spacing w:after="120" w:line="240" w:lineRule="auto"/>
        <w:jc w:val="both"/>
      </w:pPr>
      <w:r w:rsidRPr="00A527F0">
        <w:t xml:space="preserve">All S-100 datasets use </w:t>
      </w:r>
      <w:r w:rsidR="003D0E84" w:rsidRPr="00A527F0">
        <w:t>E</w:t>
      </w:r>
      <w:r w:rsidRPr="00A527F0">
        <w:t xml:space="preserve">dition and, sometimes, update numbers to denote their individual revision (see S-100 </w:t>
      </w:r>
      <w:r w:rsidR="001D68D0" w:rsidRPr="00A527F0">
        <w:t>Part 17</w:t>
      </w:r>
      <w:r w:rsidRPr="00A527F0">
        <w:t xml:space="preserve"> for details). These numbers uniquely identify how up to date a dataset is. The difficulty with using </w:t>
      </w:r>
      <w:r w:rsidR="003D0E84" w:rsidRPr="00A527F0">
        <w:t>E</w:t>
      </w:r>
      <w:r w:rsidRPr="00A527F0">
        <w:t>dition/update numbers in isolation is that they do not document the date of revision of all datasets relative to the installation date of a data server’s service giving the end user no indication of whether a dataset (or a collection of datasets) is up to date with respect to the last dataset installed.</w:t>
      </w:r>
    </w:p>
    <w:p w14:paraId="2C9D63CD" w14:textId="37EB6C53" w:rsidR="000A0D43" w:rsidRPr="00A527F0" w:rsidRDefault="000A0D43" w:rsidP="00E15709">
      <w:pPr>
        <w:spacing w:after="120" w:line="240" w:lineRule="auto"/>
        <w:jc w:val="both"/>
      </w:pPr>
      <w:r w:rsidRPr="00A527F0">
        <w:t xml:space="preserve">S-100 supports the creation and distribution of IHO S-128 data which provides an issue date within its metadata for an entire data service as well as a snapshot of the </w:t>
      </w:r>
      <w:r w:rsidR="003D0E84" w:rsidRPr="00A527F0">
        <w:t>E</w:t>
      </w:r>
      <w:r w:rsidRPr="00A527F0">
        <w:t xml:space="preserve">dition and update information for all component datasets within a data service. The issue date of the last delivered S-128 dataset is used in each update status reports to provide a reference date for every dataset either on a section of the vessel’s route or for the </w:t>
      </w:r>
      <w:bookmarkStart w:id="806" w:name="_Hlk144392203"/>
      <w:r w:rsidR="003B11C8" w:rsidRPr="00A527F0">
        <w:t xml:space="preserve">System Database </w:t>
      </w:r>
      <w:bookmarkEnd w:id="806"/>
      <w:r w:rsidRPr="00A527F0">
        <w:t>as a whole.</w:t>
      </w:r>
    </w:p>
    <w:p w14:paraId="052097D2" w14:textId="342819D9" w:rsidR="000A0D43" w:rsidRPr="00A527F0" w:rsidRDefault="000A0D43" w:rsidP="00E15709">
      <w:pPr>
        <w:spacing w:after="120" w:line="240" w:lineRule="auto"/>
        <w:jc w:val="both"/>
      </w:pPr>
      <w:r w:rsidRPr="00A527F0">
        <w:t xml:space="preserve">The driving use case for the Update status report is that an inspector (for example flag </w:t>
      </w:r>
      <w:r w:rsidR="003D0E84" w:rsidRPr="00A527F0">
        <w:t>S</w:t>
      </w:r>
      <w:r w:rsidRPr="00A527F0">
        <w:t xml:space="preserve">tate, port </w:t>
      </w:r>
      <w:r w:rsidR="003D0E84" w:rsidRPr="00A527F0">
        <w:t>State or vetting</w:t>
      </w:r>
      <w:r w:rsidRPr="00A527F0">
        <w:t xml:space="preserve">) or end user can check that an ECDIS is up to date with respect to the last dataset installed from each data server’s data within the </w:t>
      </w:r>
      <w:r w:rsidR="003B11C8" w:rsidRPr="00A527F0">
        <w:t>System Database</w:t>
      </w:r>
      <w:r w:rsidRPr="00A527F0">
        <w:t xml:space="preserve">. </w:t>
      </w:r>
    </w:p>
    <w:p w14:paraId="476D0197" w14:textId="0AD95784" w:rsidR="000A0D43" w:rsidRPr="00A527F0" w:rsidRDefault="000A0D43" w:rsidP="00E15709">
      <w:pPr>
        <w:spacing w:after="120" w:line="240" w:lineRule="auto"/>
        <w:jc w:val="both"/>
      </w:pPr>
      <w:r w:rsidRPr="00A527F0">
        <w:t>Note that this report specification is not a concrete definition of what an “up</w:t>
      </w:r>
      <w:r w:rsidR="003D0E84" w:rsidRPr="00A527F0">
        <w:t xml:space="preserve"> to date” dataset (or ECDIS) is;</w:t>
      </w:r>
      <w:r w:rsidRPr="00A527F0">
        <w:t xml:space="preserve"> it only shows a status of each dataset with respect to the last data installed on the system. If a period of time has passed since the last update then some data may well be “out of date” relative to the time the report is run – the report only records the up to date status relative to the last data installed (the date being defined by the issue date of the latest S-128 dataset). The equipment manual should explain terms “up to date” and “out of date”</w:t>
      </w:r>
      <w:r w:rsidR="003D0E84" w:rsidRPr="00A527F0">
        <w:t>.</w:t>
      </w:r>
    </w:p>
    <w:p w14:paraId="3BE2E110" w14:textId="52F9D035" w:rsidR="000A0D43" w:rsidRPr="00A527F0" w:rsidRDefault="000A0D43" w:rsidP="00E15709">
      <w:pPr>
        <w:spacing w:after="120" w:line="240" w:lineRule="auto"/>
        <w:jc w:val="both"/>
      </w:pPr>
      <w:r w:rsidRPr="00A527F0">
        <w:t xml:space="preserve">This report only reports the status of datasets delivered as part of a data service using S-100 Part </w:t>
      </w:r>
      <w:r w:rsidR="001D68D0" w:rsidRPr="00A527F0">
        <w:t xml:space="preserve">17 </w:t>
      </w:r>
      <w:r w:rsidRPr="00A527F0">
        <w:t xml:space="preserve">Exchange Set </w:t>
      </w:r>
      <w:r w:rsidR="003D0E84" w:rsidRPr="00A527F0">
        <w:t>metadata and (as part of dual-</w:t>
      </w:r>
      <w:r w:rsidRPr="00A527F0">
        <w:t xml:space="preserve">fuel mode) IHO S-57 datasets (as illustrated in the hybrid </w:t>
      </w:r>
      <w:r w:rsidR="003D0E84" w:rsidRPr="00A527F0">
        <w:t>E</w:t>
      </w:r>
      <w:r w:rsidRPr="00A527F0">
        <w:t xml:space="preserve">xchange </w:t>
      </w:r>
      <w:r w:rsidR="003D0E84" w:rsidRPr="00A527F0">
        <w:t>S</w:t>
      </w:r>
      <w:r w:rsidRPr="00A527F0">
        <w:t xml:space="preserve">et in S-100 Part </w:t>
      </w:r>
      <w:r w:rsidR="001D68D0" w:rsidRPr="00A527F0">
        <w:t>17</w:t>
      </w:r>
      <w:r w:rsidR="003D0E84" w:rsidRPr="00A527F0">
        <w:t>,</w:t>
      </w:r>
      <w:r w:rsidR="001D68D0" w:rsidRPr="00A527F0">
        <w:t xml:space="preserve"> </w:t>
      </w:r>
      <w:r w:rsidR="006A69C3" w:rsidRPr="00A527F0">
        <w:t>clause 17-4.2</w:t>
      </w:r>
      <w:r w:rsidRPr="00A527F0">
        <w:t>). Where other S-100 datasets are installed on the system from other sources (</w:t>
      </w:r>
      <w:r w:rsidR="003D0E84" w:rsidRPr="00A527F0">
        <w:t>for example,</w:t>
      </w:r>
      <w:r w:rsidRPr="00A527F0">
        <w:t xml:space="preserve"> Unencrypted ENCs) then they should be displayed with a status of “unknown”. The Equipment manual should explain terms “unknown”.</w:t>
      </w:r>
    </w:p>
    <w:p w14:paraId="0D1AF39A" w14:textId="4A87140A" w:rsidR="006E3C4C" w:rsidRPr="00DF6704" w:rsidRDefault="000A0D43" w:rsidP="00E15709">
      <w:pPr>
        <w:spacing w:after="120" w:line="240" w:lineRule="auto"/>
        <w:jc w:val="both"/>
      </w:pPr>
      <w:r w:rsidRPr="00A527F0">
        <w:t xml:space="preserve">This </w:t>
      </w:r>
      <w:r w:rsidR="003D0E84" w:rsidRPr="00A527F0">
        <w:t>Appendix</w:t>
      </w:r>
      <w:r w:rsidRPr="00A527F0">
        <w:t xml:space="preserve"> provides a specification for a report which can be run on a compliant ECDIS to determine the status of S-100 datasets held within the </w:t>
      </w:r>
      <w:r w:rsidR="003B11C8" w:rsidRPr="00A527F0">
        <w:t>System Database</w:t>
      </w:r>
      <w:r w:rsidRPr="00A527F0">
        <w:t>.</w:t>
      </w:r>
    </w:p>
    <w:p w14:paraId="7156D5EA" w14:textId="36FFC450" w:rsidR="006E3C4C" w:rsidRPr="002D7DEE" w:rsidRDefault="006E3C4C" w:rsidP="00E15709">
      <w:pPr>
        <w:spacing w:after="120" w:line="240" w:lineRule="auto"/>
        <w:jc w:val="both"/>
        <w:rPr>
          <w:b/>
          <w:bCs/>
          <w:u w:val="single"/>
        </w:rPr>
      </w:pPr>
      <w:r w:rsidRPr="002D7DEE">
        <w:rPr>
          <w:b/>
          <w:bCs/>
          <w:u w:val="single"/>
        </w:rPr>
        <w:t>Completeness and Up-to-datedness</w:t>
      </w:r>
    </w:p>
    <w:p w14:paraId="26495206" w14:textId="49F03E10" w:rsidR="006A2C2C" w:rsidRDefault="006A2C2C" w:rsidP="00DF6704">
      <w:pPr>
        <w:spacing w:after="120" w:line="240" w:lineRule="auto"/>
        <w:jc w:val="both"/>
      </w:pPr>
      <w:r>
        <w:t xml:space="preserve">Update status reports report whether the data which is installed in the system database are all up to date with reference to </w:t>
      </w:r>
      <w:r w:rsidR="001A0951">
        <w:t xml:space="preserve">the </w:t>
      </w:r>
      <w:r>
        <w:t xml:space="preserve">one or more S-128 datasets, which together represent </w:t>
      </w:r>
      <w:r w:rsidR="00382554">
        <w:t xml:space="preserve">the </w:t>
      </w:r>
      <w:r>
        <w:t>status of a service provider’s entire service.</w:t>
      </w:r>
    </w:p>
    <w:p w14:paraId="202E885B" w14:textId="2089D803" w:rsidR="006A2C2C" w:rsidRDefault="006A2C2C" w:rsidP="00DF6704">
      <w:pPr>
        <w:spacing w:after="120" w:line="240" w:lineRule="auto"/>
        <w:jc w:val="both"/>
      </w:pPr>
      <w:r>
        <w:lastRenderedPageBreak/>
        <w:t xml:space="preserve">Update status reports may also show whether there are any items </w:t>
      </w:r>
      <w:r w:rsidR="00B21F04">
        <w:t xml:space="preserve">contained </w:t>
      </w:r>
      <w:r>
        <w:t>in the combined S-128 service which are not installed in the system database. This represents a “Comple</w:t>
      </w:r>
      <w:r w:rsidR="00DB1913">
        <w:t>te</w:t>
      </w:r>
      <w:r w:rsidR="001A0951">
        <w:t>ness</w:t>
      </w:r>
      <w:r>
        <w:t>” status on a product by product basis.</w:t>
      </w:r>
    </w:p>
    <w:p w14:paraId="10F03B86" w14:textId="21EE88F5" w:rsidR="006A2C2C" w:rsidRDefault="006A2C2C" w:rsidP="00DF6704">
      <w:pPr>
        <w:spacing w:after="120" w:line="240" w:lineRule="auto"/>
        <w:jc w:val="both"/>
      </w:pPr>
      <w:r>
        <w:t xml:space="preserve">The primary use case for the completeness feature is to assess </w:t>
      </w:r>
      <w:r w:rsidR="001A0951">
        <w:t xml:space="preserve">the installation of </w:t>
      </w:r>
      <w:r>
        <w:t xml:space="preserve">S-124 Navigational warnings against </w:t>
      </w:r>
      <w:r w:rsidR="001A0951">
        <w:t xml:space="preserve">the </w:t>
      </w:r>
      <w:r>
        <w:t xml:space="preserve">in force bulletins produced by navigational warning providers. </w:t>
      </w:r>
    </w:p>
    <w:p w14:paraId="302C6BFD" w14:textId="3819EB62" w:rsidR="006E3C4C" w:rsidRDefault="006A2C2C" w:rsidP="00E15709">
      <w:pPr>
        <w:spacing w:after="120" w:line="240" w:lineRule="auto"/>
        <w:jc w:val="both"/>
      </w:pPr>
      <w:r>
        <w:t>Completeness reports must be able to be restricted to individual products. They may be referenced to either S-128 datasets, or individual S-124 Navigational Warning datasets representing in-force bulletins.</w:t>
      </w:r>
    </w:p>
    <w:p w14:paraId="4142CAD6" w14:textId="0FD1A6B0" w:rsidR="006E3C4C" w:rsidRPr="002D7DEE" w:rsidRDefault="006E3C4C" w:rsidP="00E15709">
      <w:pPr>
        <w:spacing w:after="120" w:line="240" w:lineRule="auto"/>
        <w:jc w:val="both"/>
        <w:rPr>
          <w:b/>
          <w:bCs/>
          <w:u w:val="single"/>
        </w:rPr>
      </w:pPr>
      <w:r w:rsidRPr="002D7DEE">
        <w:rPr>
          <w:b/>
          <w:bCs/>
          <w:u w:val="single"/>
        </w:rPr>
        <w:t>Product Independence.</w:t>
      </w:r>
    </w:p>
    <w:p w14:paraId="7FB4091A" w14:textId="77777777" w:rsidR="00F72843" w:rsidRDefault="00F72843" w:rsidP="00DF6704">
      <w:pPr>
        <w:spacing w:after="120" w:line="240" w:lineRule="auto"/>
        <w:jc w:val="both"/>
      </w:pPr>
      <w:r>
        <w:t>When update status reports are reporting “up to datedness” the following points must be borne in mind</w:t>
      </w:r>
    </w:p>
    <w:p w14:paraId="38CE1F1C" w14:textId="4993ED84" w:rsidR="00F72843" w:rsidRDefault="00F72843" w:rsidP="00DF6704">
      <w:pPr>
        <w:pStyle w:val="ListParagraph"/>
        <w:numPr>
          <w:ilvl w:val="0"/>
          <w:numId w:val="45"/>
        </w:numPr>
        <w:spacing w:after="120" w:line="240" w:lineRule="auto"/>
        <w:jc w:val="both"/>
      </w:pPr>
      <w:r>
        <w:t>S-128 datasets from multiple sources must be combined together to form a complete picture of what is “available” from service providers.</w:t>
      </w:r>
      <w:r w:rsidR="00B21F04">
        <w:t xml:space="preserve"> </w:t>
      </w:r>
      <w:r w:rsidR="00DF6704">
        <w:t>When they are combined the most recent dates of any content should be used as the reference against which the report is generated.</w:t>
      </w:r>
    </w:p>
    <w:p w14:paraId="568C47F7" w14:textId="5B051A31" w:rsidR="00F72843" w:rsidRDefault="00F72843" w:rsidP="00DF6704">
      <w:pPr>
        <w:pStyle w:val="ListParagraph"/>
        <w:numPr>
          <w:ilvl w:val="0"/>
          <w:numId w:val="45"/>
        </w:numPr>
        <w:spacing w:after="120" w:line="240" w:lineRule="auto"/>
        <w:jc w:val="both"/>
      </w:pPr>
      <w:r>
        <w:t>S-128 datasets are “official” data by definition and have a data producer status (as defined in section</w:t>
      </w:r>
      <w:r w:rsidR="00DF6704">
        <w:t xml:space="preserve"> </w:t>
      </w:r>
      <w:r>
        <w:t>)</w:t>
      </w:r>
    </w:p>
    <w:p w14:paraId="597DE80C" w14:textId="1550056A" w:rsidR="006E3C4C" w:rsidRPr="00DF6704" w:rsidRDefault="00F72843" w:rsidP="00E15709">
      <w:pPr>
        <w:pStyle w:val="ListParagraph"/>
        <w:numPr>
          <w:ilvl w:val="0"/>
          <w:numId w:val="45"/>
        </w:numPr>
        <w:spacing w:after="120" w:line="240" w:lineRule="auto"/>
        <w:jc w:val="both"/>
      </w:pPr>
      <w:r>
        <w:t>S-128 datasets containing only a single product only contain revision for that product, not other products which m</w:t>
      </w:r>
      <w:r w:rsidR="00B21F04">
        <w:t>a</w:t>
      </w:r>
      <w:r>
        <w:t>y be contained in other S-128 datasets. This is to ensure that products with a high rate of update do not invalidate the revision status of other less frequently updated products. For example, a vessel may have an S-128 dataset initially installed with a mixture of S-101, S-102 and S-104 data. When approaching a port requiring more up to date S-104 data a new exchanges set containing updated S-104 data and an accompanying S-104-only S-128 dataset may be installed. This does not change the revision status of the S-101 data on the ECDIS. If the vessel installs a more up to date mixed exchange set (with S-101, S-102 and S-104) then the S-128 it contains is then used as the reference for the up to date status reports</w:t>
      </w:r>
    </w:p>
    <w:p w14:paraId="05182E26" w14:textId="77777777" w:rsidR="000A0D43" w:rsidRPr="00A527F0" w:rsidRDefault="000A0D43" w:rsidP="00F323B7">
      <w:pPr>
        <w:spacing w:after="120" w:line="240" w:lineRule="auto"/>
        <w:rPr>
          <w:b/>
          <w:bCs/>
          <w:u w:val="single"/>
        </w:rPr>
      </w:pPr>
      <w:r w:rsidRPr="00A527F0">
        <w:rPr>
          <w:b/>
          <w:bCs/>
          <w:u w:val="single"/>
        </w:rPr>
        <w:t>Report Definitions</w:t>
      </w:r>
    </w:p>
    <w:p w14:paraId="54D68BEF" w14:textId="77777777" w:rsidR="000A0D43" w:rsidRPr="00A527F0" w:rsidRDefault="000A0D43" w:rsidP="00F323B7">
      <w:pPr>
        <w:spacing w:after="120" w:line="240" w:lineRule="auto"/>
        <w:jc w:val="both"/>
        <w:rPr>
          <w:b/>
          <w:bCs/>
          <w:u w:val="single"/>
        </w:rPr>
      </w:pPr>
      <w:r w:rsidRPr="00A527F0">
        <w:rPr>
          <w:b/>
          <w:bCs/>
          <w:u w:val="single"/>
        </w:rPr>
        <w:t>Report Contents</w:t>
      </w:r>
    </w:p>
    <w:p w14:paraId="45C33C65" w14:textId="6330A9A7" w:rsidR="000A0D43" w:rsidRPr="00A527F0" w:rsidRDefault="00931691" w:rsidP="00F323B7">
      <w:pPr>
        <w:spacing w:after="120" w:line="240" w:lineRule="auto"/>
        <w:jc w:val="both"/>
      </w:pPr>
      <w:r>
        <w:t>The mariner must be able to select the type of report to be created:</w:t>
      </w:r>
    </w:p>
    <w:p w14:paraId="6DF0D019" w14:textId="77777777" w:rsidR="000A0D43" w:rsidRPr="00A527F0" w:rsidRDefault="000A0D43" w:rsidP="00AE2737">
      <w:pPr>
        <w:pStyle w:val="ListParagraph"/>
        <w:numPr>
          <w:ilvl w:val="0"/>
          <w:numId w:val="82"/>
        </w:numPr>
        <w:spacing w:after="60" w:line="240" w:lineRule="auto"/>
        <w:ind w:hanging="294"/>
        <w:jc w:val="both"/>
      </w:pPr>
      <w:r w:rsidRPr="00A527F0">
        <w:t>An ENC Update Status Report, which reports the contents of electronic charts and directly related information. This report shows the status of IHO S-100 datasets of the following product types:</w:t>
      </w:r>
    </w:p>
    <w:p w14:paraId="4A6C2E04" w14:textId="77777777" w:rsidR="000A0D43" w:rsidRPr="00A527F0" w:rsidRDefault="000A0D43" w:rsidP="00AE2737">
      <w:pPr>
        <w:pStyle w:val="ListParagraph"/>
        <w:numPr>
          <w:ilvl w:val="1"/>
          <w:numId w:val="82"/>
        </w:numPr>
        <w:spacing w:after="60" w:line="240" w:lineRule="auto"/>
        <w:ind w:hanging="357"/>
        <w:jc w:val="both"/>
      </w:pPr>
      <w:r w:rsidRPr="00A527F0">
        <w:t>ENC, either S-101 or S-57</w:t>
      </w:r>
    </w:p>
    <w:p w14:paraId="332E2EB0" w14:textId="77777777" w:rsidR="000A0D43" w:rsidRPr="00A527F0" w:rsidRDefault="000A0D43" w:rsidP="00AE2737">
      <w:pPr>
        <w:pStyle w:val="ListParagraph"/>
        <w:numPr>
          <w:ilvl w:val="1"/>
          <w:numId w:val="82"/>
        </w:numPr>
        <w:spacing w:after="60" w:line="240" w:lineRule="auto"/>
        <w:ind w:hanging="357"/>
        <w:jc w:val="both"/>
      </w:pPr>
      <w:r w:rsidRPr="00A527F0">
        <w:t>S-102</w:t>
      </w:r>
    </w:p>
    <w:p w14:paraId="0DC1EA9C" w14:textId="77777777" w:rsidR="000A0D43" w:rsidRPr="00A527F0" w:rsidRDefault="000A0D43" w:rsidP="00AE2737">
      <w:pPr>
        <w:pStyle w:val="ListParagraph"/>
        <w:numPr>
          <w:ilvl w:val="1"/>
          <w:numId w:val="82"/>
        </w:numPr>
        <w:spacing w:after="120" w:line="240" w:lineRule="auto"/>
        <w:jc w:val="both"/>
      </w:pPr>
      <w:r w:rsidRPr="00A527F0">
        <w:t>S-104</w:t>
      </w:r>
    </w:p>
    <w:p w14:paraId="609E30AA" w14:textId="687E4212" w:rsidR="000A0D43" w:rsidRPr="00A527F0" w:rsidRDefault="000A0D43" w:rsidP="00AE2737">
      <w:pPr>
        <w:pStyle w:val="ListParagraph"/>
        <w:numPr>
          <w:ilvl w:val="0"/>
          <w:numId w:val="82"/>
        </w:numPr>
        <w:spacing w:after="120" w:line="240" w:lineRule="auto"/>
        <w:ind w:hanging="294"/>
        <w:jc w:val="both"/>
      </w:pPr>
      <w:r w:rsidRPr="00A527F0">
        <w:t>An ENP (</w:t>
      </w:r>
      <w:r w:rsidR="00F323B7" w:rsidRPr="00A527F0">
        <w:t>E</w:t>
      </w:r>
      <w:r w:rsidRPr="00A527F0">
        <w:t xml:space="preserve">lectronic </w:t>
      </w:r>
      <w:r w:rsidR="00F323B7" w:rsidRPr="00A527F0">
        <w:t>N</w:t>
      </w:r>
      <w:r w:rsidRPr="00A527F0">
        <w:t xml:space="preserve">autical </w:t>
      </w:r>
      <w:r w:rsidR="00F323B7" w:rsidRPr="00A527F0">
        <w:t>P</w:t>
      </w:r>
      <w:r w:rsidRPr="00A527F0">
        <w:t xml:space="preserve">ublication) Update Status Report which reports the status of ENPs. All other S-100 products (with the exception of S-128 itself) installed in the </w:t>
      </w:r>
      <w:r w:rsidR="003B11C8" w:rsidRPr="00A527F0">
        <w:t xml:space="preserve">System Database </w:t>
      </w:r>
      <w:r w:rsidRPr="00A527F0">
        <w:t>are in this category.</w:t>
      </w:r>
    </w:p>
    <w:p w14:paraId="2FBDC47F" w14:textId="6B1AAE10" w:rsidR="000A0D43" w:rsidRPr="00A527F0" w:rsidRDefault="000A0D43" w:rsidP="00F323B7">
      <w:pPr>
        <w:spacing w:after="120" w:line="240" w:lineRule="auto"/>
        <w:jc w:val="both"/>
      </w:pPr>
      <w:r w:rsidRPr="00A527F0">
        <w:t xml:space="preserve">The report name at the top of the report header shows the type of </w:t>
      </w:r>
      <w:r w:rsidR="00F323B7" w:rsidRPr="00A527F0">
        <w:t>R</w:t>
      </w:r>
      <w:r w:rsidRPr="00A527F0">
        <w:t xml:space="preserve">eport being produced. </w:t>
      </w:r>
    </w:p>
    <w:p w14:paraId="02AF0BB2" w14:textId="4785BED5" w:rsidR="000A0D43" w:rsidRPr="00A527F0" w:rsidRDefault="000A0D43" w:rsidP="00F323B7">
      <w:pPr>
        <w:spacing w:after="120" w:line="240" w:lineRule="auto"/>
        <w:jc w:val="both"/>
        <w:rPr>
          <w:b/>
          <w:bCs/>
          <w:u w:val="single"/>
        </w:rPr>
      </w:pPr>
      <w:r w:rsidRPr="00A527F0">
        <w:rPr>
          <w:b/>
          <w:bCs/>
          <w:u w:val="single"/>
        </w:rPr>
        <w:t>Report Filters</w:t>
      </w:r>
    </w:p>
    <w:p w14:paraId="01463CAA" w14:textId="77777777" w:rsidR="00931691" w:rsidRDefault="00931691" w:rsidP="00F323B7">
      <w:pPr>
        <w:spacing w:after="60" w:line="240" w:lineRule="auto"/>
        <w:jc w:val="both"/>
      </w:pPr>
      <w:r>
        <w:t>The mariner must be able to select the report filter to be one of the following:</w:t>
      </w:r>
    </w:p>
    <w:p w14:paraId="1B779F88" w14:textId="4EB9AC71" w:rsidR="000A0D43" w:rsidRPr="00A527F0" w:rsidRDefault="000A0D43" w:rsidP="00AE2737">
      <w:pPr>
        <w:pStyle w:val="ListParagraph"/>
        <w:numPr>
          <w:ilvl w:val="0"/>
          <w:numId w:val="83"/>
        </w:numPr>
        <w:spacing w:after="60" w:line="240" w:lineRule="auto"/>
        <w:ind w:left="709" w:hanging="283"/>
        <w:jc w:val="both"/>
      </w:pPr>
      <w:r w:rsidRPr="00A527F0">
        <w:t xml:space="preserve">A report detailing the status of all datasets within the </w:t>
      </w:r>
      <w:r w:rsidR="003B11C8" w:rsidRPr="00A527F0">
        <w:t xml:space="preserve">System Database </w:t>
      </w:r>
      <w:r w:rsidRPr="00A527F0">
        <w:t>of the ECDIS for the appropriate type (ENC or ENP). This shows the status of the datasets with respect to the date contained in the S-128 dataset of the last update for each data server’s service installed.</w:t>
      </w:r>
    </w:p>
    <w:p w14:paraId="572FEC56" w14:textId="77777777" w:rsidR="000A0D43" w:rsidRPr="00A527F0" w:rsidRDefault="000A0D43" w:rsidP="00AE2737">
      <w:pPr>
        <w:pStyle w:val="ListParagraph"/>
        <w:numPr>
          <w:ilvl w:val="0"/>
          <w:numId w:val="83"/>
        </w:numPr>
        <w:spacing w:after="120" w:line="240" w:lineRule="auto"/>
        <w:ind w:left="709" w:hanging="283"/>
        <w:jc w:val="both"/>
      </w:pPr>
      <w:r w:rsidRPr="00A527F0">
        <w:t>A report detailing the status of each S-100 dataset along a predefined section of a route contained within the ECDIS.</w:t>
      </w:r>
    </w:p>
    <w:p w14:paraId="26C46C15" w14:textId="77777777" w:rsidR="009E15EE" w:rsidRPr="00A527F0" w:rsidRDefault="009E15EE" w:rsidP="009E15EE">
      <w:pPr>
        <w:spacing w:after="120" w:line="240" w:lineRule="auto"/>
        <w:jc w:val="both"/>
      </w:pPr>
    </w:p>
    <w:p w14:paraId="317BD379" w14:textId="77777777" w:rsidR="000A0D43" w:rsidRPr="00A527F0" w:rsidRDefault="000A0D43" w:rsidP="00F323B7">
      <w:pPr>
        <w:spacing w:after="120" w:line="240" w:lineRule="auto"/>
        <w:jc w:val="both"/>
        <w:rPr>
          <w:b/>
          <w:bCs/>
          <w:u w:val="single"/>
        </w:rPr>
      </w:pPr>
      <w:r w:rsidRPr="00A527F0">
        <w:rPr>
          <w:b/>
          <w:bCs/>
          <w:u w:val="single"/>
        </w:rPr>
        <w:t>Example</w:t>
      </w:r>
    </w:p>
    <w:p w14:paraId="766C8A5E" w14:textId="27A2FA72" w:rsidR="000A0D43" w:rsidRDefault="000A0D43" w:rsidP="00F323B7">
      <w:pPr>
        <w:spacing w:after="120" w:line="240" w:lineRule="auto"/>
        <w:jc w:val="both"/>
      </w:pPr>
      <w:r w:rsidRPr="00A527F0">
        <w:t xml:space="preserve">An example of an Update </w:t>
      </w:r>
      <w:r w:rsidR="00062E19" w:rsidRPr="00A527F0">
        <w:t>S</w:t>
      </w:r>
      <w:r w:rsidRPr="00A527F0">
        <w:t xml:space="preserve">tatus </w:t>
      </w:r>
      <w:r w:rsidR="00062E19" w:rsidRPr="00A527F0">
        <w:t>R</w:t>
      </w:r>
      <w:r w:rsidRPr="00A527F0">
        <w:t xml:space="preserve">eport </w:t>
      </w:r>
      <w:r w:rsidR="001640BB" w:rsidRPr="00A527F0">
        <w:t xml:space="preserve">for current ECDIS with S-57 ENCs </w:t>
      </w:r>
      <w:r w:rsidRPr="00A527F0">
        <w:t xml:space="preserve">is shown in the </w:t>
      </w:r>
      <w:r w:rsidR="00062E19" w:rsidRPr="00A527F0">
        <w:t xml:space="preserve">Figure </w:t>
      </w:r>
      <w:r w:rsidR="001640BB" w:rsidRPr="00A527F0">
        <w:t>1, followed by an illustrative revised report for S-100 datasets in Figure 2</w:t>
      </w:r>
      <w:r w:rsidRPr="00A527F0">
        <w:t>. The example shown is an ENC Update Status Report.</w:t>
      </w:r>
    </w:p>
    <w:p w14:paraId="164FEA13" w14:textId="77777777" w:rsidR="00DF6704" w:rsidRPr="00A527F0" w:rsidRDefault="00DF6704" w:rsidP="00F323B7">
      <w:pPr>
        <w:spacing w:after="120" w:line="240" w:lineRule="auto"/>
        <w:jc w:val="both"/>
      </w:pPr>
    </w:p>
    <w:p w14:paraId="09DA22B1" w14:textId="77777777" w:rsidR="000A0D43" w:rsidRPr="00A527F0" w:rsidRDefault="000A0D43" w:rsidP="004E61EE">
      <w:pPr>
        <w:spacing w:line="240" w:lineRule="auto"/>
        <w:jc w:val="center"/>
      </w:pPr>
      <w:r w:rsidRPr="00B812CA">
        <w:rPr>
          <w:noProof/>
          <w:lang w:eastAsia="fr-FR"/>
        </w:rPr>
        <w:lastRenderedPageBreak/>
        <w:drawing>
          <wp:inline distT="0" distB="0" distL="0" distR="0" wp14:anchorId="5BB05308" wp14:editId="69860778">
            <wp:extent cx="4993831" cy="34861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025562" cy="3508301"/>
                    </a:xfrm>
                    <a:prstGeom prst="rect">
                      <a:avLst/>
                    </a:prstGeom>
                    <a:noFill/>
                    <a:ln>
                      <a:noFill/>
                    </a:ln>
                  </pic:spPr>
                </pic:pic>
              </a:graphicData>
            </a:graphic>
          </wp:inline>
        </w:drawing>
      </w:r>
    </w:p>
    <w:p w14:paraId="15660E68" w14:textId="5AD5DC37" w:rsidR="00F323B7" w:rsidRPr="00A527F0" w:rsidRDefault="00F323B7" w:rsidP="001640BB">
      <w:pPr>
        <w:pStyle w:val="Caption"/>
        <w:spacing w:after="120" w:line="240" w:lineRule="auto"/>
        <w:jc w:val="center"/>
      </w:pPr>
      <w:r w:rsidRPr="00A527F0">
        <w:t xml:space="preserve">Figure </w:t>
      </w:r>
      <w:r w:rsidR="00062E19" w:rsidRPr="00A527F0">
        <w:t>1</w:t>
      </w:r>
      <w:r w:rsidRPr="00A527F0">
        <w:t xml:space="preserve"> </w:t>
      </w:r>
      <w:r w:rsidR="00062E19" w:rsidRPr="00A527F0">
        <w:t>-</w:t>
      </w:r>
      <w:r w:rsidRPr="00A527F0">
        <w:t xml:space="preserve"> </w:t>
      </w:r>
      <w:r w:rsidR="00062E19" w:rsidRPr="00A527F0">
        <w:t xml:space="preserve">Update Status Report </w:t>
      </w:r>
      <w:r w:rsidR="001640BB" w:rsidRPr="00A527F0">
        <w:t>–</w:t>
      </w:r>
      <w:r w:rsidR="00062E19" w:rsidRPr="00A527F0">
        <w:t xml:space="preserve"> </w:t>
      </w:r>
      <w:r w:rsidR="001640BB" w:rsidRPr="00A527F0">
        <w:t xml:space="preserve">current report </w:t>
      </w:r>
      <w:r w:rsidR="00062E19" w:rsidRPr="00A527F0">
        <w:t>example</w:t>
      </w:r>
    </w:p>
    <w:p w14:paraId="38C90EC0" w14:textId="68A8D4A1" w:rsidR="000A0D43" w:rsidRPr="00A527F0" w:rsidRDefault="001640BB" w:rsidP="0095577A">
      <w:pPr>
        <w:spacing w:after="120" w:line="240" w:lineRule="auto"/>
        <w:jc w:val="center"/>
      </w:pPr>
      <w:r w:rsidRPr="00B812CA">
        <w:rPr>
          <w:noProof/>
          <w:lang w:eastAsia="fr-FR"/>
        </w:rPr>
        <w:drawing>
          <wp:inline distT="0" distB="0" distL="0" distR="0" wp14:anchorId="2FF20299" wp14:editId="6D3083DF">
            <wp:extent cx="5444490" cy="2975878"/>
            <wp:effectExtent l="19050" t="19050" r="22860" b="152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454727" cy="2981474"/>
                    </a:xfrm>
                    <a:prstGeom prst="rect">
                      <a:avLst/>
                    </a:prstGeom>
                    <a:noFill/>
                    <a:ln>
                      <a:solidFill>
                        <a:schemeClr val="tx1"/>
                      </a:solidFill>
                    </a:ln>
                  </pic:spPr>
                </pic:pic>
              </a:graphicData>
            </a:graphic>
          </wp:inline>
        </w:drawing>
      </w:r>
    </w:p>
    <w:p w14:paraId="1C4BBB4E" w14:textId="712FEBEF" w:rsidR="001640BB" w:rsidRPr="00A527F0" w:rsidRDefault="001640BB" w:rsidP="001640BB">
      <w:pPr>
        <w:pStyle w:val="Caption"/>
        <w:spacing w:after="120" w:line="240" w:lineRule="auto"/>
        <w:jc w:val="center"/>
      </w:pPr>
      <w:r w:rsidRPr="00A527F0">
        <w:t>Figure 2 - Update Status Report - notional example for S-100 datasets</w:t>
      </w:r>
    </w:p>
    <w:p w14:paraId="1E450EAA" w14:textId="77777777" w:rsidR="0095577A" w:rsidRPr="00A527F0" w:rsidRDefault="0095577A" w:rsidP="001640BB">
      <w:pPr>
        <w:spacing w:after="120" w:line="240" w:lineRule="auto"/>
        <w:jc w:val="both"/>
        <w:rPr>
          <w:b/>
          <w:bCs/>
          <w:u w:val="single"/>
        </w:rPr>
      </w:pPr>
    </w:p>
    <w:p w14:paraId="4A2A05B7" w14:textId="7D7BFD16" w:rsidR="001640BB" w:rsidRPr="00A527F0" w:rsidRDefault="001640BB" w:rsidP="001640BB">
      <w:pPr>
        <w:spacing w:after="120" w:line="240" w:lineRule="auto"/>
        <w:jc w:val="both"/>
        <w:rPr>
          <w:b/>
          <w:bCs/>
          <w:u w:val="single"/>
        </w:rPr>
      </w:pPr>
      <w:r w:rsidRPr="00A527F0">
        <w:rPr>
          <w:b/>
          <w:bCs/>
          <w:u w:val="single"/>
        </w:rPr>
        <w:t>Report specification</w:t>
      </w:r>
    </w:p>
    <w:p w14:paraId="1C732606" w14:textId="10122E1F" w:rsidR="000A0D43" w:rsidRPr="00A527F0" w:rsidRDefault="000A0D43" w:rsidP="003A3D1B">
      <w:pPr>
        <w:spacing w:after="120" w:line="240" w:lineRule="auto"/>
        <w:jc w:val="both"/>
      </w:pPr>
      <w:r w:rsidRPr="00A527F0">
        <w:t xml:space="preserve">The ENC </w:t>
      </w:r>
      <w:r w:rsidR="003A3D1B" w:rsidRPr="00A527F0">
        <w:t>U</w:t>
      </w:r>
      <w:r w:rsidRPr="00A527F0">
        <w:t xml:space="preserve">pdate </w:t>
      </w:r>
      <w:r w:rsidR="003A3D1B" w:rsidRPr="00A527F0">
        <w:t>S</w:t>
      </w:r>
      <w:r w:rsidRPr="00A527F0">
        <w:t xml:space="preserve">tatus </w:t>
      </w:r>
      <w:r w:rsidR="003A3D1B" w:rsidRPr="00A527F0">
        <w:t>R</w:t>
      </w:r>
      <w:r w:rsidRPr="00A527F0">
        <w:t xml:space="preserve">eport is a formatted output from the ECDIS. It should be formatted to </w:t>
      </w:r>
      <w:r w:rsidR="003A3D1B" w:rsidRPr="00A527F0">
        <w:t>fit within</w:t>
      </w:r>
      <w:r w:rsidRPr="00A527F0">
        <w:t xml:space="preserve"> the width of the ECDIS screen and, if printable, split into individual A4 pages.</w:t>
      </w:r>
    </w:p>
    <w:p w14:paraId="2945F28E" w14:textId="6C2C2F05" w:rsidR="000A0D43" w:rsidRPr="00A527F0" w:rsidRDefault="000A0D43" w:rsidP="003A3D1B">
      <w:pPr>
        <w:spacing w:after="60" w:line="240" w:lineRule="auto"/>
        <w:jc w:val="both"/>
      </w:pPr>
      <w:r w:rsidRPr="00A527F0">
        <w:t xml:space="preserve">Reports of both types (complete </w:t>
      </w:r>
      <w:r w:rsidR="003B11C8" w:rsidRPr="00A527F0">
        <w:t xml:space="preserve">System Database </w:t>
      </w:r>
      <w:r w:rsidRPr="00A527F0">
        <w:t xml:space="preserve">contents and </w:t>
      </w:r>
      <w:r w:rsidR="003A3D1B" w:rsidRPr="00A527F0">
        <w:t>f</w:t>
      </w:r>
      <w:r w:rsidRPr="00A527F0">
        <w:t>iltered by route) are divided into two sections:</w:t>
      </w:r>
    </w:p>
    <w:p w14:paraId="1F9C962E" w14:textId="7614D198" w:rsidR="000A0D43" w:rsidRPr="00A527F0" w:rsidRDefault="000A0D43" w:rsidP="00AE2737">
      <w:pPr>
        <w:numPr>
          <w:ilvl w:val="0"/>
          <w:numId w:val="74"/>
        </w:numPr>
        <w:spacing w:after="60" w:line="240" w:lineRule="auto"/>
        <w:jc w:val="both"/>
      </w:pPr>
      <w:r w:rsidRPr="00A527F0">
        <w:t xml:space="preserve">A header containing information on the vessel and report content selected (either filtered for a route (or part of a route) or for the entire </w:t>
      </w:r>
      <w:r w:rsidR="003B11C8" w:rsidRPr="00A527F0">
        <w:t xml:space="preserve">System Database </w:t>
      </w:r>
      <w:r w:rsidRPr="00A527F0">
        <w:t>contents. This header contains vessel information and report reference dates followed by a summary totals for each report status.</w:t>
      </w:r>
    </w:p>
    <w:p w14:paraId="553A1DFA" w14:textId="77777777" w:rsidR="000A0D43" w:rsidRPr="00A527F0" w:rsidRDefault="000A0D43" w:rsidP="00AE2737">
      <w:pPr>
        <w:numPr>
          <w:ilvl w:val="0"/>
          <w:numId w:val="74"/>
        </w:numPr>
        <w:spacing w:after="120" w:line="240" w:lineRule="auto"/>
        <w:jc w:val="both"/>
      </w:pPr>
      <w:r w:rsidRPr="00A527F0">
        <w:lastRenderedPageBreak/>
        <w:t>A table containing information for each cell within the chosen content type. This provides detailed information on each dataset within the chosen content category.</w:t>
      </w:r>
    </w:p>
    <w:p w14:paraId="7E09B1F8" w14:textId="77777777" w:rsidR="009E15EE" w:rsidRPr="00A527F0" w:rsidRDefault="009E15EE" w:rsidP="003A3D1B">
      <w:pPr>
        <w:spacing w:after="120" w:line="240" w:lineRule="auto"/>
        <w:jc w:val="both"/>
        <w:rPr>
          <w:bCs/>
        </w:rPr>
      </w:pPr>
    </w:p>
    <w:p w14:paraId="6D3C6D30" w14:textId="2CCCA389" w:rsidR="000A0D43" w:rsidRPr="00A527F0" w:rsidRDefault="000A0D43" w:rsidP="003A3D1B">
      <w:pPr>
        <w:spacing w:after="120" w:line="240" w:lineRule="auto"/>
        <w:jc w:val="both"/>
        <w:rPr>
          <w:b/>
          <w:bCs/>
          <w:u w:val="single"/>
        </w:rPr>
      </w:pPr>
      <w:r w:rsidRPr="00A527F0">
        <w:rPr>
          <w:b/>
          <w:bCs/>
          <w:u w:val="single"/>
        </w:rPr>
        <w:t xml:space="preserve">Report </w:t>
      </w:r>
      <w:r w:rsidR="001640BB" w:rsidRPr="00A527F0">
        <w:rPr>
          <w:b/>
          <w:bCs/>
          <w:u w:val="single"/>
        </w:rPr>
        <w:t>h</w:t>
      </w:r>
      <w:r w:rsidRPr="00A527F0">
        <w:rPr>
          <w:b/>
          <w:bCs/>
          <w:u w:val="single"/>
        </w:rPr>
        <w:t>eader</w:t>
      </w:r>
    </w:p>
    <w:p w14:paraId="23053A43" w14:textId="587DEB65" w:rsidR="000A0D43" w:rsidRPr="00A527F0" w:rsidRDefault="000A0D43" w:rsidP="003A3D1B">
      <w:pPr>
        <w:spacing w:after="120" w:line="240" w:lineRule="auto"/>
        <w:jc w:val="both"/>
      </w:pPr>
      <w:r w:rsidRPr="00A527F0">
        <w:t xml:space="preserve">The data content of each of the header fields is defined in </w:t>
      </w:r>
      <w:r w:rsidR="003A3D1B" w:rsidRPr="00A527F0">
        <w:t>T</w:t>
      </w:r>
      <w:r w:rsidRPr="00A527F0">
        <w:t>able</w:t>
      </w:r>
      <w:r w:rsidR="003A3D1B" w:rsidRPr="00A527F0">
        <w:t xml:space="preserve"> 3</w:t>
      </w:r>
      <w:r w:rsidRPr="00A527F0">
        <w:t xml:space="preserve"> below:</w:t>
      </w:r>
    </w:p>
    <w:tbl>
      <w:tblPr>
        <w:tblStyle w:val="TableGrid"/>
        <w:tblW w:w="0" w:type="auto"/>
        <w:tblLook w:val="04A0" w:firstRow="1" w:lastRow="0" w:firstColumn="1" w:lastColumn="0" w:noHBand="0" w:noVBand="1"/>
      </w:tblPr>
      <w:tblGrid>
        <w:gridCol w:w="2972"/>
        <w:gridCol w:w="1134"/>
        <w:gridCol w:w="4910"/>
      </w:tblGrid>
      <w:tr w:rsidR="000A0D43" w:rsidRPr="00A527F0" w14:paraId="468B6106" w14:textId="77777777" w:rsidTr="00F74131">
        <w:trPr>
          <w:trHeight w:val="297"/>
        </w:trPr>
        <w:tc>
          <w:tcPr>
            <w:tcW w:w="2972" w:type="dxa"/>
            <w:shd w:val="clear" w:color="auto" w:fill="D9D9D9" w:themeFill="background1" w:themeFillShade="D9"/>
          </w:tcPr>
          <w:p w14:paraId="76B89395" w14:textId="6034598C" w:rsidR="000A0D43" w:rsidRPr="00A527F0" w:rsidRDefault="000A0D43" w:rsidP="00F74131">
            <w:pPr>
              <w:spacing w:before="60" w:after="60"/>
              <w:rPr>
                <w:b/>
                <w:bCs/>
              </w:rPr>
            </w:pPr>
            <w:r w:rsidRPr="00A527F0">
              <w:rPr>
                <w:b/>
                <w:bCs/>
              </w:rPr>
              <w:t>Field Name.</w:t>
            </w:r>
          </w:p>
        </w:tc>
        <w:tc>
          <w:tcPr>
            <w:tcW w:w="1134" w:type="dxa"/>
            <w:shd w:val="clear" w:color="auto" w:fill="D9D9D9" w:themeFill="background1" w:themeFillShade="D9"/>
          </w:tcPr>
          <w:p w14:paraId="2202BB8F" w14:textId="77777777" w:rsidR="000A0D43" w:rsidRPr="00A527F0" w:rsidRDefault="000A0D43" w:rsidP="00F74131">
            <w:pPr>
              <w:spacing w:before="60" w:after="60"/>
              <w:rPr>
                <w:b/>
                <w:bCs/>
              </w:rPr>
            </w:pPr>
            <w:r w:rsidRPr="00A527F0">
              <w:rPr>
                <w:b/>
                <w:bCs/>
              </w:rPr>
              <w:t>Type</w:t>
            </w:r>
          </w:p>
        </w:tc>
        <w:tc>
          <w:tcPr>
            <w:tcW w:w="4910" w:type="dxa"/>
            <w:shd w:val="clear" w:color="auto" w:fill="D9D9D9" w:themeFill="background1" w:themeFillShade="D9"/>
          </w:tcPr>
          <w:p w14:paraId="5DE21D50" w14:textId="77777777" w:rsidR="000A0D43" w:rsidRPr="00A527F0" w:rsidRDefault="000A0D43" w:rsidP="00F74131">
            <w:pPr>
              <w:spacing w:before="60" w:after="60"/>
              <w:rPr>
                <w:b/>
                <w:bCs/>
              </w:rPr>
            </w:pPr>
            <w:r w:rsidRPr="00A527F0">
              <w:rPr>
                <w:b/>
                <w:bCs/>
              </w:rPr>
              <w:t>Source</w:t>
            </w:r>
          </w:p>
        </w:tc>
      </w:tr>
      <w:tr w:rsidR="000A0D43" w:rsidRPr="00A527F0" w14:paraId="7E627633" w14:textId="77777777" w:rsidTr="00D437A1">
        <w:tc>
          <w:tcPr>
            <w:tcW w:w="2972" w:type="dxa"/>
          </w:tcPr>
          <w:p w14:paraId="6C1610A6" w14:textId="77777777" w:rsidR="000A0D43" w:rsidRPr="00A527F0" w:rsidRDefault="000A0D43" w:rsidP="00AE2737">
            <w:pPr>
              <w:numPr>
                <w:ilvl w:val="0"/>
                <w:numId w:val="79"/>
              </w:numPr>
              <w:spacing w:before="60" w:after="60"/>
            </w:pPr>
            <w:r w:rsidRPr="00A527F0">
              <w:t>Report Name</w:t>
            </w:r>
          </w:p>
        </w:tc>
        <w:tc>
          <w:tcPr>
            <w:tcW w:w="1134" w:type="dxa"/>
          </w:tcPr>
          <w:p w14:paraId="2589989B" w14:textId="77777777" w:rsidR="000A0D43" w:rsidRPr="00A527F0" w:rsidRDefault="000A0D43" w:rsidP="00F74131">
            <w:pPr>
              <w:spacing w:before="60" w:after="60"/>
            </w:pPr>
            <w:r w:rsidRPr="00A527F0">
              <w:t>Text</w:t>
            </w:r>
          </w:p>
        </w:tc>
        <w:tc>
          <w:tcPr>
            <w:tcW w:w="4910" w:type="dxa"/>
          </w:tcPr>
          <w:p w14:paraId="2AB04628" w14:textId="14564B92" w:rsidR="000A0D43" w:rsidRPr="00A527F0" w:rsidRDefault="000A0D43" w:rsidP="00F74131">
            <w:pPr>
              <w:spacing w:before="60" w:after="60"/>
            </w:pPr>
            <w:r w:rsidRPr="00A527F0">
              <w:t xml:space="preserve">Two Report names are possible depending on which </w:t>
            </w:r>
            <w:r w:rsidR="00F74131" w:rsidRPr="00A527F0">
              <w:t>R</w:t>
            </w:r>
            <w:r w:rsidRPr="00A527F0">
              <w:t>eport is being shown. Either:</w:t>
            </w:r>
          </w:p>
          <w:p w14:paraId="478029D3" w14:textId="77777777" w:rsidR="000A0D43" w:rsidRPr="00A527F0" w:rsidRDefault="000A0D43" w:rsidP="00AE2737">
            <w:pPr>
              <w:numPr>
                <w:ilvl w:val="0"/>
                <w:numId w:val="78"/>
              </w:numPr>
              <w:spacing w:before="60" w:after="60"/>
            </w:pPr>
            <w:r w:rsidRPr="00A527F0">
              <w:t>Electronic Navigational Charts (ENC) Update Status Report</w:t>
            </w:r>
          </w:p>
          <w:p w14:paraId="6A95581E" w14:textId="6301B8CD" w:rsidR="000A0D43" w:rsidRPr="00A527F0" w:rsidRDefault="000A0D43" w:rsidP="00AE2737">
            <w:pPr>
              <w:numPr>
                <w:ilvl w:val="0"/>
                <w:numId w:val="78"/>
              </w:numPr>
              <w:spacing w:before="60" w:after="60"/>
            </w:pPr>
            <w:bookmarkStart w:id="807" w:name="_Hlk87104123"/>
            <w:r w:rsidRPr="00A527F0">
              <w:t>Electronic Nautical Publications (ENP) Update Status Report</w:t>
            </w:r>
            <w:bookmarkEnd w:id="807"/>
          </w:p>
        </w:tc>
      </w:tr>
      <w:tr w:rsidR="000A0D43" w:rsidRPr="00A527F0" w14:paraId="5D7A8D6B" w14:textId="77777777" w:rsidTr="00D437A1">
        <w:tc>
          <w:tcPr>
            <w:tcW w:w="2972" w:type="dxa"/>
          </w:tcPr>
          <w:p w14:paraId="225D73AC" w14:textId="77777777" w:rsidR="000A0D43" w:rsidRPr="00A527F0" w:rsidRDefault="000A0D43" w:rsidP="00AE2737">
            <w:pPr>
              <w:numPr>
                <w:ilvl w:val="0"/>
                <w:numId w:val="79"/>
              </w:numPr>
              <w:spacing w:before="60" w:after="60"/>
            </w:pPr>
            <w:r w:rsidRPr="00A527F0">
              <w:t>Vessel Name</w:t>
            </w:r>
          </w:p>
        </w:tc>
        <w:tc>
          <w:tcPr>
            <w:tcW w:w="1134" w:type="dxa"/>
          </w:tcPr>
          <w:p w14:paraId="762B4BBF" w14:textId="77777777" w:rsidR="000A0D43" w:rsidRPr="00A527F0" w:rsidRDefault="000A0D43" w:rsidP="00F74131">
            <w:pPr>
              <w:spacing w:before="60" w:after="60"/>
            </w:pPr>
            <w:r w:rsidRPr="00A527F0">
              <w:t>Text</w:t>
            </w:r>
          </w:p>
        </w:tc>
        <w:tc>
          <w:tcPr>
            <w:tcW w:w="4910" w:type="dxa"/>
          </w:tcPr>
          <w:p w14:paraId="59E5BC6D" w14:textId="3B62A9E1" w:rsidR="000A0D43" w:rsidRPr="00A527F0" w:rsidRDefault="000A0D43" w:rsidP="00F74131">
            <w:pPr>
              <w:spacing w:before="60" w:after="60"/>
            </w:pPr>
            <w:r w:rsidRPr="00A527F0">
              <w:t>The name of the vesse</w:t>
            </w:r>
            <w:r w:rsidR="00F74131" w:rsidRPr="00A527F0">
              <w:t>l as recorded within the ECDIS.</w:t>
            </w:r>
          </w:p>
        </w:tc>
      </w:tr>
      <w:tr w:rsidR="000A0D43" w:rsidRPr="00A527F0" w14:paraId="10653551" w14:textId="77777777" w:rsidTr="00D437A1">
        <w:tc>
          <w:tcPr>
            <w:tcW w:w="2972" w:type="dxa"/>
          </w:tcPr>
          <w:p w14:paraId="41902A52" w14:textId="77777777" w:rsidR="000A0D43" w:rsidRPr="00A527F0" w:rsidRDefault="000A0D43" w:rsidP="00AE2737">
            <w:pPr>
              <w:numPr>
                <w:ilvl w:val="0"/>
                <w:numId w:val="79"/>
              </w:numPr>
              <w:spacing w:before="60" w:after="60"/>
            </w:pPr>
            <w:r w:rsidRPr="00A527F0">
              <w:t xml:space="preserve">Identifier </w:t>
            </w:r>
          </w:p>
        </w:tc>
        <w:tc>
          <w:tcPr>
            <w:tcW w:w="1134" w:type="dxa"/>
          </w:tcPr>
          <w:p w14:paraId="52B46D92" w14:textId="77777777" w:rsidR="000A0D43" w:rsidRPr="00A527F0" w:rsidRDefault="000A0D43" w:rsidP="00F74131">
            <w:pPr>
              <w:spacing w:before="60" w:after="60"/>
            </w:pPr>
            <w:r w:rsidRPr="00A527F0">
              <w:t>Text</w:t>
            </w:r>
          </w:p>
        </w:tc>
        <w:tc>
          <w:tcPr>
            <w:tcW w:w="4910" w:type="dxa"/>
          </w:tcPr>
          <w:p w14:paraId="15C70DB2" w14:textId="748169E8" w:rsidR="000A0D43" w:rsidRPr="00A527F0" w:rsidRDefault="000A0D43" w:rsidP="00F74131">
            <w:pPr>
              <w:spacing w:before="60" w:after="60"/>
            </w:pPr>
            <w:r w:rsidRPr="00A527F0">
              <w:t>A unique identifier,</w:t>
            </w:r>
            <w:r w:rsidR="00F74131" w:rsidRPr="00A527F0">
              <w:t xml:space="preserve"> the MMSI or vessel IMO number.</w:t>
            </w:r>
          </w:p>
        </w:tc>
      </w:tr>
      <w:tr w:rsidR="000A0D43" w:rsidRPr="00A527F0" w14:paraId="7A036B72" w14:textId="77777777" w:rsidTr="00D437A1">
        <w:tc>
          <w:tcPr>
            <w:tcW w:w="2972" w:type="dxa"/>
          </w:tcPr>
          <w:p w14:paraId="15BB1B20" w14:textId="77777777" w:rsidR="000A0D43" w:rsidRPr="00A527F0" w:rsidRDefault="000A0D43" w:rsidP="00AE2737">
            <w:pPr>
              <w:numPr>
                <w:ilvl w:val="0"/>
                <w:numId w:val="79"/>
              </w:numPr>
              <w:spacing w:before="60" w:after="60"/>
            </w:pPr>
            <w:r w:rsidRPr="00A527F0">
              <w:t>Update reference date</w:t>
            </w:r>
          </w:p>
        </w:tc>
        <w:tc>
          <w:tcPr>
            <w:tcW w:w="1134" w:type="dxa"/>
          </w:tcPr>
          <w:p w14:paraId="460C6507" w14:textId="77777777" w:rsidR="000A0D43" w:rsidRPr="00A527F0" w:rsidRDefault="000A0D43" w:rsidP="00F74131">
            <w:pPr>
              <w:spacing w:before="60" w:after="60"/>
            </w:pPr>
            <w:r w:rsidRPr="00A527F0">
              <w:t>Date</w:t>
            </w:r>
          </w:p>
        </w:tc>
        <w:tc>
          <w:tcPr>
            <w:tcW w:w="4910" w:type="dxa"/>
          </w:tcPr>
          <w:p w14:paraId="02B7A3D6" w14:textId="17B99AF3" w:rsidR="000A0D43" w:rsidRPr="00A527F0" w:rsidRDefault="000A0D43" w:rsidP="00F74131">
            <w:pPr>
              <w:spacing w:before="60" w:after="60"/>
            </w:pPr>
            <w:r w:rsidRPr="00A527F0">
              <w:t xml:space="preserve">The data used as the reference for the status of each of the cells. This is the issue date of the last S-128 dataset in the </w:t>
            </w:r>
            <w:r w:rsidR="00F74131" w:rsidRPr="00A527F0">
              <w:t>E</w:t>
            </w:r>
            <w:r w:rsidRPr="00A527F0">
              <w:t xml:space="preserve">xchange </w:t>
            </w:r>
            <w:r w:rsidR="00F74131" w:rsidRPr="00A527F0">
              <w:t>S</w:t>
            </w:r>
            <w:r w:rsidRPr="00A527F0">
              <w:t xml:space="preserve">et used to update the </w:t>
            </w:r>
            <w:r w:rsidR="003B11C8" w:rsidRPr="00A527F0">
              <w:t>System Database</w:t>
            </w:r>
            <w:r w:rsidRPr="00A527F0">
              <w:t xml:space="preserve">. The date is taken from the latest S-128 datasets </w:t>
            </w:r>
            <w:proofErr w:type="spellStart"/>
            <w:r w:rsidRPr="00A527F0">
              <w:t>issueDate</w:t>
            </w:r>
            <w:proofErr w:type="spellEnd"/>
            <w:r w:rsidRPr="00A527F0">
              <w:t xml:space="preserve"> in the CATALOG.XML and is</w:t>
            </w:r>
            <w:r w:rsidR="00F74131" w:rsidRPr="00A527F0">
              <w:t xml:space="preserve"> expressed in ISO8601 notation:</w:t>
            </w:r>
          </w:p>
          <w:p w14:paraId="704DF6D6" w14:textId="184DF07C" w:rsidR="000A0D43" w:rsidRPr="00A527F0" w:rsidRDefault="000A0D43" w:rsidP="00F74131">
            <w:pPr>
              <w:spacing w:before="60" w:after="60"/>
            </w:pPr>
            <w:r w:rsidRPr="00A527F0">
              <w:t xml:space="preserve"> [</w:t>
            </w:r>
            <w:r w:rsidRPr="00A527F0">
              <w:rPr>
                <w:b/>
                <w:bCs/>
              </w:rPr>
              <w:t>YYYMMDDZHHMMSS</w:t>
            </w:r>
            <w:r w:rsidR="00F74131" w:rsidRPr="00A527F0">
              <w:t>]</w:t>
            </w:r>
          </w:p>
        </w:tc>
      </w:tr>
      <w:tr w:rsidR="000A0D43" w:rsidRPr="00A527F0" w14:paraId="6178331E" w14:textId="77777777" w:rsidTr="00D437A1">
        <w:tc>
          <w:tcPr>
            <w:tcW w:w="2972" w:type="dxa"/>
          </w:tcPr>
          <w:p w14:paraId="133D2A64" w14:textId="5A98481B" w:rsidR="000A0D43" w:rsidRPr="00A527F0" w:rsidRDefault="000A0D43" w:rsidP="00AE2737">
            <w:pPr>
              <w:numPr>
                <w:ilvl w:val="0"/>
                <w:numId w:val="79"/>
              </w:numPr>
              <w:spacing w:before="60" w:after="60"/>
            </w:pPr>
            <w:r w:rsidRPr="00A527F0">
              <w:t xml:space="preserve">Date of report </w:t>
            </w:r>
          </w:p>
        </w:tc>
        <w:tc>
          <w:tcPr>
            <w:tcW w:w="1134" w:type="dxa"/>
          </w:tcPr>
          <w:p w14:paraId="2C8FF900" w14:textId="77777777" w:rsidR="000A0D43" w:rsidRPr="00A527F0" w:rsidRDefault="000A0D43" w:rsidP="00F74131">
            <w:pPr>
              <w:spacing w:before="60" w:after="60"/>
            </w:pPr>
            <w:r w:rsidRPr="00A527F0">
              <w:t>Date</w:t>
            </w:r>
          </w:p>
        </w:tc>
        <w:tc>
          <w:tcPr>
            <w:tcW w:w="4910" w:type="dxa"/>
          </w:tcPr>
          <w:p w14:paraId="2A503118" w14:textId="7722392B" w:rsidR="000A0D43" w:rsidRPr="00A527F0" w:rsidRDefault="000A0D43" w:rsidP="00F74131">
            <w:pPr>
              <w:spacing w:before="60" w:after="60"/>
            </w:pPr>
            <w:r w:rsidRPr="00A527F0">
              <w:t xml:space="preserve">The date the </w:t>
            </w:r>
            <w:r w:rsidR="00F74131" w:rsidRPr="00A527F0">
              <w:t>R</w:t>
            </w:r>
            <w:r w:rsidRPr="00A527F0">
              <w:t>eport was run.</w:t>
            </w:r>
          </w:p>
        </w:tc>
      </w:tr>
      <w:tr w:rsidR="000A0D43" w:rsidRPr="00A527F0" w14:paraId="76C063F9" w14:textId="77777777" w:rsidTr="00D437A1">
        <w:tc>
          <w:tcPr>
            <w:tcW w:w="2972" w:type="dxa"/>
          </w:tcPr>
          <w:p w14:paraId="5B4DF816" w14:textId="77777777" w:rsidR="000A0D43" w:rsidRPr="00A527F0" w:rsidRDefault="000A0D43" w:rsidP="00AE2737">
            <w:pPr>
              <w:numPr>
                <w:ilvl w:val="0"/>
                <w:numId w:val="79"/>
              </w:numPr>
              <w:spacing w:before="60" w:after="60"/>
            </w:pPr>
            <w:r w:rsidRPr="00A527F0">
              <w:t>Content</w:t>
            </w:r>
          </w:p>
        </w:tc>
        <w:tc>
          <w:tcPr>
            <w:tcW w:w="1134" w:type="dxa"/>
          </w:tcPr>
          <w:p w14:paraId="59335D4D" w14:textId="77777777" w:rsidR="000A0D43" w:rsidRPr="00A527F0" w:rsidRDefault="000A0D43" w:rsidP="00F74131">
            <w:pPr>
              <w:spacing w:before="60" w:after="60"/>
            </w:pPr>
            <w:r w:rsidRPr="00A527F0">
              <w:t>Text</w:t>
            </w:r>
          </w:p>
        </w:tc>
        <w:tc>
          <w:tcPr>
            <w:tcW w:w="4910" w:type="dxa"/>
          </w:tcPr>
          <w:p w14:paraId="228F2FBC" w14:textId="467A10F4" w:rsidR="000A0D43" w:rsidRPr="00A527F0" w:rsidRDefault="000A0D43" w:rsidP="00F74131">
            <w:pPr>
              <w:spacing w:before="60" w:after="60"/>
            </w:pPr>
            <w:r w:rsidRPr="00A527F0">
              <w:t xml:space="preserve">Each Report can be optionally filtered for an individual route plan or report the full </w:t>
            </w:r>
            <w:r w:rsidR="003B11C8" w:rsidRPr="00A527F0">
              <w:t xml:space="preserve">System Database </w:t>
            </w:r>
            <w:r w:rsidRPr="00A527F0">
              <w:t xml:space="preserve">contents for each </w:t>
            </w:r>
            <w:r w:rsidR="00F74131" w:rsidRPr="00A527F0">
              <w:t>R</w:t>
            </w:r>
            <w:r w:rsidRPr="00A527F0">
              <w:t>eport type:</w:t>
            </w:r>
          </w:p>
          <w:p w14:paraId="6A271430" w14:textId="77777777" w:rsidR="000A0D43" w:rsidRPr="00A527F0" w:rsidRDefault="000A0D43" w:rsidP="00AE2737">
            <w:pPr>
              <w:numPr>
                <w:ilvl w:val="0"/>
                <w:numId w:val="75"/>
              </w:numPr>
              <w:spacing w:before="60" w:after="60"/>
            </w:pPr>
            <w:r w:rsidRPr="00A527F0">
              <w:t>“Filtered for Route Plan XXX to YYY” where XXX and YYY are the textual names of the point of origin and destination on the chosen route.</w:t>
            </w:r>
          </w:p>
          <w:p w14:paraId="0E0BD393" w14:textId="53E92EB7" w:rsidR="000A0D43" w:rsidRPr="00A527F0" w:rsidRDefault="000A0D43" w:rsidP="00AE2737">
            <w:pPr>
              <w:numPr>
                <w:ilvl w:val="0"/>
                <w:numId w:val="75"/>
              </w:numPr>
              <w:spacing w:before="60" w:after="60"/>
            </w:pPr>
            <w:r w:rsidRPr="00A527F0">
              <w:t xml:space="preserve">Full </w:t>
            </w:r>
            <w:r w:rsidR="003B11C8" w:rsidRPr="00A527F0">
              <w:t xml:space="preserve">System Database </w:t>
            </w:r>
            <w:r w:rsidRPr="00A527F0">
              <w:t>contents.</w:t>
            </w:r>
          </w:p>
        </w:tc>
      </w:tr>
      <w:tr w:rsidR="000A0D43" w:rsidRPr="00A527F0" w14:paraId="558A2080" w14:textId="77777777" w:rsidTr="00D437A1">
        <w:tc>
          <w:tcPr>
            <w:tcW w:w="2972" w:type="dxa"/>
          </w:tcPr>
          <w:p w14:paraId="4DC842CA" w14:textId="77777777" w:rsidR="000A0D43" w:rsidRPr="00A527F0" w:rsidRDefault="000A0D43" w:rsidP="00AE2737">
            <w:pPr>
              <w:numPr>
                <w:ilvl w:val="0"/>
                <w:numId w:val="79"/>
              </w:numPr>
              <w:spacing w:before="60" w:after="60"/>
            </w:pPr>
            <w:r w:rsidRPr="00A527F0">
              <w:t>Start WP</w:t>
            </w:r>
          </w:p>
        </w:tc>
        <w:tc>
          <w:tcPr>
            <w:tcW w:w="1134" w:type="dxa"/>
          </w:tcPr>
          <w:p w14:paraId="16B718A0" w14:textId="77777777" w:rsidR="000A0D43" w:rsidRPr="00A527F0" w:rsidRDefault="000A0D43" w:rsidP="00F74131">
            <w:pPr>
              <w:spacing w:before="60" w:after="60"/>
            </w:pPr>
            <w:r w:rsidRPr="00A527F0">
              <w:t>Text</w:t>
            </w:r>
          </w:p>
        </w:tc>
        <w:tc>
          <w:tcPr>
            <w:tcW w:w="4910" w:type="dxa"/>
          </w:tcPr>
          <w:p w14:paraId="0938726B" w14:textId="2B9574E4" w:rsidR="000A0D43" w:rsidRPr="00A527F0" w:rsidRDefault="000A0D43" w:rsidP="00F74131">
            <w:pPr>
              <w:spacing w:before="60" w:after="60"/>
            </w:pPr>
            <w:r w:rsidRPr="00A527F0">
              <w:t xml:space="preserve">This field is only present if the </w:t>
            </w:r>
            <w:r w:rsidR="00F74131" w:rsidRPr="00A527F0">
              <w:t>R</w:t>
            </w:r>
            <w:r w:rsidRPr="00A527F0">
              <w:t>eport is filtered for a route. It should comprise the textual name of the starting waypoint of the route (if one exists) and the lat/lon</w:t>
            </w:r>
            <w:r w:rsidR="00F74131" w:rsidRPr="00A527F0">
              <w:t>g</w:t>
            </w:r>
            <w:r w:rsidRPr="00A527F0">
              <w:t xml:space="preserve"> coordinates of the waypoint. There is no fixed form that the coordinates should take.</w:t>
            </w:r>
          </w:p>
        </w:tc>
      </w:tr>
      <w:tr w:rsidR="000A0D43" w:rsidRPr="00A527F0" w14:paraId="1CC06EB3" w14:textId="77777777" w:rsidTr="00D437A1">
        <w:tc>
          <w:tcPr>
            <w:tcW w:w="2972" w:type="dxa"/>
          </w:tcPr>
          <w:p w14:paraId="2F0DC018" w14:textId="77777777" w:rsidR="000A0D43" w:rsidRPr="00A527F0" w:rsidRDefault="000A0D43" w:rsidP="00AE2737">
            <w:pPr>
              <w:numPr>
                <w:ilvl w:val="0"/>
                <w:numId w:val="79"/>
              </w:numPr>
              <w:spacing w:before="60" w:after="60"/>
            </w:pPr>
            <w:r w:rsidRPr="00A527F0">
              <w:t>End WP</w:t>
            </w:r>
          </w:p>
        </w:tc>
        <w:tc>
          <w:tcPr>
            <w:tcW w:w="1134" w:type="dxa"/>
          </w:tcPr>
          <w:p w14:paraId="3D8F1A48" w14:textId="77777777" w:rsidR="000A0D43" w:rsidRPr="00A527F0" w:rsidRDefault="000A0D43" w:rsidP="00F74131">
            <w:pPr>
              <w:spacing w:before="60" w:after="60"/>
            </w:pPr>
            <w:r w:rsidRPr="00A527F0">
              <w:t>Text</w:t>
            </w:r>
          </w:p>
        </w:tc>
        <w:tc>
          <w:tcPr>
            <w:tcW w:w="4910" w:type="dxa"/>
          </w:tcPr>
          <w:p w14:paraId="5629CD93" w14:textId="62017DB0" w:rsidR="000A0D43" w:rsidRPr="00A527F0" w:rsidRDefault="000A0D43" w:rsidP="00F74131">
            <w:pPr>
              <w:spacing w:before="60" w:after="60"/>
            </w:pPr>
            <w:r w:rsidRPr="00A527F0">
              <w:t xml:space="preserve">This field is only present if the </w:t>
            </w:r>
            <w:r w:rsidR="00F74131" w:rsidRPr="00A527F0">
              <w:t>R</w:t>
            </w:r>
            <w:r w:rsidRPr="00A527F0">
              <w:t>eport is filtered for a route. It should comprise the textual name of the last waypoint of the route (if one exists) and its lat/lon</w:t>
            </w:r>
            <w:r w:rsidR="00F74131" w:rsidRPr="00A527F0">
              <w:t>g</w:t>
            </w:r>
            <w:r w:rsidRPr="00A527F0">
              <w:t xml:space="preserve"> coordinates. There is no fixed form th</w:t>
            </w:r>
            <w:r w:rsidR="00F74131" w:rsidRPr="00A527F0">
              <w:t>at the coordinates should take.</w:t>
            </w:r>
          </w:p>
        </w:tc>
      </w:tr>
    </w:tbl>
    <w:p w14:paraId="7F613EBF" w14:textId="178AB84E" w:rsidR="000054D6" w:rsidRPr="00A527F0" w:rsidRDefault="00331A1D" w:rsidP="00DF6704">
      <w:pPr>
        <w:pStyle w:val="Caption"/>
        <w:spacing w:after="120" w:line="240" w:lineRule="auto"/>
        <w:jc w:val="center"/>
        <w:rPr>
          <w:bCs/>
        </w:rPr>
      </w:pPr>
      <w:r w:rsidRPr="00A527F0">
        <w:t>Table 3 - Data content of header fields</w:t>
      </w:r>
    </w:p>
    <w:p w14:paraId="0ED419B5" w14:textId="77777777" w:rsidR="000A0D43" w:rsidRPr="00A527F0" w:rsidRDefault="000A0D43" w:rsidP="000054D6">
      <w:pPr>
        <w:spacing w:after="120" w:line="240" w:lineRule="auto"/>
        <w:jc w:val="both"/>
        <w:rPr>
          <w:b/>
          <w:bCs/>
          <w:u w:val="single"/>
        </w:rPr>
      </w:pPr>
      <w:r w:rsidRPr="00A527F0">
        <w:rPr>
          <w:b/>
          <w:bCs/>
          <w:u w:val="single"/>
        </w:rPr>
        <w:t>Filtering of Update status report for route section</w:t>
      </w:r>
    </w:p>
    <w:p w14:paraId="45F2990D" w14:textId="4FB6559D" w:rsidR="000A0D43" w:rsidRPr="00A527F0" w:rsidRDefault="000A0D43" w:rsidP="000054D6">
      <w:pPr>
        <w:spacing w:after="120" w:line="240" w:lineRule="auto"/>
        <w:jc w:val="both"/>
      </w:pPr>
      <w:r w:rsidRPr="00A527F0">
        <w:t xml:space="preserve">Where an Update </w:t>
      </w:r>
      <w:r w:rsidR="000054D6" w:rsidRPr="00A527F0">
        <w:t>S</w:t>
      </w:r>
      <w:r w:rsidRPr="00A527F0">
        <w:t xml:space="preserve">tatus </w:t>
      </w:r>
      <w:r w:rsidR="000054D6" w:rsidRPr="00A527F0">
        <w:t>R</w:t>
      </w:r>
      <w:r w:rsidRPr="00A527F0">
        <w:t xml:space="preserve">eport is filtered for a route plan then the datasets of the appropriate type (ENC or ENP) in the </w:t>
      </w:r>
      <w:r w:rsidR="003B11C8" w:rsidRPr="00A527F0">
        <w:t xml:space="preserve">System Database </w:t>
      </w:r>
      <w:r w:rsidRPr="00A527F0">
        <w:t xml:space="preserve">whose status are checked are defined by the intersection of the route corridor with the dataset boundaries (as defined by dataset’s coverage features (or coverage defined in the S-100 CATALOG.XML within the </w:t>
      </w:r>
      <w:r w:rsidR="003B11C8" w:rsidRPr="00A527F0">
        <w:t>System Database</w:t>
      </w:r>
      <w:r w:rsidRPr="00A527F0">
        <w:t>)</w:t>
      </w:r>
      <w:r w:rsidR="000054D6" w:rsidRPr="00A527F0">
        <w:t>)</w:t>
      </w:r>
      <w:r w:rsidRPr="00A527F0">
        <w:t>.</w:t>
      </w:r>
    </w:p>
    <w:p w14:paraId="2A481E80" w14:textId="20FF482C" w:rsidR="000A0D43" w:rsidRPr="00A527F0" w:rsidRDefault="000A0D43" w:rsidP="000054D6">
      <w:pPr>
        <w:spacing w:after="60" w:line="240" w:lineRule="auto"/>
        <w:jc w:val="both"/>
      </w:pPr>
      <w:r w:rsidRPr="00A527F0">
        <w:t>The width of the filtering corridor is equal to the “user specified d</w:t>
      </w:r>
      <w:r w:rsidR="000054D6" w:rsidRPr="00A527F0">
        <w:t xml:space="preserve">istance” implemented inside the </w:t>
      </w:r>
      <w:r w:rsidRPr="00A527F0">
        <w:t>ECDIS to fulfil IMO MSC.</w:t>
      </w:r>
      <w:r w:rsidR="002514B8" w:rsidRPr="00A527F0">
        <w:t>532(106)</w:t>
      </w:r>
      <w:r w:rsidRPr="00A527F0">
        <w:t xml:space="preserve"> </w:t>
      </w:r>
      <w:r w:rsidRPr="00A527F0">
        <w:rPr>
          <w:i/>
          <w:iCs/>
        </w:rPr>
        <w:t>11.3.5:</w:t>
      </w:r>
    </w:p>
    <w:p w14:paraId="082E42BD" w14:textId="474AD615" w:rsidR="000A0D43" w:rsidRPr="00A527F0" w:rsidRDefault="000A0D43" w:rsidP="00C50708">
      <w:pPr>
        <w:spacing w:after="120" w:line="240" w:lineRule="auto"/>
        <w:ind w:left="284" w:right="317"/>
        <w:jc w:val="both"/>
      </w:pPr>
      <w:r w:rsidRPr="00A527F0">
        <w:rPr>
          <w:i/>
          <w:iCs/>
        </w:rPr>
        <w:lastRenderedPageBreak/>
        <w:t>“A</w:t>
      </w:r>
      <w:r w:rsidR="00C50708" w:rsidRPr="00A527F0">
        <w:rPr>
          <w:i/>
          <w:iCs/>
        </w:rPr>
        <w:t xml:space="preserve"> graphical</w:t>
      </w:r>
      <w:r w:rsidRPr="00A527F0">
        <w:rPr>
          <w:i/>
          <w:iCs/>
        </w:rPr>
        <w:t xml:space="preserve"> indication should be given if the mariner plans a route closer than</w:t>
      </w:r>
      <w:r w:rsidR="000054D6" w:rsidRPr="00A527F0">
        <w:rPr>
          <w:i/>
          <w:iCs/>
        </w:rPr>
        <w:t xml:space="preserve"> a user-specified distance from </w:t>
      </w:r>
      <w:r w:rsidRPr="00A527F0">
        <w:rPr>
          <w:i/>
          <w:iCs/>
        </w:rPr>
        <w:t>the boundary of a</w:t>
      </w:r>
      <w:r w:rsidR="00C50708" w:rsidRPr="00A527F0">
        <w:rPr>
          <w:i/>
          <w:iCs/>
        </w:rPr>
        <w:t xml:space="preserve"> </w:t>
      </w:r>
      <w:r w:rsidR="00C50708" w:rsidRPr="00A527F0">
        <w:t>user-selectable category of</w:t>
      </w:r>
      <w:r w:rsidRPr="00A527F0">
        <w:rPr>
          <w:i/>
          <w:iCs/>
        </w:rPr>
        <w:t xml:space="preserve"> prohibited area or a geographic area for which special conditions exist (see appendix 4). A</w:t>
      </w:r>
      <w:r w:rsidR="00C50708" w:rsidRPr="00A527F0">
        <w:rPr>
          <w:i/>
          <w:iCs/>
        </w:rPr>
        <w:t xml:space="preserve"> graphical</w:t>
      </w:r>
      <w:r w:rsidRPr="00A527F0">
        <w:rPr>
          <w:i/>
          <w:iCs/>
        </w:rPr>
        <w:t xml:space="preserve"> indication should also be given if the mariner plans a route closer than a user specified distance from a </w:t>
      </w:r>
      <w:r w:rsidR="00C50708" w:rsidRPr="00A527F0">
        <w:rPr>
          <w:i/>
          <w:iCs/>
        </w:rPr>
        <w:t xml:space="preserve">user-selectable category of </w:t>
      </w:r>
      <w:r w:rsidRPr="00A527F0">
        <w:rPr>
          <w:i/>
          <w:iCs/>
        </w:rPr>
        <w:t>point object</w:t>
      </w:r>
      <w:r w:rsidR="00A954C0" w:rsidRPr="00A527F0">
        <w:rPr>
          <w:i/>
          <w:iCs/>
        </w:rPr>
        <w:t>s</w:t>
      </w:r>
      <w:r w:rsidRPr="00A527F0">
        <w:rPr>
          <w:i/>
          <w:iCs/>
        </w:rPr>
        <w:t>, such as a fixed or floating aid to navigation or isolated danger</w:t>
      </w:r>
      <w:r w:rsidRPr="00A527F0">
        <w:t xml:space="preserve">. </w:t>
      </w:r>
      <w:r w:rsidR="00C50708" w:rsidRPr="00A527F0">
        <w:rPr>
          <w:i/>
          <w:iCs/>
        </w:rPr>
        <w:t>The user-selectable categories should be the same as the user selections for the display of objects and be based on IHO standards. There should be a permanent indication when any user-selectable categories are deselected. Details of the deselection should be available on demand</w:t>
      </w:r>
      <w:r w:rsidR="00C50708" w:rsidRPr="00A527F0">
        <w:t>.</w:t>
      </w:r>
      <w:r w:rsidRPr="00A527F0">
        <w:t>“</w:t>
      </w:r>
    </w:p>
    <w:p w14:paraId="63BA8FED" w14:textId="77777777" w:rsidR="000A0D43" w:rsidRPr="00A527F0" w:rsidRDefault="000A0D43" w:rsidP="000054D6">
      <w:pPr>
        <w:spacing w:after="120" w:line="240" w:lineRule="auto"/>
        <w:jc w:val="both"/>
      </w:pPr>
      <w:r w:rsidRPr="00A527F0">
        <w:t>This is not the same as the XTD distance.</w:t>
      </w:r>
    </w:p>
    <w:p w14:paraId="073051FD" w14:textId="77777777" w:rsidR="000A0D43" w:rsidRPr="00A527F0" w:rsidRDefault="000A0D43" w:rsidP="000054D6">
      <w:pPr>
        <w:spacing w:after="120" w:line="240" w:lineRule="auto"/>
        <w:jc w:val="both"/>
      </w:pPr>
    </w:p>
    <w:p w14:paraId="63C6170C" w14:textId="1A29F81E" w:rsidR="000A0D43" w:rsidRPr="00A527F0" w:rsidRDefault="000A0D43" w:rsidP="000054D6">
      <w:pPr>
        <w:spacing w:after="120" w:line="240" w:lineRule="auto"/>
        <w:jc w:val="both"/>
        <w:rPr>
          <w:b/>
          <w:bCs/>
          <w:u w:val="single"/>
        </w:rPr>
      </w:pPr>
      <w:r w:rsidRPr="00A527F0">
        <w:rPr>
          <w:b/>
          <w:bCs/>
          <w:u w:val="single"/>
        </w:rPr>
        <w:t xml:space="preserve">Summary </w:t>
      </w:r>
      <w:r w:rsidR="009E15EE" w:rsidRPr="00A527F0">
        <w:rPr>
          <w:b/>
          <w:bCs/>
          <w:u w:val="single"/>
        </w:rPr>
        <w:t>t</w:t>
      </w:r>
      <w:r w:rsidRPr="00A527F0">
        <w:rPr>
          <w:b/>
          <w:bCs/>
          <w:u w:val="single"/>
        </w:rPr>
        <w:t>otals</w:t>
      </w:r>
    </w:p>
    <w:p w14:paraId="5D56B320" w14:textId="0C179F6B" w:rsidR="000A0D43" w:rsidRPr="00A527F0" w:rsidRDefault="000A0D43" w:rsidP="00AD7F90">
      <w:pPr>
        <w:spacing w:after="60" w:line="240" w:lineRule="auto"/>
        <w:jc w:val="both"/>
      </w:pPr>
      <w:r w:rsidRPr="00A527F0">
        <w:t xml:space="preserve">The summary section of the </w:t>
      </w:r>
      <w:r w:rsidR="00AD7F90" w:rsidRPr="00A527F0">
        <w:t>R</w:t>
      </w:r>
      <w:r w:rsidRPr="00A527F0">
        <w:t>eport follows directl</w:t>
      </w:r>
      <w:r w:rsidR="00AD7F90" w:rsidRPr="00A527F0">
        <w:t xml:space="preserve">y after the header. The summary </w:t>
      </w:r>
      <w:r w:rsidRPr="00A527F0">
        <w:t>contains the following information:</w:t>
      </w:r>
    </w:p>
    <w:p w14:paraId="6222B9CD" w14:textId="2E36D6D2" w:rsidR="000A0D43" w:rsidRPr="00A527F0" w:rsidRDefault="00AD7F90" w:rsidP="00AE2737">
      <w:pPr>
        <w:numPr>
          <w:ilvl w:val="0"/>
          <w:numId w:val="76"/>
        </w:numPr>
        <w:spacing w:after="60" w:line="240" w:lineRule="auto"/>
        <w:jc w:val="both"/>
      </w:pPr>
      <w:r w:rsidRPr="00A527F0">
        <w:t>The title</w:t>
      </w:r>
      <w:r w:rsidR="000A0D43" w:rsidRPr="00A527F0">
        <w:t>: “Chart Status Summary”</w:t>
      </w:r>
      <w:r w:rsidR="00086C24" w:rsidRPr="00A527F0">
        <w:t>.</w:t>
      </w:r>
    </w:p>
    <w:p w14:paraId="292071D9" w14:textId="012F030F" w:rsidR="000A0D43" w:rsidRPr="00A527F0" w:rsidRDefault="000A0D43" w:rsidP="00AE2737">
      <w:pPr>
        <w:numPr>
          <w:ilvl w:val="0"/>
          <w:numId w:val="76"/>
        </w:numPr>
        <w:spacing w:after="60" w:line="240" w:lineRule="auto"/>
        <w:jc w:val="both"/>
      </w:pPr>
      <w:r w:rsidRPr="00A527F0">
        <w:t>Totals of cells with the relevant sta</w:t>
      </w:r>
      <w:r w:rsidR="00EB5BEE" w:rsidRPr="00A527F0">
        <w:t>tus in the order defined below.</w:t>
      </w:r>
    </w:p>
    <w:p w14:paraId="5CBC5604" w14:textId="1D03C171" w:rsidR="000A0D43" w:rsidRPr="00A527F0" w:rsidRDefault="000A0D43" w:rsidP="00AE2737">
      <w:pPr>
        <w:numPr>
          <w:ilvl w:val="1"/>
          <w:numId w:val="76"/>
        </w:numPr>
        <w:spacing w:after="60" w:line="240" w:lineRule="auto"/>
        <w:jc w:val="both"/>
      </w:pPr>
      <w:r w:rsidRPr="00A527F0">
        <w:t xml:space="preserve">Total – the total number of datasets available in the </w:t>
      </w:r>
      <w:r w:rsidR="005324CD" w:rsidRPr="00A527F0">
        <w:t xml:space="preserve">System Database </w:t>
      </w:r>
      <w:r w:rsidRPr="00A527F0">
        <w:t xml:space="preserve">for the content type (ENC or ENP), selected for the </w:t>
      </w:r>
      <w:r w:rsidR="00EB5BEE" w:rsidRPr="00A527F0">
        <w:t>Report</w:t>
      </w:r>
      <w:r w:rsidRPr="00A527F0">
        <w:t xml:space="preserve"> (either full or filtered by route).</w:t>
      </w:r>
    </w:p>
    <w:p w14:paraId="403CBC88" w14:textId="77777777" w:rsidR="000A0D43" w:rsidRPr="00A527F0" w:rsidRDefault="000A0D43" w:rsidP="00AE2737">
      <w:pPr>
        <w:numPr>
          <w:ilvl w:val="1"/>
          <w:numId w:val="76"/>
        </w:numPr>
        <w:spacing w:after="60" w:line="240" w:lineRule="auto"/>
        <w:jc w:val="both"/>
      </w:pPr>
      <w:r w:rsidRPr="00A527F0">
        <w:t>Up to date – the total number of datasets (for the content selected) which have status “Up to date”.</w:t>
      </w:r>
    </w:p>
    <w:p w14:paraId="75198884" w14:textId="77777777" w:rsidR="000A0D43" w:rsidRPr="00A527F0" w:rsidRDefault="000A0D43" w:rsidP="00AE2737">
      <w:pPr>
        <w:numPr>
          <w:ilvl w:val="1"/>
          <w:numId w:val="76"/>
        </w:numPr>
        <w:spacing w:after="60" w:line="240" w:lineRule="auto"/>
        <w:jc w:val="both"/>
      </w:pPr>
      <w:r w:rsidRPr="00A527F0">
        <w:t>Not up to date – the total number of datasets (for the content selected) which have status “Not up to date”.</w:t>
      </w:r>
    </w:p>
    <w:p w14:paraId="6F972B5C" w14:textId="77777777" w:rsidR="000A0D43" w:rsidRPr="00A527F0" w:rsidRDefault="000A0D43" w:rsidP="00AE2737">
      <w:pPr>
        <w:numPr>
          <w:ilvl w:val="1"/>
          <w:numId w:val="76"/>
        </w:numPr>
        <w:spacing w:after="60" w:line="240" w:lineRule="auto"/>
        <w:jc w:val="both"/>
      </w:pPr>
      <w:r w:rsidRPr="00A527F0">
        <w:t>Withdrawn – the total number of datasets (for the content selected) which have status “Withdrawn”.</w:t>
      </w:r>
    </w:p>
    <w:p w14:paraId="1567488F" w14:textId="77777777" w:rsidR="000A0D43" w:rsidRPr="00A527F0" w:rsidRDefault="000A0D43" w:rsidP="00AE2737">
      <w:pPr>
        <w:numPr>
          <w:ilvl w:val="1"/>
          <w:numId w:val="76"/>
        </w:numPr>
        <w:spacing w:after="60" w:line="240" w:lineRule="auto"/>
        <w:jc w:val="both"/>
      </w:pPr>
      <w:r w:rsidRPr="00A527F0">
        <w:t>Cancelled – the total number of datasets (for the content selected) which have status “Cancelled”.</w:t>
      </w:r>
    </w:p>
    <w:p w14:paraId="36574B39" w14:textId="77777777" w:rsidR="000A0D43" w:rsidRPr="00A527F0" w:rsidRDefault="000A0D43" w:rsidP="00AE2737">
      <w:pPr>
        <w:numPr>
          <w:ilvl w:val="1"/>
          <w:numId w:val="76"/>
        </w:numPr>
        <w:spacing w:after="60" w:line="240" w:lineRule="auto"/>
        <w:jc w:val="both"/>
      </w:pPr>
      <w:r w:rsidRPr="00A527F0">
        <w:t>Unknown – the number of datasets for which a status cannot be determined for any reason.</w:t>
      </w:r>
    </w:p>
    <w:p w14:paraId="4DEDA92A" w14:textId="71BC6B43" w:rsidR="000A0D43" w:rsidRPr="00A527F0" w:rsidRDefault="000A0D43" w:rsidP="00AE2737">
      <w:pPr>
        <w:numPr>
          <w:ilvl w:val="0"/>
          <w:numId w:val="76"/>
        </w:numPr>
        <w:spacing w:after="120" w:line="240" w:lineRule="auto"/>
        <w:jc w:val="both"/>
      </w:pPr>
      <w:r w:rsidRPr="00A527F0">
        <w:t xml:space="preserve">The possibilities for each dataset’s status are listed in </w:t>
      </w:r>
      <w:r w:rsidR="00AD7F90" w:rsidRPr="00A527F0">
        <w:t>T</w:t>
      </w:r>
      <w:r w:rsidRPr="00A527F0">
        <w:t xml:space="preserve">able </w:t>
      </w:r>
      <w:r w:rsidR="00663161">
        <w:t>4</w:t>
      </w:r>
      <w:r w:rsidRPr="00A527F0">
        <w:t xml:space="preserve"> </w:t>
      </w:r>
      <w:r w:rsidR="009E15EE" w:rsidRPr="00A527F0">
        <w:t xml:space="preserve">below </w:t>
      </w:r>
      <w:r w:rsidRPr="00A527F0">
        <w:t>along with their definitions.</w:t>
      </w:r>
    </w:p>
    <w:p w14:paraId="073D5799" w14:textId="77777777" w:rsidR="000A0D43" w:rsidRPr="00A527F0" w:rsidRDefault="000A0D43" w:rsidP="000054D6">
      <w:pPr>
        <w:spacing w:after="120" w:line="240" w:lineRule="auto"/>
        <w:jc w:val="both"/>
        <w:rPr>
          <w:b/>
          <w:bCs/>
        </w:rPr>
      </w:pPr>
    </w:p>
    <w:p w14:paraId="57564C8A" w14:textId="77777777" w:rsidR="000A0D43" w:rsidRPr="00A527F0" w:rsidRDefault="000A0D43" w:rsidP="00086C24">
      <w:pPr>
        <w:spacing w:after="120" w:line="240" w:lineRule="auto"/>
        <w:jc w:val="both"/>
        <w:rPr>
          <w:b/>
          <w:bCs/>
          <w:u w:val="single"/>
        </w:rPr>
      </w:pPr>
      <w:r w:rsidRPr="00A527F0">
        <w:rPr>
          <w:b/>
          <w:bCs/>
          <w:u w:val="single"/>
        </w:rPr>
        <w:t>Data Server content tables</w:t>
      </w:r>
    </w:p>
    <w:p w14:paraId="7194C798" w14:textId="3420CF6A" w:rsidR="000A0D43" w:rsidRPr="00A527F0" w:rsidRDefault="000A0D43" w:rsidP="00086C24">
      <w:pPr>
        <w:spacing w:after="120" w:line="240" w:lineRule="auto"/>
        <w:jc w:val="both"/>
      </w:pPr>
      <w:r w:rsidRPr="00A527F0">
        <w:t xml:space="preserve">The detailed tables in each </w:t>
      </w:r>
      <w:r w:rsidR="00086C24" w:rsidRPr="00A527F0">
        <w:t>R</w:t>
      </w:r>
      <w:r w:rsidRPr="00A527F0">
        <w:t>eport are arranged by d</w:t>
      </w:r>
      <w:r w:rsidR="00086C24" w:rsidRPr="00A527F0">
        <w:t xml:space="preserve">ata server – each separate data </w:t>
      </w:r>
      <w:r w:rsidRPr="00A527F0">
        <w:t xml:space="preserve">server or dataset data source within the </w:t>
      </w:r>
      <w:r w:rsidR="005324CD" w:rsidRPr="00A527F0">
        <w:t xml:space="preserve">System Database </w:t>
      </w:r>
      <w:r w:rsidRPr="00A527F0">
        <w:t xml:space="preserve">has its own separate table listing all datasets by content type (as reported in the “Content” field in the report header) and S-100 </w:t>
      </w:r>
      <w:r w:rsidR="00086C24" w:rsidRPr="00A527F0">
        <w:t>P</w:t>
      </w:r>
      <w:r w:rsidRPr="00A527F0">
        <w:t xml:space="preserve">roduct </w:t>
      </w:r>
      <w:r w:rsidR="00086C24" w:rsidRPr="00A527F0">
        <w:t>S</w:t>
      </w:r>
      <w:r w:rsidRPr="00A527F0">
        <w:t xml:space="preserve">pecification order. </w:t>
      </w:r>
    </w:p>
    <w:p w14:paraId="437E7520" w14:textId="77777777" w:rsidR="000A0D43" w:rsidRPr="00A527F0" w:rsidRDefault="000A0D43" w:rsidP="00086C24">
      <w:pPr>
        <w:spacing w:after="60" w:line="240" w:lineRule="auto"/>
        <w:jc w:val="both"/>
      </w:pPr>
      <w:r w:rsidRPr="00A527F0">
        <w:t>The detailed tables contain the following information:</w:t>
      </w:r>
    </w:p>
    <w:p w14:paraId="31AE1790" w14:textId="20A3ED1D" w:rsidR="000A0D43" w:rsidRPr="00A527F0" w:rsidRDefault="000A0D43" w:rsidP="00AE2737">
      <w:pPr>
        <w:numPr>
          <w:ilvl w:val="0"/>
          <w:numId w:val="77"/>
        </w:numPr>
        <w:spacing w:after="60" w:line="240" w:lineRule="auto"/>
        <w:jc w:val="both"/>
      </w:pPr>
      <w:r w:rsidRPr="00A527F0">
        <w:t>Title: Data Server Name</w:t>
      </w:r>
      <w:r w:rsidR="00086C24" w:rsidRPr="00A527F0">
        <w:t xml:space="preserve"> –</w:t>
      </w:r>
      <w:r w:rsidRPr="00A527F0">
        <w:t xml:space="preserve"> this</w:t>
      </w:r>
      <w:r w:rsidR="00086C24" w:rsidRPr="00A527F0">
        <w:t xml:space="preserve"> </w:t>
      </w:r>
      <w:r w:rsidRPr="00A527F0">
        <w:t xml:space="preserve">is the data server identified by the S-128 Producer </w:t>
      </w:r>
      <w:r w:rsidR="00DF6704">
        <w:t xml:space="preserve">Code </w:t>
      </w:r>
      <w:r w:rsidR="00DF6704" w:rsidRPr="00DF6704">
        <w:t>(which can either be a data producer, an aggregator or data aggregator (as identified by Section 9.1.1)</w:t>
      </w:r>
    </w:p>
    <w:p w14:paraId="7ECAC09B" w14:textId="69C1D44C" w:rsidR="000A0D43" w:rsidRPr="00A527F0" w:rsidRDefault="000A0D43" w:rsidP="00AE2737">
      <w:pPr>
        <w:numPr>
          <w:ilvl w:val="0"/>
          <w:numId w:val="77"/>
        </w:numPr>
        <w:spacing w:after="60" w:line="240" w:lineRule="auto"/>
        <w:jc w:val="both"/>
      </w:pPr>
      <w:r w:rsidRPr="00A527F0">
        <w:t xml:space="preserve">For each cell installed in the </w:t>
      </w:r>
      <w:r w:rsidR="005324CD" w:rsidRPr="00A527F0">
        <w:t xml:space="preserve">System Database </w:t>
      </w:r>
      <w:r w:rsidRPr="00A527F0">
        <w:t>from the data server:</w:t>
      </w:r>
    </w:p>
    <w:p w14:paraId="434BFD95" w14:textId="4C2BBE73" w:rsidR="000A0D43" w:rsidRPr="00A527F0" w:rsidRDefault="000A0D43" w:rsidP="00AE2737">
      <w:pPr>
        <w:numPr>
          <w:ilvl w:val="1"/>
          <w:numId w:val="77"/>
        </w:numPr>
        <w:spacing w:after="60" w:line="240" w:lineRule="auto"/>
        <w:jc w:val="both"/>
      </w:pPr>
      <w:r w:rsidRPr="00A527F0">
        <w:t>Dataset Name – the name of the dataset. (DSNM)</w:t>
      </w:r>
      <w:r w:rsidR="00086C24" w:rsidRPr="00A527F0">
        <w:t>.</w:t>
      </w:r>
    </w:p>
    <w:p w14:paraId="554C1FF5" w14:textId="4BFA49B1" w:rsidR="000A0D43" w:rsidRPr="00A527F0" w:rsidRDefault="000A0D43" w:rsidP="00AE2737">
      <w:pPr>
        <w:numPr>
          <w:ilvl w:val="1"/>
          <w:numId w:val="77"/>
        </w:numPr>
        <w:spacing w:after="60" w:line="240" w:lineRule="auto"/>
        <w:jc w:val="both"/>
      </w:pPr>
      <w:r w:rsidRPr="00A527F0">
        <w:t xml:space="preserve">Edition – the </w:t>
      </w:r>
      <w:r w:rsidR="00086C24" w:rsidRPr="00A527F0">
        <w:t>E</w:t>
      </w:r>
      <w:r w:rsidRPr="00A527F0">
        <w:t xml:space="preserve">dition of the dataset in the </w:t>
      </w:r>
      <w:r w:rsidR="005324CD" w:rsidRPr="00A527F0">
        <w:t xml:space="preserve">System Database </w:t>
      </w:r>
      <w:r w:rsidRPr="00A527F0">
        <w:t>(EDTN).</w:t>
      </w:r>
    </w:p>
    <w:p w14:paraId="6472EA3F" w14:textId="35B25724" w:rsidR="000A0D43" w:rsidRPr="00A527F0" w:rsidRDefault="000A0D43" w:rsidP="00AE2737">
      <w:pPr>
        <w:numPr>
          <w:ilvl w:val="1"/>
          <w:numId w:val="77"/>
        </w:numPr>
        <w:spacing w:after="60" w:line="240" w:lineRule="auto"/>
        <w:jc w:val="both"/>
      </w:pPr>
      <w:r w:rsidRPr="00A527F0">
        <w:t xml:space="preserve">Update – the update number of the dataset in the </w:t>
      </w:r>
      <w:r w:rsidR="005324CD" w:rsidRPr="00A527F0">
        <w:t>System Database</w:t>
      </w:r>
      <w:r w:rsidRPr="00A527F0">
        <w:t xml:space="preserve">. If the product does not support updates, then this </w:t>
      </w:r>
      <w:r w:rsidR="00B15F52" w:rsidRPr="00A527F0">
        <w:t xml:space="preserve">must </w:t>
      </w:r>
      <w:r w:rsidRPr="00A527F0">
        <w:t>be labelled “-“</w:t>
      </w:r>
      <w:r w:rsidR="00086C24" w:rsidRPr="00A527F0">
        <w:t>.</w:t>
      </w:r>
    </w:p>
    <w:p w14:paraId="27915079" w14:textId="15C5D127" w:rsidR="000A0D43" w:rsidRPr="00A527F0" w:rsidRDefault="000A0D43" w:rsidP="00AE2737">
      <w:pPr>
        <w:numPr>
          <w:ilvl w:val="1"/>
          <w:numId w:val="77"/>
        </w:numPr>
        <w:spacing w:after="60" w:line="240" w:lineRule="auto"/>
        <w:jc w:val="both"/>
      </w:pPr>
      <w:r w:rsidRPr="00A527F0">
        <w:t xml:space="preserve">Issue Date – the issue date of the last applied update to the dataset in the </w:t>
      </w:r>
      <w:r w:rsidR="005324CD" w:rsidRPr="00A527F0">
        <w:t xml:space="preserve">System Database </w:t>
      </w:r>
      <w:r w:rsidRPr="00A527F0">
        <w:t>(or “-“ where no updates are supported for the S-100 product)</w:t>
      </w:r>
      <w:r w:rsidR="00086C24" w:rsidRPr="00A527F0">
        <w:t>.</w:t>
      </w:r>
    </w:p>
    <w:p w14:paraId="0CC906C8" w14:textId="77777777" w:rsidR="000A0D43" w:rsidRPr="00A527F0" w:rsidRDefault="000A0D43" w:rsidP="00AE2737">
      <w:pPr>
        <w:numPr>
          <w:ilvl w:val="1"/>
          <w:numId w:val="77"/>
        </w:numPr>
        <w:spacing w:after="120" w:line="240" w:lineRule="auto"/>
        <w:jc w:val="both"/>
        <w:rPr>
          <w:b/>
          <w:bCs/>
        </w:rPr>
      </w:pPr>
      <w:r w:rsidRPr="00A527F0">
        <w:t>Status – the status of the cell. The status may have one of four values determined according to the criteria in the following table:</w:t>
      </w:r>
    </w:p>
    <w:tbl>
      <w:tblPr>
        <w:tblStyle w:val="TableGrid"/>
        <w:tblW w:w="0" w:type="auto"/>
        <w:tblLook w:val="04A0" w:firstRow="1" w:lastRow="0" w:firstColumn="1" w:lastColumn="0" w:noHBand="0" w:noVBand="1"/>
      </w:tblPr>
      <w:tblGrid>
        <w:gridCol w:w="1838"/>
        <w:gridCol w:w="7178"/>
      </w:tblGrid>
      <w:tr w:rsidR="000A0D43" w:rsidRPr="00A527F0" w14:paraId="379DA686" w14:textId="77777777" w:rsidTr="00086C24">
        <w:tc>
          <w:tcPr>
            <w:tcW w:w="1838" w:type="dxa"/>
            <w:shd w:val="clear" w:color="auto" w:fill="D9D9D9" w:themeFill="background1" w:themeFillShade="D9"/>
          </w:tcPr>
          <w:p w14:paraId="3A2AB55F" w14:textId="77777777" w:rsidR="000A0D43" w:rsidRPr="00A527F0" w:rsidRDefault="000A0D43" w:rsidP="00086C24">
            <w:pPr>
              <w:spacing w:before="60" w:after="60"/>
              <w:rPr>
                <w:b/>
                <w:bCs/>
              </w:rPr>
            </w:pPr>
            <w:r w:rsidRPr="00A527F0">
              <w:rPr>
                <w:b/>
                <w:bCs/>
              </w:rPr>
              <w:t>Status</w:t>
            </w:r>
          </w:p>
        </w:tc>
        <w:tc>
          <w:tcPr>
            <w:tcW w:w="7178" w:type="dxa"/>
            <w:shd w:val="clear" w:color="auto" w:fill="D9D9D9" w:themeFill="background1" w:themeFillShade="D9"/>
          </w:tcPr>
          <w:p w14:paraId="137CD901" w14:textId="77777777" w:rsidR="000A0D43" w:rsidRPr="00A527F0" w:rsidRDefault="000A0D43" w:rsidP="00086C24">
            <w:pPr>
              <w:spacing w:before="60" w:after="60"/>
              <w:rPr>
                <w:b/>
                <w:bCs/>
              </w:rPr>
            </w:pPr>
            <w:r w:rsidRPr="00A527F0">
              <w:rPr>
                <w:b/>
                <w:bCs/>
              </w:rPr>
              <w:t>Specification</w:t>
            </w:r>
          </w:p>
        </w:tc>
      </w:tr>
      <w:tr w:rsidR="000A0D43" w:rsidRPr="00A527F0" w14:paraId="2F87B36F" w14:textId="77777777" w:rsidTr="00D437A1">
        <w:tc>
          <w:tcPr>
            <w:tcW w:w="1838" w:type="dxa"/>
          </w:tcPr>
          <w:p w14:paraId="360A2E22" w14:textId="77777777" w:rsidR="000A0D43" w:rsidRPr="00A527F0" w:rsidRDefault="000A0D43" w:rsidP="00086C24">
            <w:pPr>
              <w:spacing w:before="60" w:after="60"/>
              <w:rPr>
                <w:b/>
                <w:bCs/>
              </w:rPr>
            </w:pPr>
            <w:r w:rsidRPr="00A527F0">
              <w:rPr>
                <w:b/>
                <w:bCs/>
              </w:rPr>
              <w:t>Up to date</w:t>
            </w:r>
          </w:p>
        </w:tc>
        <w:tc>
          <w:tcPr>
            <w:tcW w:w="7178" w:type="dxa"/>
          </w:tcPr>
          <w:p w14:paraId="5DF7D74A" w14:textId="60F58D2C" w:rsidR="000A0D43" w:rsidRPr="00A527F0" w:rsidRDefault="000A0D43" w:rsidP="00086C24">
            <w:pPr>
              <w:spacing w:before="60" w:after="60"/>
            </w:pPr>
            <w:r w:rsidRPr="00A527F0">
              <w:t xml:space="preserve">This is where the </w:t>
            </w:r>
            <w:r w:rsidR="005324CD" w:rsidRPr="00A527F0">
              <w:t xml:space="preserve">System Database </w:t>
            </w:r>
            <w:r w:rsidRPr="00A527F0">
              <w:t xml:space="preserve">has all the latest </w:t>
            </w:r>
            <w:r w:rsidR="00086C24" w:rsidRPr="00A527F0">
              <w:t>E</w:t>
            </w:r>
            <w:r w:rsidRPr="00A527F0">
              <w:t xml:space="preserve">dition and (where supported by the S-100 </w:t>
            </w:r>
            <w:r w:rsidR="00086C24" w:rsidRPr="00A527F0">
              <w:t>P</w:t>
            </w:r>
            <w:r w:rsidRPr="00A527F0">
              <w:t xml:space="preserve">roduct </w:t>
            </w:r>
            <w:r w:rsidR="00086C24" w:rsidRPr="00A527F0">
              <w:t>S</w:t>
            </w:r>
            <w:r w:rsidRPr="00A527F0">
              <w:t>pecification) update information for the dataset installed as defined by the latest S-128 dataset received from</w:t>
            </w:r>
            <w:r w:rsidR="00086C24" w:rsidRPr="00A527F0">
              <w:t xml:space="preserve"> the data server. </w:t>
            </w:r>
          </w:p>
          <w:p w14:paraId="080B2B45" w14:textId="4735C02E" w:rsidR="000A0D43" w:rsidRPr="00A527F0" w:rsidRDefault="000A0D43" w:rsidP="00086C24">
            <w:pPr>
              <w:spacing w:before="60" w:after="60"/>
              <w:rPr>
                <w:b/>
                <w:bCs/>
              </w:rPr>
            </w:pPr>
            <w:r w:rsidRPr="00A527F0">
              <w:lastRenderedPageBreak/>
              <w:t xml:space="preserve">The reference date for the most up to date information is defined by the S-128 dataset issue date. The dataset update reference date must be within the last four weeks from the time of the </w:t>
            </w:r>
            <w:r w:rsidR="00086C24" w:rsidRPr="00A527F0">
              <w:t>R</w:t>
            </w:r>
            <w:r w:rsidRPr="00A527F0">
              <w:t xml:space="preserve">eport execution or the cell </w:t>
            </w:r>
            <w:r w:rsidR="00B15F52" w:rsidRPr="00A527F0">
              <w:t xml:space="preserve">must </w:t>
            </w:r>
            <w:r w:rsidRPr="00A527F0">
              <w:t>be displayed as “Not up to date” regardless of its status as defined by the S-128 data.</w:t>
            </w:r>
          </w:p>
        </w:tc>
      </w:tr>
      <w:tr w:rsidR="000A0D43" w:rsidRPr="00A527F0" w14:paraId="35327E15" w14:textId="77777777" w:rsidTr="00D437A1">
        <w:tc>
          <w:tcPr>
            <w:tcW w:w="1838" w:type="dxa"/>
          </w:tcPr>
          <w:p w14:paraId="03FB7A1A" w14:textId="77777777" w:rsidR="000A0D43" w:rsidRPr="00A527F0" w:rsidRDefault="000A0D43" w:rsidP="00086C24">
            <w:pPr>
              <w:spacing w:before="60" w:after="60"/>
              <w:rPr>
                <w:b/>
                <w:bCs/>
              </w:rPr>
            </w:pPr>
            <w:r w:rsidRPr="00A527F0">
              <w:rPr>
                <w:b/>
                <w:bCs/>
              </w:rPr>
              <w:lastRenderedPageBreak/>
              <w:t>Not Up to date</w:t>
            </w:r>
          </w:p>
        </w:tc>
        <w:tc>
          <w:tcPr>
            <w:tcW w:w="7178" w:type="dxa"/>
          </w:tcPr>
          <w:p w14:paraId="6187E394" w14:textId="34E65662" w:rsidR="000A0D43" w:rsidRPr="00A527F0" w:rsidRDefault="000A0D43" w:rsidP="00086C24">
            <w:pPr>
              <w:spacing w:before="60" w:after="60"/>
              <w:rPr>
                <w:b/>
                <w:bCs/>
              </w:rPr>
            </w:pPr>
            <w:r w:rsidRPr="00A527F0">
              <w:t xml:space="preserve">This is where the </w:t>
            </w:r>
            <w:r w:rsidR="005324CD" w:rsidRPr="00A527F0">
              <w:t xml:space="preserve">System Database </w:t>
            </w:r>
            <w:r w:rsidRPr="00A527F0">
              <w:t xml:space="preserve">has NOT installed all the latest update and/or </w:t>
            </w:r>
            <w:r w:rsidR="00086C24" w:rsidRPr="00A527F0">
              <w:t>N</w:t>
            </w:r>
            <w:r w:rsidRPr="00A527F0">
              <w:t xml:space="preserve">ew </w:t>
            </w:r>
            <w:r w:rsidR="00086C24" w:rsidRPr="00A527F0">
              <w:t>E</w:t>
            </w:r>
            <w:r w:rsidRPr="00A527F0">
              <w:t xml:space="preserve">dition for the cell. Again, the reference point for what should be installed is defined by the S-128 dataset issue date. If the reference date is older than four weeks then cells </w:t>
            </w:r>
            <w:r w:rsidR="00B15F52" w:rsidRPr="00A527F0">
              <w:t xml:space="preserve">must </w:t>
            </w:r>
            <w:r w:rsidRPr="00A527F0">
              <w:t>be displayed as “not up to date” by definition.</w:t>
            </w:r>
          </w:p>
        </w:tc>
      </w:tr>
      <w:tr w:rsidR="000A0D43" w:rsidRPr="00A527F0" w14:paraId="59BD9B5B" w14:textId="77777777" w:rsidTr="00D437A1">
        <w:tc>
          <w:tcPr>
            <w:tcW w:w="1838" w:type="dxa"/>
          </w:tcPr>
          <w:p w14:paraId="6D1BB2E2" w14:textId="77777777" w:rsidR="000A0D43" w:rsidRPr="00A527F0" w:rsidRDefault="000A0D43" w:rsidP="00086C24">
            <w:pPr>
              <w:spacing w:before="60" w:after="60"/>
              <w:rPr>
                <w:b/>
                <w:bCs/>
              </w:rPr>
            </w:pPr>
            <w:r w:rsidRPr="00A527F0">
              <w:rPr>
                <w:b/>
                <w:bCs/>
              </w:rPr>
              <w:t>Withdrawn</w:t>
            </w:r>
          </w:p>
        </w:tc>
        <w:tc>
          <w:tcPr>
            <w:tcW w:w="7178" w:type="dxa"/>
          </w:tcPr>
          <w:p w14:paraId="5AAA7E56" w14:textId="038CB3AA" w:rsidR="000A0D43" w:rsidRPr="00A527F0" w:rsidRDefault="000A0D43" w:rsidP="00086C24">
            <w:pPr>
              <w:spacing w:before="60" w:after="60"/>
              <w:rPr>
                <w:b/>
                <w:bCs/>
              </w:rPr>
            </w:pPr>
            <w:r w:rsidRPr="00A527F0">
              <w:t xml:space="preserve">The number of datasets which have been withdrawn by the data server or cancelled but which are still available within the </w:t>
            </w:r>
            <w:r w:rsidR="005324CD" w:rsidRPr="00A527F0">
              <w:t>System Database</w:t>
            </w:r>
            <w:r w:rsidRPr="00A527F0">
              <w:t>.</w:t>
            </w:r>
          </w:p>
        </w:tc>
      </w:tr>
      <w:tr w:rsidR="000A0D43" w:rsidRPr="00A527F0" w14:paraId="582DB4B5" w14:textId="77777777" w:rsidTr="00D437A1">
        <w:tc>
          <w:tcPr>
            <w:tcW w:w="1838" w:type="dxa"/>
          </w:tcPr>
          <w:p w14:paraId="59FDE466" w14:textId="77777777" w:rsidR="000A0D43" w:rsidRPr="00A527F0" w:rsidRDefault="000A0D43" w:rsidP="00086C24">
            <w:pPr>
              <w:spacing w:before="60" w:after="60"/>
              <w:rPr>
                <w:b/>
                <w:bCs/>
              </w:rPr>
            </w:pPr>
            <w:r w:rsidRPr="00A527F0">
              <w:rPr>
                <w:b/>
                <w:bCs/>
              </w:rPr>
              <w:t>Unknown</w:t>
            </w:r>
          </w:p>
        </w:tc>
        <w:tc>
          <w:tcPr>
            <w:tcW w:w="7178" w:type="dxa"/>
          </w:tcPr>
          <w:p w14:paraId="7C2FFDEF" w14:textId="47D52DDD" w:rsidR="000A0D43" w:rsidRPr="00A527F0" w:rsidRDefault="000A0D43" w:rsidP="009E15EE">
            <w:pPr>
              <w:keepNext/>
              <w:spacing w:before="60" w:after="60"/>
            </w:pPr>
            <w:r w:rsidRPr="00A527F0">
              <w:t>Datasets for which a status cannot</w:t>
            </w:r>
            <w:r w:rsidR="00086C24" w:rsidRPr="00A527F0">
              <w:t xml:space="preserve"> be determined for any reason. </w:t>
            </w:r>
            <w:r w:rsidRPr="00A527F0">
              <w:t xml:space="preserve">If the revision information in the latest S-128 dataset is incomplete for any reason then all datasets in the data server’s service not included in the partial S-128 </w:t>
            </w:r>
            <w:r w:rsidR="00B15F52" w:rsidRPr="00A527F0">
              <w:t xml:space="preserve">must </w:t>
            </w:r>
            <w:r w:rsidRPr="00A527F0">
              <w:t>be deemed to be “Unknown” as no definitive information on them can be determined. S-128 content is required to specify the status of all datasets in a data server’s service.</w:t>
            </w:r>
          </w:p>
        </w:tc>
      </w:tr>
    </w:tbl>
    <w:p w14:paraId="6C7A5965" w14:textId="646BE6EB" w:rsidR="000A0D43" w:rsidRPr="00A527F0" w:rsidRDefault="00A00ECD" w:rsidP="009E15EE">
      <w:pPr>
        <w:pStyle w:val="Caption"/>
        <w:spacing w:after="120" w:line="240" w:lineRule="auto"/>
        <w:jc w:val="center"/>
        <w:rPr>
          <w:bCs/>
        </w:rPr>
      </w:pPr>
      <w:r w:rsidRPr="00A527F0">
        <w:t xml:space="preserve">Table </w:t>
      </w:r>
      <w:r w:rsidR="00A310A1">
        <w:t>4</w:t>
      </w:r>
      <w:r w:rsidRPr="00A527F0">
        <w:t xml:space="preserve"> - Status values</w:t>
      </w:r>
    </w:p>
    <w:p w14:paraId="7CAAA123" w14:textId="77777777" w:rsidR="009E15EE" w:rsidRPr="00A527F0" w:rsidRDefault="009E15EE" w:rsidP="009E15EE">
      <w:pPr>
        <w:spacing w:after="120" w:line="240" w:lineRule="auto"/>
        <w:rPr>
          <w:bCs/>
        </w:rPr>
      </w:pPr>
    </w:p>
    <w:p w14:paraId="2CC46922" w14:textId="272BEF1B" w:rsidR="000A0D43" w:rsidRPr="00A527F0" w:rsidRDefault="0095577A" w:rsidP="009E15EE">
      <w:pPr>
        <w:spacing w:after="120" w:line="240" w:lineRule="auto"/>
        <w:rPr>
          <w:b/>
          <w:bCs/>
          <w:u w:val="single"/>
        </w:rPr>
      </w:pPr>
      <w:r w:rsidRPr="00A527F0">
        <w:rPr>
          <w:b/>
          <w:bCs/>
          <w:u w:val="single"/>
        </w:rPr>
        <w:t>Example</w:t>
      </w:r>
      <w:r w:rsidR="000A0D43" w:rsidRPr="00A527F0">
        <w:rPr>
          <w:b/>
          <w:bCs/>
          <w:u w:val="single"/>
        </w:rPr>
        <w:t xml:space="preserve"> of ENC update status report</w:t>
      </w:r>
    </w:p>
    <w:p w14:paraId="194C03F5" w14:textId="77777777" w:rsidR="000A0D43" w:rsidRPr="00A527F0" w:rsidRDefault="000A0D43" w:rsidP="009E15EE">
      <w:pPr>
        <w:spacing w:after="120" w:line="240" w:lineRule="auto"/>
        <w:rPr>
          <w:b/>
          <w:bCs/>
          <w:i/>
          <w:iCs/>
        </w:rPr>
      </w:pPr>
      <w:r w:rsidRPr="00A527F0">
        <w:rPr>
          <w:b/>
          <w:bCs/>
          <w:i/>
          <w:iCs/>
        </w:rPr>
        <w:t>Report Name: ENC Update Status Report</w:t>
      </w:r>
    </w:p>
    <w:p w14:paraId="144096EA" w14:textId="77777777" w:rsidR="000A0D43" w:rsidRPr="00B812CA" w:rsidRDefault="000A0D43" w:rsidP="009E15EE">
      <w:pPr>
        <w:spacing w:after="120" w:line="240" w:lineRule="auto"/>
      </w:pPr>
      <w:r w:rsidRPr="00B812CA">
        <w:rPr>
          <w:b/>
          <w:bCs/>
        </w:rPr>
        <w:t xml:space="preserve">Vessel Name: </w:t>
      </w:r>
      <w:r w:rsidRPr="00B812CA">
        <w:t>HMS Goteborg</w:t>
      </w:r>
    </w:p>
    <w:p w14:paraId="0CEA385F" w14:textId="77777777" w:rsidR="000A0D43" w:rsidRPr="00B812CA" w:rsidRDefault="000A0D43" w:rsidP="009E15EE">
      <w:pPr>
        <w:spacing w:after="120" w:line="240" w:lineRule="auto"/>
      </w:pPr>
      <w:r w:rsidRPr="00B812CA">
        <w:rPr>
          <w:b/>
          <w:bCs/>
        </w:rPr>
        <w:t xml:space="preserve">Identifier: </w:t>
      </w:r>
      <w:r w:rsidRPr="00B812CA">
        <w:t>IMO 4653321</w:t>
      </w:r>
    </w:p>
    <w:p w14:paraId="1081522E" w14:textId="77777777" w:rsidR="000A0D43" w:rsidRPr="00A527F0" w:rsidRDefault="000A0D43" w:rsidP="009E15EE">
      <w:pPr>
        <w:spacing w:after="120" w:line="240" w:lineRule="auto"/>
      </w:pPr>
      <w:r w:rsidRPr="00A527F0">
        <w:rPr>
          <w:b/>
          <w:bCs/>
        </w:rPr>
        <w:t xml:space="preserve">Update Reference Date: </w:t>
      </w:r>
      <w:r w:rsidRPr="00A527F0">
        <w:t>16 May 2013</w:t>
      </w:r>
    </w:p>
    <w:p w14:paraId="4C3A74FE" w14:textId="77777777" w:rsidR="000A0D43" w:rsidRPr="00A527F0" w:rsidRDefault="000A0D43" w:rsidP="009E15EE">
      <w:pPr>
        <w:spacing w:after="120" w:line="240" w:lineRule="auto"/>
      </w:pPr>
      <w:r w:rsidRPr="00A527F0">
        <w:rPr>
          <w:b/>
          <w:bCs/>
        </w:rPr>
        <w:t>Date of Report</w:t>
      </w:r>
      <w:r w:rsidRPr="00A527F0">
        <w:t>: 1 Jun 2013</w:t>
      </w:r>
    </w:p>
    <w:p w14:paraId="79A71CA5" w14:textId="77777777" w:rsidR="000A0D43" w:rsidRPr="00A527F0" w:rsidRDefault="000A0D43" w:rsidP="009E15EE">
      <w:pPr>
        <w:spacing w:after="120" w:line="240" w:lineRule="auto"/>
      </w:pPr>
      <w:r w:rsidRPr="00A527F0">
        <w:rPr>
          <w:b/>
          <w:bCs/>
        </w:rPr>
        <w:t xml:space="preserve">Content: </w:t>
      </w:r>
      <w:r w:rsidRPr="00A527F0">
        <w:t>Full</w:t>
      </w:r>
    </w:p>
    <w:p w14:paraId="1B02E71F" w14:textId="77777777" w:rsidR="000A0D43" w:rsidRPr="00A527F0" w:rsidRDefault="000A0D43" w:rsidP="009E15EE">
      <w:pPr>
        <w:spacing w:after="120" w:line="240" w:lineRule="auto"/>
        <w:rPr>
          <w:b/>
          <w:bCs/>
        </w:rPr>
      </w:pPr>
      <w:r w:rsidRPr="00A527F0">
        <w:rPr>
          <w:b/>
          <w:bCs/>
        </w:rPr>
        <w:t>Chart Status Summary:</w:t>
      </w:r>
    </w:p>
    <w:p w14:paraId="5969496E" w14:textId="77777777" w:rsidR="000A0D43" w:rsidRPr="00A527F0" w:rsidRDefault="000A0D43" w:rsidP="009E15EE">
      <w:pPr>
        <w:spacing w:after="120" w:line="240" w:lineRule="auto"/>
        <w:rPr>
          <w:b/>
          <w:bCs/>
        </w:rPr>
      </w:pPr>
      <w:r w:rsidRPr="00A527F0">
        <w:rPr>
          <w:b/>
          <w:bCs/>
        </w:rPr>
        <w:t>Chart Status: Count</w:t>
      </w:r>
    </w:p>
    <w:p w14:paraId="3732F181" w14:textId="77777777" w:rsidR="000A0D43" w:rsidRPr="00A527F0" w:rsidRDefault="000A0D43" w:rsidP="009E15EE">
      <w:pPr>
        <w:spacing w:after="120" w:line="240" w:lineRule="auto"/>
      </w:pPr>
      <w:r w:rsidRPr="00A527F0">
        <w:t>Total: 50</w:t>
      </w:r>
    </w:p>
    <w:p w14:paraId="3867B4F6" w14:textId="77777777" w:rsidR="000A0D43" w:rsidRPr="00A527F0" w:rsidRDefault="000A0D43" w:rsidP="009E15EE">
      <w:pPr>
        <w:spacing w:after="120" w:line="240" w:lineRule="auto"/>
      </w:pPr>
      <w:r w:rsidRPr="00A527F0">
        <w:t>Up to Date 38/50</w:t>
      </w:r>
    </w:p>
    <w:p w14:paraId="7D9605B3" w14:textId="77777777" w:rsidR="000A0D43" w:rsidRPr="00A527F0" w:rsidRDefault="000A0D43" w:rsidP="009E15EE">
      <w:pPr>
        <w:spacing w:after="120" w:line="240" w:lineRule="auto"/>
      </w:pPr>
      <w:r w:rsidRPr="00A527F0">
        <w:t>Not Up to Date 10/50</w:t>
      </w:r>
    </w:p>
    <w:p w14:paraId="7F65970A" w14:textId="77777777" w:rsidR="000A0D43" w:rsidRPr="00A527F0" w:rsidRDefault="000A0D43" w:rsidP="009E15EE">
      <w:pPr>
        <w:spacing w:after="120" w:line="240" w:lineRule="auto"/>
      </w:pPr>
      <w:r w:rsidRPr="00A527F0">
        <w:t>Withdrawn 2/50</w:t>
      </w:r>
    </w:p>
    <w:p w14:paraId="776053F0" w14:textId="77777777" w:rsidR="000A0D43" w:rsidRPr="00A527F0" w:rsidRDefault="000A0D43" w:rsidP="009E15EE">
      <w:pPr>
        <w:spacing w:after="120" w:line="240" w:lineRule="auto"/>
      </w:pPr>
      <w:r w:rsidRPr="00A527F0">
        <w:t>Unknown 0/50</w:t>
      </w:r>
    </w:p>
    <w:p w14:paraId="45812163" w14:textId="77777777" w:rsidR="000A0D43" w:rsidRPr="00A527F0" w:rsidRDefault="000A0D43" w:rsidP="009E15EE">
      <w:pPr>
        <w:spacing w:after="120" w:line="240" w:lineRule="auto"/>
        <w:rPr>
          <w:b/>
          <w:bCs/>
          <w:i/>
          <w:iCs/>
        </w:rPr>
      </w:pPr>
      <w:r w:rsidRPr="00A527F0">
        <w:rPr>
          <w:b/>
          <w:bCs/>
          <w:i/>
          <w:iCs/>
        </w:rPr>
        <w:t>Table:</w:t>
      </w:r>
    </w:p>
    <w:p w14:paraId="05EAAEE8" w14:textId="77777777" w:rsidR="000A0D43" w:rsidRPr="00A527F0" w:rsidRDefault="000A0D43" w:rsidP="009E15EE">
      <w:pPr>
        <w:spacing w:after="120" w:line="240" w:lineRule="auto"/>
        <w:rPr>
          <w:b/>
          <w:bCs/>
          <w:iCs/>
        </w:rPr>
      </w:pPr>
      <w:r w:rsidRPr="00A527F0">
        <w:rPr>
          <w:b/>
          <w:bCs/>
          <w:iCs/>
        </w:rPr>
        <w:t>Data Server: XXXX</w:t>
      </w:r>
    </w:p>
    <w:tbl>
      <w:tblPr>
        <w:tblStyle w:val="TableGrid"/>
        <w:tblW w:w="0" w:type="auto"/>
        <w:tblLook w:val="04A0" w:firstRow="1" w:lastRow="0" w:firstColumn="1" w:lastColumn="0" w:noHBand="0" w:noVBand="1"/>
      </w:tblPr>
      <w:tblGrid>
        <w:gridCol w:w="1480"/>
        <w:gridCol w:w="1718"/>
        <w:gridCol w:w="1477"/>
        <w:gridCol w:w="1477"/>
        <w:gridCol w:w="1470"/>
        <w:gridCol w:w="1474"/>
      </w:tblGrid>
      <w:tr w:rsidR="000A0D43" w:rsidRPr="00A527F0" w14:paraId="5C4095E4" w14:textId="77777777" w:rsidTr="0043278E">
        <w:tc>
          <w:tcPr>
            <w:tcW w:w="1502" w:type="dxa"/>
          </w:tcPr>
          <w:p w14:paraId="1744A8E4" w14:textId="77777777" w:rsidR="000A0D43" w:rsidRPr="00A527F0" w:rsidRDefault="000A0D43" w:rsidP="004E61EE">
            <w:pPr>
              <w:rPr>
                <w:b/>
                <w:bCs/>
                <w:iCs/>
              </w:rPr>
            </w:pPr>
            <w:r w:rsidRPr="00A527F0">
              <w:rPr>
                <w:b/>
                <w:bCs/>
                <w:iCs/>
              </w:rPr>
              <w:t xml:space="preserve">Product </w:t>
            </w:r>
          </w:p>
        </w:tc>
        <w:tc>
          <w:tcPr>
            <w:tcW w:w="1718" w:type="dxa"/>
          </w:tcPr>
          <w:p w14:paraId="400FE58E" w14:textId="77777777" w:rsidR="000A0D43" w:rsidRPr="00A527F0" w:rsidRDefault="000A0D43" w:rsidP="004E61EE">
            <w:pPr>
              <w:rPr>
                <w:b/>
                <w:bCs/>
                <w:iCs/>
              </w:rPr>
            </w:pPr>
            <w:r w:rsidRPr="00A527F0">
              <w:rPr>
                <w:b/>
                <w:bCs/>
                <w:iCs/>
              </w:rPr>
              <w:t>Dataset Name</w:t>
            </w:r>
          </w:p>
        </w:tc>
        <w:tc>
          <w:tcPr>
            <w:tcW w:w="1503" w:type="dxa"/>
          </w:tcPr>
          <w:p w14:paraId="3CE6514D" w14:textId="77777777" w:rsidR="000A0D43" w:rsidRPr="00A527F0" w:rsidRDefault="000A0D43" w:rsidP="004E61EE">
            <w:pPr>
              <w:rPr>
                <w:b/>
                <w:bCs/>
                <w:iCs/>
              </w:rPr>
            </w:pPr>
            <w:r w:rsidRPr="00A527F0">
              <w:rPr>
                <w:b/>
                <w:bCs/>
                <w:iCs/>
              </w:rPr>
              <w:t>Edition</w:t>
            </w:r>
          </w:p>
        </w:tc>
        <w:tc>
          <w:tcPr>
            <w:tcW w:w="1503" w:type="dxa"/>
          </w:tcPr>
          <w:p w14:paraId="6AC9D335" w14:textId="77777777" w:rsidR="000A0D43" w:rsidRPr="00A527F0" w:rsidRDefault="000A0D43" w:rsidP="004E61EE">
            <w:pPr>
              <w:rPr>
                <w:b/>
                <w:bCs/>
                <w:iCs/>
              </w:rPr>
            </w:pPr>
            <w:r w:rsidRPr="00A527F0">
              <w:rPr>
                <w:b/>
                <w:bCs/>
                <w:iCs/>
              </w:rPr>
              <w:t>Update</w:t>
            </w:r>
          </w:p>
        </w:tc>
        <w:tc>
          <w:tcPr>
            <w:tcW w:w="1503" w:type="dxa"/>
          </w:tcPr>
          <w:p w14:paraId="5BB88918" w14:textId="77777777" w:rsidR="000A0D43" w:rsidRPr="00A527F0" w:rsidRDefault="000A0D43" w:rsidP="004E61EE">
            <w:pPr>
              <w:rPr>
                <w:b/>
                <w:bCs/>
                <w:iCs/>
              </w:rPr>
            </w:pPr>
            <w:r w:rsidRPr="00A527F0">
              <w:rPr>
                <w:b/>
                <w:bCs/>
                <w:iCs/>
              </w:rPr>
              <w:t xml:space="preserve">Issue Date </w:t>
            </w:r>
          </w:p>
        </w:tc>
        <w:tc>
          <w:tcPr>
            <w:tcW w:w="1503" w:type="dxa"/>
          </w:tcPr>
          <w:p w14:paraId="51704CD6" w14:textId="77777777" w:rsidR="000A0D43" w:rsidRPr="00A527F0" w:rsidRDefault="000A0D43" w:rsidP="004E61EE">
            <w:pPr>
              <w:rPr>
                <w:b/>
                <w:bCs/>
                <w:iCs/>
              </w:rPr>
            </w:pPr>
            <w:r w:rsidRPr="00A527F0">
              <w:rPr>
                <w:b/>
                <w:bCs/>
                <w:iCs/>
              </w:rPr>
              <w:t>Status</w:t>
            </w:r>
          </w:p>
        </w:tc>
      </w:tr>
      <w:tr w:rsidR="000A0D43" w:rsidRPr="00A527F0" w14:paraId="7D444BF0" w14:textId="77777777" w:rsidTr="0043278E">
        <w:tc>
          <w:tcPr>
            <w:tcW w:w="1502" w:type="dxa"/>
          </w:tcPr>
          <w:p w14:paraId="34C3381A" w14:textId="77777777" w:rsidR="000A0D43" w:rsidRPr="00A527F0" w:rsidRDefault="000A0D43" w:rsidP="004E61EE">
            <w:pPr>
              <w:rPr>
                <w:b/>
                <w:bCs/>
                <w:iCs/>
              </w:rPr>
            </w:pPr>
            <w:r w:rsidRPr="00A527F0">
              <w:rPr>
                <w:b/>
                <w:bCs/>
                <w:iCs/>
              </w:rPr>
              <w:t>S-101</w:t>
            </w:r>
          </w:p>
        </w:tc>
        <w:tc>
          <w:tcPr>
            <w:tcW w:w="1718" w:type="dxa"/>
          </w:tcPr>
          <w:p w14:paraId="404C02FB" w14:textId="77777777" w:rsidR="000A0D43" w:rsidRPr="00A527F0" w:rsidRDefault="000A0D43" w:rsidP="004E61EE">
            <w:pPr>
              <w:rPr>
                <w:b/>
                <w:bCs/>
                <w:iCs/>
              </w:rPr>
            </w:pPr>
            <w:r w:rsidRPr="00A527F0">
              <w:rPr>
                <w:b/>
                <w:bCs/>
                <w:iCs/>
              </w:rPr>
              <w:t>101US23495820</w:t>
            </w:r>
          </w:p>
        </w:tc>
        <w:tc>
          <w:tcPr>
            <w:tcW w:w="1503" w:type="dxa"/>
          </w:tcPr>
          <w:p w14:paraId="3F1B203D" w14:textId="77777777" w:rsidR="000A0D43" w:rsidRPr="00A527F0" w:rsidRDefault="000A0D43" w:rsidP="004E61EE">
            <w:pPr>
              <w:rPr>
                <w:b/>
                <w:bCs/>
                <w:iCs/>
              </w:rPr>
            </w:pPr>
            <w:r w:rsidRPr="00A527F0">
              <w:rPr>
                <w:b/>
                <w:bCs/>
                <w:iCs/>
              </w:rPr>
              <w:t>10</w:t>
            </w:r>
          </w:p>
        </w:tc>
        <w:tc>
          <w:tcPr>
            <w:tcW w:w="1503" w:type="dxa"/>
          </w:tcPr>
          <w:p w14:paraId="0EB0A1D3" w14:textId="77777777" w:rsidR="000A0D43" w:rsidRPr="00A527F0" w:rsidRDefault="000A0D43" w:rsidP="004E61EE">
            <w:pPr>
              <w:rPr>
                <w:b/>
                <w:bCs/>
                <w:iCs/>
              </w:rPr>
            </w:pPr>
            <w:r w:rsidRPr="00A527F0">
              <w:rPr>
                <w:b/>
                <w:bCs/>
                <w:iCs/>
              </w:rPr>
              <w:t>4</w:t>
            </w:r>
          </w:p>
        </w:tc>
        <w:tc>
          <w:tcPr>
            <w:tcW w:w="1503" w:type="dxa"/>
          </w:tcPr>
          <w:p w14:paraId="293CD114" w14:textId="77777777" w:rsidR="000A0D43" w:rsidRPr="00A527F0" w:rsidRDefault="000A0D43" w:rsidP="004E61EE">
            <w:pPr>
              <w:rPr>
                <w:b/>
                <w:bCs/>
                <w:iCs/>
              </w:rPr>
            </w:pPr>
            <w:r w:rsidRPr="00A527F0">
              <w:rPr>
                <w:b/>
                <w:bCs/>
                <w:iCs/>
              </w:rPr>
              <w:t>2020-01-02</w:t>
            </w:r>
          </w:p>
        </w:tc>
        <w:tc>
          <w:tcPr>
            <w:tcW w:w="1503" w:type="dxa"/>
          </w:tcPr>
          <w:p w14:paraId="1D2DB34D" w14:textId="77777777" w:rsidR="000A0D43" w:rsidRPr="00A527F0" w:rsidRDefault="000A0D43" w:rsidP="004E61EE">
            <w:pPr>
              <w:rPr>
                <w:b/>
                <w:bCs/>
                <w:iCs/>
              </w:rPr>
            </w:pPr>
            <w:r w:rsidRPr="00A527F0">
              <w:rPr>
                <w:b/>
                <w:bCs/>
                <w:iCs/>
              </w:rPr>
              <w:t xml:space="preserve">Up to Date </w:t>
            </w:r>
          </w:p>
        </w:tc>
      </w:tr>
    </w:tbl>
    <w:p w14:paraId="106DAB74" w14:textId="77777777" w:rsidR="000A0D43" w:rsidRPr="00A527F0" w:rsidRDefault="000A0D43" w:rsidP="009E15EE">
      <w:pPr>
        <w:spacing w:after="120" w:line="240" w:lineRule="auto"/>
      </w:pPr>
    </w:p>
    <w:p w14:paraId="5E22E7B9" w14:textId="46EC9828" w:rsidR="000A0D43" w:rsidRPr="00A527F0" w:rsidRDefault="00E12CBC" w:rsidP="004E61EE">
      <w:pPr>
        <w:spacing w:line="240" w:lineRule="auto"/>
        <w:rPr>
          <w:b/>
          <w:bCs/>
          <w:u w:val="single"/>
        </w:rPr>
      </w:pPr>
      <w:r w:rsidRPr="00A527F0">
        <w:rPr>
          <w:b/>
          <w:bCs/>
          <w:u w:val="single"/>
        </w:rPr>
        <w:t>Example</w:t>
      </w:r>
      <w:r w:rsidR="000A0D43" w:rsidRPr="00A527F0">
        <w:rPr>
          <w:b/>
          <w:bCs/>
          <w:u w:val="single"/>
        </w:rPr>
        <w:t xml:space="preserve"> of ENP update status report</w:t>
      </w:r>
    </w:p>
    <w:p w14:paraId="0A7B6B64" w14:textId="77777777" w:rsidR="000A0D43" w:rsidRPr="00A527F0" w:rsidRDefault="000A0D43" w:rsidP="00E12CBC">
      <w:pPr>
        <w:spacing w:after="120" w:line="240" w:lineRule="auto"/>
        <w:rPr>
          <w:b/>
          <w:bCs/>
          <w:i/>
          <w:iCs/>
        </w:rPr>
      </w:pPr>
      <w:r w:rsidRPr="00A527F0">
        <w:rPr>
          <w:b/>
          <w:bCs/>
          <w:i/>
          <w:iCs/>
        </w:rPr>
        <w:t>Report Name: Electronic Nautical Publications (ENP) Update Status Report</w:t>
      </w:r>
    </w:p>
    <w:p w14:paraId="3BD38C68" w14:textId="77777777" w:rsidR="000A0D43" w:rsidRPr="00B812CA" w:rsidRDefault="000A0D43" w:rsidP="00E12CBC">
      <w:pPr>
        <w:spacing w:after="120" w:line="240" w:lineRule="auto"/>
      </w:pPr>
      <w:r w:rsidRPr="00B812CA">
        <w:rPr>
          <w:b/>
          <w:bCs/>
        </w:rPr>
        <w:t xml:space="preserve">Vessel Name: </w:t>
      </w:r>
      <w:r w:rsidRPr="00B812CA">
        <w:t>HMS Goteborg</w:t>
      </w:r>
    </w:p>
    <w:p w14:paraId="3DBE4AA6" w14:textId="77777777" w:rsidR="000A0D43" w:rsidRPr="00B812CA" w:rsidRDefault="000A0D43" w:rsidP="00E12CBC">
      <w:pPr>
        <w:spacing w:after="120" w:line="240" w:lineRule="auto"/>
      </w:pPr>
      <w:r w:rsidRPr="00B812CA">
        <w:rPr>
          <w:b/>
          <w:bCs/>
        </w:rPr>
        <w:t xml:space="preserve">Identifier: </w:t>
      </w:r>
      <w:r w:rsidRPr="00B812CA">
        <w:t>IMO 4653321</w:t>
      </w:r>
    </w:p>
    <w:p w14:paraId="4842861D" w14:textId="77777777" w:rsidR="000A0D43" w:rsidRPr="00A527F0" w:rsidRDefault="000A0D43" w:rsidP="00E12CBC">
      <w:pPr>
        <w:spacing w:after="120" w:line="240" w:lineRule="auto"/>
      </w:pPr>
      <w:r w:rsidRPr="00A527F0">
        <w:rPr>
          <w:b/>
          <w:bCs/>
        </w:rPr>
        <w:t xml:space="preserve">Update Reference Date: </w:t>
      </w:r>
      <w:r w:rsidRPr="00A527F0">
        <w:t>16 May 2013</w:t>
      </w:r>
    </w:p>
    <w:p w14:paraId="3B1FEF23" w14:textId="77777777" w:rsidR="000A0D43" w:rsidRPr="00A527F0" w:rsidRDefault="000A0D43" w:rsidP="00E12CBC">
      <w:pPr>
        <w:spacing w:after="120" w:line="240" w:lineRule="auto"/>
      </w:pPr>
      <w:r w:rsidRPr="00A527F0">
        <w:rPr>
          <w:b/>
          <w:bCs/>
        </w:rPr>
        <w:t>Date of Report</w:t>
      </w:r>
      <w:r w:rsidRPr="00A527F0">
        <w:t>: 1 Jun 2013</w:t>
      </w:r>
    </w:p>
    <w:p w14:paraId="5325DB12" w14:textId="77777777" w:rsidR="000A0D43" w:rsidRPr="00A527F0" w:rsidRDefault="000A0D43" w:rsidP="00E12CBC">
      <w:pPr>
        <w:spacing w:after="120" w:line="240" w:lineRule="auto"/>
      </w:pPr>
      <w:r w:rsidRPr="00A527F0">
        <w:rPr>
          <w:b/>
          <w:bCs/>
        </w:rPr>
        <w:lastRenderedPageBreak/>
        <w:t xml:space="preserve">Content: </w:t>
      </w:r>
      <w:r w:rsidRPr="00A527F0">
        <w:t>Full</w:t>
      </w:r>
    </w:p>
    <w:p w14:paraId="6E5214B5" w14:textId="77777777" w:rsidR="000A0D43" w:rsidRPr="00A527F0" w:rsidRDefault="000A0D43" w:rsidP="00E12CBC">
      <w:pPr>
        <w:spacing w:after="120" w:line="240" w:lineRule="auto"/>
        <w:rPr>
          <w:b/>
          <w:bCs/>
        </w:rPr>
      </w:pPr>
      <w:r w:rsidRPr="00A527F0">
        <w:rPr>
          <w:b/>
          <w:bCs/>
        </w:rPr>
        <w:t>Chart Status Summary:</w:t>
      </w:r>
    </w:p>
    <w:p w14:paraId="5DF1556B" w14:textId="77777777" w:rsidR="000A0D43" w:rsidRPr="00A527F0" w:rsidRDefault="000A0D43" w:rsidP="00E12CBC">
      <w:pPr>
        <w:spacing w:after="120" w:line="240" w:lineRule="auto"/>
        <w:rPr>
          <w:b/>
          <w:bCs/>
        </w:rPr>
      </w:pPr>
      <w:r w:rsidRPr="00A527F0">
        <w:rPr>
          <w:b/>
          <w:bCs/>
        </w:rPr>
        <w:t>Chart Status: Count</w:t>
      </w:r>
    </w:p>
    <w:p w14:paraId="0E66D8D8" w14:textId="77777777" w:rsidR="000A0D43" w:rsidRPr="00A527F0" w:rsidRDefault="000A0D43" w:rsidP="00E12CBC">
      <w:pPr>
        <w:spacing w:after="120" w:line="240" w:lineRule="auto"/>
      </w:pPr>
      <w:r w:rsidRPr="00A527F0">
        <w:t>Total: 50</w:t>
      </w:r>
    </w:p>
    <w:p w14:paraId="1A998A52" w14:textId="77777777" w:rsidR="000A0D43" w:rsidRPr="00A527F0" w:rsidRDefault="000A0D43" w:rsidP="00E12CBC">
      <w:pPr>
        <w:spacing w:after="120" w:line="240" w:lineRule="auto"/>
      </w:pPr>
      <w:r w:rsidRPr="00A527F0">
        <w:t>Up to Date 38/50</w:t>
      </w:r>
    </w:p>
    <w:p w14:paraId="0F5C39F1" w14:textId="77777777" w:rsidR="000A0D43" w:rsidRPr="00A527F0" w:rsidRDefault="000A0D43" w:rsidP="00E12CBC">
      <w:pPr>
        <w:spacing w:after="120" w:line="240" w:lineRule="auto"/>
      </w:pPr>
      <w:r w:rsidRPr="00A527F0">
        <w:t>Not Up to Date 10/50</w:t>
      </w:r>
    </w:p>
    <w:p w14:paraId="60279755" w14:textId="77777777" w:rsidR="000A0D43" w:rsidRPr="00A527F0" w:rsidRDefault="000A0D43" w:rsidP="00E12CBC">
      <w:pPr>
        <w:spacing w:after="120" w:line="240" w:lineRule="auto"/>
      </w:pPr>
      <w:r w:rsidRPr="00A527F0">
        <w:t>Withdrawn 2/50</w:t>
      </w:r>
    </w:p>
    <w:p w14:paraId="69E58E57" w14:textId="77777777" w:rsidR="000A0D43" w:rsidRPr="00A527F0" w:rsidRDefault="000A0D43" w:rsidP="00E12CBC">
      <w:pPr>
        <w:spacing w:after="120" w:line="240" w:lineRule="auto"/>
      </w:pPr>
      <w:r w:rsidRPr="00A527F0">
        <w:t>Unknown 0/50</w:t>
      </w:r>
    </w:p>
    <w:p w14:paraId="3BF5DA8F" w14:textId="4826176F" w:rsidR="00E12CBC" w:rsidRPr="00A527F0" w:rsidRDefault="00E12CBC" w:rsidP="00E12CBC">
      <w:pPr>
        <w:spacing w:after="120" w:line="240" w:lineRule="auto"/>
        <w:rPr>
          <w:b/>
          <w:bCs/>
          <w:i/>
          <w:iCs/>
        </w:rPr>
      </w:pPr>
      <w:r w:rsidRPr="00A527F0">
        <w:rPr>
          <w:b/>
          <w:bCs/>
          <w:i/>
          <w:iCs/>
        </w:rPr>
        <w:t>Table:</w:t>
      </w:r>
    </w:p>
    <w:tbl>
      <w:tblPr>
        <w:tblStyle w:val="TableGrid"/>
        <w:tblW w:w="0" w:type="auto"/>
        <w:tblLook w:val="04A0" w:firstRow="1" w:lastRow="0" w:firstColumn="1" w:lastColumn="0" w:noHBand="0" w:noVBand="1"/>
      </w:tblPr>
      <w:tblGrid>
        <w:gridCol w:w="1466"/>
        <w:gridCol w:w="1718"/>
        <w:gridCol w:w="1462"/>
        <w:gridCol w:w="1462"/>
        <w:gridCol w:w="1451"/>
        <w:gridCol w:w="1457"/>
      </w:tblGrid>
      <w:tr w:rsidR="000A0D43" w:rsidRPr="00A527F0" w14:paraId="5D49B093" w14:textId="77777777" w:rsidTr="00D437A1">
        <w:tc>
          <w:tcPr>
            <w:tcW w:w="9016" w:type="dxa"/>
            <w:gridSpan w:val="6"/>
          </w:tcPr>
          <w:p w14:paraId="2692801D" w14:textId="77777777" w:rsidR="000A0D43" w:rsidRPr="00A527F0" w:rsidRDefault="000A0D43" w:rsidP="004E61EE">
            <w:pPr>
              <w:rPr>
                <w:b/>
                <w:bCs/>
                <w:iCs/>
              </w:rPr>
            </w:pPr>
            <w:r w:rsidRPr="00A527F0">
              <w:rPr>
                <w:b/>
                <w:bCs/>
                <w:iCs/>
              </w:rPr>
              <w:t>Data Server: XXXX</w:t>
            </w:r>
          </w:p>
        </w:tc>
      </w:tr>
      <w:tr w:rsidR="000A0D43" w:rsidRPr="00A527F0" w14:paraId="4C30107F" w14:textId="77777777" w:rsidTr="00D437A1">
        <w:tc>
          <w:tcPr>
            <w:tcW w:w="1466" w:type="dxa"/>
          </w:tcPr>
          <w:p w14:paraId="6F07E1A6" w14:textId="77777777" w:rsidR="000A0D43" w:rsidRPr="00A527F0" w:rsidRDefault="000A0D43" w:rsidP="004E61EE">
            <w:pPr>
              <w:rPr>
                <w:b/>
                <w:bCs/>
                <w:iCs/>
              </w:rPr>
            </w:pPr>
            <w:r w:rsidRPr="00A527F0">
              <w:rPr>
                <w:b/>
                <w:bCs/>
                <w:iCs/>
              </w:rPr>
              <w:t xml:space="preserve">Product </w:t>
            </w:r>
          </w:p>
        </w:tc>
        <w:tc>
          <w:tcPr>
            <w:tcW w:w="1718" w:type="dxa"/>
          </w:tcPr>
          <w:p w14:paraId="1C688CE0" w14:textId="77777777" w:rsidR="000A0D43" w:rsidRPr="00A527F0" w:rsidRDefault="000A0D43" w:rsidP="004E61EE">
            <w:pPr>
              <w:rPr>
                <w:b/>
                <w:bCs/>
                <w:iCs/>
              </w:rPr>
            </w:pPr>
            <w:r w:rsidRPr="00A527F0">
              <w:rPr>
                <w:b/>
                <w:bCs/>
                <w:iCs/>
              </w:rPr>
              <w:t>Dataset Name</w:t>
            </w:r>
          </w:p>
        </w:tc>
        <w:tc>
          <w:tcPr>
            <w:tcW w:w="1462" w:type="dxa"/>
          </w:tcPr>
          <w:p w14:paraId="71F132AE" w14:textId="77777777" w:rsidR="000A0D43" w:rsidRPr="00A527F0" w:rsidRDefault="000A0D43" w:rsidP="004E61EE">
            <w:pPr>
              <w:rPr>
                <w:b/>
                <w:bCs/>
                <w:iCs/>
              </w:rPr>
            </w:pPr>
            <w:r w:rsidRPr="00A527F0">
              <w:rPr>
                <w:b/>
                <w:bCs/>
                <w:iCs/>
              </w:rPr>
              <w:t>Edition</w:t>
            </w:r>
          </w:p>
        </w:tc>
        <w:tc>
          <w:tcPr>
            <w:tcW w:w="1462" w:type="dxa"/>
          </w:tcPr>
          <w:p w14:paraId="4D323E16" w14:textId="77777777" w:rsidR="000A0D43" w:rsidRPr="00A527F0" w:rsidRDefault="000A0D43" w:rsidP="004E61EE">
            <w:pPr>
              <w:rPr>
                <w:b/>
                <w:bCs/>
                <w:iCs/>
              </w:rPr>
            </w:pPr>
            <w:r w:rsidRPr="00A527F0">
              <w:rPr>
                <w:b/>
                <w:bCs/>
                <w:iCs/>
              </w:rPr>
              <w:t>Update</w:t>
            </w:r>
          </w:p>
        </w:tc>
        <w:tc>
          <w:tcPr>
            <w:tcW w:w="1451" w:type="dxa"/>
          </w:tcPr>
          <w:p w14:paraId="1B84BC05" w14:textId="77777777" w:rsidR="000A0D43" w:rsidRPr="00A527F0" w:rsidRDefault="000A0D43" w:rsidP="004E61EE">
            <w:pPr>
              <w:rPr>
                <w:b/>
                <w:bCs/>
                <w:iCs/>
              </w:rPr>
            </w:pPr>
            <w:r w:rsidRPr="00A527F0">
              <w:rPr>
                <w:b/>
                <w:bCs/>
                <w:iCs/>
              </w:rPr>
              <w:t xml:space="preserve">Issue Date </w:t>
            </w:r>
          </w:p>
        </w:tc>
        <w:tc>
          <w:tcPr>
            <w:tcW w:w="1457" w:type="dxa"/>
          </w:tcPr>
          <w:p w14:paraId="4E2DC01E" w14:textId="77777777" w:rsidR="000A0D43" w:rsidRPr="00A527F0" w:rsidRDefault="000A0D43" w:rsidP="004E61EE">
            <w:pPr>
              <w:rPr>
                <w:b/>
                <w:bCs/>
                <w:iCs/>
              </w:rPr>
            </w:pPr>
            <w:r w:rsidRPr="00A527F0">
              <w:rPr>
                <w:b/>
                <w:bCs/>
                <w:iCs/>
              </w:rPr>
              <w:t>Status</w:t>
            </w:r>
          </w:p>
        </w:tc>
      </w:tr>
      <w:tr w:rsidR="000A0D43" w:rsidRPr="00A527F0" w14:paraId="5E3578F1" w14:textId="77777777" w:rsidTr="00D437A1">
        <w:tc>
          <w:tcPr>
            <w:tcW w:w="1466" w:type="dxa"/>
          </w:tcPr>
          <w:p w14:paraId="6AF5AA8E" w14:textId="77777777" w:rsidR="000A0D43" w:rsidRPr="00A527F0" w:rsidRDefault="000A0D43" w:rsidP="004E61EE">
            <w:pPr>
              <w:rPr>
                <w:b/>
                <w:bCs/>
                <w:iCs/>
              </w:rPr>
            </w:pPr>
            <w:r w:rsidRPr="00A527F0">
              <w:rPr>
                <w:b/>
                <w:bCs/>
                <w:iCs/>
              </w:rPr>
              <w:t>S-123</w:t>
            </w:r>
          </w:p>
        </w:tc>
        <w:tc>
          <w:tcPr>
            <w:tcW w:w="1718" w:type="dxa"/>
          </w:tcPr>
          <w:p w14:paraId="6D9D024B" w14:textId="77777777" w:rsidR="000A0D43" w:rsidRPr="00A527F0" w:rsidRDefault="000A0D43" w:rsidP="004E61EE">
            <w:pPr>
              <w:rPr>
                <w:b/>
                <w:bCs/>
                <w:iCs/>
              </w:rPr>
            </w:pPr>
            <w:r w:rsidRPr="00A527F0">
              <w:rPr>
                <w:b/>
                <w:bCs/>
                <w:iCs/>
              </w:rPr>
              <w:t>123US3245394</w:t>
            </w:r>
          </w:p>
        </w:tc>
        <w:tc>
          <w:tcPr>
            <w:tcW w:w="1462" w:type="dxa"/>
          </w:tcPr>
          <w:p w14:paraId="3B6DE910" w14:textId="77777777" w:rsidR="000A0D43" w:rsidRPr="00A527F0" w:rsidRDefault="000A0D43" w:rsidP="004E61EE">
            <w:pPr>
              <w:rPr>
                <w:b/>
                <w:bCs/>
                <w:iCs/>
              </w:rPr>
            </w:pPr>
            <w:r w:rsidRPr="00A527F0">
              <w:rPr>
                <w:b/>
                <w:bCs/>
                <w:iCs/>
              </w:rPr>
              <w:t>5</w:t>
            </w:r>
          </w:p>
        </w:tc>
        <w:tc>
          <w:tcPr>
            <w:tcW w:w="1462" w:type="dxa"/>
          </w:tcPr>
          <w:p w14:paraId="0292E15C" w14:textId="77777777" w:rsidR="000A0D43" w:rsidRPr="00A527F0" w:rsidRDefault="000A0D43" w:rsidP="00AE2737">
            <w:pPr>
              <w:numPr>
                <w:ilvl w:val="0"/>
                <w:numId w:val="75"/>
              </w:numPr>
              <w:rPr>
                <w:b/>
                <w:bCs/>
                <w:iCs/>
              </w:rPr>
            </w:pPr>
          </w:p>
        </w:tc>
        <w:tc>
          <w:tcPr>
            <w:tcW w:w="1451" w:type="dxa"/>
          </w:tcPr>
          <w:p w14:paraId="57DC3207" w14:textId="77777777" w:rsidR="000A0D43" w:rsidRPr="00A527F0" w:rsidRDefault="000A0D43" w:rsidP="004E61EE">
            <w:pPr>
              <w:rPr>
                <w:b/>
                <w:bCs/>
                <w:iCs/>
              </w:rPr>
            </w:pPr>
            <w:r w:rsidRPr="00A527F0">
              <w:rPr>
                <w:b/>
                <w:bCs/>
                <w:iCs/>
              </w:rPr>
              <w:t>2020-01-02</w:t>
            </w:r>
          </w:p>
        </w:tc>
        <w:tc>
          <w:tcPr>
            <w:tcW w:w="1457" w:type="dxa"/>
          </w:tcPr>
          <w:p w14:paraId="35782BCF" w14:textId="77777777" w:rsidR="000A0D43" w:rsidRPr="00A527F0" w:rsidRDefault="000A0D43" w:rsidP="004E61EE">
            <w:pPr>
              <w:rPr>
                <w:b/>
                <w:bCs/>
                <w:iCs/>
              </w:rPr>
            </w:pPr>
            <w:r w:rsidRPr="00A527F0">
              <w:rPr>
                <w:b/>
                <w:bCs/>
                <w:iCs/>
              </w:rPr>
              <w:t xml:space="preserve">Up to Date </w:t>
            </w:r>
          </w:p>
        </w:tc>
      </w:tr>
      <w:tr w:rsidR="000A0D43" w:rsidRPr="00A527F0" w14:paraId="33552C5A" w14:textId="77777777" w:rsidTr="00D437A1">
        <w:tc>
          <w:tcPr>
            <w:tcW w:w="1466" w:type="dxa"/>
          </w:tcPr>
          <w:p w14:paraId="446DA019" w14:textId="77777777" w:rsidR="000A0D43" w:rsidRPr="00A527F0" w:rsidRDefault="000A0D43" w:rsidP="004E61EE">
            <w:pPr>
              <w:rPr>
                <w:b/>
                <w:bCs/>
                <w:iCs/>
              </w:rPr>
            </w:pPr>
            <w:r w:rsidRPr="00A527F0">
              <w:rPr>
                <w:b/>
                <w:bCs/>
                <w:iCs/>
              </w:rPr>
              <w:t>S-127</w:t>
            </w:r>
          </w:p>
        </w:tc>
        <w:tc>
          <w:tcPr>
            <w:tcW w:w="1718" w:type="dxa"/>
          </w:tcPr>
          <w:p w14:paraId="3CA3C429" w14:textId="77777777" w:rsidR="000A0D43" w:rsidRPr="00A527F0" w:rsidRDefault="000A0D43" w:rsidP="004E61EE">
            <w:pPr>
              <w:rPr>
                <w:b/>
                <w:bCs/>
                <w:iCs/>
              </w:rPr>
            </w:pPr>
            <w:r w:rsidRPr="00A527F0">
              <w:rPr>
                <w:b/>
                <w:bCs/>
                <w:iCs/>
              </w:rPr>
              <w:t>127US2345032</w:t>
            </w:r>
          </w:p>
        </w:tc>
        <w:tc>
          <w:tcPr>
            <w:tcW w:w="1462" w:type="dxa"/>
          </w:tcPr>
          <w:p w14:paraId="71A93401" w14:textId="77777777" w:rsidR="000A0D43" w:rsidRPr="00A527F0" w:rsidRDefault="000A0D43" w:rsidP="004E61EE">
            <w:pPr>
              <w:rPr>
                <w:b/>
                <w:bCs/>
                <w:iCs/>
              </w:rPr>
            </w:pPr>
            <w:r w:rsidRPr="00A527F0">
              <w:rPr>
                <w:b/>
                <w:bCs/>
                <w:iCs/>
              </w:rPr>
              <w:t>6</w:t>
            </w:r>
          </w:p>
        </w:tc>
        <w:tc>
          <w:tcPr>
            <w:tcW w:w="1462" w:type="dxa"/>
          </w:tcPr>
          <w:p w14:paraId="033D05C6" w14:textId="77777777" w:rsidR="000A0D43" w:rsidRPr="00A527F0" w:rsidRDefault="000A0D43" w:rsidP="00AE2737">
            <w:pPr>
              <w:numPr>
                <w:ilvl w:val="0"/>
                <w:numId w:val="75"/>
              </w:numPr>
              <w:rPr>
                <w:b/>
                <w:bCs/>
                <w:iCs/>
              </w:rPr>
            </w:pPr>
          </w:p>
        </w:tc>
        <w:tc>
          <w:tcPr>
            <w:tcW w:w="1451" w:type="dxa"/>
          </w:tcPr>
          <w:p w14:paraId="571336B3" w14:textId="77777777" w:rsidR="000A0D43" w:rsidRPr="00A527F0" w:rsidRDefault="000A0D43" w:rsidP="004E61EE">
            <w:pPr>
              <w:rPr>
                <w:b/>
                <w:bCs/>
                <w:iCs/>
              </w:rPr>
            </w:pPr>
          </w:p>
        </w:tc>
        <w:tc>
          <w:tcPr>
            <w:tcW w:w="1457" w:type="dxa"/>
          </w:tcPr>
          <w:p w14:paraId="17264C98" w14:textId="77777777" w:rsidR="000A0D43" w:rsidRPr="00A527F0" w:rsidRDefault="000A0D43" w:rsidP="004E61EE">
            <w:pPr>
              <w:rPr>
                <w:b/>
                <w:bCs/>
                <w:iCs/>
              </w:rPr>
            </w:pPr>
          </w:p>
        </w:tc>
      </w:tr>
    </w:tbl>
    <w:p w14:paraId="659336F5" w14:textId="77777777" w:rsidR="000A0D43" w:rsidRPr="00A527F0" w:rsidRDefault="000A0D43" w:rsidP="004E61EE">
      <w:pPr>
        <w:spacing w:line="240" w:lineRule="auto"/>
      </w:pPr>
    </w:p>
    <w:p w14:paraId="5ADA483E" w14:textId="77777777" w:rsidR="00A23988" w:rsidRPr="00A527F0" w:rsidRDefault="00A23988" w:rsidP="004E61EE">
      <w:pPr>
        <w:spacing w:line="240" w:lineRule="auto"/>
        <w:sectPr w:rsidR="00A23988" w:rsidRPr="00A527F0" w:rsidSect="00686450">
          <w:headerReference w:type="even" r:id="rId53"/>
          <w:headerReference w:type="default" r:id="rId54"/>
          <w:footerReference w:type="even" r:id="rId55"/>
          <w:footerReference w:type="default" r:id="rId56"/>
          <w:pgSz w:w="11906" w:h="16838" w:code="9"/>
          <w:pgMar w:top="1440" w:right="1400" w:bottom="1440" w:left="1400" w:header="708" w:footer="708" w:gutter="0"/>
          <w:cols w:space="708"/>
          <w:docGrid w:linePitch="360"/>
        </w:sectPr>
      </w:pPr>
    </w:p>
    <w:p w14:paraId="4C09D7A0" w14:textId="1A86AFB2" w:rsidR="00E12CBC" w:rsidRPr="00A527F0" w:rsidRDefault="00E12CBC" w:rsidP="002D7DEE">
      <w:pPr>
        <w:pStyle w:val="Heading1"/>
        <w:numPr>
          <w:ilvl w:val="0"/>
          <w:numId w:val="0"/>
        </w:numPr>
        <w:jc w:val="center"/>
      </w:pPr>
      <w:bookmarkStart w:id="808" w:name="_Toc194067231"/>
      <w:r w:rsidRPr="00275498">
        <w:lastRenderedPageBreak/>
        <w:t>Appendix</w:t>
      </w:r>
      <w:r w:rsidRPr="00A527F0">
        <w:t xml:space="preserve"> </w:t>
      </w:r>
      <w:r w:rsidR="000849E6">
        <w:t>D</w:t>
      </w:r>
      <w:bookmarkStart w:id="809" w:name="_Toc100303050"/>
      <w:r w:rsidR="000806E0" w:rsidRPr="00A527F0">
        <w:t xml:space="preserve"> </w:t>
      </w:r>
      <w:r w:rsidR="00C5483B">
        <w:t>–</w:t>
      </w:r>
      <w:r w:rsidR="000806E0" w:rsidRPr="00A527F0">
        <w:t xml:space="preserve"> </w:t>
      </w:r>
      <w:r w:rsidR="00C5483B">
        <w:t xml:space="preserve">Enhanced </w:t>
      </w:r>
      <w:r w:rsidRPr="00A527F0">
        <w:t>Safety Contour and Water Level Adjustment</w:t>
      </w:r>
      <w:bookmarkEnd w:id="808"/>
      <w:bookmarkEnd w:id="809"/>
    </w:p>
    <w:p w14:paraId="06C4BBB6" w14:textId="77777777" w:rsidR="00F7700D" w:rsidRPr="00A527F0" w:rsidRDefault="00F7700D" w:rsidP="00F7700D">
      <w:pPr>
        <w:spacing w:after="120" w:line="240" w:lineRule="auto"/>
      </w:pPr>
    </w:p>
    <w:p w14:paraId="2BD58B01" w14:textId="1BB08027" w:rsidR="001374ED" w:rsidRPr="00A527F0" w:rsidRDefault="006A5A29" w:rsidP="00A310A1">
      <w:pPr>
        <w:pStyle w:val="Heading1"/>
        <w:numPr>
          <w:ilvl w:val="0"/>
          <w:numId w:val="236"/>
        </w:numPr>
      </w:pPr>
      <w:bookmarkStart w:id="810" w:name="_Toc88852880"/>
      <w:bookmarkStart w:id="811" w:name="_Toc98339988"/>
      <w:bookmarkStart w:id="812" w:name="_Toc98340364"/>
      <w:bookmarkStart w:id="813" w:name="_Toc194067232"/>
      <w:r>
        <w:t>Enhanced</w:t>
      </w:r>
      <w:r w:rsidR="001374ED" w:rsidRPr="00A527F0">
        <w:t xml:space="preserve"> Safety Contour</w:t>
      </w:r>
      <w:bookmarkEnd w:id="810"/>
      <w:bookmarkEnd w:id="811"/>
      <w:bookmarkEnd w:id="812"/>
      <w:bookmarkEnd w:id="813"/>
    </w:p>
    <w:p w14:paraId="3A426354" w14:textId="439279BC" w:rsidR="001374ED" w:rsidRPr="00A527F0" w:rsidRDefault="001374ED" w:rsidP="009D0DF9">
      <w:pPr>
        <w:spacing w:after="120" w:line="240" w:lineRule="auto"/>
        <w:jc w:val="both"/>
      </w:pPr>
      <w:r w:rsidRPr="00A527F0">
        <w:t xml:space="preserve">This </w:t>
      </w:r>
      <w:r w:rsidR="009D0DF9" w:rsidRPr="00A527F0">
        <w:t>Appendix</w:t>
      </w:r>
      <w:r w:rsidRPr="00A527F0">
        <w:t xml:space="preserve"> defines </w:t>
      </w:r>
      <w:r w:rsidRPr="00805181">
        <w:t xml:space="preserve">how </w:t>
      </w:r>
      <w:r w:rsidRPr="002D7DEE">
        <w:t>the “</w:t>
      </w:r>
      <w:r w:rsidR="00415C1B">
        <w:rPr>
          <w:b/>
          <w:bCs/>
        </w:rPr>
        <w:t>Enhanced</w:t>
      </w:r>
      <w:r w:rsidRPr="002D7DEE">
        <w:rPr>
          <w:b/>
          <w:bCs/>
        </w:rPr>
        <w:t xml:space="preserve"> Safety Contour</w:t>
      </w:r>
      <w:r w:rsidRPr="002D7DEE">
        <w:t>”</w:t>
      </w:r>
      <w:r w:rsidR="00B70E86">
        <w:t xml:space="preserve"> (</w:t>
      </w:r>
      <w:r w:rsidR="00415C1B">
        <w:t>ESC</w:t>
      </w:r>
      <w:r w:rsidR="00B70E86">
        <w:t>)</w:t>
      </w:r>
      <w:r w:rsidRPr="00805181">
        <w:t xml:space="preserve"> feature</w:t>
      </w:r>
      <w:r w:rsidRPr="00A527F0">
        <w:t xml:space="preserve"> is defined and implemented.</w:t>
      </w:r>
    </w:p>
    <w:p w14:paraId="1FE96FAD" w14:textId="4423BC59" w:rsidR="001374ED" w:rsidRPr="00A527F0" w:rsidRDefault="00415C1B" w:rsidP="009D0DF9">
      <w:pPr>
        <w:spacing w:after="120" w:line="240" w:lineRule="auto"/>
        <w:jc w:val="both"/>
      </w:pPr>
      <w:r>
        <w:t>Enhanced</w:t>
      </w:r>
      <w:r w:rsidR="001374ED" w:rsidRPr="00A527F0">
        <w:t xml:space="preserve"> </w:t>
      </w:r>
      <w:r w:rsidR="00B70E86">
        <w:t>S</w:t>
      </w:r>
      <w:r w:rsidR="001374ED" w:rsidRPr="00A527F0">
        <w:t xml:space="preserve">afety </w:t>
      </w:r>
      <w:r w:rsidR="00B70E86">
        <w:t>C</w:t>
      </w:r>
      <w:r w:rsidR="001374ED" w:rsidRPr="00A527F0">
        <w:t>ontour</w:t>
      </w:r>
      <w:r w:rsidR="00B70E86">
        <w:t xml:space="preserve">, or </w:t>
      </w:r>
      <w:r>
        <w:t>ESC</w:t>
      </w:r>
      <w:r w:rsidR="00B70E86">
        <w:t>,</w:t>
      </w:r>
      <w:r w:rsidR="001374ED" w:rsidRPr="00A527F0">
        <w:t xml:space="preserve"> means creation of the safety contour from the bathymetric grid data based on the value set by the user.</w:t>
      </w:r>
    </w:p>
    <w:p w14:paraId="596DF160" w14:textId="4311E499" w:rsidR="001374ED" w:rsidRDefault="001374ED" w:rsidP="009D0DF9">
      <w:pPr>
        <w:spacing w:after="120" w:line="240" w:lineRule="auto"/>
        <w:jc w:val="both"/>
      </w:pPr>
      <w:r w:rsidRPr="00415C1B">
        <w:t xml:space="preserve">NOTE: </w:t>
      </w:r>
      <w:r w:rsidR="00DC78C7" w:rsidRPr="00415C1B">
        <w:t xml:space="preserve">On an </w:t>
      </w:r>
      <w:r w:rsidR="00F07B2F" w:rsidRPr="00530F27">
        <w:t xml:space="preserve">S-100 </w:t>
      </w:r>
      <w:r w:rsidR="00DC78C7" w:rsidRPr="00415C1B">
        <w:t xml:space="preserve">ECDIS </w:t>
      </w:r>
      <w:r w:rsidR="0031183A">
        <w:t>with</w:t>
      </w:r>
      <w:r w:rsidR="00F07B2F" w:rsidRPr="00530F27">
        <w:t xml:space="preserve"> the </w:t>
      </w:r>
      <w:r w:rsidR="00415C1B" w:rsidRPr="00530F27">
        <w:t>Enhanced Safety Contour</w:t>
      </w:r>
      <w:r w:rsidR="00DC78C7" w:rsidRPr="00415C1B">
        <w:t xml:space="preserve"> feature</w:t>
      </w:r>
      <w:r w:rsidR="00F07B2F" w:rsidRPr="00530F27">
        <w:t xml:space="preserve"> switched </w:t>
      </w:r>
      <w:r w:rsidR="0031183A">
        <w:t>off</w:t>
      </w:r>
      <w:r w:rsidR="00F07B2F" w:rsidRPr="00530F27">
        <w:t xml:space="preserve"> (or an S-57 ECDIS)</w:t>
      </w:r>
      <w:r w:rsidR="009604F2" w:rsidRPr="00415C1B">
        <w:t xml:space="preserve">, </w:t>
      </w:r>
      <w:r w:rsidRPr="00415C1B">
        <w:t>the user set</w:t>
      </w:r>
      <w:r w:rsidR="000C381A" w:rsidRPr="00415C1B">
        <w:t>s</w:t>
      </w:r>
      <w:r w:rsidRPr="00415C1B">
        <w:t xml:space="preserve"> the value for the safety contour, but if the exact </w:t>
      </w:r>
      <w:r w:rsidR="00F42EC6" w:rsidRPr="00415C1B">
        <w:t xml:space="preserve">value </w:t>
      </w:r>
      <w:r w:rsidRPr="00415C1B">
        <w:t>is not found from the available depth information then the safety contour</w:t>
      </w:r>
      <w:r w:rsidRPr="00A310A1">
        <w:t xml:space="preserve"> defaults to the next deepest which </w:t>
      </w:r>
      <w:r w:rsidR="000C381A" w:rsidRPr="00A310A1">
        <w:t>may</w:t>
      </w:r>
      <w:r w:rsidRPr="00A310A1">
        <w:t xml:space="preserve"> be over 10 m</w:t>
      </w:r>
      <w:r w:rsidR="000C381A" w:rsidRPr="00A310A1">
        <w:t>etres</w:t>
      </w:r>
      <w:r w:rsidRPr="00A310A1">
        <w:t xml:space="preserve"> deeper than the value set by the user.</w:t>
      </w:r>
      <w:r w:rsidR="002654C4" w:rsidRPr="00A310A1">
        <w:t xml:space="preserve"> The </w:t>
      </w:r>
      <w:r w:rsidR="00C5483B">
        <w:t>Enhanced</w:t>
      </w:r>
      <w:r w:rsidR="002654C4" w:rsidRPr="00A310A1">
        <w:t xml:space="preserve"> Safety Contour feature addresses this issue</w:t>
      </w:r>
      <w:r w:rsidR="00AB6797">
        <w:t>.</w:t>
      </w:r>
      <w:r w:rsidR="009604F2" w:rsidRPr="00A310A1">
        <w:t xml:space="preserve"> </w:t>
      </w:r>
    </w:p>
    <w:p w14:paraId="47BC76CF" w14:textId="3E5FEE6D" w:rsidR="002654C4" w:rsidRPr="00A310A1" w:rsidRDefault="00A310A1" w:rsidP="009D0DF9">
      <w:pPr>
        <w:spacing w:after="120" w:line="240" w:lineRule="auto"/>
        <w:jc w:val="both"/>
      </w:pPr>
      <w:r w:rsidRPr="00A310A1">
        <w:t xml:space="preserve">The contents of this </w:t>
      </w:r>
      <w:r w:rsidR="00B70E86">
        <w:t>A</w:t>
      </w:r>
      <w:r w:rsidRPr="00A310A1">
        <w:t xml:space="preserve">ppendix are not currently integrated </w:t>
      </w:r>
      <w:r w:rsidR="00043A42">
        <w:t>with</w:t>
      </w:r>
      <w:r w:rsidR="00043A42" w:rsidRPr="00A310A1">
        <w:t xml:space="preserve"> </w:t>
      </w:r>
      <w:r w:rsidRPr="00A310A1">
        <w:t xml:space="preserve">the existing S-100 portrayal mechanisms specified in S-100 </w:t>
      </w:r>
      <w:r w:rsidR="00B70E86">
        <w:t xml:space="preserve">Edition 5.2.0 </w:t>
      </w:r>
      <w:r w:rsidRPr="00A310A1">
        <w:t>Part 9. This may be rectified in future editions of S-100</w:t>
      </w:r>
      <w:r>
        <w:t>. Until then, this appendix contains the normative specification for these features and may use different language, terms and conventions than S-100 itself.</w:t>
      </w:r>
      <w:r w:rsidRPr="00A310A1">
        <w:t xml:space="preserve"> </w:t>
      </w:r>
    </w:p>
    <w:p w14:paraId="69D1CC2F" w14:textId="77777777" w:rsidR="001374ED" w:rsidRPr="00A527F0" w:rsidRDefault="001374ED" w:rsidP="009D0DF9">
      <w:pPr>
        <w:spacing w:after="60" w:line="240" w:lineRule="auto"/>
        <w:jc w:val="both"/>
      </w:pPr>
      <w:r w:rsidRPr="00A527F0">
        <w:t>In these processes an end user selects:</w:t>
      </w:r>
    </w:p>
    <w:p w14:paraId="30931EE3" w14:textId="014AB27A" w:rsidR="001374ED" w:rsidRPr="00C5483B" w:rsidRDefault="001374ED" w:rsidP="00AE2737">
      <w:pPr>
        <w:pStyle w:val="ListParagraph"/>
        <w:numPr>
          <w:ilvl w:val="0"/>
          <w:numId w:val="71"/>
        </w:numPr>
        <w:spacing w:after="60" w:line="240" w:lineRule="auto"/>
        <w:jc w:val="both"/>
      </w:pPr>
      <w:r w:rsidRPr="00C5483B">
        <w:t xml:space="preserve">Suppression of </w:t>
      </w:r>
      <w:r w:rsidR="00B70E86" w:rsidRPr="00C5483B">
        <w:t xml:space="preserve">specific </w:t>
      </w:r>
      <w:r w:rsidRPr="00C5483B">
        <w:t>S-101 features by S-102</w:t>
      </w:r>
      <w:r w:rsidR="000C381A" w:rsidRPr="00C5483B">
        <w:t>.</w:t>
      </w:r>
    </w:p>
    <w:p w14:paraId="1714AEF4" w14:textId="296F8792" w:rsidR="001374ED" w:rsidRPr="00A527F0" w:rsidRDefault="001374ED" w:rsidP="00AE2737">
      <w:pPr>
        <w:pStyle w:val="ListParagraph"/>
        <w:numPr>
          <w:ilvl w:val="0"/>
          <w:numId w:val="71"/>
        </w:numPr>
        <w:spacing w:after="120" w:line="240" w:lineRule="auto"/>
        <w:jc w:val="both"/>
      </w:pPr>
      <w:r w:rsidRPr="00A527F0">
        <w:t>A Safety Contour value of their choice</w:t>
      </w:r>
      <w:r w:rsidR="000C381A" w:rsidRPr="00A527F0">
        <w:t>.</w:t>
      </w:r>
    </w:p>
    <w:p w14:paraId="69586464" w14:textId="77777777" w:rsidR="00C5483B" w:rsidRDefault="001374ED" w:rsidP="009D0DF9">
      <w:pPr>
        <w:spacing w:after="120" w:line="240" w:lineRule="auto"/>
        <w:jc w:val="both"/>
      </w:pPr>
      <w:r w:rsidRPr="00A527F0">
        <w:t xml:space="preserve">When a user selects a safety contour value, outside areas of S-102 coverage the source for the displayed safety contour is the existing S-101 </w:t>
      </w:r>
      <w:r w:rsidR="000C381A" w:rsidRPr="00A527F0">
        <w:t>ENC</w:t>
      </w:r>
      <w:r w:rsidRPr="00A527F0">
        <w:t xml:space="preserve"> (or S-57 </w:t>
      </w:r>
      <w:r w:rsidR="000C381A" w:rsidRPr="00A527F0">
        <w:t>ENC in dual-</w:t>
      </w:r>
      <w:r w:rsidRPr="00A527F0">
        <w:t>fuel mode)</w:t>
      </w:r>
      <w:r w:rsidR="000C381A" w:rsidRPr="00A527F0">
        <w:t>.</w:t>
      </w:r>
      <w:r w:rsidR="00C5483B">
        <w:t xml:space="preserve"> </w:t>
      </w:r>
    </w:p>
    <w:p w14:paraId="01DE6148" w14:textId="08001ACB" w:rsidR="001374ED" w:rsidRPr="00A527F0" w:rsidRDefault="001374ED" w:rsidP="009D0DF9">
      <w:pPr>
        <w:spacing w:after="120" w:line="240" w:lineRule="auto"/>
        <w:jc w:val="both"/>
      </w:pPr>
      <w:r w:rsidRPr="00A527F0">
        <w:t xml:space="preserve">When the safety contour has been generated from S-102 data then the area over which it is generated, </w:t>
      </w:r>
      <w:r w:rsidR="000C381A" w:rsidRPr="00A527F0">
        <w:t>that is</w:t>
      </w:r>
      <w:r w:rsidRPr="00A527F0">
        <w:t xml:space="preserve"> the S-102 coverage area, </w:t>
      </w:r>
      <w:r w:rsidR="00B15F52" w:rsidRPr="00A527F0">
        <w:t xml:space="preserve">must </w:t>
      </w:r>
      <w:r w:rsidRPr="00A527F0">
        <w:t>be surrounded by a boundary line using colour token DEPWL</w:t>
      </w:r>
      <w:r w:rsidRPr="00B812CA">
        <w:rPr>
          <w:rStyle w:val="FootnoteReference"/>
          <w:noProof w:val="0"/>
          <w:sz w:val="20"/>
          <w:vertAlign w:val="superscript"/>
          <w:lang w:val="en-GB"/>
        </w:rPr>
        <w:footnoteReference w:id="3"/>
      </w:r>
      <w:r w:rsidRPr="00A527F0">
        <w:t xml:space="preserve">  see </w:t>
      </w:r>
      <w:r w:rsidR="000C381A" w:rsidRPr="00A527F0">
        <w:t>F</w:t>
      </w:r>
      <w:r w:rsidRPr="00A527F0">
        <w:t xml:space="preserve">igure </w:t>
      </w:r>
      <w:r w:rsidR="00EB3601">
        <w:t>D</w:t>
      </w:r>
      <w:r w:rsidR="0050181D" w:rsidRPr="00A527F0">
        <w:t>-</w:t>
      </w:r>
      <w:r w:rsidR="00EB3601">
        <w:t>1</w:t>
      </w:r>
      <w:r w:rsidR="0050181D" w:rsidRPr="00A527F0">
        <w:t>-</w:t>
      </w:r>
      <w:r w:rsidRPr="00A527F0">
        <w:t>1.</w:t>
      </w:r>
    </w:p>
    <w:p w14:paraId="4B46B756" w14:textId="0875D3FA" w:rsidR="001374ED" w:rsidRPr="00A527F0" w:rsidRDefault="0082094D" w:rsidP="004E61EE">
      <w:pPr>
        <w:spacing w:line="240" w:lineRule="auto"/>
        <w:jc w:val="center"/>
      </w:pPr>
      <w:ins w:id="814" w:author="jonathan pritchard" w:date="2025-06-02T11:59:00Z" w16du:dateUtc="2025-06-02T10:59:00Z">
        <w:r>
          <w:rPr>
            <w:noProof/>
          </w:rPr>
          <w:drawing>
            <wp:inline distT="0" distB="0" distL="0" distR="0" wp14:anchorId="72751EBE" wp14:editId="69FD3923">
              <wp:extent cx="4222376" cy="2495510"/>
              <wp:effectExtent l="0" t="0" r="6985" b="635"/>
              <wp:docPr id="276025229"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229504" cy="2499723"/>
                      </a:xfrm>
                      <a:prstGeom prst="rect">
                        <a:avLst/>
                      </a:prstGeom>
                      <a:noFill/>
                    </pic:spPr>
                  </pic:pic>
                </a:graphicData>
              </a:graphic>
            </wp:inline>
          </w:drawing>
        </w:r>
      </w:ins>
      <w:del w:id="815" w:author="jonathan pritchard" w:date="2025-06-02T11:58:00Z" w16du:dateUtc="2025-06-02T10:58:00Z">
        <w:r w:rsidR="00F92055" w:rsidDel="0082094D">
          <w:rPr>
            <w:noProof/>
          </w:rPr>
          <w:drawing>
            <wp:inline distT="0" distB="0" distL="0" distR="0" wp14:anchorId="31CF4D7E" wp14:editId="3B067DD2">
              <wp:extent cx="4268210" cy="2353586"/>
              <wp:effectExtent l="0" t="0" r="0" b="0"/>
              <wp:docPr id="48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67" name=""/>
                      <pic:cNvPicPr/>
                    </pic:nvPicPr>
                    <pic:blipFill>
                      <a:blip r:embed="rId58"/>
                      <a:stretch>
                        <a:fillRect/>
                      </a:stretch>
                    </pic:blipFill>
                    <pic:spPr>
                      <a:xfrm>
                        <a:off x="0" y="0"/>
                        <a:ext cx="4320697" cy="2382528"/>
                      </a:xfrm>
                      <a:prstGeom prst="rect">
                        <a:avLst/>
                      </a:prstGeom>
                    </pic:spPr>
                  </pic:pic>
                </a:graphicData>
              </a:graphic>
            </wp:inline>
          </w:drawing>
        </w:r>
      </w:del>
    </w:p>
    <w:p w14:paraId="72F43037" w14:textId="50667096" w:rsidR="001374ED" w:rsidRPr="00A527F0" w:rsidRDefault="001374ED" w:rsidP="00AB3A55">
      <w:pPr>
        <w:pStyle w:val="Caption"/>
        <w:spacing w:after="120" w:line="240" w:lineRule="auto"/>
        <w:jc w:val="center"/>
      </w:pPr>
      <w:r w:rsidRPr="00A527F0">
        <w:t xml:space="preserve">Figure </w:t>
      </w:r>
      <w:r w:rsidR="00EB3601">
        <w:t>D</w:t>
      </w:r>
      <w:r w:rsidR="0050181D" w:rsidRPr="00A527F0">
        <w:t>-</w:t>
      </w:r>
      <w:r w:rsidR="00EB3601">
        <w:t>1-</w:t>
      </w:r>
      <w:r w:rsidR="0050181D" w:rsidRPr="00A527F0">
        <w:t>1</w:t>
      </w:r>
      <w:r w:rsidR="00AB3A55" w:rsidRPr="00A527F0">
        <w:t xml:space="preserve"> -</w:t>
      </w:r>
      <w:r w:rsidRPr="00A527F0">
        <w:t xml:space="preserve"> Boundary line of S-102 coverage</w:t>
      </w:r>
    </w:p>
    <w:p w14:paraId="7FB9129E" w14:textId="77777777" w:rsidR="00AB3A55" w:rsidRPr="00A527F0" w:rsidRDefault="00AB3A55" w:rsidP="00AB3A55">
      <w:pPr>
        <w:spacing w:after="120" w:line="240" w:lineRule="auto"/>
      </w:pPr>
    </w:p>
    <w:p w14:paraId="348FCFBE" w14:textId="7B7E3373" w:rsidR="001019DD" w:rsidRPr="00A527F0" w:rsidRDefault="001019DD" w:rsidP="00625905">
      <w:pPr>
        <w:pStyle w:val="Heading2"/>
        <w:numPr>
          <w:ilvl w:val="0"/>
          <w:numId w:val="0"/>
        </w:numPr>
        <w:ind w:left="576"/>
        <w:pPrChange w:id="816" w:author="jonathan pritchard" w:date="2025-06-02T12:10:00Z" w16du:dateUtc="2025-06-02T11:10:00Z">
          <w:pPr>
            <w:pStyle w:val="Heading2"/>
            <w:numPr>
              <w:numId w:val="237"/>
            </w:numPr>
          </w:pPr>
        </w:pPrChange>
      </w:pPr>
      <w:bookmarkStart w:id="817" w:name="_Toc194067233"/>
      <w:bookmarkStart w:id="818" w:name="_Toc88852882"/>
      <w:bookmarkStart w:id="819" w:name="_Toc98339990"/>
      <w:bookmarkStart w:id="820" w:name="_Toc98340366"/>
      <w:r w:rsidRPr="00A527F0">
        <w:lastRenderedPageBreak/>
        <w:t>Data Constraints</w:t>
      </w:r>
      <w:bookmarkEnd w:id="817"/>
    </w:p>
    <w:bookmarkEnd w:id="818"/>
    <w:bookmarkEnd w:id="819"/>
    <w:bookmarkEnd w:id="820"/>
    <w:p w14:paraId="7E219847" w14:textId="64B55526" w:rsidR="00A310A1" w:rsidRDefault="00A310A1" w:rsidP="00AE2737">
      <w:pPr>
        <w:pStyle w:val="ListParagraph"/>
        <w:numPr>
          <w:ilvl w:val="0"/>
          <w:numId w:val="72"/>
        </w:numPr>
        <w:spacing w:after="120" w:line="240" w:lineRule="auto"/>
        <w:ind w:left="284" w:hanging="284"/>
        <w:jc w:val="both"/>
      </w:pPr>
      <w:r>
        <w:t>Portrayal of S-102 data</w:t>
      </w:r>
      <w:r w:rsidR="002006F4">
        <w:t xml:space="preserve"> and application of </w:t>
      </w:r>
      <w:r w:rsidR="00415C1B">
        <w:t>ESC</w:t>
      </w:r>
      <w:r>
        <w:t xml:space="preserve"> </w:t>
      </w:r>
      <w:r w:rsidR="002006F4">
        <w:t>must be</w:t>
      </w:r>
      <w:r>
        <w:t xml:space="preserve"> restricted by minimum and maximum display scale values contained in the exchange catalogue as specified </w:t>
      </w:r>
      <w:r w:rsidRPr="005C3EE9">
        <w:t>in</w:t>
      </w:r>
      <w:r w:rsidR="00F87E8E" w:rsidRPr="005C3EE9">
        <w:t xml:space="preserve"> Section</w:t>
      </w:r>
      <w:r w:rsidR="005C3EE9" w:rsidRPr="00530F27">
        <w:t xml:space="preserve"> </w:t>
      </w:r>
      <w:r w:rsidR="005C3EE9" w:rsidRPr="00530F27">
        <w:fldChar w:fldCharType="begin"/>
      </w:r>
      <w:r w:rsidR="005C3EE9" w:rsidRPr="00530F27">
        <w:instrText xml:space="preserve"> REF _Ref192503285 \r \h </w:instrText>
      </w:r>
      <w:r w:rsidR="005C3EE9">
        <w:instrText xml:space="preserve"> \* MERGEFORMAT </w:instrText>
      </w:r>
      <w:r w:rsidR="005C3EE9" w:rsidRPr="00530F27">
        <w:fldChar w:fldCharType="separate"/>
      </w:r>
      <w:r w:rsidR="005C3EE9" w:rsidRPr="00530F27">
        <w:t>12.2</w:t>
      </w:r>
      <w:r w:rsidR="005C3EE9" w:rsidRPr="00530F27">
        <w:fldChar w:fldCharType="end"/>
      </w:r>
      <w:r w:rsidR="002A3AC1" w:rsidRPr="005C3EE9">
        <w:t>.</w:t>
      </w:r>
      <w:r w:rsidR="00304B37">
        <w:t xml:space="preserve"> </w:t>
      </w:r>
    </w:p>
    <w:p w14:paraId="6E382023" w14:textId="51E6F08B" w:rsidR="001374ED" w:rsidRDefault="001374ED" w:rsidP="00AE2737">
      <w:pPr>
        <w:pStyle w:val="ListParagraph"/>
        <w:numPr>
          <w:ilvl w:val="0"/>
          <w:numId w:val="72"/>
        </w:numPr>
        <w:spacing w:after="120" w:line="240" w:lineRule="auto"/>
        <w:ind w:left="284" w:hanging="284"/>
        <w:jc w:val="both"/>
      </w:pPr>
      <w:r w:rsidRPr="00A527F0">
        <w:t xml:space="preserve">Coverage – S-102 data is not expected to overlap, but in case of overlap the ECDIS </w:t>
      </w:r>
      <w:r w:rsidR="00494635">
        <w:t>must</w:t>
      </w:r>
      <w:r w:rsidR="00494635" w:rsidRPr="00A527F0">
        <w:t xml:space="preserve"> </w:t>
      </w:r>
      <w:r w:rsidRPr="00A527F0">
        <w:t xml:space="preserve">indicate an overlap by the text “OVERLAP” and the user </w:t>
      </w:r>
      <w:r w:rsidR="00494635">
        <w:t>must</w:t>
      </w:r>
      <w:r w:rsidR="00494635" w:rsidRPr="00A527F0">
        <w:t xml:space="preserve"> </w:t>
      </w:r>
      <w:r w:rsidRPr="00A527F0">
        <w:t>have the ability to select which producer in the overlapped area has priority and will be selected for processing safety contour.</w:t>
      </w:r>
    </w:p>
    <w:p w14:paraId="2C16F441" w14:textId="69E2D7EF" w:rsidR="0018296E" w:rsidRDefault="0018296E" w:rsidP="0018296E">
      <w:pPr>
        <w:pStyle w:val="ListParagraph"/>
        <w:numPr>
          <w:ilvl w:val="1"/>
          <w:numId w:val="72"/>
        </w:numPr>
        <w:spacing w:after="120" w:line="240" w:lineRule="auto"/>
        <w:jc w:val="both"/>
      </w:pPr>
      <w:r>
        <w:t xml:space="preserve">Overlaps are strictly defined </w:t>
      </w:r>
      <w:r w:rsidR="00A310A1">
        <w:t xml:space="preserve">as those </w:t>
      </w:r>
      <w:r>
        <w:t xml:space="preserve">between grid cells containing data, as opposed to grid cells with no-data </w:t>
      </w:r>
      <w:r w:rsidR="00A310A1">
        <w:t xml:space="preserve">(fill) </w:t>
      </w:r>
      <w:r>
        <w:t>values. Both individual datasets and separate datasets may overlap, most commonly at national borders, but also in areas where there are multiple vertical datums within a single dataset. In these cases</w:t>
      </w:r>
    </w:p>
    <w:p w14:paraId="4EF09657" w14:textId="1125CAC7" w:rsidR="0018296E" w:rsidRDefault="0018296E" w:rsidP="0018296E">
      <w:pPr>
        <w:pStyle w:val="ListParagraph"/>
        <w:numPr>
          <w:ilvl w:val="2"/>
          <w:numId w:val="72"/>
        </w:numPr>
        <w:spacing w:after="120" w:line="240" w:lineRule="auto"/>
        <w:jc w:val="both"/>
      </w:pPr>
      <w:r>
        <w:t xml:space="preserve">Overlaps within the same dataset (in areas with multiple vertical datums) the overlap must be resolved by taking the </w:t>
      </w:r>
      <w:proofErr w:type="spellStart"/>
      <w:r>
        <w:t>shoalest</w:t>
      </w:r>
      <w:proofErr w:type="spellEnd"/>
      <w:r>
        <w:t xml:space="preserve"> value</w:t>
      </w:r>
      <w:r w:rsidR="00A310A1">
        <w:t xml:space="preserve"> </w:t>
      </w:r>
      <w:r>
        <w:t xml:space="preserve">for each grid cell within the intersection. This is also used to resolve situations when the </w:t>
      </w:r>
      <w:r w:rsidR="002A3AC1">
        <w:t>Mariner Selected Viewing Scale (</w:t>
      </w:r>
      <w:r>
        <w:t>MSVS</w:t>
      </w:r>
      <w:r w:rsidR="002A3AC1">
        <w:t>)</w:t>
      </w:r>
      <w:r>
        <w:t xml:space="preserve"> means that multiple grid cells are </w:t>
      </w:r>
      <w:r w:rsidR="00494635">
        <w:t xml:space="preserve">to be </w:t>
      </w:r>
      <w:r>
        <w:t>portrayed at the same screen position (the common point rule) – most often when the grid is being portrayed at a smaller zoom scale than the dataset resolution.</w:t>
      </w:r>
    </w:p>
    <w:p w14:paraId="62B8B28E" w14:textId="5C59200A" w:rsidR="0018296E" w:rsidRPr="00A527F0" w:rsidRDefault="0018296E" w:rsidP="002D7DEE">
      <w:pPr>
        <w:pStyle w:val="ListParagraph"/>
        <w:numPr>
          <w:ilvl w:val="2"/>
          <w:numId w:val="72"/>
        </w:numPr>
        <w:spacing w:after="120" w:line="240" w:lineRule="auto"/>
        <w:jc w:val="both"/>
      </w:pPr>
      <w:r>
        <w:t xml:space="preserve">Overlaps between different producers. The end user must be </w:t>
      </w:r>
      <w:r w:rsidR="002006F4">
        <w:t>able to select</w:t>
      </w:r>
      <w:r>
        <w:t xml:space="preserve"> which dataset (or data producer) they wish to use.</w:t>
      </w:r>
    </w:p>
    <w:p w14:paraId="7A35D326" w14:textId="484680B1" w:rsidR="001374ED" w:rsidRPr="00A527F0" w:rsidRDefault="001374ED" w:rsidP="00AE2737">
      <w:pPr>
        <w:pStyle w:val="ListParagraph"/>
        <w:numPr>
          <w:ilvl w:val="0"/>
          <w:numId w:val="72"/>
        </w:numPr>
        <w:spacing w:after="120" w:line="240" w:lineRule="auto"/>
        <w:ind w:left="284" w:hanging="284"/>
        <w:jc w:val="both"/>
      </w:pPr>
      <w:r w:rsidRPr="00A527F0">
        <w:rPr>
          <w:rFonts w:cs="Calibri"/>
          <w:color w:val="000000"/>
          <w:shd w:val="clear" w:color="auto" w:fill="FFFFFF"/>
        </w:rPr>
        <w:t xml:space="preserve">No complex interpolation is </w:t>
      </w:r>
      <w:r w:rsidR="002006F4">
        <w:rPr>
          <w:rFonts w:cs="Calibri"/>
          <w:color w:val="000000"/>
          <w:shd w:val="clear" w:color="auto" w:fill="FFFFFF"/>
        </w:rPr>
        <w:t>required</w:t>
      </w:r>
      <w:r w:rsidR="002A3AC1" w:rsidRPr="00A527F0">
        <w:rPr>
          <w:rFonts w:cs="Calibri"/>
          <w:color w:val="000000"/>
          <w:shd w:val="clear" w:color="auto" w:fill="FFFFFF"/>
        </w:rPr>
        <w:t xml:space="preserve"> </w:t>
      </w:r>
      <w:r w:rsidRPr="00A527F0">
        <w:rPr>
          <w:rFonts w:cs="Calibri"/>
          <w:color w:val="000000"/>
          <w:shd w:val="clear" w:color="auto" w:fill="FFFFFF"/>
        </w:rPr>
        <w:t xml:space="preserve">between points in the S-102 grid. Nearest neighbour is used to define the depth in each S-102 point's </w:t>
      </w:r>
      <w:r w:rsidR="00AB3A55" w:rsidRPr="00A527F0">
        <w:rPr>
          <w:rFonts w:cs="Calibri"/>
          <w:color w:val="000000"/>
          <w:shd w:val="clear" w:color="auto" w:fill="FFFFFF"/>
        </w:rPr>
        <w:t>neighbourhood</w:t>
      </w:r>
      <w:r w:rsidRPr="00A527F0">
        <w:rPr>
          <w:rFonts w:cs="Calibri"/>
          <w:color w:val="000000"/>
          <w:shd w:val="clear" w:color="auto" w:fill="FFFFFF"/>
        </w:rPr>
        <w:t xml:space="preserve"> (</w:t>
      </w:r>
      <w:r w:rsidR="00AB3A55" w:rsidRPr="00A527F0">
        <w:rPr>
          <w:rFonts w:cs="Calibri"/>
          <w:color w:val="000000"/>
          <w:shd w:val="clear" w:color="auto" w:fill="FFFFFF"/>
        </w:rPr>
        <w:t>that is,</w:t>
      </w:r>
      <w:r w:rsidRPr="00A527F0">
        <w:rPr>
          <w:rFonts w:cs="Calibri"/>
          <w:color w:val="000000"/>
          <w:shd w:val="clear" w:color="auto" w:fill="FFFFFF"/>
        </w:rPr>
        <w:t xml:space="preserve"> the same depth everywhere within the grid square), regardless of any </w:t>
      </w:r>
      <w:proofErr w:type="spellStart"/>
      <w:r w:rsidRPr="00A527F0">
        <w:rPr>
          <w:rFonts w:cs="Calibri"/>
          <w:color w:val="000000"/>
          <w:shd w:val="clear" w:color="auto" w:fill="FFFFFF"/>
        </w:rPr>
        <w:t>interpolationType</w:t>
      </w:r>
      <w:proofErr w:type="spellEnd"/>
      <w:r w:rsidRPr="00A527F0">
        <w:rPr>
          <w:rFonts w:cs="Calibri"/>
          <w:color w:val="000000"/>
          <w:shd w:val="clear" w:color="auto" w:fill="FFFFFF"/>
        </w:rPr>
        <w:t xml:space="preserve"> </w:t>
      </w:r>
      <w:r w:rsidR="00AB3A55" w:rsidRPr="00A527F0">
        <w:rPr>
          <w:rFonts w:cs="Calibri"/>
          <w:color w:val="000000"/>
          <w:shd w:val="clear" w:color="auto" w:fill="FFFFFF"/>
        </w:rPr>
        <w:t>defined for the S-102 dataset (</w:t>
      </w:r>
      <w:r w:rsidRPr="00A527F0">
        <w:rPr>
          <w:rFonts w:cs="Calibri"/>
          <w:color w:val="000000"/>
          <w:shd w:val="clear" w:color="auto" w:fill="FFFFFF"/>
        </w:rPr>
        <w:t>S-100</w:t>
      </w:r>
      <w:r w:rsidR="00AB3A55" w:rsidRPr="00A527F0">
        <w:rPr>
          <w:rFonts w:cs="Calibri"/>
          <w:color w:val="000000"/>
          <w:shd w:val="clear" w:color="auto" w:fill="FFFFFF"/>
        </w:rPr>
        <w:t xml:space="preserve"> Part 8, clause</w:t>
      </w:r>
      <w:r w:rsidRPr="00A527F0">
        <w:rPr>
          <w:rFonts w:cs="Calibri"/>
          <w:color w:val="000000"/>
          <w:shd w:val="clear" w:color="auto" w:fill="FFFFFF"/>
        </w:rPr>
        <w:t xml:space="preserve"> 8-7.1.4), as illustrated by </w:t>
      </w:r>
      <w:r w:rsidR="00AB3A55" w:rsidRPr="00A527F0">
        <w:rPr>
          <w:rFonts w:cs="Calibri"/>
          <w:color w:val="000000"/>
          <w:shd w:val="clear" w:color="auto" w:fill="FFFFFF"/>
        </w:rPr>
        <w:t>Figure</w:t>
      </w:r>
      <w:r w:rsidR="00EB3601">
        <w:rPr>
          <w:rFonts w:cs="Calibri"/>
          <w:color w:val="000000"/>
          <w:shd w:val="clear" w:color="auto" w:fill="FFFFFF"/>
        </w:rPr>
        <w:t>s</w:t>
      </w:r>
      <w:r w:rsidR="009D5976">
        <w:rPr>
          <w:rFonts w:cs="Calibri"/>
          <w:color w:val="000000"/>
          <w:shd w:val="clear" w:color="auto" w:fill="FFFFFF"/>
        </w:rPr>
        <w:t xml:space="preserve"> D-1-2 and D-1-3</w:t>
      </w:r>
      <w:r w:rsidR="00AB3A55" w:rsidRPr="00A527F0">
        <w:rPr>
          <w:rFonts w:cs="Calibri"/>
          <w:color w:val="000000"/>
          <w:shd w:val="clear" w:color="auto" w:fill="FFFFFF"/>
        </w:rPr>
        <w:t>:</w:t>
      </w:r>
    </w:p>
    <w:p w14:paraId="56DFE15E" w14:textId="77777777" w:rsidR="001374ED" w:rsidRPr="00A527F0" w:rsidRDefault="001374ED" w:rsidP="004E61EE">
      <w:pPr>
        <w:pStyle w:val="ListParagraph"/>
        <w:keepNext/>
        <w:spacing w:line="240" w:lineRule="auto"/>
        <w:jc w:val="center"/>
      </w:pPr>
      <w:r w:rsidRPr="00B812CA">
        <w:rPr>
          <w:noProof/>
          <w:lang w:eastAsia="fr-FR"/>
        </w:rPr>
        <w:drawing>
          <wp:inline distT="0" distB="0" distL="0" distR="0" wp14:anchorId="25373021" wp14:editId="677B1355">
            <wp:extent cx="2488920" cy="2162013"/>
            <wp:effectExtent l="0" t="0" r="6985" b="0"/>
            <wp:docPr id="288" name="Picture 288"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Picture 288" descr="Shape&#10;&#10;Description automatically generated with medium confidence"/>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491610" cy="2164350"/>
                    </a:xfrm>
                    <a:prstGeom prst="rect">
                      <a:avLst/>
                    </a:prstGeom>
                    <a:noFill/>
                  </pic:spPr>
                </pic:pic>
              </a:graphicData>
            </a:graphic>
          </wp:inline>
        </w:drawing>
      </w:r>
    </w:p>
    <w:p w14:paraId="65D5B215" w14:textId="1F74547B" w:rsidR="001374ED" w:rsidRPr="00A527F0" w:rsidRDefault="001374ED" w:rsidP="00AB3A55">
      <w:pPr>
        <w:pStyle w:val="Caption"/>
        <w:spacing w:after="120" w:line="240" w:lineRule="auto"/>
        <w:jc w:val="center"/>
      </w:pPr>
      <w:r w:rsidRPr="00A527F0">
        <w:t xml:space="preserve">Figure </w:t>
      </w:r>
      <w:r w:rsidR="002A3AC1">
        <w:t>D</w:t>
      </w:r>
      <w:r w:rsidR="0050181D" w:rsidRPr="00A527F0">
        <w:t>-</w:t>
      </w:r>
      <w:r w:rsidR="00EB3601">
        <w:t>1-</w:t>
      </w:r>
      <w:r w:rsidRPr="00A527F0">
        <w:t>2</w:t>
      </w:r>
      <w:r w:rsidR="00AB3A55" w:rsidRPr="00A527F0">
        <w:t xml:space="preserve"> -</w:t>
      </w:r>
      <w:r w:rsidRPr="00A527F0">
        <w:t xml:space="preserve"> The extents of the S-102 points overlaid on the S-102 grid (grid spacing = ‘d’)</w:t>
      </w:r>
    </w:p>
    <w:p w14:paraId="521DAEC9" w14:textId="77777777" w:rsidR="001374ED" w:rsidRPr="00A527F0" w:rsidRDefault="001374ED" w:rsidP="004E61EE">
      <w:pPr>
        <w:pStyle w:val="ListParagraph"/>
        <w:keepNext/>
        <w:spacing w:line="240" w:lineRule="auto"/>
        <w:jc w:val="center"/>
      </w:pPr>
      <w:r w:rsidRPr="00B812CA">
        <w:rPr>
          <w:noProof/>
          <w:lang w:eastAsia="fr-FR"/>
        </w:rPr>
        <w:lastRenderedPageBreak/>
        <w:drawing>
          <wp:inline distT="0" distB="0" distL="0" distR="0" wp14:anchorId="5920017E" wp14:editId="4377D6DF">
            <wp:extent cx="4176439" cy="1644015"/>
            <wp:effectExtent l="0" t="0" r="0" b="0"/>
            <wp:docPr id="24" name="Picture 24" descr="Image 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review"/>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188286" cy="1648679"/>
                    </a:xfrm>
                    <a:prstGeom prst="rect">
                      <a:avLst/>
                    </a:prstGeom>
                    <a:noFill/>
                    <a:ln>
                      <a:noFill/>
                    </a:ln>
                  </pic:spPr>
                </pic:pic>
              </a:graphicData>
            </a:graphic>
          </wp:inline>
        </w:drawing>
      </w:r>
    </w:p>
    <w:p w14:paraId="57C74915" w14:textId="57C7C209" w:rsidR="001374ED" w:rsidRPr="00A527F0" w:rsidRDefault="001374ED" w:rsidP="00EB3601">
      <w:pPr>
        <w:pStyle w:val="Caption"/>
        <w:spacing w:after="120" w:line="240" w:lineRule="auto"/>
        <w:jc w:val="center"/>
      </w:pPr>
      <w:r w:rsidRPr="00A527F0">
        <w:t xml:space="preserve">Figure </w:t>
      </w:r>
      <w:r w:rsidR="002A3AC1">
        <w:t>D</w:t>
      </w:r>
      <w:r w:rsidR="00EB3601">
        <w:t>-1</w:t>
      </w:r>
      <w:r w:rsidR="002A3AC1">
        <w:t>-</w:t>
      </w:r>
      <w:r w:rsidRPr="00A527F0">
        <w:t>3</w:t>
      </w:r>
      <w:r w:rsidR="00EB7911" w:rsidRPr="00A527F0">
        <w:t xml:space="preserve"> -</w:t>
      </w:r>
      <w:r w:rsidRPr="00A527F0">
        <w:t xml:space="preserve"> Extents of each S-102 points </w:t>
      </w:r>
      <w:r w:rsidR="00EB3601">
        <w:br/>
      </w:r>
      <w:r w:rsidRPr="00A527F0">
        <w:t>showing nearest neighbour interpolation (S-100 Part 8-7.1.4)</w:t>
      </w:r>
    </w:p>
    <w:p w14:paraId="134B9255" w14:textId="3E4ACBF7" w:rsidR="001374ED" w:rsidRPr="00A527F0" w:rsidRDefault="001374ED" w:rsidP="00AE2737">
      <w:pPr>
        <w:pStyle w:val="ListParagraph"/>
        <w:numPr>
          <w:ilvl w:val="0"/>
          <w:numId w:val="72"/>
        </w:numPr>
        <w:spacing w:after="120" w:line="240" w:lineRule="auto"/>
        <w:ind w:left="284" w:hanging="284"/>
        <w:jc w:val="both"/>
      </w:pPr>
      <w:r w:rsidRPr="00A527F0">
        <w:t>Only rectangular grids for S-102 are allowed. The method outlined may be extended to other grids</w:t>
      </w:r>
      <w:r w:rsidR="00EB7911" w:rsidRPr="00A527F0">
        <w:t>; for example,</w:t>
      </w:r>
      <w:r w:rsidRPr="00A527F0">
        <w:t xml:space="preserve"> triangular grids in the future.</w:t>
      </w:r>
    </w:p>
    <w:p w14:paraId="55398957" w14:textId="6206FB7D" w:rsidR="001374ED" w:rsidRDefault="00415C1B" w:rsidP="00AE2737">
      <w:pPr>
        <w:pStyle w:val="ListParagraph"/>
        <w:numPr>
          <w:ilvl w:val="0"/>
          <w:numId w:val="72"/>
        </w:numPr>
        <w:spacing w:after="120" w:line="240" w:lineRule="auto"/>
        <w:ind w:left="284" w:hanging="284"/>
        <w:jc w:val="both"/>
      </w:pPr>
      <w:r>
        <w:t>Enhanced</w:t>
      </w:r>
      <w:r w:rsidRPr="00A527F0">
        <w:t xml:space="preserve"> </w:t>
      </w:r>
      <w:r w:rsidR="002A3AC1">
        <w:t>Safety</w:t>
      </w:r>
      <w:r w:rsidR="001374ED" w:rsidRPr="00A527F0">
        <w:t xml:space="preserve"> Contour can only be processed in areas where the Sounding Datum of suppressed S-101 features is the same as the </w:t>
      </w:r>
      <w:r w:rsidR="00D8521A">
        <w:t xml:space="preserve">vertical </w:t>
      </w:r>
      <w:r w:rsidR="001374ED" w:rsidRPr="00A527F0">
        <w:t xml:space="preserve">datum </w:t>
      </w:r>
      <w:r w:rsidR="00655F12">
        <w:t>of</w:t>
      </w:r>
      <w:r w:rsidR="001374ED" w:rsidRPr="00A527F0">
        <w:t xml:space="preserve"> the S-102 Coverage.</w:t>
      </w:r>
    </w:p>
    <w:p w14:paraId="567F8B8F" w14:textId="77777777" w:rsidR="00EB7911" w:rsidRPr="00A527F0" w:rsidRDefault="00EB7911" w:rsidP="00EB7911">
      <w:pPr>
        <w:spacing w:after="120" w:line="240" w:lineRule="auto"/>
        <w:jc w:val="both"/>
      </w:pPr>
    </w:p>
    <w:p w14:paraId="32DBF51A" w14:textId="0C2BEFBE" w:rsidR="001019DD" w:rsidRPr="00A527F0" w:rsidRDefault="00024038" w:rsidP="00A310A1">
      <w:pPr>
        <w:pStyle w:val="Heading2"/>
        <w:numPr>
          <w:ilvl w:val="1"/>
          <w:numId w:val="237"/>
        </w:numPr>
      </w:pPr>
      <w:bookmarkStart w:id="821" w:name="_Toc88852883"/>
      <w:bookmarkStart w:id="822" w:name="_Toc98339991"/>
      <w:bookmarkStart w:id="823" w:name="_Toc98340367"/>
      <w:r>
        <w:t xml:space="preserve"> </w:t>
      </w:r>
      <w:bookmarkStart w:id="824" w:name="_Toc194067234"/>
      <w:r w:rsidR="00C5483B">
        <w:t xml:space="preserve">Enhanced Safety Contour Selection and </w:t>
      </w:r>
      <w:r w:rsidR="001019DD" w:rsidRPr="00A527F0">
        <w:t>Implementation</w:t>
      </w:r>
      <w:bookmarkEnd w:id="824"/>
    </w:p>
    <w:bookmarkEnd w:id="821"/>
    <w:bookmarkEnd w:id="822"/>
    <w:bookmarkEnd w:id="823"/>
    <w:p w14:paraId="3F9FCD26" w14:textId="39473159" w:rsidR="00C5483B" w:rsidRDefault="001374ED" w:rsidP="00EB7911">
      <w:pPr>
        <w:spacing w:after="120" w:line="240" w:lineRule="auto"/>
        <w:jc w:val="both"/>
      </w:pPr>
      <w:r w:rsidRPr="00A527F0">
        <w:t xml:space="preserve">The user </w:t>
      </w:r>
      <w:r w:rsidR="001E036A">
        <w:t>must be able to</w:t>
      </w:r>
      <w:r w:rsidRPr="00A527F0">
        <w:t xml:space="preserve"> select S-102 to be used as </w:t>
      </w:r>
      <w:r w:rsidR="00EB7911" w:rsidRPr="00A527F0">
        <w:t xml:space="preserve">the </w:t>
      </w:r>
      <w:r w:rsidRPr="00A527F0">
        <w:t>source of the depth information</w:t>
      </w:r>
      <w:r w:rsidR="00C5483B">
        <w:t xml:space="preserve"> and the Enhanced Safety Contour</w:t>
      </w:r>
      <w:r w:rsidRPr="00A527F0">
        <w:t>.</w:t>
      </w:r>
      <w:r w:rsidR="001E036A" w:rsidRPr="001E036A">
        <w:t xml:space="preserve"> </w:t>
      </w:r>
    </w:p>
    <w:p w14:paraId="67328774" w14:textId="35E8D0D2" w:rsidR="001374ED" w:rsidRPr="00A527F0" w:rsidRDefault="00C5483B" w:rsidP="00EB7911">
      <w:pPr>
        <w:spacing w:after="120" w:line="240" w:lineRule="auto"/>
        <w:jc w:val="both"/>
      </w:pPr>
      <w:r>
        <w:t>The Enhanced Safety Contour must be enabled by default.</w:t>
      </w:r>
    </w:p>
    <w:p w14:paraId="590A8E97" w14:textId="66235812" w:rsidR="001E036A" w:rsidRDefault="001374ED" w:rsidP="00EB7911">
      <w:pPr>
        <w:spacing w:after="60" w:line="240" w:lineRule="auto"/>
        <w:jc w:val="both"/>
        <w:rPr>
          <w:highlight w:val="yellow"/>
        </w:rPr>
      </w:pPr>
      <w:bookmarkStart w:id="825" w:name="_Hlk87778989"/>
      <w:r w:rsidRPr="00A527F0">
        <w:t xml:space="preserve">When S-102 is selected for use, in areas where S-102 coverage exists, the S-102 suppresses the </w:t>
      </w:r>
      <w:r w:rsidR="00403B18">
        <w:t xml:space="preserve">drawing instructions associated with the </w:t>
      </w:r>
      <w:r w:rsidRPr="00A527F0">
        <w:t>following S-101 depth features</w:t>
      </w:r>
    </w:p>
    <w:bookmarkEnd w:id="825"/>
    <w:p w14:paraId="030411CB" w14:textId="1E404049" w:rsidR="001374ED" w:rsidRPr="00A527F0" w:rsidRDefault="001374ED" w:rsidP="00AE2737">
      <w:pPr>
        <w:pStyle w:val="ListParagraph"/>
        <w:numPr>
          <w:ilvl w:val="0"/>
          <w:numId w:val="73"/>
        </w:numPr>
        <w:spacing w:after="60" w:line="240" w:lineRule="auto"/>
        <w:jc w:val="both"/>
      </w:pPr>
      <w:r w:rsidRPr="00A527F0">
        <w:t>Depth</w:t>
      </w:r>
      <w:r w:rsidR="00EB7911" w:rsidRPr="00A527F0">
        <w:t xml:space="preserve"> </w:t>
      </w:r>
      <w:r w:rsidRPr="00A527F0">
        <w:t>Area</w:t>
      </w:r>
    </w:p>
    <w:p w14:paraId="4E2B548A" w14:textId="21EEFA2D" w:rsidR="001374ED" w:rsidRPr="00A527F0" w:rsidRDefault="001374ED" w:rsidP="00AE2737">
      <w:pPr>
        <w:pStyle w:val="ListParagraph"/>
        <w:numPr>
          <w:ilvl w:val="0"/>
          <w:numId w:val="73"/>
        </w:numPr>
        <w:spacing w:after="60" w:line="240" w:lineRule="auto"/>
        <w:jc w:val="both"/>
      </w:pPr>
      <w:r w:rsidRPr="00A527F0">
        <w:t>Dredged</w:t>
      </w:r>
      <w:r w:rsidR="00EB7911" w:rsidRPr="00A527F0">
        <w:t xml:space="preserve"> </w:t>
      </w:r>
      <w:r w:rsidRPr="00A527F0">
        <w:t>Area</w:t>
      </w:r>
    </w:p>
    <w:p w14:paraId="6F570A06" w14:textId="68005907" w:rsidR="001374ED" w:rsidRDefault="001374ED" w:rsidP="00AE2737">
      <w:pPr>
        <w:pStyle w:val="ListParagraph"/>
        <w:numPr>
          <w:ilvl w:val="0"/>
          <w:numId w:val="73"/>
        </w:numPr>
        <w:spacing w:after="120" w:line="240" w:lineRule="auto"/>
        <w:jc w:val="both"/>
      </w:pPr>
      <w:r w:rsidRPr="00A527F0">
        <w:t>Depth</w:t>
      </w:r>
      <w:r w:rsidR="00EB7911" w:rsidRPr="00A527F0">
        <w:t xml:space="preserve"> </w:t>
      </w:r>
      <w:r w:rsidRPr="00A527F0">
        <w:t>Contour</w:t>
      </w:r>
    </w:p>
    <w:p w14:paraId="7B4EA434" w14:textId="30163597" w:rsidR="00403B18" w:rsidRPr="00A527F0" w:rsidRDefault="00403B18" w:rsidP="00530F27">
      <w:pPr>
        <w:spacing w:after="120" w:line="240" w:lineRule="auto"/>
        <w:jc w:val="both"/>
      </w:pPr>
      <w:r>
        <w:t xml:space="preserve">This also suppresses the safety contour, the shallow water pattern, the </w:t>
      </w:r>
      <w:proofErr w:type="spellStart"/>
      <w:r>
        <w:t>catzoc</w:t>
      </w:r>
      <w:proofErr w:type="spellEnd"/>
      <w:r>
        <w:t xml:space="preserve"> pattern, text indicating the dredged depth and contour labels.</w:t>
      </w:r>
    </w:p>
    <w:p w14:paraId="79287B7E" w14:textId="66CD582B" w:rsidR="001374ED" w:rsidRPr="00A527F0" w:rsidRDefault="001374ED" w:rsidP="00EB7911">
      <w:pPr>
        <w:spacing w:after="120" w:line="240" w:lineRule="auto"/>
        <w:jc w:val="both"/>
      </w:pPr>
      <w:r w:rsidRPr="00A527F0">
        <w:t xml:space="preserve">The process to construct the </w:t>
      </w:r>
      <w:r w:rsidR="00C5483B">
        <w:t xml:space="preserve">enhanced </w:t>
      </w:r>
      <w:r w:rsidRPr="00A527F0">
        <w:t xml:space="preserve">safety contour then consists of a selection of common edges from rectangular extents for each S-102 dataset point, as shown in </w:t>
      </w:r>
      <w:r w:rsidR="00EB7911" w:rsidRPr="00A527F0">
        <w:t>F</w:t>
      </w:r>
      <w:r w:rsidRPr="00A527F0">
        <w:t xml:space="preserve">igure </w:t>
      </w:r>
      <w:r w:rsidR="002A3AC1">
        <w:t>D-</w:t>
      </w:r>
      <w:r w:rsidR="00EB3601">
        <w:t>1</w:t>
      </w:r>
      <w:r w:rsidR="0050181D" w:rsidRPr="00A527F0">
        <w:t>-</w:t>
      </w:r>
      <w:r w:rsidRPr="00A527F0">
        <w:t xml:space="preserve">4. </w:t>
      </w:r>
    </w:p>
    <w:p w14:paraId="21167F98" w14:textId="77777777" w:rsidR="001374ED" w:rsidRPr="00A527F0" w:rsidRDefault="001374ED" w:rsidP="004E61EE">
      <w:pPr>
        <w:spacing w:line="240" w:lineRule="auto"/>
        <w:jc w:val="center"/>
      </w:pPr>
      <w:r w:rsidRPr="00B812CA">
        <w:rPr>
          <w:noProof/>
          <w:lang w:eastAsia="fr-FR"/>
        </w:rPr>
        <w:drawing>
          <wp:inline distT="0" distB="0" distL="0" distR="0" wp14:anchorId="05C6AB26" wp14:editId="31A09271">
            <wp:extent cx="2444520" cy="2186887"/>
            <wp:effectExtent l="0" t="0" r="0" b="4445"/>
            <wp:docPr id="21" name="Picture 21" descr="Chart, scatte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scatter chart&#10;&#10;Description automatically generated with medium confidence"/>
                    <pic:cNvPicPr/>
                  </pic:nvPicPr>
                  <pic:blipFill rotWithShape="1">
                    <a:blip r:embed="rId61"/>
                    <a:srcRect l="51257" b="47325"/>
                    <a:stretch/>
                  </pic:blipFill>
                  <pic:spPr bwMode="auto">
                    <a:xfrm>
                      <a:off x="0" y="0"/>
                      <a:ext cx="2445714" cy="2187955"/>
                    </a:xfrm>
                    <a:prstGeom prst="rect">
                      <a:avLst/>
                    </a:prstGeom>
                    <a:ln>
                      <a:noFill/>
                    </a:ln>
                    <a:extLst>
                      <a:ext uri="{53640926-AAD7-44D8-BBD7-CCE9431645EC}">
                        <a14:shadowObscured xmlns:a14="http://schemas.microsoft.com/office/drawing/2010/main"/>
                      </a:ext>
                    </a:extLst>
                  </pic:spPr>
                </pic:pic>
              </a:graphicData>
            </a:graphic>
          </wp:inline>
        </w:drawing>
      </w:r>
    </w:p>
    <w:p w14:paraId="7729B691" w14:textId="07493AF2" w:rsidR="001374ED" w:rsidRPr="00A527F0" w:rsidRDefault="001374ED" w:rsidP="00EB7911">
      <w:pPr>
        <w:pStyle w:val="Caption"/>
        <w:spacing w:after="120" w:line="240" w:lineRule="auto"/>
        <w:jc w:val="center"/>
      </w:pPr>
      <w:r w:rsidRPr="00A527F0">
        <w:t xml:space="preserve">Figure </w:t>
      </w:r>
      <w:r w:rsidR="002A3AC1">
        <w:t>D</w:t>
      </w:r>
      <w:r w:rsidR="00EB3601">
        <w:t>-1</w:t>
      </w:r>
      <w:r w:rsidR="002A3AC1">
        <w:t>-</w:t>
      </w:r>
      <w:r w:rsidR="00EB3601">
        <w:t>4</w:t>
      </w:r>
      <w:r w:rsidR="00EB7911" w:rsidRPr="00A527F0">
        <w:t xml:space="preserve"> -</w:t>
      </w:r>
      <w:r w:rsidR="0045613E" w:rsidRPr="00A527F0">
        <w:t xml:space="preserve"> Common edges from rectangular extents</w:t>
      </w:r>
    </w:p>
    <w:p w14:paraId="164DDC67" w14:textId="4C92CD83" w:rsidR="001374ED" w:rsidRPr="00A527F0" w:rsidRDefault="001374ED" w:rsidP="00EB7911">
      <w:pPr>
        <w:spacing w:after="120" w:line="240" w:lineRule="auto"/>
        <w:jc w:val="both"/>
      </w:pPr>
      <w:r w:rsidRPr="00A527F0">
        <w:lastRenderedPageBreak/>
        <w:t xml:space="preserve">Common edges are selected when the S-102 points </w:t>
      </w:r>
      <w:r w:rsidR="00EB7911" w:rsidRPr="00A527F0">
        <w:t xml:space="preserve">on </w:t>
      </w:r>
      <w:r w:rsidRPr="00A527F0">
        <w:t xml:space="preserve">either side of them lie </w:t>
      </w:r>
      <w:r w:rsidR="00EB7911" w:rsidRPr="00A527F0">
        <w:t xml:space="preserve">on </w:t>
      </w:r>
      <w:r w:rsidRPr="00A527F0">
        <w:t xml:space="preserve">either side of the boundary of the safety contour value. In </w:t>
      </w:r>
      <w:r w:rsidR="00EB7911" w:rsidRPr="00A527F0">
        <w:t xml:space="preserve">Figure </w:t>
      </w:r>
      <w:r w:rsidR="002A3AC1">
        <w:t>D</w:t>
      </w:r>
      <w:r w:rsidR="001019DD" w:rsidRPr="00A527F0">
        <w:t>-</w:t>
      </w:r>
      <w:r w:rsidR="00EB3601">
        <w:t>1</w:t>
      </w:r>
      <w:r w:rsidR="001019DD" w:rsidRPr="00A527F0">
        <w:t>-5 below</w:t>
      </w:r>
      <w:r w:rsidR="002A3AC1">
        <w:t>,</w:t>
      </w:r>
      <w:r w:rsidRPr="00A527F0">
        <w:t xml:space="preserve"> 11.5</w:t>
      </w:r>
      <w:r w:rsidR="001019DD" w:rsidRPr="00A527F0">
        <w:t xml:space="preserve"> </w:t>
      </w:r>
      <w:r w:rsidRPr="00A527F0">
        <w:t>m</w:t>
      </w:r>
      <w:r w:rsidR="001019DD" w:rsidRPr="00A527F0">
        <w:t>etres</w:t>
      </w:r>
      <w:r w:rsidRPr="00A527F0">
        <w:t xml:space="preserve"> is the threshold value set by the user.</w:t>
      </w:r>
    </w:p>
    <w:p w14:paraId="440D1B7B" w14:textId="3BD650FD" w:rsidR="001374ED" w:rsidRPr="00A527F0" w:rsidRDefault="001374ED" w:rsidP="00EB7911">
      <w:pPr>
        <w:spacing w:after="120" w:line="240" w:lineRule="auto"/>
        <w:jc w:val="both"/>
      </w:pPr>
      <w:r w:rsidRPr="00A527F0">
        <w:t>Edges on the boundary of the dataset, or which lie on an edge common with undefined S-102 values</w:t>
      </w:r>
      <w:r w:rsidR="001019DD" w:rsidRPr="00A527F0">
        <w:t>,</w:t>
      </w:r>
      <w:r w:rsidRPr="00A527F0">
        <w:t xml:space="preserve"> are selected if the S-102 value is less than or eq</w:t>
      </w:r>
      <w:r w:rsidR="001019DD" w:rsidRPr="00A527F0">
        <w:t>ual to the safety contour value;</w:t>
      </w:r>
      <w:r w:rsidRPr="00A527F0">
        <w:t xml:space="preserve"> for example, see </w:t>
      </w:r>
      <w:r w:rsidR="00EB7911" w:rsidRPr="00A527F0">
        <w:t>F</w:t>
      </w:r>
      <w:r w:rsidRPr="00A527F0">
        <w:t xml:space="preserve">igure </w:t>
      </w:r>
      <w:r w:rsidR="00A74A4F">
        <w:t>D</w:t>
      </w:r>
      <w:r w:rsidR="0050181D" w:rsidRPr="00A527F0">
        <w:t>-</w:t>
      </w:r>
      <w:r w:rsidR="00EB3601">
        <w:t>1</w:t>
      </w:r>
      <w:r w:rsidR="0050181D" w:rsidRPr="00A527F0">
        <w:t>-</w:t>
      </w:r>
      <w:r w:rsidRPr="00A527F0">
        <w:t>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03"/>
        <w:gridCol w:w="5557"/>
      </w:tblGrid>
      <w:tr w:rsidR="001374ED" w:rsidRPr="00A527F0" w14:paraId="0AE51024" w14:textId="77777777" w:rsidTr="00D437A1">
        <w:tc>
          <w:tcPr>
            <w:tcW w:w="3669" w:type="dxa"/>
          </w:tcPr>
          <w:p w14:paraId="45E42323" w14:textId="77777777" w:rsidR="001374ED" w:rsidRPr="00A527F0" w:rsidRDefault="001374ED" w:rsidP="004E61EE">
            <w:r w:rsidRPr="00B812CA">
              <w:rPr>
                <w:noProof/>
                <w:lang w:eastAsia="fr-FR"/>
              </w:rPr>
              <w:drawing>
                <wp:inline distT="0" distB="0" distL="0" distR="0" wp14:anchorId="781ED762" wp14:editId="5239BEBD">
                  <wp:extent cx="2302779" cy="1864895"/>
                  <wp:effectExtent l="0" t="0" r="2540" b="2540"/>
                  <wp:docPr id="28" name="Picture 2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hart&#10;&#10;Description automatically generated"/>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308693" cy="1869684"/>
                          </a:xfrm>
                          <a:prstGeom prst="rect">
                            <a:avLst/>
                          </a:prstGeom>
                          <a:noFill/>
                        </pic:spPr>
                      </pic:pic>
                    </a:graphicData>
                  </a:graphic>
                </wp:inline>
              </w:drawing>
            </w:r>
          </w:p>
        </w:tc>
        <w:tc>
          <w:tcPr>
            <w:tcW w:w="5357" w:type="dxa"/>
          </w:tcPr>
          <w:p w14:paraId="5C24CD4E" w14:textId="35C84035" w:rsidR="001374ED" w:rsidRPr="00A527F0" w:rsidRDefault="001374ED" w:rsidP="004E61EE">
            <w:r w:rsidRPr="00B812CA">
              <w:rPr>
                <w:noProof/>
                <w:lang w:eastAsia="fr-FR"/>
              </w:rPr>
              <w:drawing>
                <wp:inline distT="0" distB="0" distL="0" distR="0" wp14:anchorId="0C57477C" wp14:editId="37C2B3C8">
                  <wp:extent cx="3431783" cy="1991532"/>
                  <wp:effectExtent l="0" t="0" r="0" b="0"/>
                  <wp:docPr id="31" name="Picture 3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computer&#10;&#10;Description automatically generated with low confidence"/>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458271" cy="2006903"/>
                          </a:xfrm>
                          <a:prstGeom prst="rect">
                            <a:avLst/>
                          </a:prstGeom>
                          <a:noFill/>
                        </pic:spPr>
                      </pic:pic>
                    </a:graphicData>
                  </a:graphic>
                </wp:inline>
              </w:drawing>
            </w:r>
          </w:p>
        </w:tc>
      </w:tr>
    </w:tbl>
    <w:p w14:paraId="10A8F0A6" w14:textId="75DA5358" w:rsidR="001374ED" w:rsidRPr="00A527F0" w:rsidRDefault="001374ED" w:rsidP="001019DD">
      <w:pPr>
        <w:pStyle w:val="Caption"/>
        <w:spacing w:after="120" w:line="240" w:lineRule="auto"/>
        <w:jc w:val="center"/>
      </w:pPr>
      <w:r w:rsidRPr="00A527F0">
        <w:t xml:space="preserve">Figure </w:t>
      </w:r>
      <w:r w:rsidR="002A3AC1">
        <w:t>D</w:t>
      </w:r>
      <w:r w:rsidR="0050181D" w:rsidRPr="00A527F0">
        <w:t>-</w:t>
      </w:r>
      <w:r w:rsidR="00EB3601">
        <w:t>1-5</w:t>
      </w:r>
      <w:r w:rsidR="001019DD" w:rsidRPr="00A527F0">
        <w:t xml:space="preserve"> -</w:t>
      </w:r>
      <w:r w:rsidR="0045613E" w:rsidRPr="00A527F0">
        <w:t xml:space="preserve"> Edges from rectangular extents and at boundaries</w:t>
      </w:r>
    </w:p>
    <w:p w14:paraId="3C24D34B" w14:textId="53BC555F" w:rsidR="001374ED" w:rsidRDefault="001374ED" w:rsidP="001019DD">
      <w:pPr>
        <w:spacing w:after="120" w:line="240" w:lineRule="auto"/>
        <w:jc w:val="both"/>
      </w:pPr>
      <w:r w:rsidRPr="00A527F0">
        <w:t xml:space="preserve">The source of the displayed safety contour are the selected edges as defined. The areas of safe and unsafe water formed by the selected edges are used for processing of the safety contour related alarms under IMO MSC </w:t>
      </w:r>
      <w:r w:rsidR="002514B8" w:rsidRPr="00A527F0">
        <w:t>530(106)</w:t>
      </w:r>
      <w:r w:rsidRPr="00A527F0">
        <w:t xml:space="preserve"> 11.4.3</w:t>
      </w:r>
      <w:r w:rsidR="001019DD" w:rsidRPr="00A527F0">
        <w:t>,</w:t>
      </w:r>
      <w:r w:rsidRPr="00A527F0">
        <w:t xml:space="preserve"> which the OEM must</w:t>
      </w:r>
      <w:r w:rsidR="006C470D" w:rsidRPr="00A527F0">
        <w:t xml:space="preserve"> </w:t>
      </w:r>
      <w:r w:rsidRPr="00A527F0">
        <w:t xml:space="preserve">implement. </w:t>
      </w:r>
    </w:p>
    <w:p w14:paraId="08389057" w14:textId="456819E6" w:rsidR="002D0A15" w:rsidRDefault="002D0A15" w:rsidP="001019DD">
      <w:pPr>
        <w:spacing w:after="120" w:line="240" w:lineRule="auto"/>
        <w:jc w:val="both"/>
      </w:pPr>
    </w:p>
    <w:p w14:paraId="5080DB00" w14:textId="6DFA8E32" w:rsidR="00731CD9" w:rsidRPr="00B812CA" w:rsidRDefault="00731CD9" w:rsidP="00530F27">
      <w:pPr>
        <w:pStyle w:val="Heading2"/>
        <w:numPr>
          <w:ilvl w:val="0"/>
          <w:numId w:val="0"/>
        </w:numPr>
        <w:ind w:left="576" w:hanging="576"/>
      </w:pPr>
    </w:p>
    <w:p w14:paraId="0DE6C6EC" w14:textId="77777777" w:rsidR="001019DD" w:rsidRPr="00A527F0" w:rsidRDefault="001019DD" w:rsidP="001019DD">
      <w:pPr>
        <w:spacing w:after="120" w:line="240" w:lineRule="auto"/>
        <w:jc w:val="both"/>
      </w:pPr>
    </w:p>
    <w:p w14:paraId="7358808D" w14:textId="77777777" w:rsidR="00EF57B5" w:rsidRPr="00A527F0" w:rsidRDefault="00EF57B5">
      <w:pPr>
        <w:rPr>
          <w:rFonts w:eastAsia="Times New Roman"/>
          <w:b/>
          <w:bCs/>
          <w:sz w:val="24"/>
        </w:rPr>
      </w:pPr>
      <w:bookmarkStart w:id="826" w:name="_Toc88852884"/>
      <w:bookmarkStart w:id="827" w:name="_Toc98339992"/>
      <w:bookmarkStart w:id="828" w:name="_Toc98340368"/>
      <w:r w:rsidRPr="00A527F0">
        <w:br w:type="page"/>
      </w:r>
    </w:p>
    <w:p w14:paraId="2913C950" w14:textId="3C34FD09" w:rsidR="00EF57B5" w:rsidRPr="00A527F0" w:rsidRDefault="001019DD" w:rsidP="00530F27">
      <w:pPr>
        <w:pStyle w:val="Heading1"/>
        <w:numPr>
          <w:ilvl w:val="0"/>
          <w:numId w:val="237"/>
        </w:numPr>
      </w:pPr>
      <w:bookmarkStart w:id="829" w:name="_Toc194067235"/>
      <w:r w:rsidRPr="00A527F0">
        <w:lastRenderedPageBreak/>
        <w:t>Water Level Adjustment</w:t>
      </w:r>
      <w:r w:rsidR="009D5976">
        <w:t xml:space="preserve"> (WLA)</w:t>
      </w:r>
      <w:bookmarkEnd w:id="829"/>
    </w:p>
    <w:p w14:paraId="26639FE7" w14:textId="3C01C552" w:rsidR="00EF57B5" w:rsidRPr="00A527F0" w:rsidRDefault="00731CD9" w:rsidP="00EF57B5">
      <w:pPr>
        <w:spacing w:after="120" w:line="240" w:lineRule="auto"/>
        <w:jc w:val="both"/>
      </w:pPr>
      <w:r>
        <w:t>The user</w:t>
      </w:r>
      <w:r w:rsidR="00EF57B5" w:rsidRPr="00A527F0">
        <w:t xml:space="preserve"> must be </w:t>
      </w:r>
      <w:r>
        <w:t>able to</w:t>
      </w:r>
      <w:r w:rsidR="00EF57B5" w:rsidRPr="00A527F0">
        <w:t xml:space="preserve"> adjust depth information by water level height</w:t>
      </w:r>
      <w:r>
        <w:t xml:space="preserve"> in areas where both S-102 and S-104 data products are available</w:t>
      </w:r>
      <w:r w:rsidR="00065356">
        <w:t>.</w:t>
      </w:r>
      <w:r w:rsidR="008972A2">
        <w:t xml:space="preserve"> </w:t>
      </w:r>
    </w:p>
    <w:p w14:paraId="56FA3164" w14:textId="5CB672AC" w:rsidR="00EF57B5" w:rsidRPr="00A527F0" w:rsidRDefault="00EF57B5" w:rsidP="00EF57B5">
      <w:pPr>
        <w:numPr>
          <w:ilvl w:val="0"/>
          <w:numId w:val="66"/>
        </w:numPr>
        <w:spacing w:after="120" w:line="240" w:lineRule="auto"/>
        <w:jc w:val="both"/>
      </w:pPr>
      <w:r w:rsidRPr="00A527F0">
        <w:t>The system must default to no water level adjustment</w:t>
      </w:r>
      <w:r w:rsidR="002A3AC1">
        <w:t>.</w:t>
      </w:r>
    </w:p>
    <w:p w14:paraId="5745A650" w14:textId="14E42530" w:rsidR="00EF57B5" w:rsidRPr="00A527F0" w:rsidRDefault="00EF57B5" w:rsidP="00EF57B5">
      <w:pPr>
        <w:numPr>
          <w:ilvl w:val="0"/>
          <w:numId w:val="66"/>
        </w:numPr>
        <w:spacing w:after="60" w:line="240" w:lineRule="auto"/>
        <w:ind w:hanging="357"/>
        <w:jc w:val="both"/>
      </w:pPr>
      <w:r w:rsidRPr="00A527F0">
        <w:t xml:space="preserve">The mariner must be able to select one </w:t>
      </w:r>
      <w:r w:rsidR="00122798">
        <w:t>of</w:t>
      </w:r>
      <w:r w:rsidR="00122798" w:rsidRPr="00A527F0">
        <w:t xml:space="preserve"> </w:t>
      </w:r>
      <w:r w:rsidRPr="00A527F0">
        <w:t>the following methods of depth adjustment:</w:t>
      </w:r>
    </w:p>
    <w:p w14:paraId="260A34DD" w14:textId="4700DC6C" w:rsidR="00EF57B5" w:rsidRPr="00A527F0" w:rsidRDefault="00EF57B5" w:rsidP="00EF57B5">
      <w:pPr>
        <w:numPr>
          <w:ilvl w:val="0"/>
          <w:numId w:val="67"/>
        </w:numPr>
        <w:spacing w:after="60" w:line="240" w:lineRule="auto"/>
        <w:ind w:hanging="357"/>
        <w:jc w:val="both"/>
      </w:pPr>
      <w:r w:rsidRPr="00A527F0">
        <w:t>Current</w:t>
      </w:r>
      <w:r w:rsidR="00122798">
        <w:t xml:space="preserve"> (or user selected)</w:t>
      </w:r>
      <w:r w:rsidRPr="00A527F0">
        <w:t xml:space="preserve"> date and time;</w:t>
      </w:r>
    </w:p>
    <w:p w14:paraId="709AC80A" w14:textId="5E5A2B24" w:rsidR="00EF57B5" w:rsidRPr="00A527F0" w:rsidRDefault="00EF57B5" w:rsidP="00EF57B5">
      <w:pPr>
        <w:numPr>
          <w:ilvl w:val="0"/>
          <w:numId w:val="67"/>
        </w:numPr>
        <w:spacing w:after="60" w:line="240" w:lineRule="auto"/>
        <w:ind w:hanging="357"/>
        <w:jc w:val="both"/>
      </w:pPr>
      <w:r w:rsidRPr="00A527F0">
        <w:t>A mariner specified date and time</w:t>
      </w:r>
      <w:r w:rsidR="00122798">
        <w:t xml:space="preserve"> period</w:t>
      </w:r>
      <w:r w:rsidR="005C41FF">
        <w:t>;</w:t>
      </w:r>
    </w:p>
    <w:p w14:paraId="7CF92BF4" w14:textId="5B5E93EC" w:rsidR="00EF57B5" w:rsidRPr="00A527F0" w:rsidRDefault="00EF57B5" w:rsidP="00EF57B5">
      <w:pPr>
        <w:numPr>
          <w:ilvl w:val="0"/>
          <w:numId w:val="67"/>
        </w:numPr>
        <w:spacing w:after="120" w:line="240" w:lineRule="auto"/>
        <w:ind w:left="714" w:hanging="357"/>
        <w:jc w:val="both"/>
      </w:pPr>
      <w:r w:rsidRPr="00A527F0">
        <w:t xml:space="preserve">Where </w:t>
      </w:r>
      <w:r w:rsidR="00122798">
        <w:t>the route includes a</w:t>
      </w:r>
      <w:r w:rsidRPr="00A527F0">
        <w:t xml:space="preserve"> schedule, </w:t>
      </w:r>
      <w:r w:rsidR="00D174A2">
        <w:t xml:space="preserve">the </w:t>
      </w:r>
      <w:r w:rsidRPr="00A527F0">
        <w:t xml:space="preserve">predicted date and time of transit in each area along a route </w:t>
      </w:r>
    </w:p>
    <w:p w14:paraId="7E182773" w14:textId="638C1B27" w:rsidR="00EF57B5" w:rsidRPr="00A527F0" w:rsidRDefault="00EF57B5" w:rsidP="00EF57B5">
      <w:pPr>
        <w:numPr>
          <w:ilvl w:val="0"/>
          <w:numId w:val="66"/>
        </w:numPr>
        <w:spacing w:after="60" w:line="240" w:lineRule="auto"/>
        <w:ind w:hanging="357"/>
        <w:jc w:val="both"/>
      </w:pPr>
      <w:r w:rsidRPr="00A527F0">
        <w:t xml:space="preserve">When </w:t>
      </w:r>
      <w:r w:rsidR="009D5976">
        <w:t>Water Level Adjustment</w:t>
      </w:r>
      <w:r w:rsidRPr="00A527F0">
        <w:t xml:space="preserve"> is </w:t>
      </w:r>
      <w:r w:rsidR="0009233B">
        <w:t>activated</w:t>
      </w:r>
      <w:r w:rsidR="0009233B" w:rsidRPr="00A527F0">
        <w:t xml:space="preserve"> </w:t>
      </w:r>
      <w:r w:rsidRPr="00A527F0">
        <w:t xml:space="preserve">as defined in this </w:t>
      </w:r>
      <w:r w:rsidR="001F01AF">
        <w:t>s</w:t>
      </w:r>
      <w:r w:rsidR="001F01AF" w:rsidRPr="00A527F0">
        <w:t>ection</w:t>
      </w:r>
      <w:r w:rsidRPr="00A527F0">
        <w:t>:</w:t>
      </w:r>
    </w:p>
    <w:p w14:paraId="7FAE51B2" w14:textId="10FA8009" w:rsidR="00EF57B5" w:rsidRPr="00A527F0" w:rsidRDefault="00EF57B5" w:rsidP="00EF57B5">
      <w:pPr>
        <w:numPr>
          <w:ilvl w:val="0"/>
          <w:numId w:val="68"/>
        </w:numPr>
        <w:spacing w:after="60" w:line="240" w:lineRule="auto"/>
        <w:ind w:hanging="357"/>
        <w:jc w:val="both"/>
      </w:pPr>
      <w:r w:rsidRPr="00A527F0">
        <w:t xml:space="preserve">The </w:t>
      </w:r>
      <w:r w:rsidR="00D174A2">
        <w:t xml:space="preserve">functionality and portrayal of the </w:t>
      </w:r>
      <w:r w:rsidRPr="00A527F0">
        <w:t>safety contour, depth zone shades, safety depth</w:t>
      </w:r>
      <w:r w:rsidR="00D174A2">
        <w:t xml:space="preserve"> </w:t>
      </w:r>
      <w:r w:rsidRPr="00A527F0">
        <w:t>and indication of isolated dangers must use the adjusted depth;</w:t>
      </w:r>
    </w:p>
    <w:p w14:paraId="5D8121A8" w14:textId="7C3FA4D8" w:rsidR="00EF57B5" w:rsidRPr="00A527F0" w:rsidRDefault="00EF57B5" w:rsidP="00EF57B5">
      <w:pPr>
        <w:numPr>
          <w:ilvl w:val="0"/>
          <w:numId w:val="68"/>
        </w:numPr>
        <w:spacing w:after="60" w:line="240" w:lineRule="auto"/>
        <w:ind w:hanging="357"/>
        <w:jc w:val="both"/>
      </w:pPr>
      <w:r w:rsidRPr="00A527F0">
        <w:t xml:space="preserve">The </w:t>
      </w:r>
      <w:r w:rsidR="002A3AC1">
        <w:t xml:space="preserve">ECDIS </w:t>
      </w:r>
      <w:r w:rsidRPr="00A527F0">
        <w:t>pick report must indicate both adjusted and unadjusted depth;</w:t>
      </w:r>
    </w:p>
    <w:p w14:paraId="7F8AA6AD" w14:textId="750E9D14" w:rsidR="00EF57B5" w:rsidRPr="00A527F0" w:rsidRDefault="0009233B" w:rsidP="00EF57B5">
      <w:pPr>
        <w:numPr>
          <w:ilvl w:val="0"/>
          <w:numId w:val="68"/>
        </w:numPr>
        <w:spacing w:after="60" w:line="240" w:lineRule="auto"/>
        <w:ind w:hanging="357"/>
        <w:jc w:val="both"/>
      </w:pPr>
      <w:r>
        <w:t>D</w:t>
      </w:r>
      <w:r w:rsidR="00EF57B5" w:rsidRPr="00A527F0">
        <w:t xml:space="preserve">etails of the </w:t>
      </w:r>
      <w:r w:rsidR="009D5976">
        <w:t>Water Level Adjustment</w:t>
      </w:r>
      <w:r w:rsidR="00EF57B5" w:rsidRPr="00A527F0">
        <w:t xml:space="preserve"> must be readily available, such as the data source, temporal extent, and applicable areas;</w:t>
      </w:r>
    </w:p>
    <w:p w14:paraId="05292BEB" w14:textId="4CACF0DD" w:rsidR="00EF57B5" w:rsidRPr="00A527F0" w:rsidRDefault="00EF57B5" w:rsidP="00EF57B5">
      <w:pPr>
        <w:numPr>
          <w:ilvl w:val="0"/>
          <w:numId w:val="68"/>
        </w:numPr>
        <w:spacing w:after="60" w:line="240" w:lineRule="auto"/>
        <w:ind w:hanging="357"/>
        <w:jc w:val="both"/>
      </w:pPr>
      <w:r w:rsidRPr="00A527F0">
        <w:t xml:space="preserve">It must be possible to </w:t>
      </w:r>
      <w:r w:rsidR="0009233B">
        <w:t xml:space="preserve">de-activate </w:t>
      </w:r>
      <w:r w:rsidR="009D5976">
        <w:t>Water Level Adjustment</w:t>
      </w:r>
      <w:r w:rsidRPr="00A527F0">
        <w:t xml:space="preserve"> via simple operator action;</w:t>
      </w:r>
    </w:p>
    <w:p w14:paraId="17868D99" w14:textId="0F809893" w:rsidR="00EF57B5" w:rsidRPr="00A527F0" w:rsidRDefault="00EF57B5" w:rsidP="00EF57B5">
      <w:pPr>
        <w:numPr>
          <w:ilvl w:val="0"/>
          <w:numId w:val="68"/>
        </w:numPr>
        <w:spacing w:after="120" w:line="240" w:lineRule="auto"/>
        <w:ind w:left="714" w:hanging="357"/>
        <w:jc w:val="both"/>
      </w:pPr>
      <w:r w:rsidRPr="00A527F0">
        <w:t xml:space="preserve">There must be a permanent indication </w:t>
      </w:r>
      <w:r w:rsidR="0009233B">
        <w:t xml:space="preserve">as described in </w:t>
      </w:r>
      <w:r w:rsidR="00A74A4F">
        <w:t>D</w:t>
      </w:r>
      <w:r w:rsidR="00DC78C7">
        <w:t>-</w:t>
      </w:r>
      <w:r w:rsidR="00A74A4F">
        <w:t>2</w:t>
      </w:r>
      <w:r w:rsidR="00DC78C7">
        <w:t xml:space="preserve">.5, </w:t>
      </w:r>
      <w:r w:rsidR="00A74A4F">
        <w:t>D-2</w:t>
      </w:r>
      <w:r w:rsidR="00DC78C7">
        <w:t xml:space="preserve">.6 and </w:t>
      </w:r>
      <w:r w:rsidR="00A74A4F">
        <w:t>D-2</w:t>
      </w:r>
      <w:r w:rsidR="00DC78C7">
        <w:t>.7</w:t>
      </w:r>
      <w:r w:rsidRPr="00A527F0">
        <w:t>.</w:t>
      </w:r>
    </w:p>
    <w:p w14:paraId="1FF2D50A" w14:textId="0F7FC9DE" w:rsidR="00EF57B5" w:rsidRPr="00A527F0" w:rsidRDefault="002A3AC1" w:rsidP="00EF57B5">
      <w:pPr>
        <w:numPr>
          <w:ilvl w:val="0"/>
          <w:numId w:val="66"/>
        </w:numPr>
        <w:spacing w:after="60" w:line="240" w:lineRule="auto"/>
        <w:ind w:hanging="357"/>
        <w:jc w:val="both"/>
      </w:pPr>
      <w:r>
        <w:t xml:space="preserve">The </w:t>
      </w:r>
      <w:r w:rsidR="00EF57B5" w:rsidRPr="00A527F0">
        <w:t>ECDIS voyage recording must include:</w:t>
      </w:r>
    </w:p>
    <w:p w14:paraId="514FAC8A" w14:textId="5369EB4F" w:rsidR="00AD6DF3" w:rsidRPr="00A527F0" w:rsidRDefault="00EF57B5" w:rsidP="00EF57B5">
      <w:pPr>
        <w:numPr>
          <w:ilvl w:val="0"/>
          <w:numId w:val="69"/>
        </w:numPr>
        <w:spacing w:after="60" w:line="240" w:lineRule="auto"/>
        <w:ind w:hanging="357"/>
        <w:jc w:val="both"/>
      </w:pPr>
      <w:r w:rsidRPr="00A527F0">
        <w:t xml:space="preserve">The state of </w:t>
      </w:r>
      <w:r w:rsidR="009D5976">
        <w:t>Water Level Adjustment</w:t>
      </w:r>
      <w:r w:rsidRPr="00A527F0">
        <w:t xml:space="preserve"> (method applied);</w:t>
      </w:r>
    </w:p>
    <w:p w14:paraId="6705EABB" w14:textId="5B5EB82E" w:rsidR="00EF57B5" w:rsidRPr="00A527F0" w:rsidRDefault="00AD6DF3" w:rsidP="00B812CA">
      <w:pPr>
        <w:numPr>
          <w:ilvl w:val="0"/>
          <w:numId w:val="69"/>
        </w:numPr>
        <w:spacing w:after="60" w:line="240" w:lineRule="auto"/>
        <w:ind w:hanging="357"/>
        <w:jc w:val="both"/>
      </w:pPr>
      <w:r w:rsidRPr="00AD6DF3">
        <w:t>The mariner specified date and time</w:t>
      </w:r>
      <w:r>
        <w:t xml:space="preserve"> or date and time</w:t>
      </w:r>
      <w:r w:rsidRPr="00AD6DF3">
        <w:t xml:space="preserve"> period when in use for WLA, or the scheduled date and time, the check area distance and the time resolution when in use for WLA.</w:t>
      </w:r>
    </w:p>
    <w:p w14:paraId="66F7917F" w14:textId="77777777" w:rsidR="002D0A15" w:rsidRDefault="002D0A15" w:rsidP="002D0A15">
      <w:bookmarkStart w:id="830" w:name="_Toc88852885"/>
      <w:bookmarkStart w:id="831" w:name="_Toc98339993"/>
      <w:bookmarkStart w:id="832" w:name="_Toc98340369"/>
      <w:bookmarkEnd w:id="826"/>
      <w:bookmarkEnd w:id="827"/>
      <w:bookmarkEnd w:id="828"/>
    </w:p>
    <w:p w14:paraId="4BAEE05F" w14:textId="21752079" w:rsidR="002D0A15" w:rsidRPr="00A527F0" w:rsidRDefault="00EB3601" w:rsidP="00530F27">
      <w:pPr>
        <w:pStyle w:val="Heading1"/>
        <w:numPr>
          <w:ilvl w:val="1"/>
          <w:numId w:val="237"/>
        </w:numPr>
      </w:pPr>
      <w:bookmarkStart w:id="833" w:name="_Toc194067236"/>
      <w:r>
        <w:t>Scope</w:t>
      </w:r>
      <w:bookmarkEnd w:id="833"/>
    </w:p>
    <w:bookmarkEnd w:id="830"/>
    <w:bookmarkEnd w:id="831"/>
    <w:bookmarkEnd w:id="832"/>
    <w:p w14:paraId="28E2B8A1" w14:textId="585866F8" w:rsidR="00B840E1" w:rsidRPr="00A527F0" w:rsidRDefault="00B840E1" w:rsidP="001019DD">
      <w:pPr>
        <w:spacing w:after="120" w:line="240" w:lineRule="auto"/>
        <w:jc w:val="both"/>
      </w:pPr>
      <w:r w:rsidRPr="00A527F0">
        <w:t>This section defines how the “</w:t>
      </w:r>
      <w:r w:rsidRPr="00A527F0">
        <w:rPr>
          <w:b/>
          <w:bCs/>
        </w:rPr>
        <w:t xml:space="preserve">ECDIS </w:t>
      </w:r>
      <w:r w:rsidR="009D5976">
        <w:rPr>
          <w:b/>
          <w:bCs/>
        </w:rPr>
        <w:t>Water Level Adjustment</w:t>
      </w:r>
      <w:r w:rsidRPr="00A527F0">
        <w:rPr>
          <w:b/>
          <w:bCs/>
        </w:rPr>
        <w:t xml:space="preserve"> feature</w:t>
      </w:r>
      <w:r w:rsidRPr="00A527F0">
        <w:t xml:space="preserve">” is implemented. </w:t>
      </w:r>
      <w:r w:rsidR="009D5976">
        <w:t>Water Level Adjustment</w:t>
      </w:r>
      <w:r w:rsidRPr="00A527F0">
        <w:t xml:space="preserve"> is referred to in this section as WLA.</w:t>
      </w:r>
      <w:r w:rsidR="002B693D" w:rsidRPr="00A527F0">
        <w:t xml:space="preserve"> </w:t>
      </w:r>
      <w:r w:rsidRPr="00A527F0">
        <w:t>This section defines how the adjustment of depth information by water level is provided for:</w:t>
      </w:r>
    </w:p>
    <w:p w14:paraId="262C509D" w14:textId="16720124" w:rsidR="00B840E1" w:rsidRPr="002D7DEE" w:rsidRDefault="00B840E1" w:rsidP="0043278E">
      <w:pPr>
        <w:pStyle w:val="ListParagraph"/>
        <w:numPr>
          <w:ilvl w:val="0"/>
          <w:numId w:val="113"/>
        </w:numPr>
        <w:spacing w:after="120" w:line="240" w:lineRule="auto"/>
        <w:jc w:val="both"/>
        <w:rPr>
          <w:i/>
          <w:iCs/>
        </w:rPr>
      </w:pPr>
      <w:r w:rsidRPr="002D7DEE">
        <w:rPr>
          <w:i/>
          <w:iCs/>
        </w:rPr>
        <w:t>Selected single date and time;</w:t>
      </w:r>
    </w:p>
    <w:p w14:paraId="0D1D5B73" w14:textId="5B57DC1C" w:rsidR="00B840E1" w:rsidRPr="002D7DEE" w:rsidRDefault="00B840E1" w:rsidP="0043278E">
      <w:pPr>
        <w:pStyle w:val="ListParagraph"/>
        <w:numPr>
          <w:ilvl w:val="0"/>
          <w:numId w:val="113"/>
        </w:numPr>
        <w:spacing w:after="120" w:line="240" w:lineRule="auto"/>
        <w:jc w:val="both"/>
        <w:rPr>
          <w:i/>
          <w:iCs/>
        </w:rPr>
      </w:pPr>
      <w:r w:rsidRPr="002D7DEE">
        <w:rPr>
          <w:i/>
          <w:iCs/>
        </w:rPr>
        <w:t>Selected date and time period;</w:t>
      </w:r>
    </w:p>
    <w:p w14:paraId="1314B80A" w14:textId="732BB5BE" w:rsidR="00B840E1" w:rsidRPr="002D7DEE" w:rsidRDefault="00B840E1" w:rsidP="0043278E">
      <w:pPr>
        <w:pStyle w:val="ListParagraph"/>
        <w:numPr>
          <w:ilvl w:val="0"/>
          <w:numId w:val="113"/>
        </w:numPr>
        <w:spacing w:after="120" w:line="240" w:lineRule="auto"/>
        <w:jc w:val="both"/>
        <w:rPr>
          <w:i/>
          <w:iCs/>
        </w:rPr>
      </w:pPr>
      <w:r w:rsidRPr="002D7DEE">
        <w:rPr>
          <w:i/>
          <w:iCs/>
        </w:rPr>
        <w:t>Linked to an estimated route schedule with selected check distance and time resolution.</w:t>
      </w:r>
    </w:p>
    <w:p w14:paraId="5CCDE47F" w14:textId="77777777" w:rsidR="001019DD" w:rsidRDefault="001019DD" w:rsidP="001019DD">
      <w:pPr>
        <w:spacing w:after="120" w:line="240" w:lineRule="auto"/>
        <w:jc w:val="both"/>
      </w:pPr>
    </w:p>
    <w:p w14:paraId="105FE1E2" w14:textId="77777777" w:rsidR="002D0A15" w:rsidRDefault="002D0A15" w:rsidP="001019DD">
      <w:pPr>
        <w:spacing w:after="120" w:line="240" w:lineRule="auto"/>
        <w:jc w:val="both"/>
      </w:pPr>
    </w:p>
    <w:p w14:paraId="4EAE5306" w14:textId="5273124E" w:rsidR="002D0A15" w:rsidRPr="00A527F0" w:rsidRDefault="00394FF5" w:rsidP="00530F27">
      <w:pPr>
        <w:pStyle w:val="Heading1"/>
        <w:numPr>
          <w:ilvl w:val="1"/>
          <w:numId w:val="237"/>
        </w:numPr>
      </w:pPr>
      <w:bookmarkStart w:id="834" w:name="_Toc194067237"/>
      <w:r>
        <w:t>Constraints on input data</w:t>
      </w:r>
      <w:bookmarkEnd w:id="834"/>
    </w:p>
    <w:p w14:paraId="072C06D4" w14:textId="23922EDA" w:rsidR="001374ED" w:rsidRPr="00A527F0" w:rsidRDefault="001374ED" w:rsidP="00AE2737">
      <w:pPr>
        <w:pStyle w:val="ListParagraph"/>
        <w:numPr>
          <w:ilvl w:val="0"/>
          <w:numId w:val="88"/>
        </w:numPr>
        <w:spacing w:after="120" w:line="240" w:lineRule="auto"/>
        <w:ind w:left="284" w:hanging="284"/>
        <w:jc w:val="both"/>
      </w:pPr>
      <w:r w:rsidRPr="00A527F0">
        <w:t xml:space="preserve">Coverage – S-104 data is not expected to overlap, but in case of </w:t>
      </w:r>
      <w:r w:rsidR="00CE36C4" w:rsidRPr="00A527F0">
        <w:t xml:space="preserve">an </w:t>
      </w:r>
      <w:r w:rsidRPr="00A527F0">
        <w:t xml:space="preserve">overlap </w:t>
      </w:r>
      <w:r w:rsidR="00CE36C4" w:rsidRPr="00A527F0">
        <w:t xml:space="preserve">of greater than </w:t>
      </w:r>
      <w:r w:rsidR="00EB3601">
        <w:t>one grid cell</w:t>
      </w:r>
      <w:r w:rsidR="00EB3601">
        <w:rPr>
          <w:rStyle w:val="FootnoteReference"/>
        </w:rPr>
        <w:footnoteReference w:id="4"/>
      </w:r>
      <w:r w:rsidR="00EB3601">
        <w:t xml:space="preserve"> </w:t>
      </w:r>
      <w:r w:rsidRPr="00A527F0">
        <w:t xml:space="preserve">the approach </w:t>
      </w:r>
      <w:r w:rsidR="00B15F52" w:rsidRPr="00A527F0">
        <w:t xml:space="preserve">must </w:t>
      </w:r>
      <w:r w:rsidRPr="00A527F0">
        <w:t xml:space="preserve">be same as for overlapping S-102 data. The ECDIS </w:t>
      </w:r>
      <w:r w:rsidR="00B15F52" w:rsidRPr="00A527F0">
        <w:t xml:space="preserve">must </w:t>
      </w:r>
      <w:r w:rsidR="004C2625">
        <w:t xml:space="preserve">provide a permanent indication of </w:t>
      </w:r>
      <w:r w:rsidRPr="00A527F0">
        <w:t>“O</w:t>
      </w:r>
      <w:r w:rsidR="004C2625">
        <w:t>verlap</w:t>
      </w:r>
      <w:r w:rsidRPr="00A527F0">
        <w:t xml:space="preserve">” and the user </w:t>
      </w:r>
      <w:r w:rsidR="00B15F52" w:rsidRPr="00A527F0">
        <w:rPr>
          <w:b/>
          <w:bCs/>
        </w:rPr>
        <w:t>must</w:t>
      </w:r>
      <w:r w:rsidR="006C470D" w:rsidRPr="00A527F0">
        <w:t xml:space="preserve"> </w:t>
      </w:r>
      <w:r w:rsidRPr="00A527F0">
        <w:t>have the ability to select which producer in the overlapped area has priority and will be selected for processing WLA</w:t>
      </w:r>
      <w:r w:rsidR="008E6DA0" w:rsidRPr="00A527F0">
        <w:t>.</w:t>
      </w:r>
    </w:p>
    <w:p w14:paraId="3F0EA7D7" w14:textId="2DD92F5D" w:rsidR="001374ED" w:rsidRPr="002D7DEE" w:rsidRDefault="001374ED" w:rsidP="00AE2737">
      <w:pPr>
        <w:pStyle w:val="ListParagraph"/>
        <w:numPr>
          <w:ilvl w:val="0"/>
          <w:numId w:val="88"/>
        </w:numPr>
        <w:spacing w:after="120" w:line="240" w:lineRule="auto"/>
        <w:ind w:left="284" w:hanging="284"/>
        <w:jc w:val="both"/>
      </w:pPr>
      <w:r w:rsidRPr="00A527F0">
        <w:rPr>
          <w:rFonts w:cs="Calibri"/>
          <w:color w:val="000000"/>
          <w:shd w:val="clear" w:color="auto" w:fill="FFFFFF"/>
        </w:rPr>
        <w:t xml:space="preserve">As with S-102, each S-104 </w:t>
      </w:r>
      <w:r w:rsidRPr="00A310A1">
        <w:rPr>
          <w:rFonts w:cs="Calibri"/>
          <w:color w:val="000000"/>
          <w:shd w:val="clear" w:color="auto" w:fill="FFFFFF"/>
        </w:rPr>
        <w:t>point is assigned a rectangular extent</w:t>
      </w:r>
      <w:r w:rsidR="001725A5" w:rsidRPr="00A310A1">
        <w:rPr>
          <w:rFonts w:cs="Calibri"/>
          <w:color w:val="000000"/>
          <w:shd w:val="clear" w:color="auto" w:fill="FFFFFF"/>
        </w:rPr>
        <w:t xml:space="preserve"> with nearest neighbour interpolation.</w:t>
      </w:r>
    </w:p>
    <w:p w14:paraId="3049BF1E" w14:textId="7FFAC791" w:rsidR="001374ED" w:rsidRPr="00A527F0" w:rsidRDefault="00D2297D" w:rsidP="00AE2737">
      <w:pPr>
        <w:pStyle w:val="ListParagraph"/>
        <w:numPr>
          <w:ilvl w:val="0"/>
          <w:numId w:val="88"/>
        </w:numPr>
        <w:spacing w:after="120" w:line="240" w:lineRule="auto"/>
        <w:ind w:left="284" w:hanging="284"/>
        <w:jc w:val="both"/>
      </w:pPr>
      <w:r>
        <w:rPr>
          <w:rFonts w:cs="Calibri"/>
          <w:color w:val="000000"/>
          <w:shd w:val="clear" w:color="auto" w:fill="FFFFFF"/>
        </w:rPr>
        <w:lastRenderedPageBreak/>
        <w:t xml:space="preserve">WLA must not be applied unless the S-102 and S-104 </w:t>
      </w:r>
      <w:r w:rsidR="003232F1">
        <w:rPr>
          <w:rFonts w:cs="Calibri"/>
          <w:color w:val="000000"/>
          <w:shd w:val="clear" w:color="auto" w:fill="FFFFFF"/>
        </w:rPr>
        <w:t xml:space="preserve">features </w:t>
      </w:r>
      <w:r>
        <w:rPr>
          <w:rFonts w:cs="Calibri"/>
          <w:color w:val="000000"/>
          <w:shd w:val="clear" w:color="auto" w:fill="FFFFFF"/>
        </w:rPr>
        <w:t xml:space="preserve">are on the same vertical datum. </w:t>
      </w:r>
      <w:r w:rsidR="003232F1">
        <w:rPr>
          <w:rFonts w:cs="Calibri"/>
          <w:color w:val="000000"/>
          <w:shd w:val="clear" w:color="auto" w:fill="FFFFFF"/>
        </w:rPr>
        <w:t>If the S-102 and S-104 features are not on the same vertical datum then an indication “Incompatible vertical datums” must be given to the user</w:t>
      </w:r>
      <w:r>
        <w:rPr>
          <w:rFonts w:cs="Calibri"/>
          <w:color w:val="000000"/>
          <w:shd w:val="clear" w:color="auto" w:fill="FFFFFF"/>
        </w:rPr>
        <w:t>.</w:t>
      </w:r>
    </w:p>
    <w:p w14:paraId="0D21BFA3" w14:textId="77777777" w:rsidR="008E6DA0" w:rsidRPr="00A527F0" w:rsidRDefault="008E6DA0" w:rsidP="008E6DA0">
      <w:pPr>
        <w:spacing w:after="120" w:line="240" w:lineRule="auto"/>
        <w:jc w:val="both"/>
      </w:pPr>
    </w:p>
    <w:p w14:paraId="09F60404" w14:textId="58B0740B" w:rsidR="00394FF5" w:rsidRPr="00A527F0" w:rsidRDefault="00394FF5" w:rsidP="00530F27">
      <w:pPr>
        <w:pStyle w:val="Heading1"/>
        <w:numPr>
          <w:ilvl w:val="1"/>
          <w:numId w:val="237"/>
        </w:numPr>
      </w:pPr>
      <w:bookmarkStart w:id="835" w:name="_Toc194067238"/>
      <w:bookmarkStart w:id="836" w:name="_Toc88852887"/>
      <w:bookmarkStart w:id="837" w:name="_Toc98339995"/>
      <w:bookmarkStart w:id="838" w:name="_Toc98340371"/>
      <w:r>
        <w:t>User Inputs</w:t>
      </w:r>
      <w:bookmarkEnd w:id="835"/>
    </w:p>
    <w:bookmarkEnd w:id="836"/>
    <w:bookmarkEnd w:id="837"/>
    <w:bookmarkEnd w:id="838"/>
    <w:p w14:paraId="56561235" w14:textId="016E5FB0" w:rsidR="001374ED" w:rsidRPr="00A527F0" w:rsidRDefault="001374ED" w:rsidP="008E6DA0">
      <w:pPr>
        <w:spacing w:after="60" w:line="240" w:lineRule="auto"/>
        <w:jc w:val="both"/>
      </w:pPr>
      <w:r w:rsidRPr="00A527F0">
        <w:t xml:space="preserve">When WLA is selected for use, in areas where WLA coverage exists, </w:t>
      </w:r>
      <w:r w:rsidR="00094134" w:rsidRPr="00094134">
        <w:t>one of the three different options must be used</w:t>
      </w:r>
      <w:r w:rsidRPr="00A527F0">
        <w:t>:</w:t>
      </w:r>
    </w:p>
    <w:p w14:paraId="3F0553F8" w14:textId="5F2BF3F1" w:rsidR="001374ED" w:rsidRPr="00A527F0" w:rsidRDefault="001374ED" w:rsidP="00AE2737">
      <w:pPr>
        <w:pStyle w:val="ListParagraph"/>
        <w:numPr>
          <w:ilvl w:val="0"/>
          <w:numId w:val="87"/>
        </w:numPr>
        <w:spacing w:after="60" w:line="240" w:lineRule="auto"/>
        <w:jc w:val="both"/>
      </w:pPr>
      <w:r w:rsidRPr="00A527F0">
        <w:t>WLA Option 1: WLA at a single date</w:t>
      </w:r>
      <w:r w:rsidR="007700A8">
        <w:t xml:space="preserve"> and </w:t>
      </w:r>
      <w:r w:rsidRPr="00A527F0">
        <w:t>time</w:t>
      </w:r>
      <w:r w:rsidR="002613D4">
        <w:t xml:space="preserve"> (current or user selected)</w:t>
      </w:r>
      <w:r w:rsidR="008E6DA0" w:rsidRPr="00A527F0">
        <w:t>.</w:t>
      </w:r>
    </w:p>
    <w:p w14:paraId="4A732D55" w14:textId="16A0D087" w:rsidR="001374ED" w:rsidRPr="00A527F0" w:rsidRDefault="001374ED" w:rsidP="00AE2737">
      <w:pPr>
        <w:pStyle w:val="ListParagraph"/>
        <w:numPr>
          <w:ilvl w:val="0"/>
          <w:numId w:val="87"/>
        </w:numPr>
        <w:spacing w:after="60" w:line="240" w:lineRule="auto"/>
        <w:jc w:val="both"/>
      </w:pPr>
      <w:r w:rsidRPr="00A527F0">
        <w:t>WLA Option 2: WLA for a</w:t>
      </w:r>
      <w:r w:rsidR="007700A8">
        <w:t xml:space="preserve"> </w:t>
      </w:r>
      <w:r w:rsidRPr="00A527F0">
        <w:t>date</w:t>
      </w:r>
      <w:r w:rsidR="007700A8">
        <w:t xml:space="preserve"> and </w:t>
      </w:r>
      <w:r w:rsidRPr="00A527F0">
        <w:t>time period (from start date</w:t>
      </w:r>
      <w:r w:rsidR="007700A8">
        <w:t xml:space="preserve"> and </w:t>
      </w:r>
      <w:r w:rsidRPr="00A527F0">
        <w:t>time to end date</w:t>
      </w:r>
      <w:r w:rsidR="007700A8">
        <w:t xml:space="preserve"> and </w:t>
      </w:r>
      <w:r w:rsidRPr="00A527F0">
        <w:t>time)</w:t>
      </w:r>
      <w:r w:rsidR="008E6DA0" w:rsidRPr="00A527F0">
        <w:t>.</w:t>
      </w:r>
    </w:p>
    <w:p w14:paraId="3F9EE05C" w14:textId="77777777" w:rsidR="001374ED" w:rsidRPr="00A527F0" w:rsidRDefault="001374ED" w:rsidP="00AE2737">
      <w:pPr>
        <w:pStyle w:val="ListParagraph"/>
        <w:numPr>
          <w:ilvl w:val="0"/>
          <w:numId w:val="87"/>
        </w:numPr>
        <w:spacing w:after="60" w:line="240" w:lineRule="auto"/>
        <w:jc w:val="both"/>
      </w:pPr>
      <w:r w:rsidRPr="00A527F0">
        <w:t>WLA Option 3: WLA linked to an estimated route schedule. In this case the user also specifies:</w:t>
      </w:r>
    </w:p>
    <w:p w14:paraId="4D11F207" w14:textId="740E8D6C" w:rsidR="001374ED" w:rsidRPr="00A527F0" w:rsidRDefault="001374ED" w:rsidP="00AE2737">
      <w:pPr>
        <w:pStyle w:val="ListParagraph"/>
        <w:numPr>
          <w:ilvl w:val="1"/>
          <w:numId w:val="87"/>
        </w:numPr>
        <w:spacing w:after="60" w:line="240" w:lineRule="auto"/>
        <w:ind w:left="1418" w:hanging="284"/>
        <w:jc w:val="both"/>
      </w:pPr>
      <w:r w:rsidRPr="00A527F0">
        <w:t xml:space="preserve">A distance parameter, the limit of the check area as specified by IMO MSC </w:t>
      </w:r>
      <w:r w:rsidR="002514B8" w:rsidRPr="00A527F0">
        <w:t>530(106)</w:t>
      </w:r>
      <w:r w:rsidRPr="00A527F0">
        <w:t xml:space="preserve"> 11.3.5</w:t>
      </w:r>
      <w:r w:rsidR="002613D4" w:rsidRPr="002613D4">
        <w:t xml:space="preserve"> when route planning and </w:t>
      </w:r>
      <w:r w:rsidR="0056040E">
        <w:t>MSC.530(106)/Rev.1</w:t>
      </w:r>
      <w:r w:rsidR="002613D4" w:rsidRPr="002613D4">
        <w:t xml:space="preserve"> 11.4.4 when route monitoring</w:t>
      </w:r>
      <w:r w:rsidR="00CD364E">
        <w:t>.</w:t>
      </w:r>
    </w:p>
    <w:p w14:paraId="447ED0C2" w14:textId="77777777" w:rsidR="001374ED" w:rsidRPr="00A527F0" w:rsidRDefault="001374ED" w:rsidP="00AE2737">
      <w:pPr>
        <w:pStyle w:val="ListParagraph"/>
        <w:numPr>
          <w:ilvl w:val="1"/>
          <w:numId w:val="87"/>
        </w:numPr>
        <w:spacing w:after="120" w:line="240" w:lineRule="auto"/>
        <w:ind w:left="1418" w:hanging="284"/>
        <w:jc w:val="both"/>
      </w:pPr>
      <w:r w:rsidRPr="00A527F0">
        <w:t xml:space="preserve">A time resolution </w:t>
      </w:r>
      <w:proofErr w:type="spellStart"/>
      <w:r w:rsidRPr="00A527F0">
        <w:t>t</w:t>
      </w:r>
      <w:r w:rsidRPr="00A527F0">
        <w:rPr>
          <w:vertAlign w:val="subscript"/>
        </w:rPr>
        <w:t>u</w:t>
      </w:r>
      <w:proofErr w:type="spellEnd"/>
      <w:r w:rsidRPr="00A527F0">
        <w:t xml:space="preserve"> used to construct the individual WLA sections. This time resolution reflects the uncertainty or tolerance of the time schedule of the route, for example 10 minutes if the user assumes that they could follow the time schedule within 10 minutes.</w:t>
      </w:r>
    </w:p>
    <w:p w14:paraId="587857B4" w14:textId="77777777" w:rsidR="008E6DA0" w:rsidRPr="00A527F0" w:rsidRDefault="008E6DA0" w:rsidP="008E6DA0">
      <w:pPr>
        <w:spacing w:after="120" w:line="240" w:lineRule="auto"/>
        <w:jc w:val="both"/>
      </w:pPr>
    </w:p>
    <w:p w14:paraId="5C4D7E68" w14:textId="3F67A9C7" w:rsidR="00394FF5" w:rsidRPr="00394FF5" w:rsidRDefault="00394FF5" w:rsidP="00530F27">
      <w:pPr>
        <w:pStyle w:val="Heading1"/>
        <w:numPr>
          <w:ilvl w:val="1"/>
          <w:numId w:val="237"/>
        </w:numPr>
      </w:pPr>
      <w:bookmarkStart w:id="839" w:name="_Toc194067239"/>
      <w:bookmarkStart w:id="840" w:name="_Toc88852888"/>
      <w:bookmarkStart w:id="841" w:name="_Toc98339996"/>
      <w:bookmarkStart w:id="842" w:name="_Toc98340372"/>
      <w:r>
        <w:t>Implementation - general</w:t>
      </w:r>
      <w:bookmarkEnd w:id="839"/>
    </w:p>
    <w:bookmarkEnd w:id="840"/>
    <w:bookmarkEnd w:id="841"/>
    <w:bookmarkEnd w:id="842"/>
    <w:p w14:paraId="47BC9546" w14:textId="73D8F20A" w:rsidR="001374ED" w:rsidRPr="00A527F0" w:rsidRDefault="006C470D" w:rsidP="008E6DA0">
      <w:pPr>
        <w:spacing w:after="120" w:line="240" w:lineRule="auto"/>
        <w:jc w:val="both"/>
      </w:pPr>
      <w:r w:rsidRPr="00A527F0">
        <w:t xml:space="preserve">WLA can be applied only in areas where there is data from both S-102 and S-104. </w:t>
      </w:r>
      <w:r w:rsidR="00D131F7">
        <w:t>F</w:t>
      </w:r>
      <w:r w:rsidR="00D131F7" w:rsidRPr="00A527F0">
        <w:t xml:space="preserve">or </w:t>
      </w:r>
      <w:r w:rsidR="008E6DA0" w:rsidRPr="00A527F0">
        <w:t>example,</w:t>
      </w:r>
      <w:r w:rsidR="001374ED" w:rsidRPr="00A527F0">
        <w:t xml:space="preserve"> the </w:t>
      </w:r>
      <w:r w:rsidR="00C077DF" w:rsidRPr="00A527F0">
        <w:t xml:space="preserve">intersection of the Red and Blue </w:t>
      </w:r>
      <w:r w:rsidR="001374ED" w:rsidRPr="00A527F0">
        <w:t xml:space="preserve">outline in figure </w:t>
      </w:r>
      <w:r w:rsidR="00EB3601">
        <w:t>D</w:t>
      </w:r>
      <w:r w:rsidR="0050181D" w:rsidRPr="00A527F0">
        <w:t>-4-</w:t>
      </w:r>
      <w:r w:rsidR="001374ED" w:rsidRPr="00A527F0">
        <w:t>6</w:t>
      </w:r>
      <w:r w:rsidR="008E6DA0" w:rsidRPr="00A527F0">
        <w:t xml:space="preserve"> below</w:t>
      </w:r>
      <w:r w:rsidR="001374ED" w:rsidRPr="00A527F0">
        <w:t xml:space="preserve">. WLA </w:t>
      </w:r>
      <w:r w:rsidR="00C077DF" w:rsidRPr="00A527F0">
        <w:t xml:space="preserve">is </w:t>
      </w:r>
      <w:r w:rsidR="001374ED" w:rsidRPr="00A527F0">
        <w:t xml:space="preserve">applied to S-101 features after substitution of depths by S-102 </w:t>
      </w:r>
      <w:r w:rsidR="00CE7EC3">
        <w:t xml:space="preserve">as </w:t>
      </w:r>
      <w:r w:rsidR="001374ED" w:rsidRPr="00A527F0">
        <w:t xml:space="preserve">defined in </w:t>
      </w:r>
      <w:r w:rsidR="000D0801" w:rsidRPr="00A527F0">
        <w:t>clauses</w:t>
      </w:r>
      <w:r w:rsidR="001374ED" w:rsidRPr="00A527F0">
        <w:t xml:space="preserve"> </w:t>
      </w:r>
      <w:r w:rsidR="00E058BE">
        <w:t>D-1.2</w:t>
      </w:r>
      <w:r w:rsidR="001374ED" w:rsidRPr="00A527F0">
        <w:t xml:space="preserve"> and section </w:t>
      </w:r>
      <w:r w:rsidR="00E058BE">
        <w:t>D</w:t>
      </w:r>
      <w:r w:rsidR="000D0801" w:rsidRPr="00A527F0">
        <w:t>-</w:t>
      </w:r>
      <w:r w:rsidR="00E058BE">
        <w:t>1</w:t>
      </w:r>
      <w:r w:rsidR="000D0801" w:rsidRPr="00A527F0">
        <w:t>-</w:t>
      </w:r>
      <w:r w:rsidR="001374ED" w:rsidRPr="00A527F0">
        <w:t>3.</w:t>
      </w:r>
    </w:p>
    <w:p w14:paraId="28B76E88" w14:textId="77777777" w:rsidR="001374ED" w:rsidRPr="00A527F0" w:rsidRDefault="001374ED" w:rsidP="004E61EE">
      <w:pPr>
        <w:keepNext/>
        <w:spacing w:line="240" w:lineRule="auto"/>
        <w:jc w:val="center"/>
      </w:pPr>
      <w:r w:rsidRPr="00B812CA">
        <w:rPr>
          <w:noProof/>
          <w:lang w:eastAsia="fr-FR"/>
        </w:rPr>
        <w:drawing>
          <wp:inline distT="0" distB="0" distL="0" distR="0" wp14:anchorId="311784C3" wp14:editId="6E4CF0DF">
            <wp:extent cx="2934268" cy="1903875"/>
            <wp:effectExtent l="0" t="0" r="0" b="1270"/>
            <wp:docPr id="289" name="Picture 289" descr="Shap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Picture 289" descr="Shape, rectangle&#10;&#10;Description automatically generate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944669" cy="1910624"/>
                    </a:xfrm>
                    <a:prstGeom prst="rect">
                      <a:avLst/>
                    </a:prstGeom>
                    <a:noFill/>
                  </pic:spPr>
                </pic:pic>
              </a:graphicData>
            </a:graphic>
          </wp:inline>
        </w:drawing>
      </w:r>
    </w:p>
    <w:p w14:paraId="00ED553F" w14:textId="6059F0C3" w:rsidR="00494635" w:rsidRDefault="001374ED" w:rsidP="002D7DEE">
      <w:pPr>
        <w:pStyle w:val="Caption"/>
        <w:spacing w:after="120" w:line="240" w:lineRule="auto"/>
        <w:jc w:val="center"/>
      </w:pPr>
      <w:r w:rsidRPr="00A527F0">
        <w:t xml:space="preserve">Figure </w:t>
      </w:r>
      <w:r w:rsidR="00EB3601">
        <w:t>D</w:t>
      </w:r>
      <w:r w:rsidR="0050181D" w:rsidRPr="00A527F0">
        <w:t>-</w:t>
      </w:r>
      <w:r w:rsidR="00E058BE">
        <w:t>2</w:t>
      </w:r>
      <w:r w:rsidR="0050181D" w:rsidRPr="00A527F0">
        <w:t>-</w:t>
      </w:r>
      <w:r w:rsidR="00E058BE">
        <w:t>6</w:t>
      </w:r>
      <w:r w:rsidR="000D0801" w:rsidRPr="00A527F0">
        <w:t xml:space="preserve"> -</w:t>
      </w:r>
      <w:r w:rsidRPr="00A527F0">
        <w:t xml:space="preserve"> WLA can only be computed in areas where there is S-104 </w:t>
      </w:r>
      <w:r w:rsidR="006C470D" w:rsidRPr="00A527F0">
        <w:t>and S-102 data</w:t>
      </w:r>
    </w:p>
    <w:p w14:paraId="1BC6FDAE" w14:textId="77777777" w:rsidR="00494635" w:rsidRDefault="00494635" w:rsidP="000D0801">
      <w:pPr>
        <w:spacing w:after="60" w:line="240" w:lineRule="auto"/>
        <w:jc w:val="both"/>
      </w:pPr>
    </w:p>
    <w:p w14:paraId="56662643" w14:textId="1AFAC780" w:rsidR="001374ED" w:rsidRPr="00A527F0" w:rsidRDefault="001374ED" w:rsidP="000D0801">
      <w:pPr>
        <w:spacing w:after="60" w:line="240" w:lineRule="auto"/>
        <w:jc w:val="both"/>
      </w:pPr>
      <w:r w:rsidRPr="00A527F0">
        <w:t>Further</w:t>
      </w:r>
      <w:r w:rsidR="008F30CB">
        <w:t>,</w:t>
      </w:r>
      <w:r w:rsidRPr="00A527F0">
        <w:t xml:space="preserve"> WLA can only be carried out:</w:t>
      </w:r>
    </w:p>
    <w:p w14:paraId="27D6C297" w14:textId="7AF6B3DC" w:rsidR="001374ED" w:rsidRPr="00A527F0" w:rsidRDefault="001374ED" w:rsidP="00AE2737">
      <w:pPr>
        <w:pStyle w:val="ListParagraph"/>
        <w:numPr>
          <w:ilvl w:val="0"/>
          <w:numId w:val="89"/>
        </w:numPr>
        <w:spacing w:after="60" w:line="240" w:lineRule="auto"/>
        <w:jc w:val="both"/>
      </w:pPr>
      <w:r w:rsidRPr="00A527F0">
        <w:t xml:space="preserve">When WLA option 1 or WLA option 2 is selected, where the temporal extent of the S-104 </w:t>
      </w:r>
      <w:r w:rsidR="00CE7EC3">
        <w:t>fully covers</w:t>
      </w:r>
      <w:r w:rsidR="00CE7EC3" w:rsidRPr="00A527F0">
        <w:t xml:space="preserve"> </w:t>
      </w:r>
      <w:r w:rsidRPr="00A527F0">
        <w:t>the required date</w:t>
      </w:r>
      <w:r w:rsidR="00CE7EC3">
        <w:t xml:space="preserve"> and </w:t>
      </w:r>
      <w:r w:rsidRPr="00A527F0">
        <w:t>time instant or period selected by the user</w:t>
      </w:r>
    </w:p>
    <w:p w14:paraId="74F3E40F" w14:textId="5938AD38" w:rsidR="001374ED" w:rsidRPr="00A527F0" w:rsidRDefault="001374ED" w:rsidP="00AE2737">
      <w:pPr>
        <w:pStyle w:val="ListParagraph"/>
        <w:numPr>
          <w:ilvl w:val="0"/>
          <w:numId w:val="89"/>
        </w:numPr>
        <w:spacing w:after="120" w:line="240" w:lineRule="auto"/>
        <w:jc w:val="both"/>
      </w:pPr>
      <w:r w:rsidRPr="00A527F0">
        <w:t xml:space="preserve">When WLA option 3 is selected, where the S-104 temporal extent of the S-104 </w:t>
      </w:r>
      <w:r w:rsidR="00CE7EC3">
        <w:t>fully covers</w:t>
      </w:r>
      <w:r w:rsidR="00CE7EC3" w:rsidRPr="00A527F0">
        <w:t xml:space="preserve"> </w:t>
      </w:r>
      <w:r w:rsidRPr="00A527F0">
        <w:t>the est</w:t>
      </w:r>
      <w:r w:rsidR="000D0801" w:rsidRPr="00A527F0">
        <w:t xml:space="preserve">imated </w:t>
      </w:r>
      <w:r w:rsidR="00CE7EC3">
        <w:t xml:space="preserve">date and </w:t>
      </w:r>
      <w:r w:rsidR="000D0801" w:rsidRPr="00A527F0">
        <w:t>time of</w:t>
      </w:r>
      <w:r w:rsidR="00CE7EC3">
        <w:t xml:space="preserve"> a part of </w:t>
      </w:r>
      <w:r w:rsidR="000D0801" w:rsidRPr="00A527F0">
        <w:t>the route;</w:t>
      </w:r>
      <w:r w:rsidRPr="00A527F0">
        <w:t xml:space="preserve"> see figure </w:t>
      </w:r>
      <w:r w:rsidR="00E058BE">
        <w:t>D</w:t>
      </w:r>
      <w:r w:rsidR="0050181D" w:rsidRPr="00A527F0">
        <w:t>-</w:t>
      </w:r>
      <w:r w:rsidR="00E058BE">
        <w:t>2</w:t>
      </w:r>
      <w:r w:rsidR="0050181D" w:rsidRPr="00A527F0">
        <w:t>-</w:t>
      </w:r>
      <w:r w:rsidRPr="00A527F0">
        <w:t>16.</w:t>
      </w:r>
    </w:p>
    <w:p w14:paraId="4B80FF0C" w14:textId="1D715AE5" w:rsidR="001374ED" w:rsidRPr="00A527F0" w:rsidRDefault="001374ED" w:rsidP="000D0801">
      <w:pPr>
        <w:spacing w:after="120" w:line="240" w:lineRule="auto"/>
        <w:jc w:val="both"/>
      </w:pPr>
      <w:r w:rsidRPr="00A527F0">
        <w:t xml:space="preserve">Where these conditions are not met the WLA processing </w:t>
      </w:r>
      <w:r w:rsidR="00094134">
        <w:t>must not be</w:t>
      </w:r>
      <w:r w:rsidRPr="00A527F0">
        <w:t xml:space="preserve"> carried out.</w:t>
      </w:r>
    </w:p>
    <w:p w14:paraId="2EC542E8" w14:textId="6E5A3381" w:rsidR="001374ED" w:rsidRPr="00A527F0" w:rsidRDefault="001374ED" w:rsidP="000D0801">
      <w:pPr>
        <w:spacing w:after="120" w:line="240" w:lineRule="auto"/>
        <w:jc w:val="both"/>
      </w:pPr>
      <w:r w:rsidRPr="00A527F0">
        <w:lastRenderedPageBreak/>
        <w:t xml:space="preserve">When WLA has been processed the area for which it is defined </w:t>
      </w:r>
      <w:r w:rsidR="00B15F52" w:rsidRPr="00A527F0">
        <w:t xml:space="preserve">must </w:t>
      </w:r>
      <w:r w:rsidRPr="00A527F0">
        <w:t>be surrounded by a boundary line using colour token DEPWL</w:t>
      </w:r>
      <w:r w:rsidRPr="00B812CA">
        <w:rPr>
          <w:rStyle w:val="FootnoteReference"/>
          <w:noProof w:val="0"/>
          <w:sz w:val="20"/>
          <w:vertAlign w:val="superscript"/>
          <w:lang w:val="en-GB"/>
        </w:rPr>
        <w:footnoteReference w:id="5"/>
      </w:r>
      <w:r w:rsidR="000D0801" w:rsidRPr="00A527F0">
        <w:t>;</w:t>
      </w:r>
      <w:r w:rsidRPr="00A527F0">
        <w:t xml:space="preserve"> see </w:t>
      </w:r>
      <w:r w:rsidR="000D0801" w:rsidRPr="00A527F0">
        <w:t>F</w:t>
      </w:r>
      <w:r w:rsidRPr="00A527F0">
        <w:t xml:space="preserve">igure </w:t>
      </w:r>
      <w:r w:rsidR="00E058BE">
        <w:t>D-2</w:t>
      </w:r>
      <w:r w:rsidR="0050181D" w:rsidRPr="00A527F0">
        <w:t>-</w:t>
      </w:r>
      <w:r w:rsidRPr="00A527F0">
        <w:t>7.</w:t>
      </w:r>
    </w:p>
    <w:p w14:paraId="60A48610" w14:textId="1576C6DD" w:rsidR="001374ED" w:rsidRDefault="001374ED" w:rsidP="004E61EE">
      <w:pPr>
        <w:spacing w:line="240" w:lineRule="auto"/>
        <w:jc w:val="center"/>
      </w:pPr>
    </w:p>
    <w:p w14:paraId="670338D6" w14:textId="62335BD8" w:rsidR="00E11480" w:rsidRPr="00A527F0" w:rsidRDefault="00E11480" w:rsidP="004E61EE">
      <w:pPr>
        <w:spacing w:line="240" w:lineRule="auto"/>
        <w:jc w:val="center"/>
      </w:pPr>
      <w:r w:rsidRPr="00E11480">
        <w:rPr>
          <w:noProof/>
        </w:rPr>
        <w:drawing>
          <wp:inline distT="0" distB="0" distL="0" distR="0" wp14:anchorId="675763C7" wp14:editId="4CA549F5">
            <wp:extent cx="4230094" cy="2339654"/>
            <wp:effectExtent l="0" t="0" r="0" b="0"/>
            <wp:docPr id="1096644593" name="Picture 1" descr="A map of the north and south americ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644593" name="Picture 1" descr="A map of the north and south america&#10;&#10;Description automatically generated"/>
                    <pic:cNvPicPr/>
                  </pic:nvPicPr>
                  <pic:blipFill>
                    <a:blip r:embed="rId65"/>
                    <a:stretch>
                      <a:fillRect/>
                    </a:stretch>
                  </pic:blipFill>
                  <pic:spPr>
                    <a:xfrm>
                      <a:off x="0" y="0"/>
                      <a:ext cx="4246862" cy="2348928"/>
                    </a:xfrm>
                    <a:prstGeom prst="rect">
                      <a:avLst/>
                    </a:prstGeom>
                  </pic:spPr>
                </pic:pic>
              </a:graphicData>
            </a:graphic>
          </wp:inline>
        </w:drawing>
      </w:r>
    </w:p>
    <w:p w14:paraId="22EBC752" w14:textId="5CFC8B01" w:rsidR="009155DF" w:rsidRPr="00A527F0" w:rsidRDefault="001374ED" w:rsidP="009155DF">
      <w:pPr>
        <w:pStyle w:val="Caption"/>
        <w:spacing w:after="120" w:line="240" w:lineRule="auto"/>
        <w:jc w:val="center"/>
      </w:pPr>
      <w:r w:rsidRPr="00A527F0">
        <w:t xml:space="preserve">Figure </w:t>
      </w:r>
      <w:r w:rsidR="00E058BE">
        <w:t>D-2</w:t>
      </w:r>
      <w:r w:rsidR="0050181D" w:rsidRPr="00A527F0">
        <w:t>-</w:t>
      </w:r>
      <w:r w:rsidRPr="00A527F0">
        <w:t>7</w:t>
      </w:r>
      <w:r w:rsidR="009155DF" w:rsidRPr="00A527F0">
        <w:t xml:space="preserve"> -</w:t>
      </w:r>
      <w:r w:rsidRPr="00A527F0">
        <w:t xml:space="preserve"> Boundary line of WLA coverage</w:t>
      </w:r>
    </w:p>
    <w:p w14:paraId="22B7EE1A" w14:textId="27467BC8" w:rsidR="001374ED" w:rsidRPr="00A527F0" w:rsidRDefault="009155DF" w:rsidP="009155DF">
      <w:pPr>
        <w:spacing w:after="120" w:line="240" w:lineRule="auto"/>
        <w:jc w:val="both"/>
      </w:pPr>
      <w:r w:rsidRPr="00A527F0">
        <w:t>NOTE:</w:t>
      </w:r>
      <w:r w:rsidR="001374ED" w:rsidRPr="00A527F0">
        <w:t xml:space="preserve"> </w:t>
      </w:r>
      <w:r w:rsidRPr="00A527F0">
        <w:t>I</w:t>
      </w:r>
      <w:r w:rsidR="001374ED" w:rsidRPr="00A527F0">
        <w:t>n this example S-102 cover</w:t>
      </w:r>
      <w:r w:rsidRPr="00A527F0">
        <w:t>age is larger than WLA coverage.</w:t>
      </w:r>
    </w:p>
    <w:p w14:paraId="05363091" w14:textId="70863F27" w:rsidR="001374ED" w:rsidRPr="00A527F0" w:rsidRDefault="001374ED" w:rsidP="009155DF">
      <w:pPr>
        <w:spacing w:after="120" w:line="240" w:lineRule="auto"/>
        <w:jc w:val="both"/>
      </w:pPr>
      <w:r w:rsidRPr="00A527F0">
        <w:t xml:space="preserve">In addition to the display of the boundary line of the WLA coverage there should be a permanent indication about </w:t>
      </w:r>
      <w:r w:rsidR="00503BA8">
        <w:t xml:space="preserve">the </w:t>
      </w:r>
      <w:r w:rsidRPr="00A527F0">
        <w:t>application of WLA and the applied date</w:t>
      </w:r>
      <w:r w:rsidR="00CE7EC3">
        <w:t xml:space="preserve"> and </w:t>
      </w:r>
      <w:r w:rsidRPr="00A527F0">
        <w:t>time, see details in WLA Options 1, 2 and 3.</w:t>
      </w:r>
    </w:p>
    <w:p w14:paraId="0AF1EB58" w14:textId="5F6D7F5A" w:rsidR="001374ED" w:rsidRPr="00A527F0" w:rsidRDefault="001374ED" w:rsidP="009155DF">
      <w:pPr>
        <w:spacing w:after="120" w:line="240" w:lineRule="auto"/>
        <w:jc w:val="both"/>
      </w:pPr>
      <w:r w:rsidRPr="00A527F0">
        <w:t>OEMs are free to design their user interface. Usable ideas include</w:t>
      </w:r>
      <w:r w:rsidR="00503BA8">
        <w:t xml:space="preserve">, </w:t>
      </w:r>
      <w:r w:rsidRPr="00A527F0">
        <w:t>for example</w:t>
      </w:r>
      <w:r w:rsidR="00503BA8">
        <w:t>, a</w:t>
      </w:r>
      <w:r w:rsidRPr="00A527F0">
        <w:t xml:space="preserve"> mouse roller to change datetime, use of a slider to change datetime, or even to provide an animation from user selected start date</w:t>
      </w:r>
      <w:r w:rsidR="00CE7EC3">
        <w:t xml:space="preserve"> and </w:t>
      </w:r>
      <w:r w:rsidRPr="00A527F0">
        <w:t>time to user selected end date</w:t>
      </w:r>
      <w:r w:rsidR="00CE7EC3">
        <w:t xml:space="preserve"> and </w:t>
      </w:r>
      <w:r w:rsidRPr="00A527F0">
        <w:t>time.</w:t>
      </w:r>
    </w:p>
    <w:p w14:paraId="2B18B139" w14:textId="77777777" w:rsidR="009155DF" w:rsidRPr="00A527F0" w:rsidRDefault="009155DF" w:rsidP="009155DF">
      <w:pPr>
        <w:spacing w:after="120" w:line="240" w:lineRule="auto"/>
        <w:jc w:val="both"/>
      </w:pPr>
    </w:p>
    <w:p w14:paraId="1EF93C74" w14:textId="52CC713A" w:rsidR="00394FF5" w:rsidRPr="00394FF5" w:rsidRDefault="00394FF5" w:rsidP="00530F27">
      <w:pPr>
        <w:pStyle w:val="Heading1"/>
        <w:numPr>
          <w:ilvl w:val="1"/>
          <w:numId w:val="237"/>
        </w:numPr>
      </w:pPr>
      <w:bookmarkStart w:id="843" w:name="_Toc194067240"/>
      <w:bookmarkStart w:id="844" w:name="_Toc88852889"/>
      <w:bookmarkStart w:id="845" w:name="_Toc98339997"/>
      <w:bookmarkStart w:id="846" w:name="_Toc98340373"/>
      <w:r w:rsidRPr="00394FF5">
        <w:t>Implementation of WLA Option 1 – WLA for a single datetime</w:t>
      </w:r>
      <w:r>
        <w:t xml:space="preserve"> instant</w:t>
      </w:r>
      <w:bookmarkEnd w:id="843"/>
    </w:p>
    <w:bookmarkEnd w:id="844"/>
    <w:bookmarkEnd w:id="845"/>
    <w:bookmarkEnd w:id="846"/>
    <w:p w14:paraId="51409140" w14:textId="77777777" w:rsidR="001374ED" w:rsidRPr="00A527F0" w:rsidRDefault="001374ED" w:rsidP="0067081F">
      <w:pPr>
        <w:spacing w:after="120" w:line="240" w:lineRule="auto"/>
        <w:jc w:val="both"/>
      </w:pPr>
      <w:r w:rsidRPr="00A527F0">
        <w:t xml:space="preserve">WLA is based on S-104 values closest to the selected datetime instant. Each S-102 point has an extent of coverage which is closest to it. Each S-104 point, similarly has an extent. </w:t>
      </w:r>
      <w:bookmarkStart w:id="847" w:name="_Hlk88578099"/>
      <w:r w:rsidRPr="00A527F0">
        <w:t xml:space="preserve">The adjustment of the S-102 values is calculated by adjusting each S-102 point by the </w:t>
      </w:r>
      <w:proofErr w:type="spellStart"/>
      <w:r w:rsidRPr="00A527F0">
        <w:t>shoalest</w:t>
      </w:r>
      <w:proofErr w:type="spellEnd"/>
      <w:r w:rsidRPr="00A527F0">
        <w:t xml:space="preserve"> of the S-104 values, for all S-104 points whose extent intersects the extent of the S-102 point.</w:t>
      </w:r>
      <w:bookmarkEnd w:id="847"/>
    </w:p>
    <w:p w14:paraId="35112E20" w14:textId="311EC119" w:rsidR="001374ED" w:rsidRPr="00A527F0" w:rsidRDefault="001374ED" w:rsidP="0067081F">
      <w:pPr>
        <w:spacing w:after="120" w:line="240" w:lineRule="auto"/>
        <w:jc w:val="both"/>
      </w:pPr>
      <w:r w:rsidRPr="00A527F0">
        <w:t xml:space="preserve">When an S-104 record does not exist for the precise time specified the </w:t>
      </w:r>
      <w:proofErr w:type="spellStart"/>
      <w:r w:rsidRPr="00A527F0">
        <w:t>shoalest</w:t>
      </w:r>
      <w:proofErr w:type="spellEnd"/>
      <w:r w:rsidRPr="00A527F0">
        <w:t xml:space="preserve"> of the two S-104 adjacent values is selected from the S-104 dataset. S-104 values can only be selected within the temporal extent of the S-104 dataset. In the example shown</w:t>
      </w:r>
      <w:r w:rsidR="0067081F" w:rsidRPr="00A527F0">
        <w:t xml:space="preserve"> in Figure </w:t>
      </w:r>
      <w:r w:rsidR="00E058BE">
        <w:t>D</w:t>
      </w:r>
      <w:r w:rsidR="0067081F" w:rsidRPr="00A527F0">
        <w:t>-</w:t>
      </w:r>
      <w:r w:rsidR="00E058BE">
        <w:t>2</w:t>
      </w:r>
      <w:r w:rsidR="0067081F" w:rsidRPr="00A527F0">
        <w:t xml:space="preserve">-8 </w:t>
      </w:r>
      <w:r w:rsidRPr="00A527F0">
        <w:t>(</w:t>
      </w:r>
      <w:r w:rsidR="00E058BE">
        <w:t xml:space="preserve">where </w:t>
      </w:r>
      <w:r w:rsidRPr="00A527F0">
        <w:t>S-104 value</w:t>
      </w:r>
      <w:r w:rsidR="0067081F" w:rsidRPr="00A527F0">
        <w:t>s, “V” defined every 15 minutes</w:t>
      </w:r>
      <w:r w:rsidRPr="00A527F0">
        <w:t xml:space="preserve"> and a user selected datetime of 07:24</w:t>
      </w:r>
      <w:r w:rsidR="0067081F" w:rsidRPr="00A527F0">
        <w:t>)</w:t>
      </w:r>
      <w:r w:rsidRPr="00A527F0">
        <w:t xml:space="preserve"> the two values selected are 07:00 and 07:30, WLA would select 1.3m (the 07:00 value).</w:t>
      </w:r>
    </w:p>
    <w:p w14:paraId="6F234E59" w14:textId="77777777" w:rsidR="001374ED" w:rsidRPr="00A527F0" w:rsidRDefault="001374ED" w:rsidP="004E61EE">
      <w:pPr>
        <w:spacing w:line="240" w:lineRule="auto"/>
        <w:jc w:val="center"/>
      </w:pPr>
      <w:r w:rsidRPr="00B812CA">
        <w:rPr>
          <w:noProof/>
          <w:lang w:eastAsia="fr-FR"/>
        </w:rPr>
        <w:lastRenderedPageBreak/>
        <w:drawing>
          <wp:inline distT="0" distB="0" distL="0" distR="0" wp14:anchorId="149401DE" wp14:editId="0D185E45">
            <wp:extent cx="3673098" cy="918528"/>
            <wp:effectExtent l="0" t="0" r="0" b="0"/>
            <wp:docPr id="291" name="Picture 291"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Picture 291" descr="Chart, box and whisker chart&#10;&#10;Description automatically generated"/>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684135" cy="921288"/>
                    </a:xfrm>
                    <a:prstGeom prst="rect">
                      <a:avLst/>
                    </a:prstGeom>
                    <a:noFill/>
                  </pic:spPr>
                </pic:pic>
              </a:graphicData>
            </a:graphic>
          </wp:inline>
        </w:drawing>
      </w:r>
    </w:p>
    <w:p w14:paraId="3881AC89" w14:textId="28A1107B" w:rsidR="001374ED" w:rsidRPr="00A527F0" w:rsidRDefault="001374ED" w:rsidP="0067081F">
      <w:pPr>
        <w:pStyle w:val="Caption"/>
        <w:spacing w:after="120" w:line="240" w:lineRule="auto"/>
        <w:jc w:val="center"/>
      </w:pPr>
      <w:r w:rsidRPr="00A527F0">
        <w:t xml:space="preserve">Figure </w:t>
      </w:r>
      <w:r w:rsidR="00E058BE">
        <w:t>D</w:t>
      </w:r>
      <w:r w:rsidR="0050181D" w:rsidRPr="00A527F0">
        <w:t>-</w:t>
      </w:r>
      <w:r w:rsidR="00E058BE">
        <w:t>2</w:t>
      </w:r>
      <w:r w:rsidR="0050181D" w:rsidRPr="00A527F0">
        <w:t>-</w:t>
      </w:r>
      <w:r w:rsidRPr="00A527F0">
        <w:t>8</w:t>
      </w:r>
      <w:r w:rsidR="0067081F" w:rsidRPr="00A527F0">
        <w:t xml:space="preserve"> -</w:t>
      </w:r>
      <w:r w:rsidR="00B9341D" w:rsidRPr="00A527F0">
        <w:t xml:space="preserve"> Selection of time-varying value</w:t>
      </w:r>
    </w:p>
    <w:p w14:paraId="61C4D584" w14:textId="46020A49" w:rsidR="001374ED" w:rsidRPr="00A527F0" w:rsidRDefault="001374ED" w:rsidP="0067081F">
      <w:pPr>
        <w:spacing w:after="120" w:line="240" w:lineRule="auto"/>
        <w:jc w:val="both"/>
      </w:pPr>
      <w:r w:rsidRPr="00A527F0">
        <w:t xml:space="preserve">In </w:t>
      </w:r>
      <w:r w:rsidR="0067081F" w:rsidRPr="00A527F0">
        <w:t xml:space="preserve">Figure </w:t>
      </w:r>
      <w:r w:rsidR="00E058BE">
        <w:t>D-2</w:t>
      </w:r>
      <w:r w:rsidR="0067081F" w:rsidRPr="00A527F0">
        <w:t>-9 below</w:t>
      </w:r>
      <w:r w:rsidRPr="00A527F0">
        <w:t xml:space="preserve">, the S-102 point X is adjusted by the </w:t>
      </w:r>
      <w:proofErr w:type="spellStart"/>
      <w:r w:rsidRPr="00A527F0">
        <w:t>shoalest</w:t>
      </w:r>
      <w:proofErr w:type="spellEnd"/>
      <w:r w:rsidRPr="00A527F0">
        <w:t xml:space="preserve"> (</w:t>
      </w:r>
      <w:r w:rsidR="0067081F" w:rsidRPr="00A527F0">
        <w:t>that is,</w:t>
      </w:r>
      <w:r w:rsidRPr="00A527F0">
        <w:t xml:space="preserve"> minimum) value of the S-104 values from (a), (b), (c) and (d) at the required datetime instant because the S-102 point extent overlaps the S-104 extents of </w:t>
      </w:r>
      <w:proofErr w:type="spellStart"/>
      <w:r w:rsidRPr="00A527F0">
        <w:t>a,b,c</w:t>
      </w:r>
      <w:proofErr w:type="spellEnd"/>
      <w:r w:rsidRPr="00A527F0">
        <w:t xml:space="preserve"> and d.</w:t>
      </w:r>
    </w:p>
    <w:p w14:paraId="5740094F" w14:textId="77777777" w:rsidR="001374ED" w:rsidRPr="00A527F0" w:rsidRDefault="001374ED" w:rsidP="004E61EE">
      <w:pPr>
        <w:keepNext/>
        <w:spacing w:line="240" w:lineRule="auto"/>
        <w:jc w:val="center"/>
      </w:pPr>
      <w:r w:rsidRPr="00B812CA">
        <w:rPr>
          <w:noProof/>
          <w:lang w:eastAsia="fr-FR"/>
        </w:rPr>
        <w:drawing>
          <wp:inline distT="0" distB="0" distL="0" distR="0" wp14:anchorId="7AE52E84" wp14:editId="05D845D7">
            <wp:extent cx="3286192" cy="2290527"/>
            <wp:effectExtent l="0" t="0" r="0" b="0"/>
            <wp:docPr id="880" name="Picture 880"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 name="Picture 880" descr="A screenshot of a video game&#10;&#10;Description automatically generated with medium confidence"/>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296382" cy="2297629"/>
                    </a:xfrm>
                    <a:prstGeom prst="rect">
                      <a:avLst/>
                    </a:prstGeom>
                    <a:noFill/>
                  </pic:spPr>
                </pic:pic>
              </a:graphicData>
            </a:graphic>
          </wp:inline>
        </w:drawing>
      </w:r>
    </w:p>
    <w:p w14:paraId="4EB20C2A" w14:textId="575176EC" w:rsidR="001374ED" w:rsidRPr="00A527F0" w:rsidRDefault="001374ED" w:rsidP="0067081F">
      <w:pPr>
        <w:pStyle w:val="Caption"/>
        <w:spacing w:after="120" w:line="240" w:lineRule="auto"/>
        <w:jc w:val="center"/>
      </w:pPr>
      <w:r w:rsidRPr="00A527F0">
        <w:t xml:space="preserve">Figure </w:t>
      </w:r>
      <w:r w:rsidR="00E058BE">
        <w:t>D-2</w:t>
      </w:r>
      <w:r w:rsidR="0050181D" w:rsidRPr="00A527F0">
        <w:t>-</w:t>
      </w:r>
      <w:r w:rsidRPr="00A527F0">
        <w:t>9</w:t>
      </w:r>
      <w:r w:rsidR="0067081F" w:rsidRPr="00A527F0">
        <w:t xml:space="preserve"> -</w:t>
      </w:r>
      <w:r w:rsidRPr="00A527F0">
        <w:t xml:space="preserve"> Adjustment of S-102 values by S-104</w:t>
      </w:r>
    </w:p>
    <w:p w14:paraId="1F8999C0" w14:textId="77777777" w:rsidR="001374ED" w:rsidRPr="00A527F0" w:rsidRDefault="001374ED" w:rsidP="0067081F">
      <w:pPr>
        <w:spacing w:after="60" w:line="240" w:lineRule="auto"/>
      </w:pPr>
      <w:r w:rsidRPr="00A527F0">
        <w:t>Format of the permanent indication is as below:</w:t>
      </w:r>
    </w:p>
    <w:p w14:paraId="7CDC2334" w14:textId="77777777" w:rsidR="001374ED" w:rsidRDefault="001374ED" w:rsidP="0067081F">
      <w:pPr>
        <w:spacing w:after="120" w:line="240" w:lineRule="auto"/>
        <w:ind w:left="426"/>
        <w:rPr>
          <w:b/>
          <w:bCs/>
          <w:color w:val="0070C0"/>
        </w:rPr>
      </w:pPr>
      <w:r w:rsidRPr="00A527F0">
        <w:rPr>
          <w:b/>
          <w:bCs/>
          <w:color w:val="0070C0"/>
        </w:rPr>
        <w:t>WLA 12:34 08 Nov 2021</w:t>
      </w:r>
    </w:p>
    <w:p w14:paraId="530938E5" w14:textId="77777777" w:rsidR="00394FF5" w:rsidRPr="00A527F0" w:rsidRDefault="00394FF5" w:rsidP="0067081F">
      <w:pPr>
        <w:spacing w:after="120" w:line="240" w:lineRule="auto"/>
        <w:ind w:left="426"/>
        <w:rPr>
          <w:b/>
          <w:bCs/>
          <w:color w:val="0070C0"/>
        </w:rPr>
      </w:pPr>
    </w:p>
    <w:p w14:paraId="31D5DAAB" w14:textId="71B5FF32" w:rsidR="00394FF5" w:rsidRPr="00394FF5" w:rsidRDefault="00394FF5" w:rsidP="00530F27">
      <w:pPr>
        <w:pStyle w:val="Heading1"/>
        <w:numPr>
          <w:ilvl w:val="1"/>
          <w:numId w:val="237"/>
        </w:numPr>
      </w:pPr>
      <w:bookmarkStart w:id="848" w:name="_Toc194067241"/>
      <w:bookmarkStart w:id="849" w:name="_Toc88852890"/>
      <w:bookmarkStart w:id="850" w:name="_Toc98339998"/>
      <w:bookmarkStart w:id="851" w:name="_Toc98340374"/>
      <w:r w:rsidRPr="00394FF5">
        <w:t>Implementation of WLA Option 2 – WLA for a datetime range specified by the user as a time</w:t>
      </w:r>
      <w:r>
        <w:t xml:space="preserve"> period</w:t>
      </w:r>
      <w:bookmarkEnd w:id="848"/>
    </w:p>
    <w:bookmarkEnd w:id="849"/>
    <w:bookmarkEnd w:id="850"/>
    <w:bookmarkEnd w:id="851"/>
    <w:p w14:paraId="31665BF3" w14:textId="77777777" w:rsidR="001374ED" w:rsidRPr="00A527F0" w:rsidRDefault="001374ED" w:rsidP="005F15BF">
      <w:pPr>
        <w:spacing w:after="120" w:line="240" w:lineRule="auto"/>
        <w:jc w:val="both"/>
      </w:pPr>
      <w:r w:rsidRPr="00A527F0">
        <w:t xml:space="preserve">When WLA is based on a datetime range, then the process is identical to that followed for WLA Option 1 except each S-104 value selected is the </w:t>
      </w:r>
      <w:proofErr w:type="spellStart"/>
      <w:r w:rsidRPr="00A527F0">
        <w:t>shoalest</w:t>
      </w:r>
      <w:proofErr w:type="spellEnd"/>
      <w:r w:rsidRPr="00A527F0">
        <w:t xml:space="preserve"> of all values available in the S-104 within the selected time period.</w:t>
      </w:r>
    </w:p>
    <w:p w14:paraId="52B2FCD5" w14:textId="77777777" w:rsidR="00503BA8" w:rsidRDefault="001374ED" w:rsidP="005F15BF">
      <w:pPr>
        <w:spacing w:after="120" w:line="240" w:lineRule="auto"/>
        <w:jc w:val="both"/>
      </w:pPr>
      <w:r w:rsidRPr="00A527F0">
        <w:t xml:space="preserve">All S-104 points contributing to the WLA must be defined across the time range required, otherwise the WLA is not computable and the user </w:t>
      </w:r>
      <w:r w:rsidR="00B15F52" w:rsidRPr="00A527F0">
        <w:t xml:space="preserve">must </w:t>
      </w:r>
      <w:r w:rsidRPr="00A527F0">
        <w:t>be informed. The S-104 records selected are those which lie either within the user defined time period</w:t>
      </w:r>
      <w:r w:rsidR="005309B6" w:rsidRPr="00A527F0">
        <w:t>;</w:t>
      </w:r>
      <w:r w:rsidRPr="00A527F0">
        <w:t xml:space="preserve"> </w:t>
      </w:r>
      <w:r w:rsidR="005309B6" w:rsidRPr="00A527F0">
        <w:t>or before the start point</w:t>
      </w:r>
      <w:r w:rsidRPr="00A527F0">
        <w:t xml:space="preserve"> of the time period</w:t>
      </w:r>
      <w:r w:rsidR="005309B6" w:rsidRPr="00A527F0">
        <w:t xml:space="preserve"> and</w:t>
      </w:r>
      <w:r w:rsidRPr="00A527F0">
        <w:t xml:space="preserve"> just after the end point of the time period. </w:t>
      </w:r>
    </w:p>
    <w:p w14:paraId="3EE24B40" w14:textId="7A9F775C" w:rsidR="001374ED" w:rsidRPr="00A527F0" w:rsidRDefault="001374ED" w:rsidP="005F15BF">
      <w:pPr>
        <w:spacing w:after="120" w:line="240" w:lineRule="auto"/>
        <w:jc w:val="both"/>
      </w:pPr>
      <w:r w:rsidRPr="00A527F0">
        <w:t>In the following examples:</w:t>
      </w:r>
    </w:p>
    <w:p w14:paraId="0A6DA527" w14:textId="77777777" w:rsidR="001374ED" w:rsidRPr="00A527F0" w:rsidRDefault="001374ED" w:rsidP="004E61EE">
      <w:pPr>
        <w:spacing w:line="240" w:lineRule="auto"/>
        <w:jc w:val="center"/>
      </w:pPr>
      <w:r w:rsidRPr="00B812CA">
        <w:rPr>
          <w:noProof/>
          <w:lang w:eastAsia="fr-FR"/>
        </w:rPr>
        <w:lastRenderedPageBreak/>
        <w:drawing>
          <wp:inline distT="0" distB="0" distL="0" distR="0" wp14:anchorId="55E61E09" wp14:editId="781B30B5">
            <wp:extent cx="3394129" cy="3014398"/>
            <wp:effectExtent l="0" t="0" r="0" b="0"/>
            <wp:docPr id="292" name="Picture 292" descr="A picture containing text, red, light, bl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292" descr="A picture containing text, red, light, black&#10;&#10;Description automatically generate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396406" cy="3016420"/>
                    </a:xfrm>
                    <a:prstGeom prst="rect">
                      <a:avLst/>
                    </a:prstGeom>
                    <a:noFill/>
                  </pic:spPr>
                </pic:pic>
              </a:graphicData>
            </a:graphic>
          </wp:inline>
        </w:drawing>
      </w:r>
    </w:p>
    <w:p w14:paraId="2B6586E9" w14:textId="3F8335DF" w:rsidR="001374ED" w:rsidRPr="00A527F0" w:rsidRDefault="001374ED" w:rsidP="005F15BF">
      <w:pPr>
        <w:pStyle w:val="Caption"/>
        <w:spacing w:after="120" w:line="240" w:lineRule="auto"/>
        <w:jc w:val="center"/>
      </w:pPr>
      <w:r w:rsidRPr="00A527F0">
        <w:t xml:space="preserve">Figure </w:t>
      </w:r>
      <w:r w:rsidR="00E058BE">
        <w:t>D-2</w:t>
      </w:r>
      <w:r w:rsidR="0050181D" w:rsidRPr="00A527F0">
        <w:t>-</w:t>
      </w:r>
      <w:r w:rsidRPr="00A527F0">
        <w:t>10</w:t>
      </w:r>
      <w:r w:rsidR="005309B6" w:rsidRPr="00A527F0">
        <w:t xml:space="preserve"> -</w:t>
      </w:r>
      <w:r w:rsidR="00B9341D" w:rsidRPr="00A527F0">
        <w:t xml:space="preserve"> Examples of S-104 data selection</w:t>
      </w:r>
    </w:p>
    <w:p w14:paraId="70F565E5" w14:textId="3859AB7F" w:rsidR="001374ED" w:rsidRPr="00A527F0" w:rsidRDefault="001374ED" w:rsidP="00AE2737">
      <w:pPr>
        <w:pStyle w:val="ListParagraph"/>
        <w:numPr>
          <w:ilvl w:val="0"/>
          <w:numId w:val="93"/>
        </w:numPr>
        <w:spacing w:after="120" w:line="240" w:lineRule="auto"/>
      </w:pPr>
      <w:r w:rsidRPr="00A527F0">
        <w:t>User selected period 1, four values are from 0700, 0730, 0800 and 0830 - WLA would select 08:30 value = 1.2m</w:t>
      </w:r>
      <w:r w:rsidR="005309B6" w:rsidRPr="00A527F0">
        <w:t xml:space="preserve"> (even though the time period doesn't overlap).</w:t>
      </w:r>
    </w:p>
    <w:p w14:paraId="1152E673" w14:textId="46818A49" w:rsidR="001374ED" w:rsidRPr="00A527F0" w:rsidRDefault="001374ED" w:rsidP="00AE2737">
      <w:pPr>
        <w:pStyle w:val="ListParagraph"/>
        <w:numPr>
          <w:ilvl w:val="0"/>
          <w:numId w:val="93"/>
        </w:numPr>
        <w:spacing w:after="120" w:line="240" w:lineRule="auto"/>
      </w:pPr>
      <w:r w:rsidRPr="00A527F0">
        <w:t>User selected period 2, two values are from 0630 and 0700 - WLA would select 06:30 value V=1.2m (even though the time period doesn't overlap)</w:t>
      </w:r>
      <w:r w:rsidR="00D024C6" w:rsidRPr="00A527F0">
        <w:t>.</w:t>
      </w:r>
    </w:p>
    <w:p w14:paraId="345F7EC1" w14:textId="72A2F7BF" w:rsidR="001374ED" w:rsidRPr="00A527F0" w:rsidRDefault="001374ED" w:rsidP="00AE2737">
      <w:pPr>
        <w:pStyle w:val="ListParagraph"/>
        <w:numPr>
          <w:ilvl w:val="0"/>
          <w:numId w:val="93"/>
        </w:numPr>
        <w:spacing w:after="120" w:line="240" w:lineRule="auto"/>
      </w:pPr>
      <w:r w:rsidRPr="00A527F0">
        <w:t>User selected period 3, three values are from 0600, 0630 and 0700 - WLA would select 06:</w:t>
      </w:r>
      <w:r w:rsidR="005309B6" w:rsidRPr="00A527F0">
        <w:t>0</w:t>
      </w:r>
      <w:r w:rsidRPr="00A527F0">
        <w:t>0 V=1.</w:t>
      </w:r>
      <w:r w:rsidR="005309B6" w:rsidRPr="00A527F0">
        <w:t>1</w:t>
      </w:r>
      <w:r w:rsidRPr="00A527F0">
        <w:t>m (even though the time period doesn't overlap)</w:t>
      </w:r>
      <w:r w:rsidR="00D024C6" w:rsidRPr="00A527F0">
        <w:t>.</w:t>
      </w:r>
    </w:p>
    <w:p w14:paraId="4E8E75B3" w14:textId="3EB2ECA4" w:rsidR="001374ED" w:rsidRPr="00A527F0" w:rsidRDefault="001374ED" w:rsidP="00AE2737">
      <w:pPr>
        <w:pStyle w:val="ListParagraph"/>
        <w:numPr>
          <w:ilvl w:val="0"/>
          <w:numId w:val="93"/>
        </w:numPr>
        <w:spacing w:after="120" w:line="240" w:lineRule="auto"/>
      </w:pPr>
      <w:r w:rsidRPr="00A527F0">
        <w:t>User selected period 4, five values are from 0630, 0700, 0730, 0800 and 0830 –</w:t>
      </w:r>
      <w:r w:rsidR="00D024C6" w:rsidRPr="00A527F0">
        <w:t xml:space="preserve"> WLA would select 07:30 V=1.2m.</w:t>
      </w:r>
    </w:p>
    <w:p w14:paraId="4A4627B9" w14:textId="06032DB3" w:rsidR="001374ED" w:rsidRPr="00A527F0" w:rsidRDefault="001374ED" w:rsidP="005309B6">
      <w:pPr>
        <w:spacing w:after="120" w:line="240" w:lineRule="auto"/>
      </w:pPr>
      <w:r w:rsidRPr="00A527F0">
        <w:t xml:space="preserve">When adjusting depth values the </w:t>
      </w:r>
      <w:proofErr w:type="spellStart"/>
      <w:r w:rsidRPr="00A527F0">
        <w:t>shoalest</w:t>
      </w:r>
      <w:proofErr w:type="spellEnd"/>
      <w:r w:rsidRPr="00A527F0">
        <w:t xml:space="preserve"> (smallest) value from the selected S-104 records </w:t>
      </w:r>
      <w:r w:rsidR="00B15F52" w:rsidRPr="00A527F0">
        <w:t xml:space="preserve">must </w:t>
      </w:r>
      <w:r w:rsidRPr="00A527F0">
        <w:t xml:space="preserve">be used in order to produce the safest WLA values. </w:t>
      </w:r>
    </w:p>
    <w:p w14:paraId="006EB9EE" w14:textId="77777777" w:rsidR="001374ED" w:rsidRPr="00A527F0" w:rsidRDefault="001374ED" w:rsidP="005309B6">
      <w:pPr>
        <w:spacing w:after="120" w:line="240" w:lineRule="auto"/>
      </w:pPr>
      <w:r w:rsidRPr="00A527F0">
        <w:t>Format of the permanent indication is as below:</w:t>
      </w:r>
    </w:p>
    <w:p w14:paraId="32DF8B25" w14:textId="77777777" w:rsidR="001374ED" w:rsidRPr="00A527F0" w:rsidRDefault="001374ED" w:rsidP="00D024C6">
      <w:pPr>
        <w:spacing w:after="120" w:line="240" w:lineRule="auto"/>
        <w:ind w:left="426"/>
        <w:rPr>
          <w:b/>
          <w:bCs/>
          <w:color w:val="0070C0"/>
        </w:rPr>
      </w:pPr>
      <w:bookmarkStart w:id="852" w:name="_Hlk88578384"/>
      <w:r w:rsidRPr="00A527F0">
        <w:rPr>
          <w:b/>
          <w:bCs/>
          <w:color w:val="0070C0"/>
        </w:rPr>
        <w:t>WLA from 12:34 08 Nov 2021 to 14:56 08 Nov 2021</w:t>
      </w:r>
    </w:p>
    <w:p w14:paraId="04191239" w14:textId="77777777" w:rsidR="00D024C6" w:rsidRPr="00A527F0" w:rsidRDefault="00D024C6" w:rsidP="00D024C6">
      <w:pPr>
        <w:spacing w:after="120" w:line="240" w:lineRule="auto"/>
        <w:rPr>
          <w:bCs/>
        </w:rPr>
      </w:pPr>
    </w:p>
    <w:p w14:paraId="337E26B9" w14:textId="27B67585" w:rsidR="006D7DB6" w:rsidRPr="006D7DB6" w:rsidRDefault="006D7DB6" w:rsidP="00530F27">
      <w:pPr>
        <w:pStyle w:val="Heading1"/>
        <w:numPr>
          <w:ilvl w:val="1"/>
          <w:numId w:val="237"/>
        </w:numPr>
      </w:pPr>
      <w:bookmarkStart w:id="853" w:name="_Toc194067242"/>
      <w:bookmarkStart w:id="854" w:name="_Toc88852891"/>
      <w:bookmarkStart w:id="855" w:name="_Toc98339999"/>
      <w:bookmarkStart w:id="856" w:name="_Toc98340375"/>
      <w:bookmarkEnd w:id="852"/>
      <w:r w:rsidRPr="00394FF5">
        <w:t xml:space="preserve">Implementation of WLA Option </w:t>
      </w:r>
      <w:r w:rsidR="005C3EE9">
        <w:t>3</w:t>
      </w:r>
      <w:r w:rsidRPr="00394FF5">
        <w:t xml:space="preserve"> – </w:t>
      </w:r>
      <w:r w:rsidRPr="00A527F0">
        <w:t xml:space="preserve">linking of WLA to a defined route with planned waypoints and </w:t>
      </w:r>
      <w:r>
        <w:t>times</w:t>
      </w:r>
      <w:bookmarkEnd w:id="853"/>
    </w:p>
    <w:bookmarkEnd w:id="854"/>
    <w:bookmarkEnd w:id="855"/>
    <w:bookmarkEnd w:id="856"/>
    <w:p w14:paraId="25EB193C" w14:textId="654685D8" w:rsidR="00297DA6" w:rsidRPr="00A527F0" w:rsidRDefault="001374ED" w:rsidP="00D024C6">
      <w:pPr>
        <w:spacing w:after="120" w:line="240" w:lineRule="auto"/>
        <w:jc w:val="both"/>
      </w:pPr>
      <w:r w:rsidRPr="00A527F0">
        <w:t xml:space="preserve">When WLA is based on a route then the limit of check area around the route is set by the user as specified by IMO MSC </w:t>
      </w:r>
      <w:r w:rsidR="002514B8" w:rsidRPr="00A527F0">
        <w:t>530(106)</w:t>
      </w:r>
      <w:r w:rsidRPr="00A527F0">
        <w:t xml:space="preserve"> 11.3.</w:t>
      </w:r>
      <w:r w:rsidR="005C3EE9">
        <w:t>7</w:t>
      </w:r>
      <w:r w:rsidRPr="00A527F0">
        <w:t>.</w:t>
      </w:r>
    </w:p>
    <w:p w14:paraId="2405A804" w14:textId="011D6519" w:rsidR="00297DA6" w:rsidRPr="002D7DEE" w:rsidRDefault="00297DA6" w:rsidP="00D024C6">
      <w:pPr>
        <w:spacing w:after="120" w:line="240" w:lineRule="auto"/>
        <w:jc w:val="both"/>
      </w:pPr>
      <w:r w:rsidRPr="002D7DEE">
        <w:t xml:space="preserve">The same user-specified distance </w:t>
      </w:r>
      <w:r w:rsidR="00BE7834">
        <w:t>must</w:t>
      </w:r>
      <w:r w:rsidR="00BE7834" w:rsidRPr="002D7DEE">
        <w:t xml:space="preserve"> </w:t>
      </w:r>
      <w:r w:rsidRPr="002D7DEE">
        <w:t>be used for the check of safety contour, prohibited areas, geographic areas for which special conditions exist and navigational hazards and equivalent requirements when route monitoring</w:t>
      </w:r>
    </w:p>
    <w:p w14:paraId="5B4F222F" w14:textId="4B78E805" w:rsidR="001374ED" w:rsidRPr="00A527F0" w:rsidRDefault="001374ED" w:rsidP="00D024C6">
      <w:pPr>
        <w:spacing w:after="120" w:line="240" w:lineRule="auto"/>
        <w:jc w:val="both"/>
      </w:pPr>
      <w:r w:rsidRPr="00A527F0">
        <w:t xml:space="preserve">The WLA is processed within this check area. The boundary of the area of the display where WLA has been carried out </w:t>
      </w:r>
      <w:r w:rsidR="00B15F52" w:rsidRPr="00A527F0">
        <w:t xml:space="preserve">must </w:t>
      </w:r>
      <w:r w:rsidRPr="00A527F0">
        <w:t>be displayed</w:t>
      </w:r>
      <w:r w:rsidR="00503BA8">
        <w:t xml:space="preserve"> (as shown in figure D-2.16)</w:t>
      </w:r>
      <w:r w:rsidRPr="00A527F0">
        <w:t>. In the process description this distance is referred to as ‘a’</w:t>
      </w:r>
      <w:r w:rsidR="00D024C6" w:rsidRPr="00A527F0">
        <w:t>.</w:t>
      </w:r>
    </w:p>
    <w:p w14:paraId="05DF4164" w14:textId="77777777" w:rsidR="001374ED" w:rsidRPr="00A527F0" w:rsidRDefault="001374ED" w:rsidP="00D024C6">
      <w:pPr>
        <w:spacing w:after="120" w:line="240" w:lineRule="auto"/>
        <w:jc w:val="both"/>
      </w:pPr>
      <w:r w:rsidRPr="00A527F0">
        <w:t>A route could be either a Planned route or a Monitored route. Both could be processed for the WLA, but not at the same time in a single display area. In case of multiple display areas, it is possible that one area is WLA processed for Planned route and another area is WLA processed for the Monitored route.</w:t>
      </w:r>
    </w:p>
    <w:p w14:paraId="60DC4469" w14:textId="77777777" w:rsidR="001374ED" w:rsidRPr="00A527F0" w:rsidRDefault="001374ED" w:rsidP="00D024C6">
      <w:pPr>
        <w:spacing w:after="120" w:line="240" w:lineRule="auto"/>
        <w:jc w:val="both"/>
      </w:pPr>
      <w:r w:rsidRPr="00A527F0">
        <w:lastRenderedPageBreak/>
        <w:t>For a Planned route the datetime period applied for the WLA process is based on the schedule of the planned route itself.</w:t>
      </w:r>
    </w:p>
    <w:p w14:paraId="7D395AFD" w14:textId="70A008E1" w:rsidR="001374ED" w:rsidRPr="00A527F0" w:rsidRDefault="001374ED" w:rsidP="00D024C6">
      <w:pPr>
        <w:spacing w:after="60" w:line="240" w:lineRule="auto"/>
        <w:jc w:val="both"/>
      </w:pPr>
      <w:r w:rsidRPr="00A527F0">
        <w:t>For a Monitored route the datetime period applied for the WLA process is user selectable either</w:t>
      </w:r>
      <w:r w:rsidR="00D024C6" w:rsidRPr="00A527F0">
        <w:t>:</w:t>
      </w:r>
    </w:p>
    <w:p w14:paraId="1C649CDD" w14:textId="69FFDD8B" w:rsidR="001374ED" w:rsidRPr="00A527F0" w:rsidRDefault="00D024C6" w:rsidP="00AE2737">
      <w:pPr>
        <w:pStyle w:val="ListParagraph"/>
        <w:numPr>
          <w:ilvl w:val="0"/>
          <w:numId w:val="92"/>
        </w:numPr>
        <w:spacing w:after="60" w:line="240" w:lineRule="auto"/>
        <w:jc w:val="both"/>
      </w:pPr>
      <w:r w:rsidRPr="00A527F0">
        <w:t>B</w:t>
      </w:r>
      <w:r w:rsidR="001374ED" w:rsidRPr="00A527F0">
        <w:t>ased on the planned schedule of the monitored route itself; or</w:t>
      </w:r>
    </w:p>
    <w:p w14:paraId="0FEFABC7" w14:textId="3695ED67" w:rsidR="00297DA6" w:rsidRPr="00A527F0" w:rsidRDefault="00D024C6" w:rsidP="00297DA6">
      <w:pPr>
        <w:pStyle w:val="ListParagraph"/>
        <w:numPr>
          <w:ilvl w:val="0"/>
          <w:numId w:val="92"/>
        </w:numPr>
        <w:spacing w:after="120" w:line="240" w:lineRule="auto"/>
        <w:jc w:val="both"/>
      </w:pPr>
      <w:r w:rsidRPr="00A527F0">
        <w:t>B</w:t>
      </w:r>
      <w:r w:rsidR="001374ED" w:rsidRPr="00A527F0">
        <w:t>ased on the monitored route adjusted for the current own ship position.</w:t>
      </w:r>
    </w:p>
    <w:p w14:paraId="312855A2" w14:textId="77777777" w:rsidR="00297DA6" w:rsidRPr="00A527F0" w:rsidRDefault="00297DA6" w:rsidP="00297DA6">
      <w:pPr>
        <w:spacing w:after="120" w:line="240" w:lineRule="auto"/>
        <w:jc w:val="both"/>
      </w:pPr>
    </w:p>
    <w:p w14:paraId="6D9251F7" w14:textId="4D8BBF0C" w:rsidR="00297DA6" w:rsidRPr="00A527F0" w:rsidRDefault="00297DA6" w:rsidP="0043278E">
      <w:pPr>
        <w:spacing w:after="120" w:line="240" w:lineRule="auto"/>
        <w:jc w:val="both"/>
      </w:pPr>
      <w:r w:rsidRPr="00A527F0">
        <w:t xml:space="preserve">When WLA is based on the planned schedule and own ship is not keeping to schedule a Caution </w:t>
      </w:r>
      <w:r w:rsidR="00B15F52" w:rsidRPr="00A527F0">
        <w:t>must</w:t>
      </w:r>
      <w:r w:rsidRPr="00A527F0">
        <w:t xml:space="preserve"> be raised to indicate the water level being experienced may be different to that being applied by the ECDIS</w:t>
      </w:r>
    </w:p>
    <w:p w14:paraId="417A8B6C" w14:textId="77777777" w:rsidR="001374ED" w:rsidRPr="00A527F0" w:rsidRDefault="001374ED" w:rsidP="00D024C6">
      <w:pPr>
        <w:spacing w:after="60" w:line="240" w:lineRule="auto"/>
        <w:jc w:val="both"/>
      </w:pPr>
      <w:r w:rsidRPr="00A527F0">
        <w:t>The region of WLA is restricted to a distinguishable bordered polygon around the route. The process works as follows:</w:t>
      </w:r>
    </w:p>
    <w:p w14:paraId="15437C16" w14:textId="74FAD064" w:rsidR="001374ED" w:rsidRPr="00A527F0" w:rsidRDefault="001374ED" w:rsidP="00AE2737">
      <w:pPr>
        <w:pStyle w:val="ListParagraph"/>
        <w:numPr>
          <w:ilvl w:val="0"/>
          <w:numId w:val="84"/>
        </w:numPr>
        <w:spacing w:after="120" w:line="240" w:lineRule="auto"/>
        <w:jc w:val="both"/>
      </w:pPr>
      <w:r w:rsidRPr="00A527F0">
        <w:t>For each section of the route a series of estimated time markers is defined along the route at times t</w:t>
      </w:r>
      <w:r w:rsidRPr="00A527F0">
        <w:rPr>
          <w:vertAlign w:val="subscript"/>
        </w:rPr>
        <w:t xml:space="preserve">0 </w:t>
      </w:r>
      <w:r w:rsidRPr="00A527F0">
        <w:t>– t</w:t>
      </w:r>
      <w:r w:rsidRPr="00A527F0">
        <w:rPr>
          <w:vertAlign w:val="subscript"/>
        </w:rPr>
        <w:t>n</w:t>
      </w:r>
      <w:r w:rsidRPr="00A527F0">
        <w:t xml:space="preserve">. The diagram also shows the “limit of check area” as specified by IMO MSC </w:t>
      </w:r>
      <w:r w:rsidR="002514B8" w:rsidRPr="00A527F0">
        <w:t>530(106)</w:t>
      </w:r>
      <w:r w:rsidRPr="00A527F0">
        <w:t xml:space="preserve"> 11.3.5. Each time marker is delimited before and after by the time +/- half the user selected </w:t>
      </w:r>
      <w:proofErr w:type="spellStart"/>
      <w:r w:rsidRPr="00A527F0">
        <w:t>t</w:t>
      </w:r>
      <w:r w:rsidRPr="00A527F0">
        <w:rPr>
          <w:vertAlign w:val="subscript"/>
        </w:rPr>
        <w:t>u</w:t>
      </w:r>
      <w:proofErr w:type="spellEnd"/>
      <w:r w:rsidRPr="00A527F0">
        <w:t xml:space="preserve"> interval so the rectangle in the diagram represents the extent of time t</w:t>
      </w:r>
      <w:r w:rsidRPr="00A527F0">
        <w:rPr>
          <w:vertAlign w:val="subscript"/>
        </w:rPr>
        <w:t xml:space="preserve">1 </w:t>
      </w:r>
      <w:r w:rsidRPr="00A527F0">
        <w:t xml:space="preserve">which ranges from time </w:t>
      </w:r>
      <m:oMath>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u</m:t>
                </m:r>
              </m:sub>
            </m:sSub>
          </m:num>
          <m:den>
            <m:r>
              <w:rPr>
                <w:rFonts w:ascii="Cambria Math" w:hAnsi="Cambria Math"/>
              </w:rPr>
              <m:t>2</m:t>
            </m:r>
          </m:den>
        </m:f>
        <m:r>
          <w:rPr>
            <w:rFonts w:ascii="Cambria Math" w:hAnsi="Cambria Math"/>
          </w:rPr>
          <m:t xml:space="preserve"> </m:t>
        </m:r>
      </m:oMath>
      <w:r w:rsidRPr="00A527F0">
        <w:t xml:space="preserve"> to </w:t>
      </w:r>
      <m:oMath>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u</m:t>
                </m:r>
              </m:sub>
            </m:sSub>
          </m:num>
          <m:den>
            <m:r>
              <w:rPr>
                <w:rFonts w:ascii="Cambria Math" w:hAnsi="Cambria Math"/>
              </w:rPr>
              <m:t>2</m:t>
            </m:r>
          </m:den>
        </m:f>
      </m:oMath>
      <w:r w:rsidRPr="00A527F0">
        <w:t>. This is the WLA adjustment polygon</w:t>
      </w:r>
      <w:r w:rsidR="00503BA8">
        <w:t xml:space="preserve"> (shown in red)</w:t>
      </w:r>
      <w:r w:rsidRPr="00A527F0">
        <w:t xml:space="preserve"> corresponding to time t</w:t>
      </w:r>
      <w:r w:rsidRPr="00A527F0">
        <w:rPr>
          <w:vertAlign w:val="subscript"/>
        </w:rPr>
        <w:t>1</w:t>
      </w:r>
      <w:r w:rsidR="00C957AB" w:rsidRPr="00A527F0">
        <w:t>:</w:t>
      </w:r>
    </w:p>
    <w:p w14:paraId="58FC2744" w14:textId="77777777" w:rsidR="001374ED" w:rsidRPr="00A527F0" w:rsidRDefault="001374ED" w:rsidP="004E61EE">
      <w:pPr>
        <w:spacing w:line="240" w:lineRule="auto"/>
        <w:jc w:val="center"/>
      </w:pPr>
      <w:r w:rsidRPr="00B812CA">
        <w:rPr>
          <w:noProof/>
          <w:lang w:eastAsia="fr-FR"/>
        </w:rPr>
        <w:drawing>
          <wp:inline distT="0" distB="0" distL="0" distR="0" wp14:anchorId="4628901B" wp14:editId="5F8B80C7">
            <wp:extent cx="2947737" cy="2001092"/>
            <wp:effectExtent l="0" t="0" r="5080" b="0"/>
            <wp:docPr id="293" name="Picture 293" descr="A picture containing dark, outdoor object, night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dark, outdoor object, night sky&#10;&#10;Description automatically generated"/>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954107" cy="2005416"/>
                    </a:xfrm>
                    <a:prstGeom prst="rect">
                      <a:avLst/>
                    </a:prstGeom>
                    <a:noFill/>
                  </pic:spPr>
                </pic:pic>
              </a:graphicData>
            </a:graphic>
          </wp:inline>
        </w:drawing>
      </w:r>
    </w:p>
    <w:p w14:paraId="5C7B3C49" w14:textId="5FBC27E7" w:rsidR="001374ED" w:rsidRPr="00A527F0" w:rsidRDefault="001374ED" w:rsidP="00D024C6">
      <w:pPr>
        <w:pStyle w:val="Caption"/>
        <w:spacing w:after="120" w:line="240" w:lineRule="auto"/>
        <w:jc w:val="center"/>
      </w:pPr>
      <w:r w:rsidRPr="00A527F0">
        <w:t xml:space="preserve">Figure </w:t>
      </w:r>
      <w:r w:rsidR="00E058BE">
        <w:t>D-2</w:t>
      </w:r>
      <w:r w:rsidR="0050181D" w:rsidRPr="00A527F0">
        <w:t>-</w:t>
      </w:r>
      <w:r w:rsidRPr="00A527F0">
        <w:t>11</w:t>
      </w:r>
      <w:r w:rsidR="00D024C6" w:rsidRPr="00A527F0">
        <w:t xml:space="preserve"> -</w:t>
      </w:r>
      <w:r w:rsidR="00B9341D" w:rsidRPr="00A527F0">
        <w:t xml:space="preserve"> WLA adjustment polygon</w:t>
      </w:r>
    </w:p>
    <w:p w14:paraId="7EC49B86" w14:textId="77777777" w:rsidR="001374ED" w:rsidRPr="00A527F0" w:rsidRDefault="001374ED" w:rsidP="00AE2737">
      <w:pPr>
        <w:pStyle w:val="ListParagraph"/>
        <w:numPr>
          <w:ilvl w:val="0"/>
          <w:numId w:val="84"/>
        </w:numPr>
        <w:spacing w:after="60" w:line="240" w:lineRule="auto"/>
        <w:ind w:left="714" w:hanging="357"/>
        <w:jc w:val="both"/>
      </w:pPr>
      <w:r w:rsidRPr="00A527F0">
        <w:t>Where the route follows a curved section the polygon formed is not a rectangle but an area defined by the user selected limit as shown by areas a and b:</w:t>
      </w:r>
    </w:p>
    <w:p w14:paraId="578F702B" w14:textId="77777777" w:rsidR="001374ED" w:rsidRPr="00A527F0" w:rsidRDefault="001374ED" w:rsidP="004E61EE">
      <w:pPr>
        <w:pStyle w:val="ListParagraph"/>
        <w:spacing w:line="240" w:lineRule="auto"/>
      </w:pPr>
    </w:p>
    <w:p w14:paraId="34CF11A4" w14:textId="77777777" w:rsidR="001374ED" w:rsidRPr="00A527F0" w:rsidRDefault="001374ED" w:rsidP="004E61EE">
      <w:pPr>
        <w:pStyle w:val="ListParagraph"/>
        <w:spacing w:line="240" w:lineRule="auto"/>
        <w:jc w:val="center"/>
      </w:pPr>
      <w:r w:rsidRPr="00B812CA">
        <w:rPr>
          <w:noProof/>
          <w:lang w:eastAsia="fr-FR"/>
        </w:rPr>
        <w:drawing>
          <wp:inline distT="0" distB="0" distL="0" distR="0" wp14:anchorId="6B5028E3" wp14:editId="0CF54525">
            <wp:extent cx="4602997" cy="1929859"/>
            <wp:effectExtent l="0" t="0" r="7620" b="0"/>
            <wp:docPr id="294" name="Picture 294"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294" descr="Chart, radar chart&#10;&#10;Description automatically generated"/>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608723" cy="1932260"/>
                    </a:xfrm>
                    <a:prstGeom prst="rect">
                      <a:avLst/>
                    </a:prstGeom>
                    <a:noFill/>
                  </pic:spPr>
                </pic:pic>
              </a:graphicData>
            </a:graphic>
          </wp:inline>
        </w:drawing>
      </w:r>
    </w:p>
    <w:p w14:paraId="06E48943" w14:textId="5053AF1F" w:rsidR="001374ED" w:rsidRPr="00A527F0" w:rsidRDefault="001374ED" w:rsidP="00C957AB">
      <w:pPr>
        <w:pStyle w:val="Caption"/>
        <w:spacing w:after="120" w:line="240" w:lineRule="auto"/>
        <w:jc w:val="center"/>
      </w:pPr>
      <w:r w:rsidRPr="00A527F0">
        <w:t xml:space="preserve">Figure </w:t>
      </w:r>
      <w:r w:rsidR="00E058BE">
        <w:t>D-2</w:t>
      </w:r>
      <w:r w:rsidR="0050181D" w:rsidRPr="00A527F0">
        <w:t>-</w:t>
      </w:r>
      <w:r w:rsidRPr="00A527F0">
        <w:t>12</w:t>
      </w:r>
      <w:r w:rsidR="00C957AB" w:rsidRPr="00A527F0">
        <w:t xml:space="preserve"> -</w:t>
      </w:r>
      <w:r w:rsidR="00B9341D" w:rsidRPr="00A527F0">
        <w:t xml:space="preserve"> WLA adjustment polygon along curved section</w:t>
      </w:r>
    </w:p>
    <w:p w14:paraId="08728A2A" w14:textId="74809D5D" w:rsidR="001374ED" w:rsidRPr="00A527F0" w:rsidRDefault="001374ED" w:rsidP="00AE2737">
      <w:pPr>
        <w:pStyle w:val="ListParagraph"/>
        <w:numPr>
          <w:ilvl w:val="0"/>
          <w:numId w:val="84"/>
        </w:numPr>
        <w:spacing w:after="120" w:line="240" w:lineRule="auto"/>
        <w:ind w:left="714" w:hanging="357"/>
        <w:jc w:val="both"/>
      </w:pPr>
      <w:r w:rsidRPr="00A527F0">
        <w:lastRenderedPageBreak/>
        <w:t xml:space="preserve">The individual S-102 points (blue dots in </w:t>
      </w:r>
      <w:r w:rsidR="00C957AB" w:rsidRPr="00A527F0">
        <w:t xml:space="preserve">Figure </w:t>
      </w:r>
      <w:r w:rsidR="00E058BE">
        <w:t>D-2</w:t>
      </w:r>
      <w:r w:rsidR="00C957AB" w:rsidRPr="00A527F0">
        <w:t>-13</w:t>
      </w:r>
      <w:r w:rsidRPr="00A527F0">
        <w:t xml:space="preserve"> below) are assigned rectangular extents. For each WLA adjustment rectangle corresponding to each </w:t>
      </w:r>
      <w:proofErr w:type="spellStart"/>
      <w:r w:rsidRPr="00A527F0">
        <w:t>t</w:t>
      </w:r>
      <w:r w:rsidRPr="00A527F0">
        <w:rPr>
          <w:vertAlign w:val="subscript"/>
        </w:rPr>
        <w:t>i</w:t>
      </w:r>
      <w:proofErr w:type="spellEnd"/>
      <w:r w:rsidRPr="00A527F0">
        <w:t xml:space="preserve"> the S-102 extents which spatially intersect are selected. A full example is shown in </w:t>
      </w:r>
      <w:r w:rsidR="00C957AB" w:rsidRPr="00A527F0">
        <w:t xml:space="preserve">Figure </w:t>
      </w:r>
      <w:r w:rsidR="00E058BE">
        <w:t>D-2</w:t>
      </w:r>
      <w:r w:rsidR="00C957AB" w:rsidRPr="00A527F0">
        <w:t>-13</w:t>
      </w:r>
      <w:r w:rsidRPr="00A527F0">
        <w:t xml:space="preserve"> for one of the WLA polygons</w:t>
      </w:r>
      <w:r w:rsidR="00503BA8">
        <w:t xml:space="preserve"> (shown in red)</w:t>
      </w:r>
      <w:r w:rsidRPr="00A527F0">
        <w:t>.</w:t>
      </w:r>
    </w:p>
    <w:p w14:paraId="2D2B10ED" w14:textId="77777777" w:rsidR="001374ED" w:rsidRPr="00A527F0" w:rsidRDefault="001374ED" w:rsidP="004E61EE">
      <w:pPr>
        <w:spacing w:line="240" w:lineRule="auto"/>
        <w:jc w:val="center"/>
      </w:pPr>
      <w:r w:rsidRPr="00B812CA">
        <w:rPr>
          <w:noProof/>
          <w:lang w:eastAsia="fr-FR"/>
        </w:rPr>
        <w:drawing>
          <wp:inline distT="0" distB="0" distL="0" distR="0" wp14:anchorId="3B0B67BC" wp14:editId="3F9763F3">
            <wp:extent cx="4338180" cy="3022842"/>
            <wp:effectExtent l="0" t="0" r="5715" b="6350"/>
            <wp:docPr id="295" name="Picture 295" descr="A picture containing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295" descr="A picture containing light&#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340640" cy="3024556"/>
                    </a:xfrm>
                    <a:prstGeom prst="rect">
                      <a:avLst/>
                    </a:prstGeom>
                    <a:noFill/>
                  </pic:spPr>
                </pic:pic>
              </a:graphicData>
            </a:graphic>
          </wp:inline>
        </w:drawing>
      </w:r>
    </w:p>
    <w:p w14:paraId="68351941" w14:textId="0521F41F" w:rsidR="001374ED" w:rsidRPr="00A527F0" w:rsidRDefault="001374ED" w:rsidP="00C957AB">
      <w:pPr>
        <w:pStyle w:val="Caption"/>
        <w:spacing w:after="120" w:line="240" w:lineRule="auto"/>
        <w:jc w:val="center"/>
      </w:pPr>
      <w:r w:rsidRPr="00A527F0">
        <w:t xml:space="preserve">Figure </w:t>
      </w:r>
      <w:r w:rsidR="00E058BE">
        <w:t>D-2</w:t>
      </w:r>
      <w:r w:rsidR="0050181D" w:rsidRPr="00A527F0">
        <w:t>-</w:t>
      </w:r>
      <w:r w:rsidRPr="00A527F0">
        <w:t>13</w:t>
      </w:r>
      <w:r w:rsidR="00C957AB" w:rsidRPr="00A527F0">
        <w:t xml:space="preserve"> -</w:t>
      </w:r>
      <w:r w:rsidR="00B548CC" w:rsidRPr="00A527F0">
        <w:t xml:space="preserve"> Grid cell selection</w:t>
      </w:r>
    </w:p>
    <w:p w14:paraId="5816C58D" w14:textId="2835F1A1" w:rsidR="001374ED" w:rsidRPr="00A527F0" w:rsidRDefault="001374ED" w:rsidP="00AE2737">
      <w:pPr>
        <w:pStyle w:val="ListParagraph"/>
        <w:numPr>
          <w:ilvl w:val="0"/>
          <w:numId w:val="84"/>
        </w:numPr>
        <w:spacing w:after="60" w:line="240" w:lineRule="auto"/>
        <w:contextualSpacing/>
        <w:jc w:val="both"/>
      </w:pPr>
      <w:r w:rsidRPr="00A527F0">
        <w:t xml:space="preserve">For each S-102 point whose extent intersects the WLA adjustment </w:t>
      </w:r>
      <w:r w:rsidR="006F4AAD">
        <w:t>polygon</w:t>
      </w:r>
      <w:r w:rsidR="006F4AAD" w:rsidRPr="00A527F0">
        <w:t xml:space="preserve"> </w:t>
      </w:r>
      <w:r w:rsidRPr="00A527F0">
        <w:t xml:space="preserve">the Water level is adjusted using a similar process to Option 1. The S-104 value used for adjustment is the </w:t>
      </w:r>
      <w:proofErr w:type="spellStart"/>
      <w:r w:rsidRPr="00A527F0">
        <w:t>shoalest</w:t>
      </w:r>
      <w:proofErr w:type="spellEnd"/>
      <w:r w:rsidRPr="00A527F0">
        <w:t xml:space="preserve"> value from each of the S-104 points whose extents intersect the S-102 point (as described in WLA Option 1) across the time period (</w:t>
      </w:r>
      <m:oMath>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u</m:t>
                </m:r>
              </m:sub>
            </m:sSub>
          </m:num>
          <m:den>
            <m:r>
              <w:rPr>
                <w:rFonts w:ascii="Cambria Math" w:hAnsi="Cambria Math"/>
              </w:rPr>
              <m:t>2</m:t>
            </m:r>
          </m:den>
        </m:f>
      </m:oMath>
      <w:r w:rsidRPr="00A527F0">
        <w:t>) and (</w:t>
      </w:r>
      <m:oMath>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u</m:t>
                </m:r>
              </m:sub>
            </m:sSub>
          </m:num>
          <m:den>
            <m:r>
              <w:rPr>
                <w:rFonts w:ascii="Cambria Math" w:hAnsi="Cambria Math"/>
              </w:rPr>
              <m:t>2</m:t>
            </m:r>
          </m:den>
        </m:f>
      </m:oMath>
      <w:r w:rsidRPr="00A527F0">
        <w:t xml:space="preserve">), In </w:t>
      </w:r>
      <w:r w:rsidR="00C957AB" w:rsidRPr="00A527F0">
        <w:t>F</w:t>
      </w:r>
      <w:r w:rsidRPr="00A527F0">
        <w:t xml:space="preserve">igure </w:t>
      </w:r>
      <w:r w:rsidR="00503BA8">
        <w:t>D-2</w:t>
      </w:r>
      <w:r w:rsidR="0050181D" w:rsidRPr="00A527F0">
        <w:t>-</w:t>
      </w:r>
      <w:r w:rsidRPr="00A527F0">
        <w:t>14, illustrating this step, two S-102 points are adjusted by S-104 values in the time period (</w:t>
      </w:r>
      <m:oMath>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u</m:t>
                </m:r>
              </m:sub>
            </m:sSub>
          </m:num>
          <m:den>
            <m:r>
              <w:rPr>
                <w:rFonts w:ascii="Cambria Math" w:hAnsi="Cambria Math"/>
              </w:rPr>
              <m:t>2</m:t>
            </m:r>
          </m:den>
        </m:f>
      </m:oMath>
      <w:r w:rsidRPr="00A527F0">
        <w:t>) and (</w:t>
      </w:r>
      <m:oMath>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u</m:t>
                </m:r>
              </m:sub>
            </m:sSub>
          </m:num>
          <m:den>
            <m:r>
              <w:rPr>
                <w:rFonts w:ascii="Cambria Math" w:hAnsi="Cambria Math"/>
              </w:rPr>
              <m:t>2</m:t>
            </m:r>
          </m:den>
        </m:f>
      </m:oMath>
      <w:r w:rsidRPr="00A527F0">
        <w:t>),  for calculation of t</w:t>
      </w:r>
      <w:r w:rsidRPr="00A527F0">
        <w:rPr>
          <w:vertAlign w:val="subscript"/>
        </w:rPr>
        <w:t>1</w:t>
      </w:r>
      <w:r w:rsidRPr="00A527F0">
        <w:t xml:space="preserve">. S-102 point </w:t>
      </w:r>
      <m:oMath>
        <m:r>
          <w:rPr>
            <w:rFonts w:ascii="Cambria Math" w:hAnsi="Cambria Math"/>
            <w:sz w:val="24"/>
            <w:szCs w:val="24"/>
          </w:rPr>
          <m:t>x</m:t>
        </m:r>
      </m:oMath>
      <w:r w:rsidRPr="00A527F0">
        <w:rPr>
          <w:rFonts w:eastAsiaTheme="minorEastAsia"/>
          <w:sz w:val="24"/>
          <w:szCs w:val="24"/>
        </w:rPr>
        <w:t xml:space="preserve"> </w:t>
      </w:r>
      <w:r w:rsidRPr="00A527F0">
        <w:t xml:space="preserve">is adjusted using values drawn from S-104 points </w:t>
      </w:r>
      <w:r w:rsidRPr="00530F27">
        <w:rPr>
          <w:b/>
          <w:bCs/>
          <w:i/>
          <w:iCs/>
        </w:rPr>
        <w:t>a</w:t>
      </w:r>
      <w:r w:rsidRPr="00A527F0">
        <w:t xml:space="preserve"> and </w:t>
      </w:r>
      <w:r w:rsidRPr="00530F27">
        <w:rPr>
          <w:b/>
          <w:bCs/>
          <w:i/>
          <w:iCs/>
        </w:rPr>
        <w:t>b</w:t>
      </w:r>
      <w:r w:rsidRPr="00A527F0">
        <w:t xml:space="preserve"> (because its extent intersects the extents of </w:t>
      </w:r>
      <w:r w:rsidR="006F4AAD">
        <w:t xml:space="preserve">points </w:t>
      </w:r>
      <w:r w:rsidRPr="00530F27">
        <w:rPr>
          <w:b/>
          <w:bCs/>
          <w:i/>
          <w:iCs/>
        </w:rPr>
        <w:t xml:space="preserve">a </w:t>
      </w:r>
      <w:r w:rsidRPr="00A527F0">
        <w:t xml:space="preserve">and </w:t>
      </w:r>
      <w:r w:rsidRPr="00530F27">
        <w:rPr>
          <w:b/>
          <w:bCs/>
          <w:i/>
          <w:iCs/>
        </w:rPr>
        <w:t>b</w:t>
      </w:r>
      <w:r w:rsidRPr="00A527F0">
        <w:t xml:space="preserve">) and S-102 point y is only adjusted with values from S-104 point </w:t>
      </w:r>
      <w:r w:rsidRPr="00530F27">
        <w:rPr>
          <w:b/>
          <w:bCs/>
          <w:i/>
          <w:iCs/>
        </w:rPr>
        <w:t>b</w:t>
      </w:r>
      <w:r w:rsidRPr="00A527F0">
        <w:t>.</w:t>
      </w:r>
    </w:p>
    <w:p w14:paraId="79A42952" w14:textId="77777777" w:rsidR="001374ED" w:rsidRPr="00A527F0" w:rsidRDefault="001374ED" w:rsidP="004E61EE">
      <w:pPr>
        <w:pStyle w:val="ListParagraph"/>
        <w:keepNext/>
        <w:spacing w:line="240" w:lineRule="auto"/>
        <w:jc w:val="center"/>
      </w:pPr>
    </w:p>
    <w:p w14:paraId="29D22DCB" w14:textId="77777777" w:rsidR="001374ED" w:rsidRPr="00A527F0" w:rsidRDefault="001374ED" w:rsidP="004E61EE">
      <w:pPr>
        <w:pStyle w:val="ListParagraph"/>
        <w:keepNext/>
        <w:spacing w:line="240" w:lineRule="auto"/>
        <w:jc w:val="center"/>
      </w:pPr>
      <w:r w:rsidRPr="00B812CA">
        <w:rPr>
          <w:noProof/>
          <w:lang w:eastAsia="fr-FR"/>
        </w:rPr>
        <w:drawing>
          <wp:inline distT="0" distB="0" distL="0" distR="0" wp14:anchorId="2DE23426" wp14:editId="59F76B99">
            <wp:extent cx="3670077" cy="2482952"/>
            <wp:effectExtent l="0" t="0" r="6985" b="0"/>
            <wp:docPr id="296" name="Picture 296" descr="A picture containing light, wi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Picture 296" descr="A picture containing light, wire&#10;&#10;Description automatically generate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682948" cy="2491660"/>
                    </a:xfrm>
                    <a:prstGeom prst="rect">
                      <a:avLst/>
                    </a:prstGeom>
                    <a:noFill/>
                  </pic:spPr>
                </pic:pic>
              </a:graphicData>
            </a:graphic>
          </wp:inline>
        </w:drawing>
      </w:r>
    </w:p>
    <w:p w14:paraId="7F339A16" w14:textId="3883635D" w:rsidR="001374ED" w:rsidRPr="00A527F0" w:rsidRDefault="001374ED" w:rsidP="00C957AB">
      <w:pPr>
        <w:pStyle w:val="Caption"/>
        <w:spacing w:after="120" w:line="240" w:lineRule="auto"/>
        <w:jc w:val="center"/>
      </w:pPr>
      <w:r w:rsidRPr="00A527F0">
        <w:t xml:space="preserve">Figure </w:t>
      </w:r>
      <w:r w:rsidR="00E058BE">
        <w:t>D-2</w:t>
      </w:r>
      <w:r w:rsidR="0050181D" w:rsidRPr="00A527F0">
        <w:t>-</w:t>
      </w:r>
      <w:r w:rsidRPr="00A527F0">
        <w:t>14</w:t>
      </w:r>
      <w:r w:rsidR="00C957AB" w:rsidRPr="00A527F0">
        <w:t xml:space="preserve"> -</w:t>
      </w:r>
      <w:r w:rsidR="00B548CC" w:rsidRPr="00A527F0">
        <w:t xml:space="preserve"> </w:t>
      </w:r>
      <w:r w:rsidR="00B93390" w:rsidRPr="00A527F0">
        <w:t>Selection of</w:t>
      </w:r>
      <w:r w:rsidR="00B548CC" w:rsidRPr="00A527F0">
        <w:t xml:space="preserve"> S-104 data </w:t>
      </w:r>
    </w:p>
    <w:p w14:paraId="38D9FD5C" w14:textId="77777777" w:rsidR="001374ED" w:rsidRPr="00A527F0" w:rsidRDefault="001374ED" w:rsidP="00AE2737">
      <w:pPr>
        <w:pStyle w:val="ListParagraph"/>
        <w:numPr>
          <w:ilvl w:val="0"/>
          <w:numId w:val="84"/>
        </w:numPr>
        <w:spacing w:after="60" w:line="240" w:lineRule="auto"/>
        <w:ind w:left="714" w:hanging="357"/>
        <w:jc w:val="both"/>
      </w:pPr>
      <w:r w:rsidRPr="00A527F0">
        <w:t>Each of the S-102 points are assigned the adjusted water level equal to the S-102 value + the calculated (</w:t>
      </w:r>
      <w:proofErr w:type="spellStart"/>
      <w:r w:rsidRPr="00A527F0">
        <w:t>shoalest</w:t>
      </w:r>
      <w:proofErr w:type="spellEnd"/>
      <w:r w:rsidRPr="00A527F0">
        <w:t xml:space="preserve">) S-104 value as defined in the previous step. </w:t>
      </w:r>
    </w:p>
    <w:p w14:paraId="1DD9782F" w14:textId="77777777" w:rsidR="001374ED" w:rsidRPr="00A527F0" w:rsidRDefault="001374ED" w:rsidP="00AE2737">
      <w:pPr>
        <w:pStyle w:val="ListParagraph"/>
        <w:numPr>
          <w:ilvl w:val="0"/>
          <w:numId w:val="84"/>
        </w:numPr>
        <w:spacing w:after="60" w:line="240" w:lineRule="auto"/>
        <w:ind w:left="714" w:hanging="357"/>
        <w:jc w:val="both"/>
      </w:pPr>
      <w:r w:rsidRPr="00A527F0">
        <w:t xml:space="preserve">Once the WLA polygon for time </w:t>
      </w:r>
      <w:proofErr w:type="spellStart"/>
      <w:r w:rsidRPr="00A527F0">
        <w:t>t</w:t>
      </w:r>
      <w:r w:rsidRPr="00A527F0">
        <w:rPr>
          <w:vertAlign w:val="subscript"/>
        </w:rPr>
        <w:t>i</w:t>
      </w:r>
      <w:proofErr w:type="spellEnd"/>
      <w:r w:rsidRPr="00A527F0">
        <w:t xml:space="preserve"> is processed the WLA polygon for time t</w:t>
      </w:r>
      <w:r w:rsidRPr="00A527F0">
        <w:rPr>
          <w:vertAlign w:val="subscript"/>
        </w:rPr>
        <w:t>i+1</w:t>
      </w:r>
      <w:r w:rsidRPr="00A527F0">
        <w:t xml:space="preserve"> is processed. </w:t>
      </w:r>
    </w:p>
    <w:p w14:paraId="3AE45AAC" w14:textId="40ACA13D" w:rsidR="001374ED" w:rsidRPr="00A527F0" w:rsidRDefault="001374ED" w:rsidP="00AE2737">
      <w:pPr>
        <w:pStyle w:val="ListParagraph"/>
        <w:numPr>
          <w:ilvl w:val="0"/>
          <w:numId w:val="84"/>
        </w:numPr>
        <w:spacing w:after="120" w:line="240" w:lineRule="auto"/>
        <w:jc w:val="both"/>
      </w:pPr>
      <w:r w:rsidRPr="00A527F0">
        <w:t xml:space="preserve">S-102 points whose extents are intersected by the </w:t>
      </w:r>
      <w:r w:rsidRPr="00A527F0">
        <w:rPr>
          <w:u w:val="single"/>
        </w:rPr>
        <w:t>both</w:t>
      </w:r>
      <w:r w:rsidRPr="00A527F0">
        <w:t xml:space="preserve"> the WLA polygon for </w:t>
      </w:r>
      <w:proofErr w:type="spellStart"/>
      <w:r w:rsidRPr="00A527F0">
        <w:t>t</w:t>
      </w:r>
      <w:r w:rsidRPr="00A527F0">
        <w:rPr>
          <w:vertAlign w:val="subscript"/>
        </w:rPr>
        <w:t>i</w:t>
      </w:r>
      <w:proofErr w:type="spellEnd"/>
      <w:r w:rsidRPr="00A527F0">
        <w:t xml:space="preserve"> and t</w:t>
      </w:r>
      <w:r w:rsidRPr="00A527F0">
        <w:rPr>
          <w:vertAlign w:val="subscript"/>
        </w:rPr>
        <w:t>i+1</w:t>
      </w:r>
      <w:r w:rsidRPr="00A527F0">
        <w:t xml:space="preserve"> are assigned the shoaler of the two values, that is the </w:t>
      </w:r>
      <w:proofErr w:type="spellStart"/>
      <w:r w:rsidRPr="00A527F0">
        <w:t>shoalest</w:t>
      </w:r>
      <w:proofErr w:type="spellEnd"/>
      <w:r w:rsidRPr="00A527F0">
        <w:t xml:space="preserve"> of the S-104 values between the two time periods  (</w:t>
      </w:r>
      <m:oMath>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u</m:t>
                </m:r>
              </m:sub>
            </m:sSub>
          </m:num>
          <m:den>
            <m:r>
              <w:rPr>
                <w:rFonts w:ascii="Cambria Math" w:hAnsi="Cambria Math"/>
              </w:rPr>
              <m:t>2</m:t>
            </m:r>
          </m:den>
        </m:f>
      </m:oMath>
      <w:r w:rsidRPr="00A527F0">
        <w:t>) and (</w:t>
      </w:r>
      <m:oMath>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u</m:t>
                </m:r>
              </m:sub>
            </m:sSub>
          </m:num>
          <m:den>
            <m:r>
              <w:rPr>
                <w:rFonts w:ascii="Cambria Math" w:hAnsi="Cambria Math"/>
              </w:rPr>
              <m:t>2</m:t>
            </m:r>
          </m:den>
        </m:f>
      </m:oMath>
      <w:r w:rsidRPr="00A527F0">
        <w:t>), and (</w:t>
      </w:r>
      <m:oMath>
        <m:sSub>
          <m:sSubPr>
            <m:ctrlPr>
              <w:rPr>
                <w:rFonts w:ascii="Cambria Math" w:hAnsi="Cambria Math"/>
                <w:i/>
              </w:rPr>
            </m:ctrlPr>
          </m:sSubPr>
          <m:e>
            <m:r>
              <w:rPr>
                <w:rFonts w:ascii="Cambria Math" w:hAnsi="Cambria Math"/>
              </w:rPr>
              <m:t>t</m:t>
            </m:r>
          </m:e>
          <m:sub>
            <m:r>
              <w:rPr>
                <w:rFonts w:ascii="Cambria Math" w:hAnsi="Cambria Math"/>
              </w:rPr>
              <m:t>i+1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u</m:t>
                </m:r>
              </m:sub>
            </m:sSub>
          </m:num>
          <m:den>
            <m:r>
              <w:rPr>
                <w:rFonts w:ascii="Cambria Math" w:hAnsi="Cambria Math"/>
              </w:rPr>
              <m:t>2</m:t>
            </m:r>
          </m:den>
        </m:f>
      </m:oMath>
      <w:r w:rsidRPr="00A527F0">
        <w:t>) and (</w:t>
      </w:r>
      <m:oMath>
        <m:sSub>
          <m:sSubPr>
            <m:ctrlPr>
              <w:rPr>
                <w:rFonts w:ascii="Cambria Math" w:hAnsi="Cambria Math"/>
                <w:i/>
              </w:rPr>
            </m:ctrlPr>
          </m:sSubPr>
          <m:e>
            <m:r>
              <w:rPr>
                <w:rFonts w:ascii="Cambria Math" w:hAnsi="Cambria Math"/>
              </w:rPr>
              <m:t>t</m:t>
            </m:r>
          </m:e>
          <m:sub>
            <m:r>
              <w:rPr>
                <w:rFonts w:ascii="Cambria Math" w:hAnsi="Cambria Math"/>
              </w:rPr>
              <m:t>i+1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u</m:t>
                </m:r>
              </m:sub>
            </m:sSub>
          </m:num>
          <m:den>
            <m:r>
              <w:rPr>
                <w:rFonts w:ascii="Cambria Math" w:hAnsi="Cambria Math"/>
              </w:rPr>
              <m:t>2</m:t>
            </m:r>
          </m:den>
        </m:f>
      </m:oMath>
      <w:r w:rsidRPr="00A527F0">
        <w:t>)</w:t>
      </w:r>
      <w:r w:rsidR="00B4713B" w:rsidRPr="00A527F0">
        <w:t>.</w:t>
      </w:r>
    </w:p>
    <w:p w14:paraId="657749C8" w14:textId="2B1ABE9B" w:rsidR="001374ED" w:rsidRPr="00A527F0" w:rsidRDefault="001374ED" w:rsidP="00C957AB">
      <w:pPr>
        <w:spacing w:after="120" w:line="240" w:lineRule="auto"/>
        <w:jc w:val="both"/>
      </w:pPr>
      <w:r w:rsidRPr="00A527F0">
        <w:t xml:space="preserve">This completes the WLA process for </w:t>
      </w:r>
      <w:r w:rsidR="00503BA8">
        <w:t xml:space="preserve">(red) </w:t>
      </w:r>
      <w:r w:rsidRPr="00A527F0">
        <w:t xml:space="preserve">polygon </w:t>
      </w:r>
      <w:proofErr w:type="spellStart"/>
      <w:r w:rsidRPr="00A527F0">
        <w:t>t</w:t>
      </w:r>
      <w:r w:rsidRPr="00A527F0">
        <w:rPr>
          <w:vertAlign w:val="subscript"/>
        </w:rPr>
        <w:t>i</w:t>
      </w:r>
      <w:proofErr w:type="spellEnd"/>
      <w:r w:rsidRPr="00A527F0">
        <w:rPr>
          <w:vertAlign w:val="subscript"/>
        </w:rPr>
        <w:t xml:space="preserve"> </w:t>
      </w:r>
      <w:r w:rsidRPr="00A527F0">
        <w:rPr>
          <w:vertAlign w:val="subscript"/>
        </w:rPr>
        <w:softHyphen/>
      </w:r>
      <w:r w:rsidRPr="00A527F0">
        <w:t xml:space="preserve">. In </w:t>
      </w:r>
      <w:r w:rsidR="00B4713B" w:rsidRPr="00A527F0">
        <w:t xml:space="preserve">Figure </w:t>
      </w:r>
      <w:r w:rsidR="00E058BE">
        <w:t>D-2</w:t>
      </w:r>
      <w:r w:rsidR="00B4713B" w:rsidRPr="00A527F0">
        <w:t>-15 below</w:t>
      </w:r>
      <w:r w:rsidRPr="00A527F0">
        <w:t xml:space="preserve"> the orange border shows S-102 points lying in WLA </w:t>
      </w:r>
      <w:r w:rsidR="006F4AAD">
        <w:t>polygons</w:t>
      </w:r>
      <w:r w:rsidR="006F4AAD" w:rsidRPr="00A527F0">
        <w:t xml:space="preserve"> </w:t>
      </w:r>
      <w:r w:rsidRPr="00A527F0">
        <w:t>t</w:t>
      </w:r>
      <w:r w:rsidRPr="00A527F0">
        <w:rPr>
          <w:vertAlign w:val="subscript"/>
        </w:rPr>
        <w:t>1</w:t>
      </w:r>
      <w:r w:rsidRPr="00A527F0">
        <w:t xml:space="preserve"> and t</w:t>
      </w:r>
      <w:r w:rsidRPr="00A527F0">
        <w:rPr>
          <w:vertAlign w:val="subscript"/>
        </w:rPr>
        <w:t>2</w:t>
      </w:r>
      <w:r w:rsidRPr="00A527F0">
        <w:t xml:space="preserve"> and which would be assigned the shoaler of the two S-104 values corresponding to the t</w:t>
      </w:r>
      <w:r w:rsidRPr="00A527F0">
        <w:rPr>
          <w:vertAlign w:val="subscript"/>
        </w:rPr>
        <w:t>1</w:t>
      </w:r>
      <w:r w:rsidRPr="00A527F0">
        <w:t xml:space="preserve"> and t</w:t>
      </w:r>
      <w:r w:rsidRPr="00A527F0">
        <w:rPr>
          <w:vertAlign w:val="subscript"/>
        </w:rPr>
        <w:t>2</w:t>
      </w:r>
      <w:r w:rsidRPr="00A527F0">
        <w:t xml:space="preserve"> WLA process.</w:t>
      </w:r>
    </w:p>
    <w:p w14:paraId="07DD4F83" w14:textId="77777777" w:rsidR="001374ED" w:rsidRPr="00A527F0" w:rsidRDefault="001374ED" w:rsidP="004E61EE">
      <w:pPr>
        <w:spacing w:line="240" w:lineRule="auto"/>
        <w:jc w:val="center"/>
      </w:pPr>
      <w:r w:rsidRPr="00B812CA">
        <w:rPr>
          <w:noProof/>
          <w:lang w:eastAsia="fr-FR"/>
        </w:rPr>
        <w:drawing>
          <wp:inline distT="0" distB="0" distL="0" distR="0" wp14:anchorId="03E7A59A" wp14:editId="68C8B054">
            <wp:extent cx="4281715" cy="2712673"/>
            <wp:effectExtent l="0" t="0" r="5080" b="0"/>
            <wp:docPr id="297" name="Picture 297" descr="A picture containing indoor, light, bl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Picture 297" descr="A picture containing indoor, light, black&#10;&#10;Description automatically generated"/>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287798" cy="2716527"/>
                    </a:xfrm>
                    <a:prstGeom prst="rect">
                      <a:avLst/>
                    </a:prstGeom>
                    <a:noFill/>
                  </pic:spPr>
                </pic:pic>
              </a:graphicData>
            </a:graphic>
          </wp:inline>
        </w:drawing>
      </w:r>
    </w:p>
    <w:p w14:paraId="503FF81B" w14:textId="3C0F1B59" w:rsidR="001374ED" w:rsidRPr="00A527F0" w:rsidRDefault="001374ED" w:rsidP="00B4713B">
      <w:pPr>
        <w:pStyle w:val="Caption"/>
        <w:spacing w:after="120" w:line="240" w:lineRule="auto"/>
        <w:jc w:val="center"/>
      </w:pPr>
      <w:r w:rsidRPr="00A527F0">
        <w:t xml:space="preserve">Figure </w:t>
      </w:r>
      <w:r w:rsidR="00E058BE">
        <w:t>D-2</w:t>
      </w:r>
      <w:r w:rsidR="0050181D" w:rsidRPr="00A527F0">
        <w:t>-</w:t>
      </w:r>
      <w:r w:rsidRPr="00A527F0">
        <w:t>15</w:t>
      </w:r>
      <w:r w:rsidR="00947796" w:rsidRPr="00A527F0">
        <w:t>:</w:t>
      </w:r>
      <w:r w:rsidR="00B93390" w:rsidRPr="00A527F0">
        <w:t xml:space="preserve"> Time-dependent adjustment of S-102 data with S-104 data</w:t>
      </w:r>
    </w:p>
    <w:p w14:paraId="411E0165" w14:textId="77777777" w:rsidR="001374ED" w:rsidRPr="00A527F0" w:rsidRDefault="001374ED" w:rsidP="00B4713B">
      <w:pPr>
        <w:spacing w:after="120" w:line="240" w:lineRule="auto"/>
        <w:jc w:val="both"/>
      </w:pPr>
      <w:r w:rsidRPr="00A527F0">
        <w:t xml:space="preserve">This process is extended to all </w:t>
      </w:r>
      <w:proofErr w:type="spellStart"/>
      <w:r w:rsidRPr="00A527F0">
        <w:t>t</w:t>
      </w:r>
      <w:r w:rsidRPr="00A527F0">
        <w:rPr>
          <w:vertAlign w:val="subscript"/>
        </w:rPr>
        <w:t>i</w:t>
      </w:r>
      <w:proofErr w:type="spellEnd"/>
      <w:r w:rsidRPr="00A527F0">
        <w:t xml:space="preserve"> along the planned route. </w:t>
      </w:r>
    </w:p>
    <w:p w14:paraId="37285483" w14:textId="5D95786D" w:rsidR="001374ED" w:rsidRPr="00A527F0" w:rsidRDefault="00B4713B" w:rsidP="00B4713B">
      <w:pPr>
        <w:spacing w:after="120" w:line="240" w:lineRule="auto"/>
        <w:jc w:val="both"/>
      </w:pPr>
      <w:r w:rsidRPr="00A527F0">
        <w:t xml:space="preserve">Figure </w:t>
      </w:r>
      <w:r w:rsidR="00E058BE">
        <w:t>D-2</w:t>
      </w:r>
      <w:r w:rsidRPr="00A527F0">
        <w:t xml:space="preserve">-16 </w:t>
      </w:r>
      <w:r w:rsidR="001374ED" w:rsidRPr="00A527F0">
        <w:t xml:space="preserve">shows a </w:t>
      </w:r>
      <w:r w:rsidR="00302EEA">
        <w:t>boundary</w:t>
      </w:r>
      <w:r w:rsidR="00302EEA" w:rsidRPr="00A527F0">
        <w:t xml:space="preserve"> </w:t>
      </w:r>
      <w:r w:rsidR="001374ED" w:rsidRPr="00A527F0">
        <w:t>line around all the WLA processed S-102 grid cells. This</w:t>
      </w:r>
      <w:r w:rsidR="00302EEA" w:rsidRPr="00A527F0">
        <w:t xml:space="preserve"> </w:t>
      </w:r>
      <w:r w:rsidR="001374ED" w:rsidRPr="00A527F0">
        <w:t xml:space="preserve">marks the boundary of the </w:t>
      </w:r>
      <w:r w:rsidR="009D5976">
        <w:t>Water Level Adjustment</w:t>
      </w:r>
      <w:r w:rsidR="001374ED" w:rsidRPr="00A527F0">
        <w:t xml:space="preserve"> area and requires portrayal to inform the user which areas of the </w:t>
      </w:r>
      <w:r w:rsidR="001374ED" w:rsidRPr="00A527F0">
        <w:lastRenderedPageBreak/>
        <w:t xml:space="preserve">display are subject to WLA. </w:t>
      </w:r>
      <w:bookmarkStart w:id="857" w:name="_Hlk88578439"/>
      <w:r w:rsidR="001374ED" w:rsidRPr="00A527F0">
        <w:t>This area is surrounded by a distinguishable boundary line using colour token DEPWL</w:t>
      </w:r>
      <w:r w:rsidR="001374ED" w:rsidRPr="00B812CA">
        <w:rPr>
          <w:rStyle w:val="FootnoteReference"/>
          <w:noProof w:val="0"/>
          <w:sz w:val="20"/>
          <w:vertAlign w:val="superscript"/>
          <w:lang w:val="en-GB"/>
        </w:rPr>
        <w:footnoteReference w:id="6"/>
      </w:r>
      <w:r w:rsidRPr="00A527F0">
        <w:t>).</w:t>
      </w:r>
    </w:p>
    <w:bookmarkEnd w:id="857"/>
    <w:p w14:paraId="213EF0BF" w14:textId="77777777" w:rsidR="001374ED" w:rsidRPr="00A527F0" w:rsidRDefault="001374ED" w:rsidP="004E61EE">
      <w:pPr>
        <w:spacing w:line="240" w:lineRule="auto"/>
        <w:jc w:val="center"/>
      </w:pPr>
      <w:r w:rsidRPr="00B812CA">
        <w:rPr>
          <w:noProof/>
          <w:lang w:eastAsia="fr-FR"/>
        </w:rPr>
        <w:drawing>
          <wp:inline distT="0" distB="0" distL="0" distR="0" wp14:anchorId="762166DF" wp14:editId="7A74697A">
            <wp:extent cx="5724525" cy="3076575"/>
            <wp:effectExtent l="0" t="0" r="9525" b="9525"/>
            <wp:docPr id="298" name="Kuva 7"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Kuva 7" descr="A picture containing background pattern&#10;&#10;Description automatically generated"/>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24525" cy="3076575"/>
                    </a:xfrm>
                    <a:prstGeom prst="rect">
                      <a:avLst/>
                    </a:prstGeom>
                    <a:noFill/>
                    <a:ln>
                      <a:noFill/>
                    </a:ln>
                  </pic:spPr>
                </pic:pic>
              </a:graphicData>
            </a:graphic>
          </wp:inline>
        </w:drawing>
      </w:r>
    </w:p>
    <w:p w14:paraId="06A689FC" w14:textId="4A39DB4B" w:rsidR="001374ED" w:rsidRPr="00A527F0" w:rsidRDefault="001374ED" w:rsidP="00B4713B">
      <w:pPr>
        <w:pStyle w:val="Caption"/>
        <w:spacing w:after="120" w:line="240" w:lineRule="auto"/>
        <w:jc w:val="center"/>
      </w:pPr>
      <w:r w:rsidRPr="00A527F0">
        <w:t xml:space="preserve">Figure </w:t>
      </w:r>
      <w:r w:rsidR="00E058BE">
        <w:t>D-2</w:t>
      </w:r>
      <w:r w:rsidR="0050181D" w:rsidRPr="00A527F0">
        <w:t>-</w:t>
      </w:r>
      <w:r w:rsidRPr="00A527F0">
        <w:t>16</w:t>
      </w:r>
      <w:r w:rsidR="00B4713B" w:rsidRPr="00A527F0">
        <w:t xml:space="preserve"> -</w:t>
      </w:r>
      <w:r w:rsidR="00B93390" w:rsidRPr="00A527F0">
        <w:t xml:space="preserve"> Boundary of adjusted area</w:t>
      </w:r>
    </w:p>
    <w:p w14:paraId="3E083DAC" w14:textId="289EAE8E" w:rsidR="001374ED" w:rsidRPr="00A527F0" w:rsidRDefault="00B4713B" w:rsidP="00B4713B">
      <w:pPr>
        <w:spacing w:after="120" w:line="240" w:lineRule="auto"/>
        <w:jc w:val="both"/>
      </w:pPr>
      <w:r w:rsidRPr="00A527F0">
        <w:t xml:space="preserve">Figure </w:t>
      </w:r>
      <w:r w:rsidR="00E058BE">
        <w:t>D-2</w:t>
      </w:r>
      <w:r w:rsidRPr="00A527F0">
        <w:t>-17 below</w:t>
      </w:r>
      <w:r w:rsidR="001374ED" w:rsidRPr="00A527F0">
        <w:t xml:space="preserve"> shows how the rectangle is positioned in the middle of S-104 coverage area and at the edge of the S-104 coverage are.</w:t>
      </w:r>
    </w:p>
    <w:p w14:paraId="5D32C101" w14:textId="77777777" w:rsidR="001374ED" w:rsidRPr="00A527F0" w:rsidRDefault="001374ED" w:rsidP="004E61EE">
      <w:pPr>
        <w:spacing w:line="240" w:lineRule="auto"/>
      </w:pPr>
      <w:r w:rsidRPr="00B812CA">
        <w:rPr>
          <w:noProof/>
          <w:lang w:eastAsia="fr-FR"/>
        </w:rPr>
        <w:drawing>
          <wp:inline distT="0" distB="0" distL="0" distR="0" wp14:anchorId="5EFF5FE2" wp14:editId="060E56F8">
            <wp:extent cx="5731510" cy="2010410"/>
            <wp:effectExtent l="0" t="0" r="2540" b="8890"/>
            <wp:docPr id="11" name="Kuva 1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Kuva 11" descr="Chart&#10;&#10;Description automatically generated"/>
                    <pic:cNvPicPr>
                      <a:picLocks noChangeAspect="1" noChangeArrowheads="1"/>
                    </pic:cNvPicPr>
                  </pic:nvPicPr>
                  <pic:blipFill>
                    <a:blip r:embed="rId75" r:link="rId76">
                      <a:extLst>
                        <a:ext uri="{28A0092B-C50C-407E-A947-70E740481C1C}">
                          <a14:useLocalDpi xmlns:a14="http://schemas.microsoft.com/office/drawing/2010/main" val="0"/>
                        </a:ext>
                      </a:extLst>
                    </a:blip>
                    <a:srcRect/>
                    <a:stretch>
                      <a:fillRect/>
                    </a:stretch>
                  </pic:blipFill>
                  <pic:spPr bwMode="auto">
                    <a:xfrm>
                      <a:off x="0" y="0"/>
                      <a:ext cx="5731510" cy="2010410"/>
                    </a:xfrm>
                    <a:prstGeom prst="rect">
                      <a:avLst/>
                    </a:prstGeom>
                    <a:noFill/>
                    <a:ln>
                      <a:noFill/>
                    </a:ln>
                  </pic:spPr>
                </pic:pic>
              </a:graphicData>
            </a:graphic>
          </wp:inline>
        </w:drawing>
      </w:r>
    </w:p>
    <w:p w14:paraId="7F23352D" w14:textId="6A9B3D0C" w:rsidR="001374ED" w:rsidRPr="00A527F0" w:rsidRDefault="001374ED" w:rsidP="00B4713B">
      <w:pPr>
        <w:pStyle w:val="Caption"/>
        <w:spacing w:after="120" w:line="240" w:lineRule="auto"/>
        <w:jc w:val="center"/>
      </w:pPr>
      <w:r w:rsidRPr="00A527F0">
        <w:t xml:space="preserve">Figure </w:t>
      </w:r>
      <w:r w:rsidR="00E058BE">
        <w:t>D-2</w:t>
      </w:r>
      <w:r w:rsidR="0050181D" w:rsidRPr="00A527F0">
        <w:t>-</w:t>
      </w:r>
      <w:r w:rsidRPr="00A527F0">
        <w:t>17</w:t>
      </w:r>
      <w:r w:rsidR="00185432" w:rsidRPr="00A527F0">
        <w:t xml:space="preserve"> -</w:t>
      </w:r>
      <w:r w:rsidR="00B93390" w:rsidRPr="00A527F0">
        <w:t xml:space="preserve"> Positioning in interior and at edge</w:t>
      </w:r>
    </w:p>
    <w:p w14:paraId="04BBFC2F" w14:textId="77777777" w:rsidR="001374ED" w:rsidRPr="00A527F0" w:rsidRDefault="001374ED" w:rsidP="00185432">
      <w:pPr>
        <w:spacing w:after="120" w:line="240" w:lineRule="auto"/>
        <w:jc w:val="both"/>
      </w:pPr>
      <w:r w:rsidRPr="00A527F0">
        <w:t>Format of the permanent indication is as below:</w:t>
      </w:r>
    </w:p>
    <w:p w14:paraId="3AC63BDD" w14:textId="77777777" w:rsidR="001374ED" w:rsidRPr="00A527F0" w:rsidRDefault="001374ED" w:rsidP="00185432">
      <w:pPr>
        <w:spacing w:after="120" w:line="240" w:lineRule="auto"/>
        <w:ind w:left="426"/>
        <w:jc w:val="both"/>
        <w:rPr>
          <w:b/>
          <w:bCs/>
          <w:color w:val="0070C0"/>
        </w:rPr>
      </w:pPr>
      <w:r w:rsidRPr="00A527F0">
        <w:rPr>
          <w:b/>
          <w:bCs/>
          <w:color w:val="0070C0"/>
        </w:rPr>
        <w:t>WLA from 12:34 08 Nov 2021 to 14:56 08 Nov 2021</w:t>
      </w:r>
    </w:p>
    <w:p w14:paraId="61F36E3E" w14:textId="77777777" w:rsidR="001374ED" w:rsidRPr="00A527F0" w:rsidRDefault="001374ED" w:rsidP="004E61EE">
      <w:pPr>
        <w:spacing w:line="240" w:lineRule="auto"/>
        <w:rPr>
          <w:rFonts w:eastAsiaTheme="majorEastAsia" w:cstheme="majorBidi"/>
          <w:b/>
          <w:szCs w:val="32"/>
        </w:rPr>
      </w:pPr>
      <w:r w:rsidRPr="00A527F0">
        <w:br w:type="page"/>
      </w:r>
    </w:p>
    <w:p w14:paraId="7CBCFC54" w14:textId="0847B771" w:rsidR="00A4606D" w:rsidRPr="00A527F0" w:rsidRDefault="00A4606D" w:rsidP="00530F27">
      <w:pPr>
        <w:pStyle w:val="Heading1"/>
        <w:numPr>
          <w:ilvl w:val="0"/>
          <w:numId w:val="237"/>
        </w:numPr>
      </w:pPr>
      <w:bookmarkStart w:id="858" w:name="_Toc194067243"/>
      <w:bookmarkStart w:id="859" w:name="_Toc88852892"/>
      <w:bookmarkStart w:id="860" w:name="_Toc98340000"/>
      <w:bookmarkStart w:id="861" w:name="_Toc98340376"/>
      <w:r w:rsidRPr="00A527F0">
        <w:lastRenderedPageBreak/>
        <w:t>Treatment of depth and water level related S-101 features</w:t>
      </w:r>
      <w:bookmarkEnd w:id="858"/>
    </w:p>
    <w:p w14:paraId="7E05943F" w14:textId="31AEC40D" w:rsidR="00A4606D" w:rsidRPr="00A527F0" w:rsidRDefault="00A4606D" w:rsidP="00530F27">
      <w:pPr>
        <w:pStyle w:val="Heading2"/>
        <w:numPr>
          <w:ilvl w:val="1"/>
          <w:numId w:val="237"/>
        </w:numPr>
      </w:pPr>
      <w:bookmarkStart w:id="862" w:name="_Toc194067244"/>
      <w:bookmarkStart w:id="863" w:name="_Toc88852893"/>
      <w:bookmarkStart w:id="864" w:name="_Toc98340001"/>
      <w:bookmarkStart w:id="865" w:name="_Toc98340377"/>
      <w:bookmarkEnd w:id="859"/>
      <w:bookmarkEnd w:id="860"/>
      <w:bookmarkEnd w:id="861"/>
      <w:r w:rsidRPr="00A527F0">
        <w:t>Substitution and adjustment of depth values</w:t>
      </w:r>
      <w:bookmarkEnd w:id="862"/>
    </w:p>
    <w:bookmarkEnd w:id="863"/>
    <w:bookmarkEnd w:id="864"/>
    <w:bookmarkEnd w:id="865"/>
    <w:p w14:paraId="70394BF3" w14:textId="48F47496" w:rsidR="001374ED" w:rsidRPr="00A527F0" w:rsidRDefault="001374ED" w:rsidP="00A4606D">
      <w:pPr>
        <w:spacing w:after="120" w:line="240" w:lineRule="auto"/>
        <w:jc w:val="both"/>
      </w:pPr>
      <w:r w:rsidRPr="00A527F0">
        <w:t xml:space="preserve">In areas covered by only S-102, all depth values </w:t>
      </w:r>
      <w:r w:rsidR="004C7DC0">
        <w:t>must be</w:t>
      </w:r>
      <w:r w:rsidR="004C7DC0" w:rsidRPr="00A527F0">
        <w:t xml:space="preserve"> </w:t>
      </w:r>
      <w:r w:rsidRPr="00A527F0">
        <w:t xml:space="preserve">substituted for all ENC features at all scales which have depth attribution (that is, the attribute </w:t>
      </w:r>
      <w:proofErr w:type="spellStart"/>
      <w:r w:rsidRPr="00A527F0">
        <w:rPr>
          <w:i/>
        </w:rPr>
        <w:t>valueOfSounding</w:t>
      </w:r>
      <w:proofErr w:type="spellEnd"/>
      <w:r w:rsidRPr="00A527F0">
        <w:t xml:space="preserve"> bound to them in the S-101 </w:t>
      </w:r>
      <w:r w:rsidR="00A4606D" w:rsidRPr="00A527F0">
        <w:t>F</w:t>
      </w:r>
      <w:r w:rsidRPr="00A527F0">
        <w:t xml:space="preserve">eature </w:t>
      </w:r>
      <w:r w:rsidR="00A4606D" w:rsidRPr="00A527F0">
        <w:t>C</w:t>
      </w:r>
      <w:r w:rsidRPr="00A527F0">
        <w:t xml:space="preserve">atalogue) </w:t>
      </w:r>
    </w:p>
    <w:p w14:paraId="6123A19C" w14:textId="0502C833" w:rsidR="001374ED" w:rsidRDefault="001374ED" w:rsidP="00A4606D">
      <w:pPr>
        <w:spacing w:after="120" w:line="240" w:lineRule="auto"/>
        <w:jc w:val="both"/>
      </w:pPr>
      <w:r w:rsidRPr="00A527F0">
        <w:t xml:space="preserve">In areas where WLA is processed, all depth values </w:t>
      </w:r>
      <w:r w:rsidR="00A70044">
        <w:t>must be</w:t>
      </w:r>
      <w:r w:rsidR="00A70044" w:rsidRPr="00A527F0">
        <w:t xml:space="preserve"> </w:t>
      </w:r>
      <w:r w:rsidRPr="00A527F0">
        <w:t xml:space="preserve">adjusted for all ENC features at all scales which have depth attribution (that is, the attribute </w:t>
      </w:r>
      <w:proofErr w:type="spellStart"/>
      <w:r w:rsidRPr="00A527F0">
        <w:rPr>
          <w:i/>
        </w:rPr>
        <w:t>valueOfSounding</w:t>
      </w:r>
      <w:proofErr w:type="spellEnd"/>
      <w:r w:rsidRPr="00A527F0">
        <w:t xml:space="preserve"> bound to them in the S-101 </w:t>
      </w:r>
      <w:r w:rsidR="00A4606D" w:rsidRPr="00A527F0">
        <w:t>F</w:t>
      </w:r>
      <w:r w:rsidRPr="00A527F0">
        <w:t xml:space="preserve">eature </w:t>
      </w:r>
      <w:r w:rsidR="00A4606D" w:rsidRPr="00A527F0">
        <w:t>C</w:t>
      </w:r>
      <w:r w:rsidRPr="00A527F0">
        <w:t xml:space="preserve">atalogue). </w:t>
      </w:r>
    </w:p>
    <w:p w14:paraId="2D364902" w14:textId="77777777" w:rsidR="006D7DB6" w:rsidRPr="00A527F0" w:rsidRDefault="006D7DB6" w:rsidP="00A4606D">
      <w:pPr>
        <w:spacing w:after="120" w:line="240" w:lineRule="auto"/>
        <w:jc w:val="both"/>
      </w:pPr>
    </w:p>
    <w:p w14:paraId="7FF0D0CA" w14:textId="51074BAF" w:rsidR="006D7DB6" w:rsidRDefault="006D7DB6" w:rsidP="00530F27">
      <w:pPr>
        <w:pStyle w:val="Heading2"/>
        <w:numPr>
          <w:ilvl w:val="1"/>
          <w:numId w:val="237"/>
        </w:numPr>
      </w:pPr>
      <w:bookmarkStart w:id="866" w:name="_Toc194067245"/>
      <w:r>
        <w:t>Areas covered by S-102 only or by both S-102 and S-104</w:t>
      </w:r>
      <w:bookmarkEnd w:id="866"/>
    </w:p>
    <w:p w14:paraId="0DDDBEAC" w14:textId="195228B8" w:rsidR="001374ED" w:rsidRPr="00A527F0" w:rsidRDefault="001374ED" w:rsidP="00A4606D">
      <w:pPr>
        <w:spacing w:after="120" w:line="240" w:lineRule="auto"/>
        <w:jc w:val="both"/>
      </w:pPr>
      <w:r w:rsidRPr="00A527F0">
        <w:t>Adjustment of different geographic primitives.</w:t>
      </w:r>
    </w:p>
    <w:p w14:paraId="0EE8917F" w14:textId="77777777" w:rsidR="001374ED" w:rsidRPr="00A527F0" w:rsidRDefault="001374ED" w:rsidP="00A4606D">
      <w:pPr>
        <w:pStyle w:val="ListParagraph"/>
        <w:numPr>
          <w:ilvl w:val="0"/>
          <w:numId w:val="90"/>
        </w:numPr>
        <w:spacing w:after="60" w:line="240" w:lineRule="auto"/>
        <w:ind w:hanging="357"/>
        <w:jc w:val="both"/>
      </w:pPr>
      <w:r w:rsidRPr="00A527F0">
        <w:t>Point Features</w:t>
      </w:r>
    </w:p>
    <w:p w14:paraId="0B2273C8" w14:textId="4D098F85" w:rsidR="001374ED" w:rsidRPr="00A527F0" w:rsidRDefault="001374ED" w:rsidP="00A4606D">
      <w:pPr>
        <w:pStyle w:val="ListParagraph"/>
        <w:numPr>
          <w:ilvl w:val="1"/>
          <w:numId w:val="90"/>
        </w:numPr>
        <w:spacing w:after="60" w:line="240" w:lineRule="auto"/>
        <w:ind w:hanging="357"/>
        <w:jc w:val="both"/>
      </w:pPr>
      <w:r w:rsidRPr="00A527F0">
        <w:t xml:space="preserve">For Areas covered by S-102 only, a value for the attribute </w:t>
      </w:r>
      <w:proofErr w:type="spellStart"/>
      <w:r w:rsidRPr="00A527F0">
        <w:rPr>
          <w:i/>
        </w:rPr>
        <w:t>valueOfSounding</w:t>
      </w:r>
      <w:proofErr w:type="spellEnd"/>
      <w:r w:rsidRPr="00A527F0">
        <w:t xml:space="preserve"> </w:t>
      </w:r>
      <w:r w:rsidR="00B15F52" w:rsidRPr="00A527F0">
        <w:t xml:space="preserve">must </w:t>
      </w:r>
      <w:r w:rsidRPr="00A527F0">
        <w:t>be taken from the S-102 grid cell extents which intersect the point feature</w:t>
      </w:r>
      <w:r w:rsidR="00BE7834">
        <w:t xml:space="preserve"> (as shown in Figure D-3-18)</w:t>
      </w:r>
      <w:r w:rsidRPr="00A527F0">
        <w:t xml:space="preserve">. </w:t>
      </w:r>
    </w:p>
    <w:p w14:paraId="43C06D70" w14:textId="3EE68836" w:rsidR="001374ED" w:rsidRPr="00A527F0" w:rsidRDefault="001374ED" w:rsidP="00A4606D">
      <w:pPr>
        <w:pStyle w:val="ListParagraph"/>
        <w:numPr>
          <w:ilvl w:val="1"/>
          <w:numId w:val="90"/>
        </w:numPr>
        <w:spacing w:after="120" w:line="240" w:lineRule="auto"/>
        <w:jc w:val="both"/>
      </w:pPr>
      <w:r w:rsidRPr="00A527F0">
        <w:t>For Areas covered by S-102 and S-104</w:t>
      </w:r>
      <w:r w:rsidR="00206714" w:rsidRPr="00A527F0">
        <w:t>,</w:t>
      </w:r>
      <w:r w:rsidRPr="00A527F0">
        <w:t xml:space="preserve"> </w:t>
      </w:r>
      <w:r w:rsidR="00206714" w:rsidRPr="00A527F0">
        <w:t>t</w:t>
      </w:r>
      <w:r w:rsidRPr="00A527F0">
        <w:t xml:space="preserve">he value for attribute </w:t>
      </w:r>
      <w:proofErr w:type="spellStart"/>
      <w:r w:rsidRPr="00A527F0">
        <w:rPr>
          <w:i/>
        </w:rPr>
        <w:t>valueOfSounding</w:t>
      </w:r>
      <w:proofErr w:type="spellEnd"/>
      <w:r w:rsidRPr="00A527F0">
        <w:t xml:space="preserve"> </w:t>
      </w:r>
      <w:r w:rsidR="00350A19">
        <w:t>must be</w:t>
      </w:r>
      <w:r w:rsidR="00350A19" w:rsidRPr="00A527F0">
        <w:t xml:space="preserve"> </w:t>
      </w:r>
      <w:r w:rsidRPr="00A527F0">
        <w:t xml:space="preserve">taken from the S-102 grid cell extents which intersect the point feature. WLA is then applied to this value using S-104 records selected from the S-104 grid cell intersecting the point feature. The S-104 value selected is as defined in sections </w:t>
      </w:r>
      <w:r w:rsidR="00E058BE">
        <w:t>D-2</w:t>
      </w:r>
      <w:r w:rsidRPr="00A527F0">
        <w:t xml:space="preserve">.5, </w:t>
      </w:r>
      <w:r w:rsidR="00E058BE">
        <w:t>D-2</w:t>
      </w:r>
      <w:r w:rsidRPr="00A527F0">
        <w:t xml:space="preserve">.6 and </w:t>
      </w:r>
      <w:r w:rsidR="00E058BE">
        <w:t>D-2</w:t>
      </w:r>
      <w:r w:rsidRPr="00A527F0">
        <w:t>.7.</w:t>
      </w:r>
    </w:p>
    <w:p w14:paraId="48333ADA" w14:textId="77777777" w:rsidR="001374ED" w:rsidRPr="00A527F0" w:rsidRDefault="001374ED" w:rsidP="00A4606D">
      <w:pPr>
        <w:pStyle w:val="ListParagraph"/>
        <w:numPr>
          <w:ilvl w:val="0"/>
          <w:numId w:val="90"/>
        </w:numPr>
        <w:spacing w:after="60" w:line="240" w:lineRule="auto"/>
        <w:ind w:hanging="357"/>
        <w:jc w:val="both"/>
      </w:pPr>
      <w:r w:rsidRPr="00A527F0">
        <w:t xml:space="preserve">For Curve and Surface features </w:t>
      </w:r>
    </w:p>
    <w:p w14:paraId="70659CE0" w14:textId="02F47247" w:rsidR="001374ED" w:rsidRPr="00A527F0" w:rsidRDefault="001374ED" w:rsidP="00A4606D">
      <w:pPr>
        <w:pStyle w:val="ListParagraph"/>
        <w:numPr>
          <w:ilvl w:val="1"/>
          <w:numId w:val="90"/>
        </w:numPr>
        <w:spacing w:after="60" w:line="240" w:lineRule="auto"/>
        <w:ind w:hanging="357"/>
        <w:jc w:val="both"/>
      </w:pPr>
      <w:r w:rsidRPr="00A527F0">
        <w:t xml:space="preserve">For Areas covered by S-102 only, the value for </w:t>
      </w:r>
      <w:proofErr w:type="spellStart"/>
      <w:r w:rsidRPr="00A527F0">
        <w:rPr>
          <w:i/>
        </w:rPr>
        <w:t>valueOfSounding</w:t>
      </w:r>
      <w:proofErr w:type="spellEnd"/>
      <w:r w:rsidRPr="00A527F0">
        <w:t xml:space="preserve"> </w:t>
      </w:r>
      <w:r w:rsidR="00B15F52" w:rsidRPr="00A527F0">
        <w:t xml:space="preserve">must </w:t>
      </w:r>
      <w:r w:rsidRPr="00A527F0">
        <w:t xml:space="preserve">be the </w:t>
      </w:r>
      <w:proofErr w:type="spellStart"/>
      <w:r w:rsidRPr="00A527F0">
        <w:t>shoalest</w:t>
      </w:r>
      <w:proofErr w:type="spellEnd"/>
      <w:r w:rsidRPr="00A527F0">
        <w:t xml:space="preserve"> value of all S-102 grid cells whose extents intersect the feature’s geometry within the S-102 coverage available. If the curve or surface feature is not completely within the S-102 then the value defined is the </w:t>
      </w:r>
      <w:proofErr w:type="spellStart"/>
      <w:r w:rsidRPr="00A527F0">
        <w:t>shoalest</w:t>
      </w:r>
      <w:proofErr w:type="spellEnd"/>
      <w:r w:rsidRPr="00A527F0">
        <w:t xml:space="preserve"> resulting from the original feature value in S-101 attribute and the value selected from the intersecting S-102 grid cells.</w:t>
      </w:r>
    </w:p>
    <w:p w14:paraId="05403BDC" w14:textId="327551CA" w:rsidR="001374ED" w:rsidRPr="00A527F0" w:rsidRDefault="001374ED" w:rsidP="00A4606D">
      <w:pPr>
        <w:pStyle w:val="ListParagraph"/>
        <w:numPr>
          <w:ilvl w:val="1"/>
          <w:numId w:val="90"/>
        </w:numPr>
        <w:spacing w:after="120" w:line="240" w:lineRule="auto"/>
        <w:jc w:val="both"/>
      </w:pPr>
      <w:r w:rsidRPr="00A527F0">
        <w:t xml:space="preserve">For Areas covered by S-102 and S-104, the value for </w:t>
      </w:r>
      <w:proofErr w:type="spellStart"/>
      <w:r w:rsidRPr="00A527F0">
        <w:rPr>
          <w:i/>
        </w:rPr>
        <w:t>valueOfSounding</w:t>
      </w:r>
      <w:proofErr w:type="spellEnd"/>
      <w:r w:rsidRPr="00A527F0">
        <w:t xml:space="preserve"> is first selected, as the </w:t>
      </w:r>
      <w:proofErr w:type="spellStart"/>
      <w:r w:rsidRPr="00A527F0">
        <w:t>shoalest</w:t>
      </w:r>
      <w:proofErr w:type="spellEnd"/>
      <w:r w:rsidRPr="00A527F0">
        <w:t xml:space="preserve"> value of all S-102 grid cells whose extents intersect the feature’s geometry. WLA adjustment </w:t>
      </w:r>
      <w:r w:rsidR="00350A19">
        <w:t>must</w:t>
      </w:r>
      <w:r w:rsidR="00350A19" w:rsidRPr="00A527F0">
        <w:t xml:space="preserve"> </w:t>
      </w:r>
      <w:r w:rsidRPr="00A527F0">
        <w:t xml:space="preserve">then applied to this value by selecting the </w:t>
      </w:r>
      <w:proofErr w:type="spellStart"/>
      <w:r w:rsidRPr="00A527F0">
        <w:t>shoalest</w:t>
      </w:r>
      <w:proofErr w:type="spellEnd"/>
      <w:r w:rsidRPr="00A527F0">
        <w:t xml:space="preserve"> value from all intersecting S-104 grid cells. The value selected is as defined in </w:t>
      </w:r>
      <w:r w:rsidR="00206714" w:rsidRPr="00A527F0">
        <w:t xml:space="preserve">clauses </w:t>
      </w:r>
      <w:r w:rsidR="00E058BE">
        <w:t>D-2</w:t>
      </w:r>
      <w:r w:rsidRPr="00A527F0">
        <w:t xml:space="preserve">.5, </w:t>
      </w:r>
      <w:r w:rsidR="00E058BE">
        <w:t>D-</w:t>
      </w:r>
      <w:r w:rsidRPr="00A527F0">
        <w:t xml:space="preserve">2.6 and </w:t>
      </w:r>
      <w:r w:rsidR="00E058BE">
        <w:t>D-</w:t>
      </w:r>
      <w:r w:rsidRPr="00A527F0">
        <w:t>2.7</w:t>
      </w:r>
      <w:r w:rsidR="00BE7834">
        <w:t xml:space="preserve"> and shown in Figure D-3-19</w:t>
      </w:r>
      <w:r w:rsidRPr="00A527F0">
        <w:t xml:space="preserve">. If the curve or surface feature is not completely within the S-104 coverage then the adjusted value is the </w:t>
      </w:r>
      <w:proofErr w:type="spellStart"/>
      <w:r w:rsidRPr="00A527F0">
        <w:t>shoalest</w:t>
      </w:r>
      <w:proofErr w:type="spellEnd"/>
      <w:r w:rsidRPr="00A527F0">
        <w:t xml:space="preserve"> value resulting from the original feature value in S-101 attribute and the WLA adjusted value. </w:t>
      </w:r>
    </w:p>
    <w:p w14:paraId="4FD3A697" w14:textId="77777777" w:rsidR="001374ED" w:rsidRPr="00A527F0" w:rsidRDefault="001374ED" w:rsidP="004E61EE">
      <w:pPr>
        <w:keepNext/>
        <w:spacing w:line="240" w:lineRule="auto"/>
        <w:jc w:val="center"/>
      </w:pPr>
      <w:r w:rsidRPr="00B812CA">
        <w:rPr>
          <w:noProof/>
          <w:lang w:eastAsia="fr-FR"/>
        </w:rPr>
        <w:lastRenderedPageBreak/>
        <w:drawing>
          <wp:inline distT="0" distB="0" distL="0" distR="0" wp14:anchorId="6F2B10DA" wp14:editId="62327434">
            <wp:extent cx="4287219" cy="2749215"/>
            <wp:effectExtent l="0" t="0" r="0" b="0"/>
            <wp:docPr id="398" name="Picture 398"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Picture 398" descr="Diagram&#10;&#10;Description automatically generated with low confidence"/>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310605" cy="2764212"/>
                    </a:xfrm>
                    <a:prstGeom prst="rect">
                      <a:avLst/>
                    </a:prstGeom>
                    <a:noFill/>
                  </pic:spPr>
                </pic:pic>
              </a:graphicData>
            </a:graphic>
          </wp:inline>
        </w:drawing>
      </w:r>
    </w:p>
    <w:p w14:paraId="05AADAD5" w14:textId="59CF8F71" w:rsidR="001374ED" w:rsidRPr="00A527F0" w:rsidRDefault="001374ED" w:rsidP="009620E9">
      <w:pPr>
        <w:pStyle w:val="Caption"/>
        <w:spacing w:after="120" w:line="240" w:lineRule="auto"/>
        <w:jc w:val="center"/>
      </w:pPr>
      <w:r w:rsidRPr="00A527F0">
        <w:t xml:space="preserve">Figure </w:t>
      </w:r>
      <w:r w:rsidR="00E058BE">
        <w:t>D-3</w:t>
      </w:r>
      <w:r w:rsidR="0050181D" w:rsidRPr="00A527F0">
        <w:t>-</w:t>
      </w:r>
      <w:r w:rsidRPr="00A527F0">
        <w:t>18</w:t>
      </w:r>
      <w:r w:rsidR="009620E9" w:rsidRPr="00A527F0">
        <w:t xml:space="preserve"> -</w:t>
      </w:r>
      <w:r w:rsidRPr="00A527F0">
        <w:t xml:space="preserve"> Substitution of sounding value from S-102</w:t>
      </w:r>
    </w:p>
    <w:p w14:paraId="0699C70B" w14:textId="77777777" w:rsidR="001374ED" w:rsidRPr="00A527F0" w:rsidRDefault="001374ED" w:rsidP="004E61EE">
      <w:pPr>
        <w:keepNext/>
        <w:spacing w:line="240" w:lineRule="auto"/>
        <w:jc w:val="center"/>
      </w:pPr>
      <w:r w:rsidRPr="00B812CA">
        <w:rPr>
          <w:noProof/>
          <w:lang w:eastAsia="fr-FR"/>
        </w:rPr>
        <w:drawing>
          <wp:inline distT="0" distB="0" distL="0" distR="0" wp14:anchorId="44A0D637" wp14:editId="6946E853">
            <wp:extent cx="4209861" cy="2256571"/>
            <wp:effectExtent l="0" t="0" r="0" b="0"/>
            <wp:docPr id="299" name="Picture 299"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Picture 299" descr="Chart, scatter chart&#10;&#10;Description automatically generated"/>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219590" cy="2261786"/>
                    </a:xfrm>
                    <a:prstGeom prst="rect">
                      <a:avLst/>
                    </a:prstGeom>
                    <a:noFill/>
                  </pic:spPr>
                </pic:pic>
              </a:graphicData>
            </a:graphic>
          </wp:inline>
        </w:drawing>
      </w:r>
    </w:p>
    <w:p w14:paraId="5475A42C" w14:textId="0ABED2D2" w:rsidR="001374ED" w:rsidRPr="00A527F0" w:rsidRDefault="001374ED" w:rsidP="009620E9">
      <w:pPr>
        <w:pStyle w:val="Caption"/>
        <w:spacing w:after="120" w:line="240" w:lineRule="auto"/>
        <w:jc w:val="center"/>
      </w:pPr>
      <w:r w:rsidRPr="00A527F0">
        <w:t xml:space="preserve">Figure </w:t>
      </w:r>
      <w:r w:rsidR="00E058BE">
        <w:t>D-3</w:t>
      </w:r>
      <w:r w:rsidR="0050181D" w:rsidRPr="00A527F0">
        <w:t>-</w:t>
      </w:r>
      <w:r w:rsidRPr="00A527F0">
        <w:t>19</w:t>
      </w:r>
      <w:r w:rsidR="009620E9" w:rsidRPr="00A527F0">
        <w:t xml:space="preserve"> -</w:t>
      </w:r>
      <w:r w:rsidR="00947796" w:rsidRPr="00A527F0">
        <w:t xml:space="preserve"> </w:t>
      </w:r>
      <w:r w:rsidRPr="00A527F0">
        <w:t xml:space="preserve">Substitution of </w:t>
      </w:r>
      <w:proofErr w:type="spellStart"/>
      <w:r w:rsidRPr="00A527F0">
        <w:rPr>
          <w:i/>
        </w:rPr>
        <w:t>valueOfSounding</w:t>
      </w:r>
      <w:proofErr w:type="spellEnd"/>
      <w:r w:rsidRPr="00A527F0">
        <w:t xml:space="preserve"> attribute in S-101 Obstruction from S-102 data</w:t>
      </w:r>
    </w:p>
    <w:p w14:paraId="2EBADDDF" w14:textId="0CD4E51A" w:rsidR="00C2783F" w:rsidRPr="00530F27" w:rsidRDefault="001374ED" w:rsidP="009620E9">
      <w:pPr>
        <w:spacing w:after="60" w:line="240" w:lineRule="auto"/>
        <w:jc w:val="both"/>
      </w:pPr>
      <w:r w:rsidRPr="00530F27">
        <w:t xml:space="preserve">The S-101 features for which this depth substitution </w:t>
      </w:r>
      <w:r w:rsidR="00350A19">
        <w:t xml:space="preserve">must be </w:t>
      </w:r>
      <w:proofErr w:type="spellStart"/>
      <w:r w:rsidR="00350A19">
        <w:t>implemeneted</w:t>
      </w:r>
      <w:proofErr w:type="spellEnd"/>
      <w:r w:rsidR="00350A19" w:rsidRPr="00530F27">
        <w:t xml:space="preserve"> </w:t>
      </w:r>
      <w:r w:rsidR="00350A19">
        <w:t>with</w:t>
      </w:r>
      <w:r w:rsidRPr="00530F27">
        <w:t xml:space="preserve">in S-102 coverage areas are </w:t>
      </w:r>
      <w:r w:rsidR="00C2783F" w:rsidRPr="00530F27">
        <w:t>all those which</w:t>
      </w:r>
      <w:r w:rsidR="00C2783F" w:rsidRPr="00C2783F">
        <w:t xml:space="preserve"> bind </w:t>
      </w:r>
      <w:proofErr w:type="spellStart"/>
      <w:r w:rsidR="00C2783F" w:rsidRPr="00530F27">
        <w:rPr>
          <w:i/>
          <w:iCs/>
        </w:rPr>
        <w:t>valueOfSounding</w:t>
      </w:r>
      <w:proofErr w:type="spellEnd"/>
      <w:r w:rsidR="00C2783F" w:rsidRPr="00C2783F">
        <w:t xml:space="preserve"> in the S-101 feature catalogue along with multipoint geometries</w:t>
      </w:r>
      <w:r w:rsidR="00C2783F" w:rsidRPr="00530F27">
        <w:t>, unless those specifically excluded in this section.</w:t>
      </w:r>
    </w:p>
    <w:p w14:paraId="35AA0FD1" w14:textId="1E5ADE0F" w:rsidR="00C2783F" w:rsidRPr="00530F27" w:rsidRDefault="00C2783F" w:rsidP="00530F27">
      <w:pPr>
        <w:spacing w:after="60" w:line="240" w:lineRule="auto"/>
        <w:jc w:val="both"/>
      </w:pPr>
      <w:r w:rsidRPr="00530F27">
        <w:t>S</w:t>
      </w:r>
      <w:r w:rsidR="001374ED" w:rsidRPr="00530F27">
        <w:t>oundings</w:t>
      </w:r>
      <w:r w:rsidRPr="00530F27">
        <w:t xml:space="preserve"> are included</w:t>
      </w:r>
      <w:r w:rsidR="001374ED" w:rsidRPr="00530F27">
        <w:t xml:space="preserve"> (either individual soundings or those which are part of an array) substituting the S-102 grid cell whose extents intersect the sounding position for the defined ZCOO (ISO8211)</w:t>
      </w:r>
      <w:r w:rsidR="00BE7834" w:rsidRPr="00530F27">
        <w:t xml:space="preserve">, </w:t>
      </w:r>
      <w:r w:rsidR="009D5976" w:rsidRPr="00530F27">
        <w:t>See f</w:t>
      </w:r>
      <w:r w:rsidR="00BE7834" w:rsidRPr="00530F27">
        <w:t>igure D-3-18</w:t>
      </w:r>
      <w:r w:rsidR="001374ED" w:rsidRPr="00530F27">
        <w:t>.</w:t>
      </w:r>
    </w:p>
    <w:p w14:paraId="1EF78944" w14:textId="1F05958E" w:rsidR="001374ED" w:rsidRPr="00A527F0" w:rsidRDefault="001374ED" w:rsidP="009620E9">
      <w:pPr>
        <w:spacing w:after="120" w:line="240" w:lineRule="auto"/>
        <w:jc w:val="both"/>
      </w:pPr>
      <w:r w:rsidRPr="00A527F0">
        <w:t xml:space="preserve">If the depth substituted S-101 feature is covered by S-104, then WLA </w:t>
      </w:r>
      <w:r w:rsidR="00350A19">
        <w:t>must be</w:t>
      </w:r>
      <w:r w:rsidR="00350A19" w:rsidRPr="00A527F0">
        <w:t xml:space="preserve"> </w:t>
      </w:r>
      <w:r w:rsidRPr="00A527F0">
        <w:t xml:space="preserve">processed using </w:t>
      </w:r>
      <w:r w:rsidR="007F3557">
        <w:t xml:space="preserve">the </w:t>
      </w:r>
      <w:r w:rsidRPr="00A527F0">
        <w:t xml:space="preserve">same method as for the underlying depth area. </w:t>
      </w:r>
    </w:p>
    <w:p w14:paraId="28A48AF9" w14:textId="64DDA81E" w:rsidR="004C7DC0" w:rsidRDefault="001374ED" w:rsidP="009620E9">
      <w:pPr>
        <w:spacing w:after="60" w:line="240" w:lineRule="auto"/>
        <w:jc w:val="both"/>
      </w:pPr>
      <w:r w:rsidRPr="00A527F0">
        <w:t xml:space="preserve">Depth values </w:t>
      </w:r>
      <w:r w:rsidR="00B15F52" w:rsidRPr="00A527F0">
        <w:t xml:space="preserve">must </w:t>
      </w:r>
      <w:r w:rsidRPr="00A527F0">
        <w:t xml:space="preserve">also be substituted </w:t>
      </w:r>
      <w:r w:rsidR="004C7DC0">
        <w:t>in</w:t>
      </w:r>
      <w:r w:rsidRPr="00A527F0">
        <w:t xml:space="preserve"> </w:t>
      </w:r>
      <w:r w:rsidR="004C7DC0" w:rsidRPr="00A527F0">
        <w:t xml:space="preserve">all ENC features at all scales which have the attribute </w:t>
      </w:r>
      <w:proofErr w:type="spellStart"/>
      <w:r w:rsidR="004C7DC0" w:rsidRPr="00A527F0">
        <w:rPr>
          <w:i/>
        </w:rPr>
        <w:t>depthRangeMinimumValue</w:t>
      </w:r>
      <w:proofErr w:type="spellEnd"/>
      <w:r w:rsidR="004C7DC0" w:rsidRPr="00A527F0">
        <w:t xml:space="preserve"> bound to them in the S-101 Feature Catalogue</w:t>
      </w:r>
      <w:r w:rsidR="004C7DC0">
        <w:t>.</w:t>
      </w:r>
    </w:p>
    <w:p w14:paraId="54DFB961" w14:textId="2960EEAB" w:rsidR="001374ED" w:rsidRPr="00A527F0" w:rsidRDefault="001374ED" w:rsidP="009620E9">
      <w:pPr>
        <w:spacing w:after="120" w:line="240" w:lineRule="auto"/>
        <w:jc w:val="both"/>
      </w:pPr>
      <w:r w:rsidRPr="00A527F0">
        <w:t xml:space="preserve">For all features with substituted (and possibly adjusted </w:t>
      </w:r>
      <w:r w:rsidRPr="00C2783F">
        <w:t xml:space="preserve">values), the </w:t>
      </w:r>
      <w:r w:rsidR="00815F72" w:rsidRPr="00C2783F">
        <w:t>ECDIS P</w:t>
      </w:r>
      <w:r w:rsidRPr="00C2783F">
        <w:t xml:space="preserve">ick </w:t>
      </w:r>
      <w:r w:rsidR="00815F72" w:rsidRPr="00C2783F">
        <w:t>R</w:t>
      </w:r>
      <w:r w:rsidRPr="00C2783F">
        <w:t xml:space="preserve">eport </w:t>
      </w:r>
      <w:r w:rsidR="00EB2B72" w:rsidRPr="00C2783F">
        <w:t xml:space="preserve">must </w:t>
      </w:r>
      <w:r w:rsidRPr="00C2783F">
        <w:t>indicate the substituted/adjusted value and its source. The format and portrayal of depths and drying heights (</w:t>
      </w:r>
      <w:r w:rsidR="00815F72" w:rsidRPr="00C2783F">
        <w:t>that is, number of decimals, etc</w:t>
      </w:r>
      <w:r w:rsidRPr="00C2783F">
        <w:t>) is unchanged.</w:t>
      </w:r>
    </w:p>
    <w:p w14:paraId="25D7AC63" w14:textId="5118BA70" w:rsidR="001374ED" w:rsidRPr="00A527F0" w:rsidRDefault="001374ED" w:rsidP="009620E9">
      <w:pPr>
        <w:spacing w:after="120" w:line="240" w:lineRule="auto"/>
        <w:jc w:val="both"/>
      </w:pPr>
      <w:r w:rsidRPr="00A527F0">
        <w:t>For example, for S-102 only covered area</w:t>
      </w:r>
      <w:r w:rsidR="00815F72" w:rsidRPr="00A527F0">
        <w:t>:</w:t>
      </w:r>
    </w:p>
    <w:p w14:paraId="5DFD05E3" w14:textId="77777777" w:rsidR="001374ED" w:rsidRPr="00A527F0" w:rsidRDefault="001374ED" w:rsidP="00815F72">
      <w:pPr>
        <w:spacing w:after="120" w:line="240" w:lineRule="auto"/>
        <w:ind w:left="426"/>
        <w:jc w:val="both"/>
        <w:rPr>
          <w:b/>
          <w:bCs/>
          <w:color w:val="0070C0"/>
        </w:rPr>
      </w:pPr>
      <w:r w:rsidRPr="00A527F0">
        <w:rPr>
          <w:b/>
          <w:bCs/>
          <w:color w:val="0070C0"/>
        </w:rPr>
        <w:t>Value Of Sounding 12.3 m [S-102]</w:t>
      </w:r>
    </w:p>
    <w:p w14:paraId="4ED7D0F2" w14:textId="34473397" w:rsidR="001374ED" w:rsidRPr="00A527F0" w:rsidRDefault="001374ED" w:rsidP="009620E9">
      <w:pPr>
        <w:spacing w:after="120" w:line="240" w:lineRule="auto"/>
        <w:jc w:val="both"/>
      </w:pPr>
      <w:r w:rsidRPr="00A527F0">
        <w:lastRenderedPageBreak/>
        <w:t xml:space="preserve">When an S-101 attribute has been WLA adjusted the pick report </w:t>
      </w:r>
      <w:r w:rsidR="00BE7834">
        <w:t>must</w:t>
      </w:r>
      <w:r w:rsidR="00BE7834" w:rsidRPr="00A527F0">
        <w:t xml:space="preserve"> </w:t>
      </w:r>
      <w:r w:rsidRPr="00A527F0">
        <w:t xml:space="preserve">indicate the WLA adjusted value, source and time/date. The format of time date is: </w:t>
      </w:r>
      <w:proofErr w:type="spellStart"/>
      <w:r w:rsidRPr="00A527F0">
        <w:t>hh:mm</w:t>
      </w:r>
      <w:proofErr w:type="spellEnd"/>
      <w:r w:rsidRPr="00A527F0">
        <w:t xml:space="preserve"> dd mmm </w:t>
      </w:r>
      <w:proofErr w:type="spellStart"/>
      <w:r w:rsidRPr="00A527F0">
        <w:t>yyyy</w:t>
      </w:r>
      <w:proofErr w:type="spellEnd"/>
      <w:r w:rsidR="00815F72" w:rsidRPr="00A527F0">
        <w:t>.</w:t>
      </w:r>
    </w:p>
    <w:p w14:paraId="4877BAF1" w14:textId="027A374E" w:rsidR="001374ED" w:rsidRPr="00A527F0" w:rsidRDefault="001374ED" w:rsidP="009620E9">
      <w:pPr>
        <w:spacing w:after="120" w:line="240" w:lineRule="auto"/>
        <w:jc w:val="both"/>
      </w:pPr>
      <w:r w:rsidRPr="00A527F0">
        <w:t>For example, for both S-102 and S-104 covered area</w:t>
      </w:r>
      <w:r w:rsidR="00815F72" w:rsidRPr="00A527F0">
        <w:t>:</w:t>
      </w:r>
    </w:p>
    <w:p w14:paraId="344B8006" w14:textId="77777777" w:rsidR="001374ED" w:rsidRPr="00A527F0" w:rsidRDefault="001374ED" w:rsidP="00815F72">
      <w:pPr>
        <w:spacing w:after="120" w:line="240" w:lineRule="auto"/>
        <w:ind w:left="426"/>
        <w:jc w:val="both"/>
        <w:rPr>
          <w:b/>
          <w:bCs/>
          <w:color w:val="0070C0"/>
        </w:rPr>
      </w:pPr>
      <w:r w:rsidRPr="00A527F0">
        <w:rPr>
          <w:b/>
          <w:bCs/>
          <w:color w:val="0070C0"/>
        </w:rPr>
        <w:t>Value Of Sounding 15.5m [WLA 12:34 08 Nov 2021]</w:t>
      </w:r>
    </w:p>
    <w:p w14:paraId="4F7B432A" w14:textId="77777777" w:rsidR="001374ED" w:rsidRPr="00A527F0" w:rsidRDefault="001374ED" w:rsidP="00815F72">
      <w:pPr>
        <w:spacing w:after="120" w:line="240" w:lineRule="auto"/>
        <w:ind w:left="426"/>
        <w:jc w:val="both"/>
        <w:rPr>
          <w:b/>
          <w:bCs/>
          <w:color w:val="0070C0"/>
        </w:rPr>
      </w:pPr>
      <w:r w:rsidRPr="00A527F0">
        <w:rPr>
          <w:b/>
          <w:bCs/>
          <w:color w:val="0070C0"/>
        </w:rPr>
        <w:t>Value Of Sounding 15.5m [WLA from 12:34 08 Nov 2021 to 14:56 08 Nov 2021]</w:t>
      </w:r>
    </w:p>
    <w:p w14:paraId="46CC8C0E" w14:textId="77777777" w:rsidR="001374ED" w:rsidRPr="00A527F0" w:rsidRDefault="001374ED" w:rsidP="009620E9">
      <w:pPr>
        <w:spacing w:after="120" w:line="240" w:lineRule="auto"/>
        <w:jc w:val="both"/>
      </w:pPr>
    </w:p>
    <w:p w14:paraId="683DCF7C" w14:textId="78C12BDF" w:rsidR="006D7DB6" w:rsidRPr="006D7DB6" w:rsidRDefault="00815F72" w:rsidP="00530F27">
      <w:pPr>
        <w:pStyle w:val="Heading2"/>
        <w:numPr>
          <w:ilvl w:val="1"/>
          <w:numId w:val="237"/>
        </w:numPr>
      </w:pPr>
      <w:bookmarkStart w:id="867" w:name="_Toc175130408"/>
      <w:bookmarkStart w:id="868" w:name="_Toc175130409"/>
      <w:bookmarkStart w:id="869" w:name="_Toc175130410"/>
      <w:bookmarkStart w:id="870" w:name="_Toc175130411"/>
      <w:bookmarkStart w:id="871" w:name="_Toc175130412"/>
      <w:bookmarkStart w:id="872" w:name="_Toc175130413"/>
      <w:bookmarkStart w:id="873" w:name="_Toc175130414"/>
      <w:bookmarkStart w:id="874" w:name="_Toc175130415"/>
      <w:bookmarkStart w:id="875" w:name="_Toc175130416"/>
      <w:bookmarkStart w:id="876" w:name="_Toc175130417"/>
      <w:bookmarkStart w:id="877" w:name="_Toc175130418"/>
      <w:bookmarkStart w:id="878" w:name="_Toc175130419"/>
      <w:bookmarkStart w:id="879" w:name="_Toc175130420"/>
      <w:bookmarkStart w:id="880" w:name="_Toc175130421"/>
      <w:bookmarkStart w:id="881" w:name="_Toc175130422"/>
      <w:bookmarkStart w:id="882" w:name="_Toc175130423"/>
      <w:bookmarkStart w:id="883" w:name="_Toc175130424"/>
      <w:bookmarkStart w:id="884" w:name="_Toc175130425"/>
      <w:bookmarkStart w:id="885" w:name="_Toc175130426"/>
      <w:bookmarkStart w:id="886" w:name="_Toc175130427"/>
      <w:bookmarkStart w:id="887" w:name="_Toc175130428"/>
      <w:bookmarkStart w:id="888" w:name="_Toc175130429"/>
      <w:bookmarkStart w:id="889" w:name="_Toc175130430"/>
      <w:bookmarkStart w:id="890" w:name="_Toc175130431"/>
      <w:bookmarkStart w:id="891" w:name="_Toc175130432"/>
      <w:bookmarkStart w:id="892" w:name="_Toc175130433"/>
      <w:bookmarkStart w:id="893" w:name="_Toc175130434"/>
      <w:bookmarkStart w:id="894" w:name="_Toc175130435"/>
      <w:bookmarkStart w:id="895" w:name="_Toc175130436"/>
      <w:bookmarkStart w:id="896" w:name="_Toc175130437"/>
      <w:bookmarkStart w:id="897" w:name="_Toc194067246"/>
      <w:bookmarkStart w:id="898" w:name="_Toc88852898"/>
      <w:bookmarkStart w:id="899" w:name="_Toc98340005"/>
      <w:bookmarkStart w:id="900" w:name="_Toc98340381"/>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r w:rsidRPr="00A527F0">
        <w:t>Adjustment of heights and vertical clearance values</w:t>
      </w:r>
      <w:bookmarkEnd w:id="897"/>
    </w:p>
    <w:bookmarkEnd w:id="898"/>
    <w:bookmarkEnd w:id="899"/>
    <w:bookmarkEnd w:id="900"/>
    <w:p w14:paraId="0E0FC536" w14:textId="73F69976" w:rsidR="00C2783F" w:rsidRPr="00C2783F" w:rsidRDefault="001374ED" w:rsidP="00E767AB">
      <w:pPr>
        <w:spacing w:after="60" w:line="240" w:lineRule="auto"/>
        <w:jc w:val="both"/>
      </w:pPr>
      <w:r w:rsidRPr="00A527F0">
        <w:t xml:space="preserve">Any vertical measurement which is referenced to the same vertical datum as the S-104 data </w:t>
      </w:r>
      <w:r w:rsidR="006026F8">
        <w:t>must</w:t>
      </w:r>
      <w:r w:rsidR="006026F8" w:rsidRPr="00A527F0">
        <w:t xml:space="preserve"> </w:t>
      </w:r>
      <w:r w:rsidRPr="00A527F0">
        <w:t xml:space="preserve">be adjusted using the intersecting S-104 grid cell water level value. This </w:t>
      </w:r>
      <w:r w:rsidR="006026F8">
        <w:t>must</w:t>
      </w:r>
      <w:r w:rsidR="006026F8" w:rsidRPr="00A527F0">
        <w:t xml:space="preserve"> </w:t>
      </w:r>
      <w:r w:rsidRPr="00A527F0">
        <w:t xml:space="preserve">be applied on any features within the coverage of S-104. Where a feature is not completely within the S-104 coverage the adjusted value is the minimum value resulting from the original feature value in </w:t>
      </w:r>
      <w:r w:rsidR="00D06D02">
        <w:t xml:space="preserve">the </w:t>
      </w:r>
      <w:r w:rsidRPr="00A527F0">
        <w:t xml:space="preserve">S-101 attribute and the WLA adjusted </w:t>
      </w:r>
      <w:r w:rsidRPr="00C2783F">
        <w:t xml:space="preserve">value. </w:t>
      </w:r>
    </w:p>
    <w:p w14:paraId="649ED4EB" w14:textId="5DBF332D" w:rsidR="001374ED" w:rsidRPr="00530F27" w:rsidRDefault="001374ED" w:rsidP="00530F27">
      <w:pPr>
        <w:spacing w:after="60" w:line="240" w:lineRule="auto"/>
        <w:jc w:val="both"/>
        <w:rPr>
          <w:highlight w:val="yellow"/>
        </w:rPr>
      </w:pPr>
      <w:r w:rsidRPr="00C2783F">
        <w:t xml:space="preserve">Adjustment is defined for </w:t>
      </w:r>
      <w:r w:rsidR="00C2783F" w:rsidRPr="00530F27">
        <w:t xml:space="preserve">all features which bind </w:t>
      </w:r>
      <w:proofErr w:type="spellStart"/>
      <w:r w:rsidR="00C2783F" w:rsidRPr="00530F27">
        <w:rPr>
          <w:i/>
          <w:iCs/>
        </w:rPr>
        <w:t>verticalDatum</w:t>
      </w:r>
      <w:proofErr w:type="spellEnd"/>
      <w:r w:rsidR="00C2783F" w:rsidRPr="00530F27">
        <w:t xml:space="preserve"> in the S-101 feature catalogue unless specifically excluded in this section.</w:t>
      </w:r>
    </w:p>
    <w:p w14:paraId="1223526C" w14:textId="0B1B3033" w:rsidR="001374ED" w:rsidRPr="00A527F0" w:rsidRDefault="001374ED" w:rsidP="00815F72">
      <w:pPr>
        <w:spacing w:after="120" w:line="240" w:lineRule="auto"/>
        <w:jc w:val="both"/>
      </w:pPr>
      <w:r w:rsidRPr="00A527F0">
        <w:t xml:space="preserve">The simple attributes adjusted are </w:t>
      </w:r>
      <w:r w:rsidR="00E767AB" w:rsidRPr="00A527F0">
        <w:rPr>
          <w:i/>
        </w:rPr>
        <w:t>h</w:t>
      </w:r>
      <w:r w:rsidRPr="00A527F0">
        <w:rPr>
          <w:i/>
        </w:rPr>
        <w:t>eight</w:t>
      </w:r>
      <w:r w:rsidRPr="00A527F0">
        <w:t xml:space="preserve"> and </w:t>
      </w:r>
      <w:proofErr w:type="spellStart"/>
      <w:r w:rsidR="00E767AB" w:rsidRPr="00A527F0">
        <w:rPr>
          <w:i/>
        </w:rPr>
        <w:t>verticalClearance</w:t>
      </w:r>
      <w:r w:rsidRPr="00A527F0">
        <w:rPr>
          <w:i/>
        </w:rPr>
        <w:t>Value</w:t>
      </w:r>
      <w:proofErr w:type="spellEnd"/>
      <w:r w:rsidRPr="00A527F0">
        <w:t xml:space="preserve">. </w:t>
      </w:r>
      <w:bookmarkStart w:id="901" w:name="_Hlk88745181"/>
      <w:r w:rsidRPr="00A527F0">
        <w:t xml:space="preserve">When adjusting height or clearance values the largest value from the selected S-104 records </w:t>
      </w:r>
      <w:r w:rsidR="00BE7834">
        <w:t>must</w:t>
      </w:r>
      <w:r w:rsidR="00BE7834" w:rsidRPr="00A527F0">
        <w:t xml:space="preserve"> </w:t>
      </w:r>
      <w:r w:rsidRPr="00A527F0">
        <w:t>be used in order to produce the safest values.</w:t>
      </w:r>
    </w:p>
    <w:bookmarkEnd w:id="901"/>
    <w:p w14:paraId="701DC309" w14:textId="0C7444BD" w:rsidR="001374ED" w:rsidRPr="00A527F0" w:rsidRDefault="001374ED" w:rsidP="00815F72">
      <w:pPr>
        <w:spacing w:after="120" w:line="240" w:lineRule="auto"/>
        <w:jc w:val="both"/>
      </w:pPr>
      <w:r w:rsidRPr="00A527F0">
        <w:t xml:space="preserve">The user </w:t>
      </w:r>
      <w:r w:rsidR="006026F8">
        <w:t>must</w:t>
      </w:r>
      <w:r w:rsidR="006026F8" w:rsidRPr="00A527F0">
        <w:t xml:space="preserve"> </w:t>
      </w:r>
      <w:r w:rsidRPr="00A527F0">
        <w:t xml:space="preserve">be given a permanent indication that the Water Level (S-104) values have adjusted attributes in the data display. Where values are not adjusted due to an incompatibility of vertical datums in the data, the user </w:t>
      </w:r>
      <w:r w:rsidR="00BE7834">
        <w:t>must</w:t>
      </w:r>
      <w:r w:rsidR="00BE7834" w:rsidRPr="00A527F0">
        <w:t xml:space="preserve"> </w:t>
      </w:r>
      <w:r w:rsidRPr="00A527F0">
        <w:t>be given a similar permanent notification.</w:t>
      </w:r>
    </w:p>
    <w:p w14:paraId="40D02D40" w14:textId="637DAD9F" w:rsidR="001374ED" w:rsidRPr="00A527F0" w:rsidRDefault="001374ED" w:rsidP="00815F72">
      <w:pPr>
        <w:spacing w:after="120" w:line="240" w:lineRule="auto"/>
        <w:jc w:val="both"/>
      </w:pPr>
      <w:r w:rsidRPr="00A527F0">
        <w:t xml:space="preserve">When either </w:t>
      </w:r>
      <w:r w:rsidR="00E767AB" w:rsidRPr="00A527F0">
        <w:rPr>
          <w:i/>
        </w:rPr>
        <w:t>h</w:t>
      </w:r>
      <w:r w:rsidRPr="00A527F0">
        <w:rPr>
          <w:i/>
        </w:rPr>
        <w:t>eight</w:t>
      </w:r>
      <w:r w:rsidRPr="00A527F0">
        <w:t xml:space="preserve"> or </w:t>
      </w:r>
      <w:proofErr w:type="spellStart"/>
      <w:r w:rsidR="00E767AB" w:rsidRPr="00A527F0">
        <w:rPr>
          <w:i/>
        </w:rPr>
        <w:t>vertical</w:t>
      </w:r>
      <w:r w:rsidRPr="00A527F0">
        <w:rPr>
          <w:i/>
        </w:rPr>
        <w:t>ClearanceValue</w:t>
      </w:r>
      <w:proofErr w:type="spellEnd"/>
      <w:r w:rsidRPr="00A527F0">
        <w:t xml:space="preserve"> in S-101 have been substituted or adjusted the </w:t>
      </w:r>
      <w:r w:rsidR="00E767AB" w:rsidRPr="00A527F0">
        <w:t>ECDIS P</w:t>
      </w:r>
      <w:r w:rsidRPr="00A527F0">
        <w:t xml:space="preserve">ick </w:t>
      </w:r>
      <w:r w:rsidR="00E767AB" w:rsidRPr="00A527F0">
        <w:t>R</w:t>
      </w:r>
      <w:r w:rsidRPr="00A527F0">
        <w:t xml:space="preserve">eport </w:t>
      </w:r>
      <w:r w:rsidR="00BE7834">
        <w:t>must</w:t>
      </w:r>
      <w:r w:rsidR="00BE7834" w:rsidRPr="00A527F0">
        <w:t xml:space="preserve"> </w:t>
      </w:r>
      <w:r w:rsidRPr="00A527F0">
        <w:t>indicate the substituted value, source and time/date. The format of the height or vertical clearance values (</w:t>
      </w:r>
      <w:r w:rsidR="00E767AB" w:rsidRPr="00A527F0">
        <w:t>that is,</w:t>
      </w:r>
      <w:r w:rsidR="00280A08" w:rsidRPr="00A527F0">
        <w:t xml:space="preserve"> number of decimals, etc</w:t>
      </w:r>
      <w:r w:rsidRPr="00A527F0">
        <w:t>) is unchanged.</w:t>
      </w:r>
    </w:p>
    <w:p w14:paraId="0D64C931" w14:textId="4222A165" w:rsidR="001374ED" w:rsidRPr="00A527F0" w:rsidRDefault="001374ED" w:rsidP="00815F72">
      <w:pPr>
        <w:spacing w:after="120" w:line="240" w:lineRule="auto"/>
        <w:jc w:val="both"/>
      </w:pPr>
      <w:r w:rsidRPr="00A527F0">
        <w:t>For example</w:t>
      </w:r>
      <w:r w:rsidR="00E767AB" w:rsidRPr="00A527F0">
        <w:t>:</w:t>
      </w:r>
    </w:p>
    <w:p w14:paraId="6E872794" w14:textId="77777777" w:rsidR="001374ED" w:rsidRPr="00A527F0" w:rsidRDefault="001374ED" w:rsidP="00E767AB">
      <w:pPr>
        <w:spacing w:after="120" w:line="240" w:lineRule="auto"/>
        <w:ind w:left="426"/>
        <w:jc w:val="both"/>
        <w:rPr>
          <w:b/>
          <w:bCs/>
          <w:color w:val="0070C0"/>
        </w:rPr>
      </w:pPr>
      <w:r w:rsidRPr="00A527F0">
        <w:rPr>
          <w:b/>
          <w:bCs/>
          <w:color w:val="0070C0"/>
        </w:rPr>
        <w:t>Vertical Clearance Value 5.3 m Mean Sea Level [WLA 12:34 08 Nov 2021]</w:t>
      </w:r>
    </w:p>
    <w:p w14:paraId="52063D3E" w14:textId="4F0C06E1" w:rsidR="001374ED" w:rsidRPr="00A527F0" w:rsidRDefault="001374ED" w:rsidP="00E767AB">
      <w:pPr>
        <w:spacing w:after="120" w:line="240" w:lineRule="auto"/>
        <w:ind w:left="426"/>
        <w:jc w:val="both"/>
        <w:rPr>
          <w:b/>
          <w:bCs/>
          <w:color w:val="0070C0"/>
        </w:rPr>
      </w:pPr>
      <w:r w:rsidRPr="00A527F0">
        <w:rPr>
          <w:b/>
          <w:bCs/>
          <w:color w:val="0070C0"/>
        </w:rPr>
        <w:t xml:space="preserve">Value Of Vertical </w:t>
      </w:r>
      <w:r w:rsidR="00E767AB" w:rsidRPr="00A527F0">
        <w:rPr>
          <w:b/>
          <w:bCs/>
          <w:color w:val="0070C0"/>
        </w:rPr>
        <w:t>C</w:t>
      </w:r>
      <w:r w:rsidRPr="00A527F0">
        <w:rPr>
          <w:b/>
          <w:bCs/>
          <w:color w:val="0070C0"/>
        </w:rPr>
        <w:t>learance 15.5m Mean Sea Level [WLA from 12:34 08 Nov 2021 to 14:56 08 Nov 2021]</w:t>
      </w:r>
    </w:p>
    <w:p w14:paraId="546863B1" w14:textId="77777777" w:rsidR="001374ED" w:rsidRPr="00A527F0" w:rsidRDefault="001374ED" w:rsidP="00815F72">
      <w:pPr>
        <w:spacing w:after="120" w:line="240" w:lineRule="auto"/>
        <w:jc w:val="both"/>
        <w:rPr>
          <w:bCs/>
        </w:rPr>
      </w:pPr>
    </w:p>
    <w:p w14:paraId="40388452" w14:textId="46026266" w:rsidR="00280A08" w:rsidRPr="00A527F0" w:rsidRDefault="00280A08" w:rsidP="00530F27">
      <w:pPr>
        <w:pStyle w:val="Heading2"/>
        <w:numPr>
          <w:ilvl w:val="1"/>
          <w:numId w:val="237"/>
        </w:numPr>
      </w:pPr>
      <w:bookmarkStart w:id="902" w:name="_Toc194067247"/>
      <w:bookmarkStart w:id="903" w:name="_Toc88852900"/>
      <w:bookmarkStart w:id="904" w:name="_Toc98340006"/>
      <w:bookmarkStart w:id="905" w:name="_Toc98340382"/>
      <w:r w:rsidRPr="00A527F0">
        <w:t>Alerts and indication details</w:t>
      </w:r>
      <w:bookmarkEnd w:id="902"/>
    </w:p>
    <w:bookmarkEnd w:id="903"/>
    <w:bookmarkEnd w:id="904"/>
    <w:bookmarkEnd w:id="905"/>
    <w:p w14:paraId="04313751" w14:textId="0ABAECBF" w:rsidR="001374ED" w:rsidRPr="00A527F0" w:rsidRDefault="001374ED" w:rsidP="00280A08">
      <w:pPr>
        <w:spacing w:line="240" w:lineRule="auto"/>
        <w:jc w:val="both"/>
      </w:pPr>
      <w:r w:rsidRPr="00A527F0">
        <w:t xml:space="preserve">Substituted or adjusted values in ENCs at the largest scale </w:t>
      </w:r>
      <w:r w:rsidR="006E2D52">
        <w:t>must</w:t>
      </w:r>
      <w:r w:rsidRPr="00A527F0">
        <w:t xml:space="preserve"> be used as input to any </w:t>
      </w:r>
      <w:r w:rsidR="00404950">
        <w:t>alert</w:t>
      </w:r>
      <w:r w:rsidRPr="00A527F0">
        <w:t xml:space="preserve">/indication processing. </w:t>
      </w:r>
      <w:r w:rsidR="009D5976">
        <w:t>The</w:t>
      </w:r>
      <w:r w:rsidRPr="00A527F0">
        <w:t xml:space="preserve"> substituted values are portrayed as shown in </w:t>
      </w:r>
      <w:r w:rsidR="00280A08" w:rsidRPr="00A527F0">
        <w:t xml:space="preserve">Figure </w:t>
      </w:r>
      <w:r w:rsidR="00E058BE">
        <w:t>D-3</w:t>
      </w:r>
      <w:r w:rsidR="00280A08" w:rsidRPr="00A527F0">
        <w:t xml:space="preserve">-20 </w:t>
      </w:r>
      <w:r w:rsidR="009D5976">
        <w:t>w</w:t>
      </w:r>
      <w:r w:rsidRPr="00A527F0">
        <w:t>hich shows the graphical highlight (red boundary and red transparent fill) for the intersected safety contour.</w:t>
      </w:r>
    </w:p>
    <w:p w14:paraId="6F23C2D7" w14:textId="77777777" w:rsidR="001374ED" w:rsidRPr="00A527F0" w:rsidRDefault="001374ED" w:rsidP="004E61EE">
      <w:pPr>
        <w:spacing w:line="240" w:lineRule="auto"/>
        <w:jc w:val="center"/>
        <w:rPr>
          <w:i/>
          <w:iCs/>
        </w:rPr>
      </w:pPr>
      <w:r w:rsidRPr="00B812CA">
        <w:rPr>
          <w:i/>
          <w:iCs/>
          <w:noProof/>
          <w:lang w:eastAsia="fr-FR"/>
        </w:rPr>
        <w:lastRenderedPageBreak/>
        <w:drawing>
          <wp:inline distT="0" distB="0" distL="0" distR="0" wp14:anchorId="604BAB04" wp14:editId="51ECA3C0">
            <wp:extent cx="3458424" cy="2194751"/>
            <wp:effectExtent l="0" t="0" r="8890" b="0"/>
            <wp:docPr id="300" name="Picture 30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461544" cy="2196731"/>
                    </a:xfrm>
                    <a:prstGeom prst="rect">
                      <a:avLst/>
                    </a:prstGeom>
                    <a:noFill/>
                    <a:ln>
                      <a:noFill/>
                    </a:ln>
                  </pic:spPr>
                </pic:pic>
              </a:graphicData>
            </a:graphic>
          </wp:inline>
        </w:drawing>
      </w:r>
    </w:p>
    <w:p w14:paraId="49F69696" w14:textId="401917A1" w:rsidR="001374ED" w:rsidRPr="00A527F0" w:rsidRDefault="001374ED" w:rsidP="00280A08">
      <w:pPr>
        <w:pStyle w:val="Caption"/>
        <w:spacing w:after="120" w:line="240" w:lineRule="auto"/>
        <w:jc w:val="center"/>
      </w:pPr>
      <w:r w:rsidRPr="00A527F0">
        <w:t xml:space="preserve">Figure </w:t>
      </w:r>
      <w:r w:rsidR="00E058BE">
        <w:t>D-3</w:t>
      </w:r>
      <w:r w:rsidR="0050181D" w:rsidRPr="00A527F0">
        <w:t>-</w:t>
      </w:r>
      <w:r w:rsidRPr="00A527F0">
        <w:t>20</w:t>
      </w:r>
      <w:r w:rsidR="00280A08" w:rsidRPr="00A527F0">
        <w:t xml:space="preserve"> -</w:t>
      </w:r>
      <w:r w:rsidR="00366538" w:rsidRPr="00A527F0">
        <w:t xml:space="preserve"> Graphical highlight for intersected safety contour</w:t>
      </w:r>
    </w:p>
    <w:p w14:paraId="0402A4C8" w14:textId="77777777" w:rsidR="00280A08" w:rsidRPr="00A527F0" w:rsidRDefault="00280A08" w:rsidP="00280A08">
      <w:pPr>
        <w:spacing w:after="120" w:line="240" w:lineRule="auto"/>
      </w:pPr>
    </w:p>
    <w:p w14:paraId="7B5C42FA" w14:textId="302865A6" w:rsidR="00280A08" w:rsidRPr="00A527F0" w:rsidRDefault="00280A08" w:rsidP="00530F27">
      <w:pPr>
        <w:pStyle w:val="Heading2"/>
        <w:numPr>
          <w:ilvl w:val="1"/>
          <w:numId w:val="237"/>
        </w:numPr>
      </w:pPr>
      <w:bookmarkStart w:id="906" w:name="_Toc88838699"/>
      <w:bookmarkStart w:id="907" w:name="_Toc88839536"/>
      <w:bookmarkStart w:id="908" w:name="_Toc88838700"/>
      <w:bookmarkStart w:id="909" w:name="_Toc88839537"/>
      <w:bookmarkStart w:id="910" w:name="_Toc88838701"/>
      <w:bookmarkStart w:id="911" w:name="_Toc88839538"/>
      <w:bookmarkStart w:id="912" w:name="_Toc88838702"/>
      <w:bookmarkStart w:id="913" w:name="_Toc88839539"/>
      <w:bookmarkStart w:id="914" w:name="_Toc88838703"/>
      <w:bookmarkStart w:id="915" w:name="_Toc88839540"/>
      <w:bookmarkStart w:id="916" w:name="_Toc88852905"/>
      <w:bookmarkStart w:id="917" w:name="_Toc88838704"/>
      <w:bookmarkStart w:id="918" w:name="_Toc88839541"/>
      <w:bookmarkStart w:id="919" w:name="_Toc88838705"/>
      <w:bookmarkStart w:id="920" w:name="_Toc88839542"/>
      <w:bookmarkStart w:id="921" w:name="_Toc88838706"/>
      <w:bookmarkStart w:id="922" w:name="_Toc88839543"/>
      <w:bookmarkStart w:id="923" w:name="_Toc88838707"/>
      <w:bookmarkStart w:id="924" w:name="_Toc88839544"/>
      <w:bookmarkStart w:id="925" w:name="_Toc88838708"/>
      <w:bookmarkStart w:id="926" w:name="_Toc88839545"/>
      <w:bookmarkStart w:id="927" w:name="_Toc88838709"/>
      <w:bookmarkStart w:id="928" w:name="_Toc88839546"/>
      <w:bookmarkStart w:id="929" w:name="_Toc88838710"/>
      <w:bookmarkStart w:id="930" w:name="_Toc88839547"/>
      <w:bookmarkStart w:id="931" w:name="_Toc88838711"/>
      <w:bookmarkStart w:id="932" w:name="_Toc88839548"/>
      <w:bookmarkStart w:id="933" w:name="_Toc194067248"/>
      <w:bookmarkStart w:id="934" w:name="_Toc88852914"/>
      <w:bookmarkStart w:id="935" w:name="_Toc98340007"/>
      <w:bookmarkStart w:id="936" w:name="_Toc98340383"/>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r w:rsidRPr="00A527F0">
        <w:t>Legend details</w:t>
      </w:r>
      <w:bookmarkEnd w:id="933"/>
    </w:p>
    <w:bookmarkEnd w:id="934"/>
    <w:bookmarkEnd w:id="935"/>
    <w:bookmarkEnd w:id="936"/>
    <w:p w14:paraId="18222D1C" w14:textId="1B5DF54E" w:rsidR="000A0D43" w:rsidRPr="00A527F0" w:rsidRDefault="001374ED" w:rsidP="004E61EE">
      <w:pPr>
        <w:spacing w:line="240" w:lineRule="auto"/>
      </w:pPr>
      <w:r w:rsidRPr="00A527F0">
        <w:t xml:space="preserve">The legend </w:t>
      </w:r>
      <w:r w:rsidR="006E2D52">
        <w:t>must</w:t>
      </w:r>
      <w:r w:rsidRPr="00A527F0">
        <w:t xml:space="preserve"> additionally indicate the vertical datum of S-102 and S-104</w:t>
      </w:r>
      <w:r w:rsidR="008972A2">
        <w:t xml:space="preserve"> </w:t>
      </w:r>
      <w:r w:rsidRPr="00A527F0">
        <w:t xml:space="preserve">If the vertical datums are </w:t>
      </w:r>
      <w:r w:rsidR="00280A08" w:rsidRPr="00A527F0">
        <w:t xml:space="preserve">the </w:t>
      </w:r>
      <w:r w:rsidRPr="00A527F0">
        <w:t>same then a single indication is enough to cover S-101, S-102 and S-104.</w:t>
      </w:r>
    </w:p>
    <w:p w14:paraId="0F3AEAF0" w14:textId="77777777" w:rsidR="0083266A" w:rsidRPr="00A527F0" w:rsidRDefault="0083266A" w:rsidP="0043278E"/>
    <w:p w14:paraId="67153A5A" w14:textId="1B673AFF" w:rsidR="006E2D52" w:rsidRPr="00A527F0" w:rsidRDefault="00CF374E" w:rsidP="0033096A">
      <w:pPr>
        <w:pStyle w:val="Heading1"/>
        <w:numPr>
          <w:ilvl w:val="0"/>
          <w:numId w:val="0"/>
        </w:numPr>
        <w:spacing w:before="0" w:after="0"/>
        <w:ind w:left="2127" w:right="2160"/>
      </w:pPr>
      <w:r w:rsidRPr="00A527F0">
        <w:br w:type="page"/>
      </w:r>
      <w:r w:rsidR="006E2D52">
        <w:lastRenderedPageBreak/>
        <w:br w:type="page"/>
      </w:r>
      <w:bookmarkStart w:id="937" w:name="_Toc194067249"/>
      <w:r w:rsidR="006E2D52" w:rsidRPr="00A527F0">
        <w:lastRenderedPageBreak/>
        <w:t xml:space="preserve">Appendix </w:t>
      </w:r>
      <w:r w:rsidR="00A310A1">
        <w:t>E</w:t>
      </w:r>
      <w:r w:rsidR="00F94FB6">
        <w:t xml:space="preserve"> – Dataset Loading and Display (Rendering) Algorithms</w:t>
      </w:r>
      <w:bookmarkEnd w:id="937"/>
    </w:p>
    <w:p w14:paraId="346C8B3A" w14:textId="77777777" w:rsidR="006E2D52" w:rsidRPr="00A527F0" w:rsidRDefault="006E2D52" w:rsidP="006E2D52">
      <w:pPr>
        <w:spacing w:after="120" w:line="240" w:lineRule="auto"/>
      </w:pPr>
    </w:p>
    <w:p w14:paraId="43260590" w14:textId="37042CA6" w:rsidR="006E2D52" w:rsidRPr="00A527F0" w:rsidRDefault="00F94FB6" w:rsidP="006E2D52">
      <w:pPr>
        <w:pStyle w:val="Heading1"/>
        <w:numPr>
          <w:ilvl w:val="0"/>
          <w:numId w:val="216"/>
        </w:numPr>
      </w:pPr>
      <w:bookmarkStart w:id="938" w:name="_Toc194067250"/>
      <w:r>
        <w:t>Introduction</w:t>
      </w:r>
      <w:bookmarkEnd w:id="938"/>
    </w:p>
    <w:p w14:paraId="302EF453" w14:textId="57152556" w:rsidR="00E67DD4" w:rsidRDefault="00E67DD4" w:rsidP="002D7DEE">
      <w:pPr>
        <w:jc w:val="both"/>
        <w:rPr>
          <w:lang w:val="en-US"/>
        </w:rPr>
      </w:pPr>
      <w:r>
        <w:rPr>
          <w:rFonts w:cs="Arial"/>
        </w:rPr>
        <w:t xml:space="preserve">Details of the </w:t>
      </w:r>
      <w:r w:rsidRPr="004507E0">
        <w:rPr>
          <w:rFonts w:cs="Arial"/>
        </w:rPr>
        <w:t xml:space="preserve">dataset loading and </w:t>
      </w:r>
      <w:r>
        <w:rPr>
          <w:rFonts w:cs="Arial"/>
        </w:rPr>
        <w:t>data display</w:t>
      </w:r>
      <w:r w:rsidRPr="004507E0">
        <w:rPr>
          <w:rFonts w:cs="Arial"/>
        </w:rPr>
        <w:t xml:space="preserve"> algorithm</w:t>
      </w:r>
      <w:r>
        <w:rPr>
          <w:rFonts w:cs="Arial"/>
        </w:rPr>
        <w:t>s are contained within this Appendix.</w:t>
      </w:r>
    </w:p>
    <w:p w14:paraId="145FE035" w14:textId="07D2F0EE" w:rsidR="00E67DD4" w:rsidRDefault="00E67DD4" w:rsidP="002D7DEE">
      <w:pPr>
        <w:jc w:val="both"/>
        <w:rPr>
          <w:rFonts w:cs="Arial"/>
        </w:rPr>
      </w:pPr>
      <w:r>
        <w:rPr>
          <w:lang w:val="en-US"/>
        </w:rPr>
        <w:t>A</w:t>
      </w:r>
      <w:proofErr w:type="spellStart"/>
      <w:r w:rsidRPr="00693533">
        <w:rPr>
          <w:rFonts w:cs="Arial"/>
        </w:rPr>
        <w:t>lgorithm</w:t>
      </w:r>
      <w:r>
        <w:rPr>
          <w:rFonts w:cs="Arial"/>
        </w:rPr>
        <w:t>s</w:t>
      </w:r>
      <w:proofErr w:type="spellEnd"/>
      <w:r w:rsidRPr="00693533">
        <w:rPr>
          <w:rFonts w:cs="Arial"/>
        </w:rPr>
        <w:t xml:space="preserve"> for dataset loading</w:t>
      </w:r>
      <w:r>
        <w:rPr>
          <w:rFonts w:cs="Arial"/>
        </w:rPr>
        <w:t>,</w:t>
      </w:r>
      <w:r w:rsidRPr="00693533">
        <w:rPr>
          <w:rFonts w:cs="Arial"/>
        </w:rPr>
        <w:t xml:space="preserve"> unloading</w:t>
      </w:r>
      <w:r>
        <w:rPr>
          <w:rFonts w:cs="Arial"/>
        </w:rPr>
        <w:t>, and rendering (display)</w:t>
      </w:r>
      <w:r w:rsidRPr="00693533">
        <w:rPr>
          <w:rFonts w:cs="Arial"/>
        </w:rPr>
        <w:t xml:space="preserve"> within a navigation system </w:t>
      </w:r>
      <w:r>
        <w:rPr>
          <w:rFonts w:cs="Arial"/>
        </w:rPr>
        <w:t>are</w:t>
      </w:r>
      <w:r w:rsidRPr="00693533">
        <w:rPr>
          <w:rFonts w:cs="Arial"/>
        </w:rPr>
        <w:t xml:space="preserve"> prescribed </w:t>
      </w:r>
      <w:r>
        <w:rPr>
          <w:rFonts w:cs="Arial"/>
        </w:rPr>
        <w:t>for</w:t>
      </w:r>
      <w:r w:rsidRPr="00693533">
        <w:rPr>
          <w:rFonts w:cs="Arial"/>
        </w:rPr>
        <w:t xml:space="preserve"> S-101 </w:t>
      </w:r>
      <w:r>
        <w:rPr>
          <w:rFonts w:cs="Arial"/>
        </w:rPr>
        <w:t xml:space="preserve">(and possibly other products which provide multiple generalizations for a given geographic area) </w:t>
      </w:r>
      <w:r w:rsidRPr="00693533">
        <w:rPr>
          <w:rFonts w:cs="Arial"/>
        </w:rPr>
        <w:t xml:space="preserve">in order for the appropriate </w:t>
      </w:r>
      <w:r>
        <w:rPr>
          <w:rFonts w:cs="Arial"/>
        </w:rPr>
        <w:t>data</w:t>
      </w:r>
      <w:r w:rsidRPr="00693533">
        <w:rPr>
          <w:rFonts w:cs="Arial"/>
        </w:rPr>
        <w:t xml:space="preserve"> to be viewed at the mariner’s selected viewing scale</w:t>
      </w:r>
      <w:r w:rsidR="00302EEA">
        <w:rPr>
          <w:rFonts w:cs="Arial"/>
        </w:rPr>
        <w:t xml:space="preserve"> (MSVS)</w:t>
      </w:r>
      <w:r w:rsidRPr="00693533">
        <w:rPr>
          <w:rFonts w:cs="Arial"/>
        </w:rPr>
        <w:t xml:space="preserve">. </w:t>
      </w:r>
    </w:p>
    <w:p w14:paraId="3D2912BE" w14:textId="77777777" w:rsidR="00E67DD4" w:rsidRDefault="00E67DD4" w:rsidP="002D7DEE">
      <w:pPr>
        <w:jc w:val="both"/>
        <w:rPr>
          <w:rFonts w:cs="Arial"/>
        </w:rPr>
      </w:pPr>
      <w:r w:rsidRPr="00693533">
        <w:rPr>
          <w:rFonts w:cs="Arial"/>
        </w:rPr>
        <w:t>Th</w:t>
      </w:r>
      <w:r>
        <w:rPr>
          <w:rFonts w:cs="Arial"/>
        </w:rPr>
        <w:t>ese algorithms</w:t>
      </w:r>
      <w:r w:rsidRPr="00693533">
        <w:rPr>
          <w:rFonts w:cs="Arial"/>
        </w:rPr>
        <w:t xml:space="preserve"> </w:t>
      </w:r>
      <w:r>
        <w:rPr>
          <w:rFonts w:cs="Arial"/>
        </w:rPr>
        <w:t>are intended to provide</w:t>
      </w:r>
      <w:r w:rsidRPr="00693533">
        <w:rPr>
          <w:rFonts w:cs="Arial"/>
        </w:rPr>
        <w:t xml:space="preserve"> clear and concise rules on how and when data is loaded and unloaded</w:t>
      </w:r>
      <w:r>
        <w:rPr>
          <w:rFonts w:cs="Arial"/>
        </w:rPr>
        <w:t>; and the order in which datasets are to be displayed</w:t>
      </w:r>
      <w:r w:rsidRPr="00693533">
        <w:rPr>
          <w:rFonts w:cs="Arial"/>
        </w:rPr>
        <w:t>.</w:t>
      </w:r>
    </w:p>
    <w:p w14:paraId="6BC0D36B" w14:textId="1DAC56D4" w:rsidR="00E67DD4" w:rsidRPr="006A66C1" w:rsidRDefault="00E67DD4" w:rsidP="002D7DEE">
      <w:pPr>
        <w:spacing w:after="120" w:line="240" w:lineRule="auto"/>
        <w:jc w:val="both"/>
        <w:rPr>
          <w:rFonts w:cs="Arial"/>
        </w:rPr>
      </w:pPr>
      <w:r w:rsidRPr="006A66C1">
        <w:rPr>
          <w:rFonts w:cs="Arial"/>
        </w:rPr>
        <w:t xml:space="preserve">Note 1: These algorithms only address loading and display related to visualization within the system graphics window. The application may need to load other datasets to satisfy requirements related to alerts processing, such as </w:t>
      </w:r>
      <w:r w:rsidR="0056040E">
        <w:rPr>
          <w:rFonts w:cs="Arial"/>
        </w:rPr>
        <w:t>MSC.530(106)/Rev.1</w:t>
      </w:r>
      <w:r w:rsidRPr="006A66C1">
        <w:rPr>
          <w:rFonts w:cs="Arial"/>
        </w:rPr>
        <w:t xml:space="preserve"> A11.2.</w:t>
      </w:r>
    </w:p>
    <w:p w14:paraId="268C012C" w14:textId="3B0C46F2" w:rsidR="00E67DD4" w:rsidRPr="006E2D52" w:rsidRDefault="00E67DD4" w:rsidP="006E2D52">
      <w:pPr>
        <w:spacing w:after="120" w:line="240" w:lineRule="auto"/>
        <w:jc w:val="both"/>
        <w:rPr>
          <w:rFonts w:cs="Arial"/>
          <w:lang w:val="en-AU"/>
        </w:rPr>
      </w:pPr>
      <w:r w:rsidRPr="006A66C1">
        <w:rPr>
          <w:rFonts w:cs="Arial"/>
        </w:rPr>
        <w:t>Note 2: Light sectors and other features which may span dataset boundaries. It should be possible, on request, for the mariner to be capable of identifying the colour of the sectors affecting the ship, even if the lights involved are off the display, and, in general provision must be made to ensure that all relevant features are portrayed.</w:t>
      </w:r>
    </w:p>
    <w:p w14:paraId="66D7EC65" w14:textId="484ED5A4" w:rsidR="00E67DD4" w:rsidRDefault="00802BDD" w:rsidP="00E67DD4">
      <w:pPr>
        <w:spacing w:after="120" w:line="240" w:lineRule="auto"/>
        <w:ind w:right="16"/>
        <w:rPr>
          <w:rFonts w:cs="Arial"/>
        </w:rPr>
      </w:pPr>
      <w:bookmarkStart w:id="939" w:name="_Toc187673191"/>
      <w:bookmarkStart w:id="940" w:name="_Toc187673423"/>
      <w:bookmarkStart w:id="941" w:name="_Toc188368782"/>
      <w:bookmarkStart w:id="942" w:name="_Toc187673201"/>
      <w:bookmarkStart w:id="943" w:name="_Toc187673433"/>
      <w:bookmarkStart w:id="944" w:name="_Toc188368792"/>
      <w:bookmarkStart w:id="945" w:name="_Toc188621985"/>
      <w:bookmarkEnd w:id="939"/>
      <w:bookmarkEnd w:id="940"/>
      <w:bookmarkEnd w:id="941"/>
      <w:bookmarkEnd w:id="942"/>
      <w:bookmarkEnd w:id="943"/>
      <w:bookmarkEnd w:id="944"/>
      <w:bookmarkEnd w:id="945"/>
      <w:r w:rsidRPr="00802BDD">
        <w:t>Scales and scale ranges are defined in Clause</w:t>
      </w:r>
      <w:r w:rsidR="00B70E86">
        <w:t xml:space="preserve"> </w:t>
      </w:r>
      <w:r w:rsidR="00B70E86">
        <w:fldChar w:fldCharType="begin"/>
      </w:r>
      <w:r w:rsidR="00B70E86">
        <w:instrText xml:space="preserve"> REF _Ref192264106 \r \h </w:instrText>
      </w:r>
      <w:r w:rsidR="00B70E86">
        <w:fldChar w:fldCharType="separate"/>
      </w:r>
      <w:r w:rsidR="00B70E86">
        <w:t>12.1.1</w:t>
      </w:r>
      <w:r w:rsidR="00B70E86">
        <w:fldChar w:fldCharType="end"/>
      </w:r>
      <w:r w:rsidRPr="00802BDD">
        <w:t>.</w:t>
      </w:r>
      <w:r>
        <w:t xml:space="preserve"> </w:t>
      </w:r>
      <w:r w:rsidR="00E67DD4">
        <w:rPr>
          <w:rFonts w:cs="Arial"/>
        </w:rPr>
        <w:t>The</w:t>
      </w:r>
      <w:r w:rsidR="00E67DD4" w:rsidRPr="00693533">
        <w:rPr>
          <w:rFonts w:cs="Arial"/>
        </w:rPr>
        <w:t xml:space="preserve"> scale range of a dataset </w:t>
      </w:r>
      <w:r w:rsidR="00E67DD4">
        <w:rPr>
          <w:rFonts w:cs="Arial"/>
        </w:rPr>
        <w:t>is the</w:t>
      </w:r>
      <w:r w:rsidR="00E67DD4" w:rsidRPr="00693533">
        <w:rPr>
          <w:rFonts w:cs="Arial"/>
        </w:rPr>
        <w:t xml:space="preserve"> range of </w:t>
      </w:r>
      <w:r w:rsidR="00E67DD4">
        <w:rPr>
          <w:rFonts w:cs="Arial"/>
        </w:rPr>
        <w:t xml:space="preserve">display </w:t>
      </w:r>
      <w:r w:rsidR="00E67DD4" w:rsidRPr="00693533">
        <w:rPr>
          <w:rFonts w:cs="Arial"/>
        </w:rPr>
        <w:t xml:space="preserve">scales between which a producer </w:t>
      </w:r>
      <w:r w:rsidR="00E67DD4">
        <w:rPr>
          <w:rFonts w:cs="Arial"/>
        </w:rPr>
        <w:t xml:space="preserve">intends </w:t>
      </w:r>
      <w:r w:rsidR="00E67DD4" w:rsidRPr="00693533">
        <w:rPr>
          <w:rFonts w:cs="Arial"/>
        </w:rPr>
        <w:t>the data for use.</w:t>
      </w:r>
      <w:r w:rsidR="00E67DD4">
        <w:rPr>
          <w:rFonts w:cs="Arial"/>
        </w:rPr>
        <w:t xml:space="preserve"> This scale range is determined by the scale ranges of the component </w:t>
      </w:r>
      <w:r w:rsidR="00E67DD4">
        <w:rPr>
          <w:rFonts w:cs="Arial"/>
          <w:b/>
          <w:bCs/>
        </w:rPr>
        <w:t>D</w:t>
      </w:r>
      <w:r w:rsidR="00E67DD4" w:rsidRPr="00CD5710">
        <w:rPr>
          <w:rFonts w:cs="Arial"/>
          <w:b/>
          <w:bCs/>
        </w:rPr>
        <w:t xml:space="preserve">ata </w:t>
      </w:r>
      <w:r w:rsidR="00E67DD4">
        <w:rPr>
          <w:rFonts w:cs="Arial"/>
          <w:b/>
          <w:bCs/>
        </w:rPr>
        <w:t>C</w:t>
      </w:r>
      <w:r w:rsidR="00E67DD4" w:rsidRPr="00CD5710">
        <w:rPr>
          <w:rFonts w:cs="Arial"/>
          <w:b/>
          <w:bCs/>
        </w:rPr>
        <w:t>overage</w:t>
      </w:r>
      <w:r w:rsidR="00E67DD4">
        <w:rPr>
          <w:rFonts w:cs="Arial"/>
        </w:rPr>
        <w:t xml:space="preserve"> features. Each </w:t>
      </w:r>
      <w:r w:rsidR="00E67DD4" w:rsidRPr="0040375C">
        <w:rPr>
          <w:rFonts w:cs="Arial"/>
          <w:b/>
          <w:bCs/>
        </w:rPr>
        <w:t>D</w:t>
      </w:r>
      <w:r w:rsidR="00E67DD4" w:rsidRPr="004432F9">
        <w:rPr>
          <w:rFonts w:cs="Arial"/>
          <w:b/>
          <w:bCs/>
        </w:rPr>
        <w:t>ata</w:t>
      </w:r>
      <w:r w:rsidR="00E67DD4" w:rsidRPr="00CD5710">
        <w:rPr>
          <w:rFonts w:cs="Arial"/>
          <w:b/>
          <w:bCs/>
        </w:rPr>
        <w:t xml:space="preserve"> </w:t>
      </w:r>
      <w:r w:rsidR="00E67DD4">
        <w:rPr>
          <w:rFonts w:cs="Arial"/>
          <w:b/>
          <w:bCs/>
        </w:rPr>
        <w:t>C</w:t>
      </w:r>
      <w:r w:rsidR="00E67DD4" w:rsidRPr="00CD5710">
        <w:rPr>
          <w:rFonts w:cs="Arial"/>
          <w:b/>
          <w:bCs/>
        </w:rPr>
        <w:t>overage</w:t>
      </w:r>
      <w:r w:rsidR="00E67DD4">
        <w:rPr>
          <w:rFonts w:cs="Arial"/>
        </w:rPr>
        <w:t xml:space="preserve"> feature has a </w:t>
      </w:r>
      <w:r w:rsidR="00E67DD4" w:rsidRPr="00CD5710">
        <w:rPr>
          <w:rFonts w:cs="Arial"/>
          <w:b/>
          <w:bCs/>
        </w:rPr>
        <w:t>minimum display scale</w:t>
      </w:r>
      <w:r w:rsidR="00E67DD4">
        <w:rPr>
          <w:rFonts w:cs="Arial"/>
        </w:rPr>
        <w:t xml:space="preserve"> and an </w:t>
      </w:r>
      <w:r w:rsidR="00E67DD4">
        <w:rPr>
          <w:rFonts w:cs="Arial"/>
          <w:b/>
          <w:bCs/>
        </w:rPr>
        <w:t>opti</w:t>
      </w:r>
      <w:r w:rsidR="00E67DD4" w:rsidRPr="00CD5710">
        <w:rPr>
          <w:rFonts w:cs="Arial"/>
          <w:b/>
          <w:bCs/>
        </w:rPr>
        <w:t>mum display scale</w:t>
      </w:r>
      <w:r w:rsidR="00E67DD4">
        <w:rPr>
          <w:rFonts w:cs="Arial"/>
          <w:b/>
          <w:bCs/>
        </w:rPr>
        <w:t xml:space="preserve"> </w:t>
      </w:r>
      <w:r w:rsidR="00E67DD4">
        <w:rPr>
          <w:rFonts w:cs="Arial"/>
        </w:rPr>
        <w:t>attribute;  the dataset scale range is from the smallest to the largest of these attribute values.</w:t>
      </w:r>
    </w:p>
    <w:p w14:paraId="6892DCF1" w14:textId="16443163" w:rsidR="00F94FB6" w:rsidRPr="00F94FB6" w:rsidRDefault="00F94FB6" w:rsidP="00F94FB6">
      <w:pPr>
        <w:pStyle w:val="ListParagraph"/>
        <w:numPr>
          <w:ilvl w:val="1"/>
          <w:numId w:val="216"/>
        </w:numPr>
        <w:rPr>
          <w:b/>
          <w:bCs/>
          <w:lang w:eastAsia="en-US"/>
        </w:rPr>
      </w:pPr>
      <w:bookmarkStart w:id="946" w:name="_Toc510785435"/>
      <w:bookmarkStart w:id="947" w:name="_Toc510784286"/>
      <w:bookmarkStart w:id="948" w:name="_Toc187673203"/>
      <w:bookmarkStart w:id="949" w:name="_Toc187673435"/>
      <w:bookmarkStart w:id="950" w:name="_Toc188368794"/>
      <w:bookmarkStart w:id="951" w:name="_Toc188621987"/>
      <w:bookmarkStart w:id="952" w:name="_Toc169203196"/>
      <w:bookmarkEnd w:id="946"/>
      <w:bookmarkEnd w:id="947"/>
      <w:bookmarkEnd w:id="948"/>
      <w:bookmarkEnd w:id="949"/>
      <w:bookmarkEnd w:id="950"/>
      <w:bookmarkEnd w:id="951"/>
      <w:r w:rsidRPr="00F94FB6">
        <w:rPr>
          <w:b/>
          <w:bCs/>
          <w:lang w:eastAsia="en-US"/>
        </w:rPr>
        <w:t>Dataset Loading Algorithm</w:t>
      </w:r>
    </w:p>
    <w:p w14:paraId="1827A221" w14:textId="77777777" w:rsidR="00E67DD4" w:rsidRPr="001504A3" w:rsidRDefault="00E67DD4" w:rsidP="002D7DEE">
      <w:pPr>
        <w:pStyle w:val="Heading3"/>
        <w:numPr>
          <w:ilvl w:val="2"/>
          <w:numId w:val="229"/>
        </w:numPr>
        <w:rPr>
          <w:lang w:eastAsia="en-US"/>
        </w:rPr>
      </w:pPr>
      <w:bookmarkStart w:id="953" w:name="_Hlk177457598"/>
      <w:bookmarkStart w:id="954" w:name="_Toc194067251"/>
      <w:r>
        <w:rPr>
          <w:lang w:eastAsia="en-US"/>
        </w:rPr>
        <w:t>Prerequisites</w:t>
      </w:r>
      <w:bookmarkEnd w:id="953"/>
      <w:bookmarkEnd w:id="954"/>
    </w:p>
    <w:p w14:paraId="43837918" w14:textId="1366CA60" w:rsidR="00E67DD4" w:rsidRPr="00E67DD4" w:rsidRDefault="00E67DD4" w:rsidP="00E67DD4">
      <w:pPr>
        <w:spacing w:before="60" w:after="60" w:line="240" w:lineRule="auto"/>
        <w:rPr>
          <w:rFonts w:cs="Arial"/>
        </w:rPr>
      </w:pPr>
      <w:r w:rsidRPr="00E67DD4">
        <w:rPr>
          <w:rFonts w:cs="Arial"/>
        </w:rPr>
        <w:t xml:space="preserve">A collection of </w:t>
      </w:r>
      <w:r w:rsidRPr="00E67DD4">
        <w:rPr>
          <w:rFonts w:cs="Arial"/>
          <w:b/>
        </w:rPr>
        <w:t>Data Coverages, each</w:t>
      </w:r>
      <w:r w:rsidRPr="00E67DD4">
        <w:rPr>
          <w:rFonts w:cs="Arial"/>
        </w:rPr>
        <w:t xml:space="preserve"> containing:</w:t>
      </w:r>
    </w:p>
    <w:p w14:paraId="25C974E6" w14:textId="77777777" w:rsidR="00E67DD4" w:rsidRPr="00E67DD4" w:rsidRDefault="00E67DD4" w:rsidP="00E67DD4">
      <w:pPr>
        <w:pStyle w:val="ListParagraph"/>
        <w:numPr>
          <w:ilvl w:val="0"/>
          <w:numId w:val="137"/>
        </w:numPr>
        <w:spacing w:before="60" w:after="60" w:line="240" w:lineRule="auto"/>
        <w:ind w:left="567" w:hanging="283"/>
        <w:jc w:val="both"/>
        <w:rPr>
          <w:lang w:val="en-US"/>
        </w:rPr>
      </w:pPr>
      <w:r w:rsidRPr="00E67DD4">
        <w:t xml:space="preserve">A polygon describing the </w:t>
      </w:r>
      <w:r w:rsidRPr="00E67DD4">
        <w:rPr>
          <w:b/>
        </w:rPr>
        <w:t>Data Coverage</w:t>
      </w:r>
      <w:r w:rsidRPr="00E67DD4">
        <w:t xml:space="preserve">: </w:t>
      </w:r>
      <w:r w:rsidRPr="00E67DD4">
        <w:rPr>
          <w:i/>
          <w:iCs/>
        </w:rPr>
        <w:t>(</w:t>
      </w:r>
      <w:proofErr w:type="spellStart"/>
      <w:r w:rsidRPr="00E67DD4">
        <w:rPr>
          <w:rFonts w:cs="Arial"/>
          <w:i/>
          <w:iCs/>
        </w:rPr>
        <w:t>dataCoverage</w:t>
      </w:r>
      <w:proofErr w:type="spellEnd"/>
      <w:r w:rsidRPr="00E67DD4">
        <w:rPr>
          <w:i/>
          <w:iCs/>
        </w:rPr>
        <w:t>)</w:t>
      </w:r>
      <w:r w:rsidRPr="00E67DD4">
        <w:t>;</w:t>
      </w:r>
    </w:p>
    <w:p w14:paraId="3C96539A" w14:textId="77777777" w:rsidR="00E67DD4" w:rsidRPr="00E67DD4" w:rsidRDefault="00E67DD4" w:rsidP="00E67DD4">
      <w:pPr>
        <w:pStyle w:val="ListParagraph"/>
        <w:numPr>
          <w:ilvl w:val="0"/>
          <w:numId w:val="137"/>
        </w:numPr>
        <w:spacing w:before="60" w:after="60" w:line="240" w:lineRule="auto"/>
        <w:ind w:left="567" w:hanging="283"/>
        <w:jc w:val="both"/>
        <w:rPr>
          <w:lang w:val="en-US"/>
        </w:rPr>
      </w:pPr>
      <w:r w:rsidRPr="00E67DD4">
        <w:t xml:space="preserve">A set of scale bands: </w:t>
      </w:r>
      <w:proofErr w:type="spellStart"/>
      <w:r w:rsidRPr="00E67DD4">
        <w:rPr>
          <w:i/>
          <w:iCs/>
        </w:rPr>
        <w:t>scaleBands</w:t>
      </w:r>
      <w:proofErr w:type="spellEnd"/>
      <w:r w:rsidRPr="00E67DD4">
        <w:rPr>
          <w:i/>
          <w:iCs/>
        </w:rPr>
        <w:t>(</w:t>
      </w:r>
      <w:proofErr w:type="spellStart"/>
      <w:r w:rsidRPr="00E67DD4">
        <w:rPr>
          <w:rFonts w:cs="Arial"/>
          <w:i/>
          <w:iCs/>
        </w:rPr>
        <w:t>dataCoverage</w:t>
      </w:r>
      <w:proofErr w:type="spellEnd"/>
      <w:r w:rsidRPr="00E67DD4">
        <w:rPr>
          <w:i/>
          <w:iCs/>
        </w:rPr>
        <w:t>)</w:t>
      </w:r>
      <w:r w:rsidRPr="00E67DD4">
        <w:t>;</w:t>
      </w:r>
    </w:p>
    <w:p w14:paraId="6E120FB0" w14:textId="77777777" w:rsidR="00E67DD4" w:rsidRPr="00E67DD4" w:rsidRDefault="00E67DD4" w:rsidP="00E67DD4">
      <w:pPr>
        <w:pStyle w:val="ListParagraph"/>
        <w:numPr>
          <w:ilvl w:val="0"/>
          <w:numId w:val="137"/>
        </w:numPr>
        <w:spacing w:after="120" w:line="240" w:lineRule="auto"/>
        <w:ind w:left="567" w:hanging="283"/>
        <w:jc w:val="both"/>
        <w:rPr>
          <w:lang w:val="en-US"/>
        </w:rPr>
      </w:pPr>
      <w:r w:rsidRPr="00E67DD4">
        <w:t xml:space="preserve">The associated dataset: </w:t>
      </w:r>
      <w:r w:rsidRPr="00E67DD4">
        <w:rPr>
          <w:i/>
          <w:iCs/>
        </w:rPr>
        <w:t>dataset(</w:t>
      </w:r>
      <w:proofErr w:type="spellStart"/>
      <w:r w:rsidRPr="00E67DD4">
        <w:rPr>
          <w:rFonts w:cs="Arial"/>
          <w:i/>
          <w:iCs/>
        </w:rPr>
        <w:t>dataCoverage</w:t>
      </w:r>
      <w:proofErr w:type="spellEnd"/>
      <w:r w:rsidRPr="00E67DD4">
        <w:rPr>
          <w:i/>
          <w:iCs/>
        </w:rPr>
        <w:t>)</w:t>
      </w:r>
      <w:r w:rsidRPr="00E67DD4">
        <w:t>.</w:t>
      </w:r>
    </w:p>
    <w:p w14:paraId="45F0BD7C" w14:textId="77777777" w:rsidR="00E67DD4" w:rsidRDefault="00E67DD4" w:rsidP="00E67DD4">
      <w:pPr>
        <w:spacing w:before="60" w:after="60" w:line="240" w:lineRule="auto"/>
      </w:pPr>
      <w:r w:rsidRPr="00E67DD4">
        <w:rPr>
          <w:rFonts w:cs="Arial"/>
        </w:rPr>
        <w:t xml:space="preserve">A projection </w:t>
      </w:r>
      <w:proofErr w:type="spellStart"/>
      <w:r w:rsidRPr="00E67DD4">
        <w:rPr>
          <w:rFonts w:cs="Arial"/>
          <w:i/>
          <w:iCs/>
        </w:rPr>
        <w:t>projection</w:t>
      </w:r>
      <w:proofErr w:type="spellEnd"/>
      <w:r w:rsidRPr="00E67DD4">
        <w:rPr>
          <w:rFonts w:cs="Arial"/>
        </w:rPr>
        <w:t xml:space="preserve"> that can</w:t>
      </w:r>
      <w:r w:rsidRPr="00E67DD4">
        <w:t xml:space="preserve"> convert geographic polygons </w:t>
      </w:r>
      <w:proofErr w:type="spellStart"/>
      <w:r w:rsidRPr="00E67DD4">
        <w:rPr>
          <w:i/>
          <w:iCs/>
        </w:rPr>
        <w:t>geoPolygon</w:t>
      </w:r>
      <w:proofErr w:type="spellEnd"/>
      <w:r w:rsidRPr="00E67DD4">
        <w:t xml:space="preserve"> to device polygons: </w:t>
      </w:r>
      <w:r w:rsidRPr="00E67DD4">
        <w:rPr>
          <w:i/>
          <w:iCs/>
        </w:rPr>
        <w:t>projection(</w:t>
      </w:r>
      <w:proofErr w:type="spellStart"/>
      <w:r w:rsidRPr="00E67DD4">
        <w:rPr>
          <w:i/>
          <w:iCs/>
        </w:rPr>
        <w:t>geoPolygon</w:t>
      </w:r>
      <w:proofErr w:type="spellEnd"/>
      <w:r w:rsidRPr="00E67DD4">
        <w:rPr>
          <w:i/>
          <w:iCs/>
        </w:rPr>
        <w:t>)</w:t>
      </w:r>
      <w:r w:rsidRPr="00E67DD4">
        <w:t>;</w:t>
      </w:r>
    </w:p>
    <w:p w14:paraId="4F8DBC64" w14:textId="77777777" w:rsidR="00F94FB6" w:rsidRPr="00E67DD4" w:rsidRDefault="00F94FB6" w:rsidP="00E67DD4">
      <w:pPr>
        <w:spacing w:before="60" w:after="60" w:line="240" w:lineRule="auto"/>
        <w:rPr>
          <w:lang w:val="en-US"/>
        </w:rPr>
      </w:pPr>
    </w:p>
    <w:p w14:paraId="40983CA1" w14:textId="6A952352" w:rsidR="00F94FB6" w:rsidRPr="00F94FB6" w:rsidRDefault="00F94FB6" w:rsidP="00F94FB6">
      <w:pPr>
        <w:pStyle w:val="ListParagraph"/>
        <w:numPr>
          <w:ilvl w:val="1"/>
          <w:numId w:val="216"/>
        </w:numPr>
        <w:rPr>
          <w:b/>
          <w:bCs/>
          <w:lang w:eastAsia="en-US"/>
        </w:rPr>
      </w:pPr>
      <w:bookmarkStart w:id="955" w:name="_Toc188368797"/>
      <w:bookmarkStart w:id="956" w:name="_Toc188621990"/>
      <w:bookmarkEnd w:id="952"/>
      <w:bookmarkEnd w:id="955"/>
      <w:bookmarkEnd w:id="956"/>
      <w:r>
        <w:rPr>
          <w:b/>
          <w:bCs/>
          <w:lang w:eastAsia="en-US"/>
        </w:rPr>
        <w:t>Scale Bands</w:t>
      </w:r>
    </w:p>
    <w:p w14:paraId="32E7C47C" w14:textId="77777777" w:rsidR="00E67DD4" w:rsidRDefault="00E67DD4" w:rsidP="00E67DD4">
      <w:pPr>
        <w:spacing w:after="120" w:line="240" w:lineRule="auto"/>
      </w:pPr>
      <w:r>
        <w:t>Attributes which represent scales store the denominator of the scale; an attribute value of “22,000” represents a scale of “1:22,000”. Larger values represent smaller scales, while smaller values represent larger scales.</w:t>
      </w:r>
    </w:p>
    <w:p w14:paraId="0069A9DC" w14:textId="77777777" w:rsidR="00E67DD4" w:rsidRDefault="00E67DD4" w:rsidP="00E67DD4">
      <w:pPr>
        <w:spacing w:after="120" w:line="240" w:lineRule="auto"/>
      </w:pPr>
      <w:r>
        <w:t xml:space="preserve">A scale range is the set of scales between different scale values. The attributes </w:t>
      </w:r>
      <w:r w:rsidRPr="005F1C39">
        <w:rPr>
          <w:b/>
          <w:bCs/>
        </w:rPr>
        <w:t>minimum display scale</w:t>
      </w:r>
      <w:r>
        <w:t xml:space="preserve"> and </w:t>
      </w:r>
      <w:r>
        <w:rPr>
          <w:b/>
          <w:bCs/>
        </w:rPr>
        <w:t>optimum</w:t>
      </w:r>
      <w:r w:rsidRPr="005F1C39">
        <w:rPr>
          <w:b/>
          <w:bCs/>
        </w:rPr>
        <w:t xml:space="preserve"> display scale</w:t>
      </w:r>
      <w:r>
        <w:t xml:space="preserve"> describe the scale range of a </w:t>
      </w:r>
      <w:r w:rsidRPr="0040375C">
        <w:rPr>
          <w:b/>
          <w:bCs/>
        </w:rPr>
        <w:t>Data Coverage</w:t>
      </w:r>
      <w:r>
        <w:t xml:space="preserve"> feature.</w:t>
      </w:r>
      <w:r w:rsidRPr="00080954">
        <w:t xml:space="preserve"> </w:t>
      </w:r>
      <w:r>
        <w:t xml:space="preserve">The scale range of a dataset is a set of ranges, each range taken from each of the component </w:t>
      </w:r>
      <w:r w:rsidRPr="0040375C">
        <w:rPr>
          <w:b/>
          <w:bCs/>
        </w:rPr>
        <w:t>Data Coverage</w:t>
      </w:r>
      <w:r>
        <w:t>.</w:t>
      </w:r>
    </w:p>
    <w:p w14:paraId="70A6041B" w14:textId="77777777" w:rsidR="00E67DD4" w:rsidRDefault="00E67DD4" w:rsidP="00E67DD4">
      <w:pPr>
        <w:spacing w:after="120" w:line="240" w:lineRule="auto"/>
      </w:pPr>
      <w:r>
        <w:t xml:space="preserve">Scale bands describe specific scale ranges, as defined </w:t>
      </w:r>
      <w:r w:rsidRPr="00E85E57">
        <w:t xml:space="preserve">in table </w:t>
      </w:r>
      <w:r>
        <w:t xml:space="preserve">1. </w:t>
      </w:r>
      <w:r w:rsidRPr="00AA512C">
        <w:t xml:space="preserve">Each scale band is defined by its minimum and </w:t>
      </w:r>
      <w:r>
        <w:t>optimum</w:t>
      </w:r>
      <w:r w:rsidRPr="00AA512C">
        <w:t xml:space="preserve"> scale</w:t>
      </w:r>
      <w:r>
        <w:t xml:space="preserve"> denominators</w:t>
      </w:r>
      <w:r w:rsidRPr="00AA512C">
        <w:t xml:space="preserve"> and </w:t>
      </w:r>
      <w:r>
        <w:t>is</w:t>
      </w:r>
      <w:r w:rsidRPr="00AA512C">
        <w:t xml:space="preserve"> </w:t>
      </w:r>
      <w:r>
        <w:t>defined using</w:t>
      </w:r>
      <w:r w:rsidRPr="00AA512C">
        <w:t xml:space="preserve"> a</w:t>
      </w:r>
      <w:r>
        <w:t xml:space="preserve"> </w:t>
      </w:r>
      <w:r w:rsidRPr="00AA512C">
        <w:t>n</w:t>
      </w:r>
      <w:r>
        <w:t>umerical</w:t>
      </w:r>
      <w:r w:rsidRPr="00AA512C">
        <w:t xml:space="preserve"> index.</w:t>
      </w:r>
      <w:r w:rsidRPr="00736CEC">
        <w:t xml:space="preserve"> </w:t>
      </w:r>
    </w:p>
    <w:p w14:paraId="2BF87FF0" w14:textId="77777777" w:rsidR="00E67DD4" w:rsidRDefault="00E67DD4" w:rsidP="00E67DD4">
      <w:pPr>
        <w:spacing w:after="120" w:line="240" w:lineRule="auto"/>
      </w:pPr>
      <w:r>
        <w:t>Note that w</w:t>
      </w:r>
      <w:r w:rsidRPr="00736CEC">
        <w:t xml:space="preserve">henever scales are compared in these algorithms the </w:t>
      </w:r>
      <w:r w:rsidRPr="00E85E57">
        <w:t>numerical</w:t>
      </w:r>
      <w:r w:rsidRPr="00736CEC">
        <w:t xml:space="preserve"> comparison</w:t>
      </w:r>
      <w:r>
        <w:t xml:space="preserve"> and </w:t>
      </w:r>
      <w:r w:rsidRPr="00EE63E2">
        <w:rPr>
          <w:i/>
          <w:iCs/>
        </w:rPr>
        <w:t>min/max</w:t>
      </w:r>
      <w:r>
        <w:t xml:space="preserve"> functions</w:t>
      </w:r>
      <w:r w:rsidRPr="00736CEC">
        <w:t xml:space="preserve"> </w:t>
      </w:r>
      <w:r>
        <w:t>are</w:t>
      </w:r>
      <w:r w:rsidRPr="00736CEC">
        <w:t xml:space="preserve"> based on scales</w:t>
      </w:r>
      <w:r>
        <w:t>,</w:t>
      </w:r>
      <w:r w:rsidRPr="00736CEC">
        <w:t xml:space="preserve"> not on scale denominators</w:t>
      </w:r>
      <w:r>
        <w:t xml:space="preserve"> </w:t>
      </w:r>
      <w:r w:rsidRPr="00E85E57">
        <w:t>for example a scale of 45,000 is less than (“&lt;”) a scale of 22,000</w:t>
      </w:r>
      <w:r>
        <w:t xml:space="preserve"> and </w:t>
      </w:r>
      <w:r w:rsidRPr="00E85E57">
        <w:rPr>
          <w:i/>
          <w:iCs/>
        </w:rPr>
        <w:t>min</w:t>
      </w:r>
      <w:r>
        <w:t>(22,000,45,000) = 45,000</w:t>
      </w:r>
      <w:r w:rsidRPr="00E85E57">
        <w:t>.</w:t>
      </w:r>
    </w:p>
    <w:tbl>
      <w:tblPr>
        <w:tblW w:w="898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912"/>
        <w:gridCol w:w="2320"/>
        <w:gridCol w:w="3426"/>
        <w:gridCol w:w="2329"/>
      </w:tblGrid>
      <w:tr w:rsidR="00E67DD4" w:rsidRPr="008D0CFF" w14:paraId="05B4CF99" w14:textId="77777777" w:rsidTr="00D343CC">
        <w:trPr>
          <w:jc w:val="center"/>
        </w:trPr>
        <w:tc>
          <w:tcPr>
            <w:tcW w:w="912" w:type="dxa"/>
            <w:shd w:val="clear" w:color="auto" w:fill="D9D9D9" w:themeFill="background1" w:themeFillShade="D9"/>
          </w:tcPr>
          <w:p w14:paraId="7750F346" w14:textId="77777777" w:rsidR="00E67DD4" w:rsidRPr="00142BCB" w:rsidRDefault="00E67DD4" w:rsidP="00D343CC">
            <w:pPr>
              <w:pStyle w:val="Tabletext9"/>
              <w:jc w:val="center"/>
              <w:rPr>
                <w:b/>
                <w:i/>
              </w:rPr>
            </w:pPr>
            <w:r>
              <w:rPr>
                <w:b/>
                <w:i/>
              </w:rPr>
              <w:lastRenderedPageBreak/>
              <w:t>scale band index</w:t>
            </w:r>
          </w:p>
        </w:tc>
        <w:tc>
          <w:tcPr>
            <w:tcW w:w="2320" w:type="dxa"/>
            <w:shd w:val="clear" w:color="auto" w:fill="D9D9D9" w:themeFill="background1" w:themeFillShade="D9"/>
            <w:vAlign w:val="center"/>
          </w:tcPr>
          <w:p w14:paraId="7791C381" w14:textId="77777777" w:rsidR="00E67DD4" w:rsidRPr="00142BCB" w:rsidRDefault="00E67DD4" w:rsidP="00D343CC">
            <w:pPr>
              <w:pStyle w:val="Tabletext9"/>
              <w:jc w:val="center"/>
              <w:rPr>
                <w:b/>
                <w:i/>
              </w:rPr>
            </w:pPr>
            <w:proofErr w:type="spellStart"/>
            <w:r w:rsidRPr="00142BCB">
              <w:rPr>
                <w:b/>
                <w:i/>
              </w:rPr>
              <w:t>minimumScale</w:t>
            </w:r>
            <w:proofErr w:type="spellEnd"/>
          </w:p>
        </w:tc>
        <w:tc>
          <w:tcPr>
            <w:tcW w:w="3426" w:type="dxa"/>
            <w:shd w:val="clear" w:color="auto" w:fill="D9D9D9" w:themeFill="background1" w:themeFillShade="D9"/>
            <w:vAlign w:val="center"/>
          </w:tcPr>
          <w:p w14:paraId="2E062E77" w14:textId="77777777" w:rsidR="00E67DD4" w:rsidRPr="00DD3EC4" w:rsidRDefault="00E67DD4" w:rsidP="00D343CC">
            <w:pPr>
              <w:pStyle w:val="Tabletext9"/>
              <w:jc w:val="center"/>
              <w:rPr>
                <w:bCs/>
                <w:i/>
              </w:rPr>
            </w:pPr>
            <w:proofErr w:type="spellStart"/>
            <w:r>
              <w:rPr>
                <w:b/>
                <w:i/>
              </w:rPr>
              <w:t>optimum</w:t>
            </w:r>
            <w:r w:rsidRPr="00142BCB">
              <w:rPr>
                <w:b/>
                <w:i/>
              </w:rPr>
              <w:t>Scale</w:t>
            </w:r>
            <w:proofErr w:type="spellEnd"/>
          </w:p>
        </w:tc>
        <w:tc>
          <w:tcPr>
            <w:tcW w:w="2329" w:type="dxa"/>
            <w:shd w:val="clear" w:color="auto" w:fill="D9D9D9" w:themeFill="background1" w:themeFillShade="D9"/>
            <w:vAlign w:val="center"/>
          </w:tcPr>
          <w:p w14:paraId="3E3155C9" w14:textId="77777777" w:rsidR="00E67DD4" w:rsidRPr="008D0CFF" w:rsidRDefault="00E67DD4" w:rsidP="00D343CC">
            <w:pPr>
              <w:pStyle w:val="Tabletext9"/>
              <w:rPr>
                <w:b/>
              </w:rPr>
            </w:pPr>
            <w:r>
              <w:rPr>
                <w:b/>
              </w:rPr>
              <w:t>Remarks</w:t>
            </w:r>
          </w:p>
        </w:tc>
      </w:tr>
      <w:tr w:rsidR="00E67DD4" w:rsidRPr="008D0CFF" w14:paraId="2695677F" w14:textId="77777777" w:rsidTr="00D343CC">
        <w:trPr>
          <w:jc w:val="center"/>
        </w:trPr>
        <w:tc>
          <w:tcPr>
            <w:tcW w:w="912" w:type="dxa"/>
          </w:tcPr>
          <w:p w14:paraId="048CD051" w14:textId="77777777" w:rsidR="00E67DD4" w:rsidRDefault="00E67DD4" w:rsidP="00D343CC">
            <w:pPr>
              <w:pStyle w:val="Tabletext9"/>
              <w:jc w:val="center"/>
            </w:pPr>
            <w:r>
              <w:t>1</w:t>
            </w:r>
          </w:p>
        </w:tc>
        <w:tc>
          <w:tcPr>
            <w:tcW w:w="2320" w:type="dxa"/>
          </w:tcPr>
          <w:p w14:paraId="29205B97" w14:textId="77777777" w:rsidR="00E67DD4" w:rsidRPr="008D0CFF" w:rsidRDefault="00E67DD4" w:rsidP="00D343CC">
            <w:pPr>
              <w:pStyle w:val="Tabletext9"/>
              <w:jc w:val="center"/>
            </w:pPr>
            <w:r>
              <w:t>NULL (</w:t>
            </w:r>
            <w:r>
              <w:rPr>
                <w:rFonts w:cs="Arial"/>
              </w:rPr>
              <w:t>∞</w:t>
            </w:r>
            <w:r>
              <w:t>)</w:t>
            </w:r>
          </w:p>
        </w:tc>
        <w:tc>
          <w:tcPr>
            <w:tcW w:w="3426" w:type="dxa"/>
            <w:vAlign w:val="center"/>
          </w:tcPr>
          <w:p w14:paraId="5966711E" w14:textId="77777777" w:rsidR="00E67DD4" w:rsidRPr="008D0CFF" w:rsidRDefault="00E67DD4" w:rsidP="00D343CC">
            <w:pPr>
              <w:pStyle w:val="Tabletext9"/>
              <w:jc w:val="center"/>
            </w:pPr>
            <w:r w:rsidRPr="008D0CFF">
              <w:t>10,000,000</w:t>
            </w:r>
          </w:p>
        </w:tc>
        <w:tc>
          <w:tcPr>
            <w:tcW w:w="2329" w:type="dxa"/>
          </w:tcPr>
          <w:p w14:paraId="4A0E6DC1" w14:textId="77777777" w:rsidR="00E67DD4" w:rsidRPr="008D0CFF" w:rsidRDefault="00E67DD4" w:rsidP="00D343CC">
            <w:pPr>
              <w:pStyle w:val="Tabletext9"/>
            </w:pPr>
            <w:r w:rsidRPr="00AA512C">
              <w:t xml:space="preserve">For all </w:t>
            </w:r>
            <w:r>
              <w:t>values larger</w:t>
            </w:r>
            <w:r w:rsidRPr="00AA512C">
              <w:t xml:space="preserve"> than 10,000,000</w:t>
            </w:r>
          </w:p>
        </w:tc>
      </w:tr>
      <w:tr w:rsidR="00E67DD4" w:rsidRPr="008D0CFF" w14:paraId="02C1D84F" w14:textId="77777777" w:rsidTr="00D343CC">
        <w:trPr>
          <w:jc w:val="center"/>
        </w:trPr>
        <w:tc>
          <w:tcPr>
            <w:tcW w:w="912" w:type="dxa"/>
          </w:tcPr>
          <w:p w14:paraId="4CB03992" w14:textId="77777777" w:rsidR="00E67DD4" w:rsidRPr="008D0CFF" w:rsidRDefault="00E67DD4" w:rsidP="00D343CC">
            <w:pPr>
              <w:pStyle w:val="Tabletext9"/>
              <w:jc w:val="center"/>
            </w:pPr>
            <w:r>
              <w:t>2</w:t>
            </w:r>
          </w:p>
        </w:tc>
        <w:tc>
          <w:tcPr>
            <w:tcW w:w="2320" w:type="dxa"/>
            <w:vAlign w:val="center"/>
          </w:tcPr>
          <w:p w14:paraId="1F9D65FD" w14:textId="77777777" w:rsidR="00E67DD4" w:rsidRPr="008D0CFF" w:rsidRDefault="00E67DD4" w:rsidP="00D343CC">
            <w:pPr>
              <w:pStyle w:val="Tabletext9"/>
              <w:jc w:val="center"/>
            </w:pPr>
            <w:r w:rsidRPr="008D0CFF">
              <w:t>10,000,000</w:t>
            </w:r>
          </w:p>
        </w:tc>
        <w:tc>
          <w:tcPr>
            <w:tcW w:w="3426" w:type="dxa"/>
            <w:vAlign w:val="center"/>
          </w:tcPr>
          <w:p w14:paraId="745E6D7A" w14:textId="77777777" w:rsidR="00E67DD4" w:rsidRPr="008D0CFF" w:rsidRDefault="00E67DD4" w:rsidP="00D343CC">
            <w:pPr>
              <w:pStyle w:val="Tabletext9"/>
              <w:jc w:val="center"/>
            </w:pPr>
            <w:r w:rsidRPr="00C579E7">
              <w:t>3</w:t>
            </w:r>
            <w:r w:rsidRPr="008D0CFF">
              <w:t>,500,000</w:t>
            </w:r>
          </w:p>
        </w:tc>
        <w:tc>
          <w:tcPr>
            <w:tcW w:w="2329" w:type="dxa"/>
            <w:vAlign w:val="center"/>
          </w:tcPr>
          <w:p w14:paraId="659AE7F7" w14:textId="77777777" w:rsidR="00E67DD4" w:rsidRPr="008D0CFF" w:rsidRDefault="00E67DD4" w:rsidP="00D343CC">
            <w:pPr>
              <w:pStyle w:val="Tabletext9"/>
              <w:jc w:val="center"/>
            </w:pPr>
          </w:p>
        </w:tc>
      </w:tr>
      <w:tr w:rsidR="00E67DD4" w:rsidRPr="008D0CFF" w14:paraId="419DBAF4" w14:textId="77777777" w:rsidTr="00D343CC">
        <w:trPr>
          <w:jc w:val="center"/>
        </w:trPr>
        <w:tc>
          <w:tcPr>
            <w:tcW w:w="912" w:type="dxa"/>
          </w:tcPr>
          <w:p w14:paraId="6193FF8D" w14:textId="77777777" w:rsidR="00E67DD4" w:rsidRPr="008D0CFF" w:rsidRDefault="00E67DD4" w:rsidP="00D343CC">
            <w:pPr>
              <w:pStyle w:val="Tabletext9"/>
              <w:jc w:val="center"/>
            </w:pPr>
            <w:r>
              <w:t>3</w:t>
            </w:r>
          </w:p>
        </w:tc>
        <w:tc>
          <w:tcPr>
            <w:tcW w:w="2320" w:type="dxa"/>
            <w:vAlign w:val="center"/>
          </w:tcPr>
          <w:p w14:paraId="05BFAE8D" w14:textId="77777777" w:rsidR="00E67DD4" w:rsidRPr="008D0CFF" w:rsidRDefault="00E67DD4" w:rsidP="00D343CC">
            <w:pPr>
              <w:pStyle w:val="Tabletext9"/>
              <w:jc w:val="center"/>
            </w:pPr>
            <w:r w:rsidRPr="008D0CFF">
              <w:t>3,500,000</w:t>
            </w:r>
          </w:p>
        </w:tc>
        <w:tc>
          <w:tcPr>
            <w:tcW w:w="3426" w:type="dxa"/>
            <w:vAlign w:val="center"/>
          </w:tcPr>
          <w:p w14:paraId="2598180A" w14:textId="77777777" w:rsidR="00E67DD4" w:rsidRPr="008D0CFF" w:rsidRDefault="00E67DD4" w:rsidP="00D343CC">
            <w:pPr>
              <w:pStyle w:val="Tabletext9"/>
              <w:jc w:val="center"/>
            </w:pPr>
            <w:r w:rsidRPr="008D0CFF">
              <w:t>1,500,000</w:t>
            </w:r>
          </w:p>
        </w:tc>
        <w:tc>
          <w:tcPr>
            <w:tcW w:w="2329" w:type="dxa"/>
            <w:vAlign w:val="center"/>
          </w:tcPr>
          <w:p w14:paraId="56DEEFAE" w14:textId="77777777" w:rsidR="00E67DD4" w:rsidRPr="008D0CFF" w:rsidRDefault="00E67DD4" w:rsidP="00D343CC">
            <w:pPr>
              <w:pStyle w:val="Tabletext9"/>
              <w:jc w:val="center"/>
            </w:pPr>
          </w:p>
        </w:tc>
      </w:tr>
      <w:tr w:rsidR="00E67DD4" w:rsidRPr="008D0CFF" w14:paraId="101C8768" w14:textId="77777777" w:rsidTr="00D343CC">
        <w:trPr>
          <w:jc w:val="center"/>
        </w:trPr>
        <w:tc>
          <w:tcPr>
            <w:tcW w:w="912" w:type="dxa"/>
          </w:tcPr>
          <w:p w14:paraId="5B1A0D30" w14:textId="77777777" w:rsidR="00E67DD4" w:rsidRPr="008D0CFF" w:rsidRDefault="00E67DD4" w:rsidP="00D343CC">
            <w:pPr>
              <w:pStyle w:val="Tabletext9"/>
              <w:jc w:val="center"/>
            </w:pPr>
            <w:r>
              <w:t>4</w:t>
            </w:r>
          </w:p>
        </w:tc>
        <w:tc>
          <w:tcPr>
            <w:tcW w:w="2320" w:type="dxa"/>
            <w:vAlign w:val="center"/>
          </w:tcPr>
          <w:p w14:paraId="1178CF85" w14:textId="77777777" w:rsidR="00E67DD4" w:rsidRPr="008D0CFF" w:rsidRDefault="00E67DD4" w:rsidP="00D343CC">
            <w:pPr>
              <w:pStyle w:val="Tabletext9"/>
              <w:jc w:val="center"/>
            </w:pPr>
            <w:r w:rsidRPr="008D0CFF">
              <w:t>1,500,000</w:t>
            </w:r>
          </w:p>
        </w:tc>
        <w:tc>
          <w:tcPr>
            <w:tcW w:w="3426" w:type="dxa"/>
            <w:vAlign w:val="center"/>
          </w:tcPr>
          <w:p w14:paraId="62BDD610" w14:textId="77777777" w:rsidR="00E67DD4" w:rsidRPr="008D0CFF" w:rsidRDefault="00E67DD4" w:rsidP="00D343CC">
            <w:pPr>
              <w:pStyle w:val="Tabletext9"/>
              <w:jc w:val="center"/>
            </w:pPr>
            <w:r w:rsidRPr="008D0CFF">
              <w:t>700,000</w:t>
            </w:r>
          </w:p>
        </w:tc>
        <w:tc>
          <w:tcPr>
            <w:tcW w:w="2329" w:type="dxa"/>
            <w:vAlign w:val="center"/>
          </w:tcPr>
          <w:p w14:paraId="27CA1F39" w14:textId="77777777" w:rsidR="00E67DD4" w:rsidRPr="008D0CFF" w:rsidRDefault="00E67DD4" w:rsidP="00D343CC">
            <w:pPr>
              <w:pStyle w:val="Tabletext9"/>
              <w:jc w:val="center"/>
            </w:pPr>
          </w:p>
        </w:tc>
      </w:tr>
      <w:tr w:rsidR="00E67DD4" w:rsidRPr="008D0CFF" w14:paraId="6CB7C2C0" w14:textId="77777777" w:rsidTr="00D343CC">
        <w:trPr>
          <w:jc w:val="center"/>
        </w:trPr>
        <w:tc>
          <w:tcPr>
            <w:tcW w:w="912" w:type="dxa"/>
          </w:tcPr>
          <w:p w14:paraId="31834F03" w14:textId="77777777" w:rsidR="00E67DD4" w:rsidRPr="008D0CFF" w:rsidRDefault="00E67DD4" w:rsidP="00D343CC">
            <w:pPr>
              <w:pStyle w:val="Tabletext9"/>
              <w:jc w:val="center"/>
            </w:pPr>
            <w:r>
              <w:t>5</w:t>
            </w:r>
          </w:p>
        </w:tc>
        <w:tc>
          <w:tcPr>
            <w:tcW w:w="2320" w:type="dxa"/>
            <w:vAlign w:val="center"/>
          </w:tcPr>
          <w:p w14:paraId="157B02B4" w14:textId="77777777" w:rsidR="00E67DD4" w:rsidRPr="008D0CFF" w:rsidRDefault="00E67DD4" w:rsidP="00D343CC">
            <w:pPr>
              <w:pStyle w:val="Tabletext9"/>
              <w:jc w:val="center"/>
            </w:pPr>
            <w:r w:rsidRPr="008D0CFF">
              <w:t>700,000</w:t>
            </w:r>
          </w:p>
        </w:tc>
        <w:tc>
          <w:tcPr>
            <w:tcW w:w="3426" w:type="dxa"/>
            <w:vAlign w:val="center"/>
          </w:tcPr>
          <w:p w14:paraId="2B237A59" w14:textId="77777777" w:rsidR="00E67DD4" w:rsidRPr="008D0CFF" w:rsidRDefault="00E67DD4" w:rsidP="00D343CC">
            <w:pPr>
              <w:pStyle w:val="Tabletext9"/>
              <w:jc w:val="center"/>
            </w:pPr>
            <w:r w:rsidRPr="008D0CFF">
              <w:t>350,000</w:t>
            </w:r>
          </w:p>
        </w:tc>
        <w:tc>
          <w:tcPr>
            <w:tcW w:w="2329" w:type="dxa"/>
            <w:vAlign w:val="center"/>
          </w:tcPr>
          <w:p w14:paraId="0B1982B3" w14:textId="77777777" w:rsidR="00E67DD4" w:rsidRPr="008D0CFF" w:rsidRDefault="00E67DD4" w:rsidP="00D343CC">
            <w:pPr>
              <w:pStyle w:val="Tabletext9"/>
              <w:jc w:val="center"/>
            </w:pPr>
          </w:p>
        </w:tc>
      </w:tr>
      <w:tr w:rsidR="00E67DD4" w:rsidRPr="008D0CFF" w14:paraId="09877F5E" w14:textId="77777777" w:rsidTr="00D343CC">
        <w:trPr>
          <w:jc w:val="center"/>
        </w:trPr>
        <w:tc>
          <w:tcPr>
            <w:tcW w:w="912" w:type="dxa"/>
          </w:tcPr>
          <w:p w14:paraId="60B722A7" w14:textId="77777777" w:rsidR="00E67DD4" w:rsidRPr="008D0CFF" w:rsidRDefault="00E67DD4" w:rsidP="00D343CC">
            <w:pPr>
              <w:pStyle w:val="Tabletext9"/>
              <w:jc w:val="center"/>
            </w:pPr>
            <w:r>
              <w:t>6</w:t>
            </w:r>
          </w:p>
        </w:tc>
        <w:tc>
          <w:tcPr>
            <w:tcW w:w="2320" w:type="dxa"/>
            <w:vAlign w:val="center"/>
          </w:tcPr>
          <w:p w14:paraId="6CB957E0" w14:textId="77777777" w:rsidR="00E67DD4" w:rsidRPr="008D0CFF" w:rsidRDefault="00E67DD4" w:rsidP="00D343CC">
            <w:pPr>
              <w:pStyle w:val="Tabletext9"/>
              <w:jc w:val="center"/>
            </w:pPr>
            <w:r w:rsidRPr="008D0CFF">
              <w:t>350,000</w:t>
            </w:r>
          </w:p>
        </w:tc>
        <w:tc>
          <w:tcPr>
            <w:tcW w:w="3426" w:type="dxa"/>
            <w:vAlign w:val="center"/>
          </w:tcPr>
          <w:p w14:paraId="1D6D2C35" w14:textId="77777777" w:rsidR="00E67DD4" w:rsidRPr="008D0CFF" w:rsidRDefault="00E67DD4" w:rsidP="00D343CC">
            <w:pPr>
              <w:pStyle w:val="Tabletext9"/>
              <w:jc w:val="center"/>
            </w:pPr>
            <w:r w:rsidRPr="008D0CFF">
              <w:t>180,000</w:t>
            </w:r>
          </w:p>
        </w:tc>
        <w:tc>
          <w:tcPr>
            <w:tcW w:w="2329" w:type="dxa"/>
            <w:vAlign w:val="center"/>
          </w:tcPr>
          <w:p w14:paraId="00459C3D" w14:textId="77777777" w:rsidR="00E67DD4" w:rsidRPr="008D0CFF" w:rsidRDefault="00E67DD4" w:rsidP="00D343CC">
            <w:pPr>
              <w:pStyle w:val="Tabletext9"/>
              <w:jc w:val="center"/>
            </w:pPr>
          </w:p>
        </w:tc>
      </w:tr>
      <w:tr w:rsidR="00E67DD4" w:rsidRPr="008D0CFF" w14:paraId="281D0B6C" w14:textId="77777777" w:rsidTr="00D343CC">
        <w:trPr>
          <w:jc w:val="center"/>
        </w:trPr>
        <w:tc>
          <w:tcPr>
            <w:tcW w:w="912" w:type="dxa"/>
          </w:tcPr>
          <w:p w14:paraId="2E2DFD43" w14:textId="77777777" w:rsidR="00E67DD4" w:rsidRPr="008D0CFF" w:rsidRDefault="00E67DD4" w:rsidP="00D343CC">
            <w:pPr>
              <w:pStyle w:val="Tabletext9"/>
              <w:jc w:val="center"/>
            </w:pPr>
            <w:r>
              <w:t>7</w:t>
            </w:r>
          </w:p>
        </w:tc>
        <w:tc>
          <w:tcPr>
            <w:tcW w:w="2320" w:type="dxa"/>
            <w:vAlign w:val="center"/>
          </w:tcPr>
          <w:p w14:paraId="3559B977" w14:textId="77777777" w:rsidR="00E67DD4" w:rsidRPr="008D0CFF" w:rsidRDefault="00E67DD4" w:rsidP="00D343CC">
            <w:pPr>
              <w:pStyle w:val="Tabletext9"/>
              <w:jc w:val="center"/>
            </w:pPr>
            <w:r w:rsidRPr="008D0CFF">
              <w:t>180,000</w:t>
            </w:r>
          </w:p>
        </w:tc>
        <w:tc>
          <w:tcPr>
            <w:tcW w:w="3426" w:type="dxa"/>
            <w:vAlign w:val="center"/>
          </w:tcPr>
          <w:p w14:paraId="4E2CD56C" w14:textId="77777777" w:rsidR="00E67DD4" w:rsidRPr="008D0CFF" w:rsidRDefault="00E67DD4" w:rsidP="00D343CC">
            <w:pPr>
              <w:pStyle w:val="Tabletext9"/>
              <w:jc w:val="center"/>
            </w:pPr>
            <w:r w:rsidRPr="008D0CFF">
              <w:t>90,000</w:t>
            </w:r>
          </w:p>
        </w:tc>
        <w:tc>
          <w:tcPr>
            <w:tcW w:w="2329" w:type="dxa"/>
            <w:vAlign w:val="center"/>
          </w:tcPr>
          <w:p w14:paraId="2904617F" w14:textId="77777777" w:rsidR="00E67DD4" w:rsidRPr="008D0CFF" w:rsidRDefault="00E67DD4" w:rsidP="00D343CC">
            <w:pPr>
              <w:pStyle w:val="Tabletext9"/>
              <w:jc w:val="center"/>
            </w:pPr>
          </w:p>
        </w:tc>
      </w:tr>
      <w:tr w:rsidR="00E67DD4" w:rsidRPr="008D0CFF" w14:paraId="1ABB03DF" w14:textId="77777777" w:rsidTr="00D343CC">
        <w:trPr>
          <w:jc w:val="center"/>
        </w:trPr>
        <w:tc>
          <w:tcPr>
            <w:tcW w:w="912" w:type="dxa"/>
          </w:tcPr>
          <w:p w14:paraId="7D4BF03E" w14:textId="77777777" w:rsidR="00E67DD4" w:rsidRPr="008D0CFF" w:rsidRDefault="00E67DD4" w:rsidP="00D343CC">
            <w:pPr>
              <w:pStyle w:val="Tabletext9"/>
              <w:jc w:val="center"/>
            </w:pPr>
            <w:r>
              <w:t>8</w:t>
            </w:r>
          </w:p>
        </w:tc>
        <w:tc>
          <w:tcPr>
            <w:tcW w:w="2320" w:type="dxa"/>
            <w:vAlign w:val="center"/>
          </w:tcPr>
          <w:p w14:paraId="654C7BB3" w14:textId="77777777" w:rsidR="00E67DD4" w:rsidRPr="008D0CFF" w:rsidRDefault="00E67DD4" w:rsidP="00D343CC">
            <w:pPr>
              <w:pStyle w:val="Tabletext9"/>
              <w:jc w:val="center"/>
            </w:pPr>
            <w:r w:rsidRPr="008D0CFF">
              <w:t>90,000</w:t>
            </w:r>
          </w:p>
        </w:tc>
        <w:tc>
          <w:tcPr>
            <w:tcW w:w="3426" w:type="dxa"/>
            <w:vAlign w:val="center"/>
          </w:tcPr>
          <w:p w14:paraId="42326190" w14:textId="77777777" w:rsidR="00E67DD4" w:rsidRPr="008D0CFF" w:rsidRDefault="00E67DD4" w:rsidP="00D343CC">
            <w:pPr>
              <w:pStyle w:val="Tabletext9"/>
              <w:jc w:val="center"/>
            </w:pPr>
            <w:r w:rsidRPr="008D0CFF">
              <w:t>45,000</w:t>
            </w:r>
          </w:p>
        </w:tc>
        <w:tc>
          <w:tcPr>
            <w:tcW w:w="2329" w:type="dxa"/>
            <w:vAlign w:val="center"/>
          </w:tcPr>
          <w:p w14:paraId="21D59B7E" w14:textId="77777777" w:rsidR="00E67DD4" w:rsidRPr="008D0CFF" w:rsidRDefault="00E67DD4" w:rsidP="00D343CC">
            <w:pPr>
              <w:pStyle w:val="Tabletext9"/>
              <w:jc w:val="center"/>
            </w:pPr>
          </w:p>
        </w:tc>
      </w:tr>
      <w:tr w:rsidR="00E67DD4" w:rsidRPr="008D0CFF" w14:paraId="18128EDA" w14:textId="77777777" w:rsidTr="00D343CC">
        <w:trPr>
          <w:jc w:val="center"/>
        </w:trPr>
        <w:tc>
          <w:tcPr>
            <w:tcW w:w="912" w:type="dxa"/>
          </w:tcPr>
          <w:p w14:paraId="13904659" w14:textId="77777777" w:rsidR="00E67DD4" w:rsidRPr="008D0CFF" w:rsidRDefault="00E67DD4" w:rsidP="00D343CC">
            <w:pPr>
              <w:pStyle w:val="Tabletext9"/>
              <w:jc w:val="center"/>
            </w:pPr>
            <w:r>
              <w:t>9</w:t>
            </w:r>
          </w:p>
        </w:tc>
        <w:tc>
          <w:tcPr>
            <w:tcW w:w="2320" w:type="dxa"/>
            <w:vAlign w:val="center"/>
          </w:tcPr>
          <w:p w14:paraId="20E790FC" w14:textId="77777777" w:rsidR="00E67DD4" w:rsidRPr="008D0CFF" w:rsidRDefault="00E67DD4" w:rsidP="00D343CC">
            <w:pPr>
              <w:pStyle w:val="Tabletext9"/>
              <w:jc w:val="center"/>
            </w:pPr>
            <w:r w:rsidRPr="008D0CFF">
              <w:t>45,000</w:t>
            </w:r>
          </w:p>
        </w:tc>
        <w:tc>
          <w:tcPr>
            <w:tcW w:w="3426" w:type="dxa"/>
            <w:vAlign w:val="center"/>
          </w:tcPr>
          <w:p w14:paraId="6EB1E66A" w14:textId="77777777" w:rsidR="00E67DD4" w:rsidRPr="008D0CFF" w:rsidRDefault="00E67DD4" w:rsidP="00D343CC">
            <w:pPr>
              <w:pStyle w:val="Tabletext9"/>
              <w:jc w:val="center"/>
            </w:pPr>
            <w:r w:rsidRPr="008D0CFF">
              <w:t>22,000</w:t>
            </w:r>
          </w:p>
        </w:tc>
        <w:tc>
          <w:tcPr>
            <w:tcW w:w="2329" w:type="dxa"/>
            <w:vAlign w:val="center"/>
          </w:tcPr>
          <w:p w14:paraId="39E16CAA" w14:textId="77777777" w:rsidR="00E67DD4" w:rsidRPr="008D0CFF" w:rsidRDefault="00E67DD4" w:rsidP="00D343CC">
            <w:pPr>
              <w:pStyle w:val="Tabletext9"/>
              <w:jc w:val="center"/>
            </w:pPr>
          </w:p>
        </w:tc>
      </w:tr>
      <w:tr w:rsidR="00E67DD4" w:rsidRPr="008D0CFF" w14:paraId="66FEA495" w14:textId="77777777" w:rsidTr="00D343CC">
        <w:trPr>
          <w:jc w:val="center"/>
        </w:trPr>
        <w:tc>
          <w:tcPr>
            <w:tcW w:w="912" w:type="dxa"/>
          </w:tcPr>
          <w:p w14:paraId="1AFEF38D" w14:textId="77777777" w:rsidR="00E67DD4" w:rsidRPr="008D0CFF" w:rsidRDefault="00E67DD4" w:rsidP="00D343CC">
            <w:pPr>
              <w:pStyle w:val="Tabletext9"/>
              <w:jc w:val="center"/>
            </w:pPr>
            <w:r>
              <w:t>10</w:t>
            </w:r>
          </w:p>
        </w:tc>
        <w:tc>
          <w:tcPr>
            <w:tcW w:w="2320" w:type="dxa"/>
            <w:vAlign w:val="center"/>
          </w:tcPr>
          <w:p w14:paraId="41D21E19" w14:textId="77777777" w:rsidR="00E67DD4" w:rsidRPr="008D0CFF" w:rsidRDefault="00E67DD4" w:rsidP="00D343CC">
            <w:pPr>
              <w:pStyle w:val="Tabletext9"/>
              <w:jc w:val="center"/>
            </w:pPr>
            <w:r w:rsidRPr="008D0CFF">
              <w:t>22,000</w:t>
            </w:r>
          </w:p>
        </w:tc>
        <w:tc>
          <w:tcPr>
            <w:tcW w:w="3426" w:type="dxa"/>
            <w:vAlign w:val="center"/>
          </w:tcPr>
          <w:p w14:paraId="34D96F90" w14:textId="77777777" w:rsidR="00E67DD4" w:rsidRPr="008D0CFF" w:rsidRDefault="00E67DD4" w:rsidP="00D343CC">
            <w:pPr>
              <w:pStyle w:val="Tabletext9"/>
              <w:jc w:val="center"/>
            </w:pPr>
            <w:r w:rsidRPr="008D0CFF">
              <w:t>12,000</w:t>
            </w:r>
          </w:p>
        </w:tc>
        <w:tc>
          <w:tcPr>
            <w:tcW w:w="2329" w:type="dxa"/>
            <w:vAlign w:val="center"/>
          </w:tcPr>
          <w:p w14:paraId="1499AFEC" w14:textId="77777777" w:rsidR="00E67DD4" w:rsidRPr="008D0CFF" w:rsidRDefault="00E67DD4" w:rsidP="00D343CC">
            <w:pPr>
              <w:pStyle w:val="Tabletext9"/>
              <w:jc w:val="center"/>
            </w:pPr>
          </w:p>
        </w:tc>
      </w:tr>
      <w:tr w:rsidR="00E67DD4" w:rsidRPr="008D0CFF" w14:paraId="7467D166" w14:textId="77777777" w:rsidTr="00D343CC">
        <w:trPr>
          <w:jc w:val="center"/>
        </w:trPr>
        <w:tc>
          <w:tcPr>
            <w:tcW w:w="912" w:type="dxa"/>
          </w:tcPr>
          <w:p w14:paraId="51FCDCA4" w14:textId="77777777" w:rsidR="00E67DD4" w:rsidRPr="008D0CFF" w:rsidRDefault="00E67DD4" w:rsidP="00D343CC">
            <w:pPr>
              <w:pStyle w:val="Tabletext9"/>
              <w:jc w:val="center"/>
            </w:pPr>
            <w:r>
              <w:t>11</w:t>
            </w:r>
          </w:p>
        </w:tc>
        <w:tc>
          <w:tcPr>
            <w:tcW w:w="2320" w:type="dxa"/>
            <w:vAlign w:val="center"/>
          </w:tcPr>
          <w:p w14:paraId="6CA96AB9" w14:textId="77777777" w:rsidR="00E67DD4" w:rsidRPr="008D0CFF" w:rsidRDefault="00E67DD4" w:rsidP="00D343CC">
            <w:pPr>
              <w:pStyle w:val="Tabletext9"/>
              <w:jc w:val="center"/>
            </w:pPr>
            <w:r w:rsidRPr="008D0CFF">
              <w:t>12,000</w:t>
            </w:r>
          </w:p>
        </w:tc>
        <w:tc>
          <w:tcPr>
            <w:tcW w:w="3426" w:type="dxa"/>
            <w:vAlign w:val="center"/>
          </w:tcPr>
          <w:p w14:paraId="3A7031AB" w14:textId="77777777" w:rsidR="00E67DD4" w:rsidRPr="008D0CFF" w:rsidRDefault="00E67DD4" w:rsidP="00D343CC">
            <w:pPr>
              <w:pStyle w:val="Tabletext9"/>
              <w:jc w:val="center"/>
            </w:pPr>
            <w:r w:rsidRPr="008D0CFF">
              <w:t>8,000</w:t>
            </w:r>
          </w:p>
        </w:tc>
        <w:tc>
          <w:tcPr>
            <w:tcW w:w="2329" w:type="dxa"/>
            <w:vAlign w:val="center"/>
          </w:tcPr>
          <w:p w14:paraId="7D2E4DB3" w14:textId="77777777" w:rsidR="00E67DD4" w:rsidRPr="008D0CFF" w:rsidRDefault="00E67DD4" w:rsidP="00D343CC">
            <w:pPr>
              <w:pStyle w:val="Tabletext9"/>
              <w:jc w:val="center"/>
            </w:pPr>
          </w:p>
        </w:tc>
      </w:tr>
      <w:tr w:rsidR="00E67DD4" w:rsidRPr="008D0CFF" w14:paraId="2D65B460" w14:textId="77777777" w:rsidTr="00D343CC">
        <w:trPr>
          <w:jc w:val="center"/>
        </w:trPr>
        <w:tc>
          <w:tcPr>
            <w:tcW w:w="912" w:type="dxa"/>
          </w:tcPr>
          <w:p w14:paraId="4DD91C2E" w14:textId="77777777" w:rsidR="00E67DD4" w:rsidRPr="008D0CFF" w:rsidRDefault="00E67DD4" w:rsidP="00D343CC">
            <w:pPr>
              <w:pStyle w:val="Tabletext9"/>
              <w:jc w:val="center"/>
            </w:pPr>
            <w:r>
              <w:t>12</w:t>
            </w:r>
          </w:p>
        </w:tc>
        <w:tc>
          <w:tcPr>
            <w:tcW w:w="2320" w:type="dxa"/>
            <w:vAlign w:val="center"/>
          </w:tcPr>
          <w:p w14:paraId="1D1B00BB" w14:textId="77777777" w:rsidR="00E67DD4" w:rsidRPr="008D0CFF" w:rsidRDefault="00E67DD4" w:rsidP="00D343CC">
            <w:pPr>
              <w:pStyle w:val="Tabletext9"/>
              <w:jc w:val="center"/>
            </w:pPr>
            <w:r w:rsidRPr="008D0CFF">
              <w:t>8,000</w:t>
            </w:r>
          </w:p>
        </w:tc>
        <w:tc>
          <w:tcPr>
            <w:tcW w:w="3426" w:type="dxa"/>
            <w:vAlign w:val="center"/>
          </w:tcPr>
          <w:p w14:paraId="2FF7CE9E" w14:textId="77777777" w:rsidR="00E67DD4" w:rsidRPr="008D0CFF" w:rsidRDefault="00E67DD4" w:rsidP="00D343CC">
            <w:pPr>
              <w:pStyle w:val="Tabletext9"/>
              <w:jc w:val="center"/>
            </w:pPr>
            <w:r w:rsidRPr="008D0CFF">
              <w:t>4,000</w:t>
            </w:r>
          </w:p>
        </w:tc>
        <w:tc>
          <w:tcPr>
            <w:tcW w:w="2329" w:type="dxa"/>
            <w:vAlign w:val="center"/>
          </w:tcPr>
          <w:p w14:paraId="50BE3E37" w14:textId="77777777" w:rsidR="00E67DD4" w:rsidRPr="008D0CFF" w:rsidRDefault="00E67DD4" w:rsidP="00D343CC">
            <w:pPr>
              <w:pStyle w:val="Tabletext9"/>
              <w:jc w:val="center"/>
            </w:pPr>
          </w:p>
        </w:tc>
      </w:tr>
      <w:tr w:rsidR="00E67DD4" w:rsidRPr="008D0CFF" w14:paraId="3B4E0A43" w14:textId="77777777" w:rsidTr="00D343CC">
        <w:trPr>
          <w:jc w:val="center"/>
        </w:trPr>
        <w:tc>
          <w:tcPr>
            <w:tcW w:w="912" w:type="dxa"/>
          </w:tcPr>
          <w:p w14:paraId="31C58C09" w14:textId="77777777" w:rsidR="00E67DD4" w:rsidRPr="008D0CFF" w:rsidRDefault="00E67DD4" w:rsidP="00D343CC">
            <w:pPr>
              <w:pStyle w:val="Tabletext9"/>
              <w:jc w:val="center"/>
            </w:pPr>
            <w:r>
              <w:t>13</w:t>
            </w:r>
          </w:p>
        </w:tc>
        <w:tc>
          <w:tcPr>
            <w:tcW w:w="2320" w:type="dxa"/>
            <w:vAlign w:val="center"/>
          </w:tcPr>
          <w:p w14:paraId="029A01DA" w14:textId="77777777" w:rsidR="00E67DD4" w:rsidRPr="008D0CFF" w:rsidRDefault="00E67DD4" w:rsidP="00D343CC">
            <w:pPr>
              <w:pStyle w:val="Tabletext9"/>
              <w:jc w:val="center"/>
            </w:pPr>
            <w:r w:rsidRPr="008D0CFF">
              <w:t>4,000</w:t>
            </w:r>
          </w:p>
        </w:tc>
        <w:tc>
          <w:tcPr>
            <w:tcW w:w="3426" w:type="dxa"/>
            <w:vAlign w:val="center"/>
          </w:tcPr>
          <w:p w14:paraId="6945ADBB" w14:textId="77777777" w:rsidR="00E67DD4" w:rsidRPr="008D0CFF" w:rsidRDefault="00E67DD4" w:rsidP="00D343CC">
            <w:pPr>
              <w:pStyle w:val="Tabletext9"/>
              <w:jc w:val="center"/>
            </w:pPr>
            <w:r w:rsidRPr="008D0CFF">
              <w:t>3,000</w:t>
            </w:r>
          </w:p>
        </w:tc>
        <w:tc>
          <w:tcPr>
            <w:tcW w:w="2329" w:type="dxa"/>
            <w:vAlign w:val="center"/>
          </w:tcPr>
          <w:p w14:paraId="3126DF37" w14:textId="77777777" w:rsidR="00E67DD4" w:rsidRPr="008D0CFF" w:rsidRDefault="00E67DD4" w:rsidP="00D343CC">
            <w:pPr>
              <w:pStyle w:val="Tabletext9"/>
              <w:jc w:val="center"/>
            </w:pPr>
          </w:p>
        </w:tc>
      </w:tr>
      <w:tr w:rsidR="00E67DD4" w:rsidRPr="008D0CFF" w14:paraId="2CD41EF8" w14:textId="77777777" w:rsidTr="00D343CC">
        <w:trPr>
          <w:jc w:val="center"/>
        </w:trPr>
        <w:tc>
          <w:tcPr>
            <w:tcW w:w="912" w:type="dxa"/>
          </w:tcPr>
          <w:p w14:paraId="3BEC788B" w14:textId="77777777" w:rsidR="00E67DD4" w:rsidRPr="008D0CFF" w:rsidRDefault="00E67DD4" w:rsidP="00D343CC">
            <w:pPr>
              <w:pStyle w:val="Tabletext9"/>
              <w:jc w:val="center"/>
            </w:pPr>
            <w:r>
              <w:t>14</w:t>
            </w:r>
          </w:p>
        </w:tc>
        <w:tc>
          <w:tcPr>
            <w:tcW w:w="2320" w:type="dxa"/>
            <w:vAlign w:val="center"/>
          </w:tcPr>
          <w:p w14:paraId="79D93BEB" w14:textId="77777777" w:rsidR="00E67DD4" w:rsidRPr="008D0CFF" w:rsidRDefault="00E67DD4" w:rsidP="00D343CC">
            <w:pPr>
              <w:pStyle w:val="Tabletext9"/>
              <w:jc w:val="center"/>
            </w:pPr>
            <w:r w:rsidRPr="008D0CFF">
              <w:t>3,000</w:t>
            </w:r>
          </w:p>
        </w:tc>
        <w:tc>
          <w:tcPr>
            <w:tcW w:w="3426" w:type="dxa"/>
            <w:vAlign w:val="center"/>
          </w:tcPr>
          <w:p w14:paraId="1DDC94E5" w14:textId="77777777" w:rsidR="00E67DD4" w:rsidRPr="008D0CFF" w:rsidRDefault="00E67DD4" w:rsidP="00D343CC">
            <w:pPr>
              <w:pStyle w:val="Tabletext9"/>
              <w:jc w:val="center"/>
            </w:pPr>
            <w:r w:rsidRPr="008D0CFF">
              <w:t>2,000</w:t>
            </w:r>
          </w:p>
        </w:tc>
        <w:tc>
          <w:tcPr>
            <w:tcW w:w="2329" w:type="dxa"/>
            <w:vAlign w:val="center"/>
          </w:tcPr>
          <w:p w14:paraId="3248C5AC" w14:textId="77777777" w:rsidR="00E67DD4" w:rsidRPr="008D0CFF" w:rsidRDefault="00E67DD4" w:rsidP="00D343CC">
            <w:pPr>
              <w:pStyle w:val="Tabletext9"/>
              <w:jc w:val="center"/>
            </w:pPr>
          </w:p>
        </w:tc>
      </w:tr>
      <w:tr w:rsidR="00E67DD4" w:rsidRPr="008D0CFF" w14:paraId="01928AC5" w14:textId="77777777" w:rsidTr="00D343CC">
        <w:trPr>
          <w:jc w:val="center"/>
        </w:trPr>
        <w:tc>
          <w:tcPr>
            <w:tcW w:w="912" w:type="dxa"/>
          </w:tcPr>
          <w:p w14:paraId="60B4CE82" w14:textId="77777777" w:rsidR="00E67DD4" w:rsidRPr="008D0CFF" w:rsidRDefault="00E67DD4" w:rsidP="00D343CC">
            <w:pPr>
              <w:pStyle w:val="Tabletext9"/>
              <w:keepNext/>
              <w:jc w:val="center"/>
            </w:pPr>
            <w:r>
              <w:t>15</w:t>
            </w:r>
          </w:p>
        </w:tc>
        <w:tc>
          <w:tcPr>
            <w:tcW w:w="2320" w:type="dxa"/>
            <w:vAlign w:val="center"/>
          </w:tcPr>
          <w:p w14:paraId="136336D5" w14:textId="77777777" w:rsidR="00E67DD4" w:rsidRPr="008D0CFF" w:rsidRDefault="00E67DD4" w:rsidP="00D343CC">
            <w:pPr>
              <w:pStyle w:val="Tabletext9"/>
              <w:keepNext/>
              <w:jc w:val="center"/>
            </w:pPr>
            <w:r w:rsidRPr="008D0CFF">
              <w:t>2,000</w:t>
            </w:r>
          </w:p>
        </w:tc>
        <w:tc>
          <w:tcPr>
            <w:tcW w:w="3426" w:type="dxa"/>
            <w:vAlign w:val="center"/>
          </w:tcPr>
          <w:p w14:paraId="603B488B" w14:textId="77777777" w:rsidR="00E67DD4" w:rsidRPr="008D0CFF" w:rsidRDefault="00E67DD4" w:rsidP="00D343CC">
            <w:pPr>
              <w:pStyle w:val="Tabletext9"/>
              <w:keepNext/>
              <w:jc w:val="center"/>
            </w:pPr>
            <w:r w:rsidRPr="008D0CFF">
              <w:t>1,000</w:t>
            </w:r>
          </w:p>
        </w:tc>
        <w:tc>
          <w:tcPr>
            <w:tcW w:w="2329" w:type="dxa"/>
            <w:vAlign w:val="center"/>
          </w:tcPr>
          <w:p w14:paraId="5D5ADB0E" w14:textId="77777777" w:rsidR="00E67DD4" w:rsidRPr="008D0CFF" w:rsidRDefault="00E67DD4" w:rsidP="00D343CC">
            <w:pPr>
              <w:pStyle w:val="Tabletext9"/>
              <w:keepNext/>
              <w:jc w:val="center"/>
            </w:pPr>
          </w:p>
        </w:tc>
      </w:tr>
    </w:tbl>
    <w:p w14:paraId="6DE26382" w14:textId="55BC46C7" w:rsidR="00E67DD4" w:rsidRDefault="00E67DD4" w:rsidP="00E67DD4">
      <w:pPr>
        <w:pStyle w:val="Caption"/>
        <w:jc w:val="center"/>
        <w:rPr>
          <w:lang w:val="en-US"/>
        </w:rPr>
      </w:pPr>
      <w:r>
        <w:t xml:space="preserve">Table </w:t>
      </w:r>
      <w:r w:rsidR="00C56536">
        <w:fldChar w:fldCharType="begin"/>
      </w:r>
      <w:r w:rsidR="00C56536">
        <w:instrText xml:space="preserve"> SEQ Table \* ARABIC </w:instrText>
      </w:r>
      <w:r w:rsidR="00C56536">
        <w:fldChar w:fldCharType="separate"/>
      </w:r>
      <w:r w:rsidR="00C56536">
        <w:rPr>
          <w:noProof/>
        </w:rPr>
        <w:t>11</w:t>
      </w:r>
      <w:r w:rsidR="00C56536">
        <w:fldChar w:fldCharType="end"/>
      </w:r>
      <w:r>
        <w:t>: Scale Band definition</w:t>
      </w:r>
      <w:r>
        <w:rPr>
          <w:noProof/>
        </w:rPr>
        <w:t>s</w:t>
      </w:r>
    </w:p>
    <w:p w14:paraId="2110580F" w14:textId="77777777" w:rsidR="00E67DD4" w:rsidRDefault="00E67DD4" w:rsidP="00E67DD4">
      <w:pPr>
        <w:spacing w:after="120" w:line="240" w:lineRule="auto"/>
      </w:pPr>
      <w:r w:rsidRPr="009932F8">
        <w:rPr>
          <w:noProof/>
          <w:sz w:val="24"/>
          <w:szCs w:val="24"/>
          <w:lang w:val="fr-FR" w:eastAsia="fr-FR"/>
        </w:rPr>
        <mc:AlternateContent>
          <mc:Choice Requires="wps">
            <w:drawing>
              <wp:anchor distT="45720" distB="45720" distL="114300" distR="114300" simplePos="0" relativeHeight="251658242" behindDoc="0" locked="0" layoutInCell="1" allowOverlap="1" wp14:anchorId="6E462DCD" wp14:editId="1557F102">
                <wp:simplePos x="0" y="0"/>
                <wp:positionH relativeFrom="margin">
                  <wp:align>left</wp:align>
                </wp:positionH>
                <wp:positionV relativeFrom="paragraph">
                  <wp:posOffset>248458</wp:posOffset>
                </wp:positionV>
                <wp:extent cx="5953125" cy="1610360"/>
                <wp:effectExtent l="0" t="0" r="28575" b="27940"/>
                <wp:wrapSquare wrapText="bothSides"/>
                <wp:docPr id="7698348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53125" cy="1610360"/>
                        </a:xfrm>
                        <a:prstGeom prst="rect">
                          <a:avLst/>
                        </a:prstGeom>
                        <a:solidFill>
                          <a:srgbClr val="FFFFFF"/>
                        </a:solidFill>
                        <a:ln w="9525">
                          <a:solidFill>
                            <a:srgbClr val="000000"/>
                          </a:solidFill>
                          <a:miter lim="800000"/>
                          <a:headEnd/>
                          <a:tailEnd/>
                        </a:ln>
                      </wps:spPr>
                      <wps:txbx>
                        <w:txbxContent>
                          <w:p w14:paraId="6BE47125" w14:textId="77777777" w:rsidR="00E67DD4" w:rsidRPr="00965081" w:rsidRDefault="00E67DD4" w:rsidP="00E67DD4">
                            <w:pPr>
                              <w:spacing w:after="60" w:line="240" w:lineRule="auto"/>
                            </w:pPr>
                            <w:r w:rsidRPr="00F60BCC">
                              <w:rPr>
                                <w:b/>
                                <w:bCs/>
                              </w:rPr>
                              <w:t>Algorithm</w:t>
                            </w:r>
                            <w:r w:rsidRPr="00965081">
                              <w:t xml:space="preserve"> </w:t>
                            </w:r>
                            <w:proofErr w:type="spellStart"/>
                            <w:r w:rsidRPr="002D0CD1">
                              <w:rPr>
                                <w:i/>
                                <w:iCs/>
                              </w:rPr>
                              <w:t>GetScaleBand</w:t>
                            </w:r>
                            <w:proofErr w:type="spellEnd"/>
                            <w:r w:rsidRPr="002D0CD1">
                              <w:rPr>
                                <w:i/>
                                <w:iCs/>
                              </w:rPr>
                              <w:t>(scale)</w:t>
                            </w:r>
                          </w:p>
                          <w:p w14:paraId="35D587A3" w14:textId="77777777" w:rsidR="00E67DD4" w:rsidRPr="00965081" w:rsidRDefault="00E67DD4" w:rsidP="00E67DD4">
                            <w:pPr>
                              <w:spacing w:after="60" w:line="240" w:lineRule="auto"/>
                            </w:pPr>
                            <w:r w:rsidRPr="00F60BCC">
                              <w:rPr>
                                <w:b/>
                                <w:bCs/>
                              </w:rPr>
                              <w:t>Input</w:t>
                            </w:r>
                            <w:r>
                              <w:t>:</w:t>
                            </w:r>
                            <w:r w:rsidRPr="00965081">
                              <w:t xml:space="preserve"> A scale </w:t>
                            </w:r>
                          </w:p>
                          <w:p w14:paraId="5BC140F8" w14:textId="77777777" w:rsidR="00E67DD4" w:rsidRDefault="00E67DD4" w:rsidP="00E67DD4">
                            <w:pPr>
                              <w:spacing w:after="60" w:line="240" w:lineRule="auto"/>
                            </w:pPr>
                            <w:r w:rsidRPr="00F60BCC">
                              <w:rPr>
                                <w:b/>
                                <w:bCs/>
                              </w:rPr>
                              <w:t>Output</w:t>
                            </w:r>
                            <w:r w:rsidRPr="00965081">
                              <w:t xml:space="preserve"> The index of the</w:t>
                            </w:r>
                            <w:r>
                              <w:t xml:space="preserve"> scale band </w:t>
                            </w:r>
                          </w:p>
                          <w:p w14:paraId="1FE6523F" w14:textId="77777777" w:rsidR="00E67DD4" w:rsidRPr="002672EF" w:rsidRDefault="00E67DD4" w:rsidP="00E67DD4">
                            <w:pPr>
                              <w:pStyle w:val="ListParagraph"/>
                              <w:numPr>
                                <w:ilvl w:val="0"/>
                                <w:numId w:val="139"/>
                              </w:numPr>
                              <w:spacing w:after="0"/>
                              <w:contextualSpacing/>
                              <w:rPr>
                                <w:i/>
                                <w:iCs/>
                              </w:rPr>
                            </w:pPr>
                            <w:r w:rsidRPr="002672EF">
                              <w:rPr>
                                <w:b/>
                                <w:bCs/>
                              </w:rPr>
                              <w:t>If</w:t>
                            </w:r>
                            <w:r>
                              <w:t xml:space="preserve"> </w:t>
                            </w:r>
                            <w:r w:rsidRPr="002672EF">
                              <w:rPr>
                                <w:i/>
                                <w:iCs/>
                              </w:rPr>
                              <w:t xml:space="preserve">scale &lt; </w:t>
                            </w:r>
                            <w:r>
                              <w:rPr>
                                <w:i/>
                                <w:iCs/>
                              </w:rPr>
                              <w:t>10,000,000</w:t>
                            </w:r>
                            <w:r w:rsidRPr="002672EF">
                              <w:rPr>
                                <w:i/>
                                <w:iCs/>
                              </w:rPr>
                              <w:t xml:space="preserve"> </w:t>
                            </w:r>
                          </w:p>
                          <w:p w14:paraId="61EE00CB" w14:textId="77777777" w:rsidR="00E67DD4" w:rsidRDefault="00E67DD4" w:rsidP="00E67DD4">
                            <w:pPr>
                              <w:pStyle w:val="ListParagraph"/>
                              <w:numPr>
                                <w:ilvl w:val="1"/>
                                <w:numId w:val="139"/>
                              </w:numPr>
                              <w:spacing w:after="0"/>
                              <w:contextualSpacing/>
                            </w:pPr>
                            <w:r w:rsidRPr="002672EF">
                              <w:rPr>
                                <w:b/>
                                <w:bCs/>
                              </w:rPr>
                              <w:t>Return</w:t>
                            </w:r>
                            <w:r>
                              <w:t xml:space="preserve"> 1</w:t>
                            </w:r>
                          </w:p>
                          <w:p w14:paraId="02A157A6" w14:textId="77777777" w:rsidR="00E67DD4" w:rsidRDefault="00E67DD4" w:rsidP="00E67DD4">
                            <w:pPr>
                              <w:pStyle w:val="ListParagraph"/>
                              <w:numPr>
                                <w:ilvl w:val="0"/>
                                <w:numId w:val="139"/>
                              </w:numPr>
                              <w:spacing w:after="0"/>
                              <w:contextualSpacing/>
                            </w:pPr>
                            <w:r w:rsidRPr="002D0255">
                              <w:rPr>
                                <w:b/>
                                <w:bCs/>
                              </w:rPr>
                              <w:t>For</w:t>
                            </w:r>
                            <w:r>
                              <w:t xml:space="preserve"> </w:t>
                            </w:r>
                            <w:r w:rsidRPr="002672EF">
                              <w:rPr>
                                <w:i/>
                                <w:iCs/>
                              </w:rPr>
                              <w:t>index</w:t>
                            </w:r>
                            <w:r>
                              <w:t xml:space="preserve"> = 2 to 15</w:t>
                            </w:r>
                          </w:p>
                          <w:p w14:paraId="02AC1E00" w14:textId="77777777" w:rsidR="00E67DD4" w:rsidRDefault="00E67DD4" w:rsidP="00E67DD4">
                            <w:pPr>
                              <w:pStyle w:val="ListParagraph"/>
                              <w:numPr>
                                <w:ilvl w:val="1"/>
                                <w:numId w:val="139"/>
                              </w:numPr>
                              <w:spacing w:after="0"/>
                              <w:contextualSpacing/>
                            </w:pPr>
                            <w:r w:rsidRPr="002D0255">
                              <w:rPr>
                                <w:b/>
                                <w:bCs/>
                              </w:rPr>
                              <w:t xml:space="preserve">If </w:t>
                            </w:r>
                            <m:oMath>
                              <m:r>
                                <w:rPr>
                                  <w:rFonts w:ascii="Cambria Math" w:hAnsi="Cambria Math"/>
                                </w:rPr>
                                <m:t>scale&gt;minimumScale[index] AND scale &lt;= optimumScale[index]</m:t>
                              </m:r>
                            </m:oMath>
                            <w:r>
                              <w:t xml:space="preserve"> </w:t>
                            </w:r>
                          </w:p>
                          <w:p w14:paraId="20079D4D" w14:textId="77777777" w:rsidR="00E67DD4" w:rsidRDefault="00E67DD4" w:rsidP="00E67DD4">
                            <w:pPr>
                              <w:pStyle w:val="ListParagraph"/>
                              <w:numPr>
                                <w:ilvl w:val="2"/>
                                <w:numId w:val="139"/>
                              </w:numPr>
                              <w:spacing w:after="0"/>
                              <w:contextualSpacing/>
                            </w:pPr>
                            <w:r w:rsidRPr="00142BCB">
                              <w:rPr>
                                <w:b/>
                              </w:rPr>
                              <w:t>Return</w:t>
                            </w:r>
                            <w:r>
                              <w:t xml:space="preserve"> </w:t>
                            </w:r>
                            <w:r w:rsidRPr="002672EF">
                              <w:rPr>
                                <w:i/>
                                <w:iCs/>
                              </w:rPr>
                              <w:t>index</w:t>
                            </w:r>
                          </w:p>
                          <w:p w14:paraId="5F2A5F65" w14:textId="77777777" w:rsidR="00E67DD4" w:rsidRPr="00965081" w:rsidRDefault="00E67DD4" w:rsidP="00E67DD4">
                            <w:pPr>
                              <w:pStyle w:val="ListParagraph"/>
                              <w:numPr>
                                <w:ilvl w:val="0"/>
                                <w:numId w:val="139"/>
                              </w:numPr>
                              <w:spacing w:after="0"/>
                              <w:contextualSpacing/>
                            </w:pPr>
                            <w:r w:rsidRPr="002D0255">
                              <w:rPr>
                                <w:b/>
                                <w:bCs/>
                              </w:rPr>
                              <w:t>Return</w:t>
                            </w:r>
                            <w:r>
                              <w:t xml:space="preserve"> 15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462DCD" id="_x0000_s1034" type="#_x0000_t202" style="position:absolute;margin-left:0;margin-top:19.55pt;width:468.75pt;height:126.8pt;z-index:25165824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">
                <v:textbox>
                  <w:txbxContent>
                    <w:p w14:paraId="6BE47125" w14:textId="77777777" w:rsidR="00E67DD4" w:rsidRPr="00965081" w:rsidRDefault="00E67DD4" w:rsidP="00E67DD4">
                      <w:pPr>
                        <w:spacing w:after="60" w:line="240" w:lineRule="auto"/>
                      </w:pPr>
                      <w:r w:rsidRPr="00F60BCC">
                        <w:rPr>
                          <w:b/>
                          <w:bCs/>
                        </w:rPr>
                        <w:t>Algorithm</w:t>
                      </w:r>
                      <w:r w:rsidRPr="00965081">
                        <w:t xml:space="preserve"> </w:t>
                      </w:r>
                      <w:proofErr w:type="spellStart"/>
                      <w:r w:rsidRPr="002D0CD1">
                        <w:rPr>
                          <w:i/>
                          <w:iCs/>
                        </w:rPr>
                        <w:t>GetScaleBand</w:t>
                      </w:r>
                      <w:proofErr w:type="spellEnd"/>
                      <w:r w:rsidRPr="002D0CD1">
                        <w:rPr>
                          <w:i/>
                          <w:iCs/>
                        </w:rPr>
                        <w:t>(scale)</w:t>
                      </w:r>
                    </w:p>
                    <w:p w14:paraId="35D587A3" w14:textId="77777777" w:rsidR="00E67DD4" w:rsidRPr="00965081" w:rsidRDefault="00E67DD4" w:rsidP="00E67DD4">
                      <w:pPr>
                        <w:spacing w:after="60" w:line="240" w:lineRule="auto"/>
                      </w:pPr>
                      <w:r w:rsidRPr="00F60BCC">
                        <w:rPr>
                          <w:b/>
                          <w:bCs/>
                        </w:rPr>
                        <w:t>Input</w:t>
                      </w:r>
                      <w:r>
                        <w:t>:</w:t>
                      </w:r>
                      <w:r w:rsidRPr="00965081">
                        <w:t xml:space="preserve"> A scale </w:t>
                      </w:r>
                    </w:p>
                    <w:p w14:paraId="5BC140F8" w14:textId="77777777" w:rsidR="00E67DD4" w:rsidRDefault="00E67DD4" w:rsidP="00E67DD4">
                      <w:pPr>
                        <w:spacing w:after="60" w:line="240" w:lineRule="auto"/>
                      </w:pPr>
                      <w:r w:rsidRPr="00F60BCC">
                        <w:rPr>
                          <w:b/>
                          <w:bCs/>
                        </w:rPr>
                        <w:t>Output</w:t>
                      </w:r>
                      <w:r w:rsidRPr="00965081">
                        <w:t xml:space="preserve"> The index of the</w:t>
                      </w:r>
                      <w:r>
                        <w:t xml:space="preserve"> scale band </w:t>
                      </w:r>
                    </w:p>
                    <w:p w14:paraId="1FE6523F" w14:textId="77777777" w:rsidR="00E67DD4" w:rsidRPr="002672EF" w:rsidRDefault="00E67DD4" w:rsidP="00E67DD4">
                      <w:pPr>
                        <w:pStyle w:val="ListParagraph"/>
                        <w:numPr>
                          <w:ilvl w:val="0"/>
                          <w:numId w:val="139"/>
                        </w:numPr>
                        <w:spacing w:after="0"/>
                        <w:contextualSpacing/>
                        <w:rPr>
                          <w:i/>
                          <w:iCs/>
                        </w:rPr>
                      </w:pPr>
                      <w:r w:rsidRPr="002672EF">
                        <w:rPr>
                          <w:b/>
                          <w:bCs/>
                        </w:rPr>
                        <w:t>If</w:t>
                      </w:r>
                      <w:r>
                        <w:t xml:space="preserve"> </w:t>
                      </w:r>
                      <w:r w:rsidRPr="002672EF">
                        <w:rPr>
                          <w:i/>
                          <w:iCs/>
                        </w:rPr>
                        <w:t xml:space="preserve">scale &lt; </w:t>
                      </w:r>
                      <w:r>
                        <w:rPr>
                          <w:i/>
                          <w:iCs/>
                        </w:rPr>
                        <w:t>10,000,000</w:t>
                      </w:r>
                      <w:r w:rsidRPr="002672EF">
                        <w:rPr>
                          <w:i/>
                          <w:iCs/>
                        </w:rPr>
                        <w:t xml:space="preserve"> </w:t>
                      </w:r>
                    </w:p>
                    <w:p w14:paraId="61EE00CB" w14:textId="77777777" w:rsidR="00E67DD4" w:rsidRDefault="00E67DD4" w:rsidP="00E67DD4">
                      <w:pPr>
                        <w:pStyle w:val="ListParagraph"/>
                        <w:numPr>
                          <w:ilvl w:val="1"/>
                          <w:numId w:val="139"/>
                        </w:numPr>
                        <w:spacing w:after="0"/>
                        <w:contextualSpacing/>
                      </w:pPr>
                      <w:r w:rsidRPr="002672EF">
                        <w:rPr>
                          <w:b/>
                          <w:bCs/>
                        </w:rPr>
                        <w:t>Return</w:t>
                      </w:r>
                      <w:r>
                        <w:t xml:space="preserve"> 1</w:t>
                      </w:r>
                    </w:p>
                    <w:p w14:paraId="02A157A6" w14:textId="77777777" w:rsidR="00E67DD4" w:rsidRDefault="00E67DD4" w:rsidP="00E67DD4">
                      <w:pPr>
                        <w:pStyle w:val="ListParagraph"/>
                        <w:numPr>
                          <w:ilvl w:val="0"/>
                          <w:numId w:val="139"/>
                        </w:numPr>
                        <w:spacing w:after="0"/>
                        <w:contextualSpacing/>
                      </w:pPr>
                      <w:r w:rsidRPr="002D0255">
                        <w:rPr>
                          <w:b/>
                          <w:bCs/>
                        </w:rPr>
                        <w:t>For</w:t>
                      </w:r>
                      <w:r>
                        <w:t xml:space="preserve"> </w:t>
                      </w:r>
                      <w:r w:rsidRPr="002672EF">
                        <w:rPr>
                          <w:i/>
                          <w:iCs/>
                        </w:rPr>
                        <w:t>index</w:t>
                      </w:r>
                      <w:r>
                        <w:t xml:space="preserve"> = 2 to 15</w:t>
                      </w:r>
                    </w:p>
                    <w:p w14:paraId="02AC1E00" w14:textId="77777777" w:rsidR="00E67DD4" w:rsidRDefault="00E67DD4" w:rsidP="00E67DD4">
                      <w:pPr>
                        <w:pStyle w:val="ListParagraph"/>
                        <w:numPr>
                          <w:ilvl w:val="1"/>
                          <w:numId w:val="139"/>
                        </w:numPr>
                        <w:spacing w:after="0"/>
                        <w:contextualSpacing/>
                      </w:pPr>
                      <w:r w:rsidRPr="002D0255">
                        <w:rPr>
                          <w:b/>
                          <w:bCs/>
                        </w:rPr>
                        <w:t xml:space="preserve">If </w:t>
                      </w:r>
                      <m:oMath>
                        <m:r>
                          <w:rPr>
                            <w:rFonts w:ascii="Cambria Math" w:hAnsi="Cambria Math"/>
                          </w:rPr>
                          <m:t>scale&gt;minimumScale[index] AND scale &lt;= optimumScale[index]</m:t>
                        </m:r>
                      </m:oMath>
                      <w:r>
                        <w:t xml:space="preserve"> </w:t>
                      </w:r>
                    </w:p>
                    <w:p w14:paraId="20079D4D" w14:textId="77777777" w:rsidR="00E67DD4" w:rsidRDefault="00E67DD4" w:rsidP="00E67DD4">
                      <w:pPr>
                        <w:pStyle w:val="ListParagraph"/>
                        <w:numPr>
                          <w:ilvl w:val="2"/>
                          <w:numId w:val="139"/>
                        </w:numPr>
                        <w:spacing w:after="0"/>
                        <w:contextualSpacing/>
                      </w:pPr>
                      <w:r w:rsidRPr="00142BCB">
                        <w:rPr>
                          <w:b/>
                        </w:rPr>
                        <w:t>Return</w:t>
                      </w:r>
                      <w:r>
                        <w:t xml:space="preserve"> </w:t>
                      </w:r>
                      <w:r w:rsidRPr="002672EF">
                        <w:rPr>
                          <w:i/>
                          <w:iCs/>
                        </w:rPr>
                        <w:t>index</w:t>
                      </w:r>
                    </w:p>
                    <w:p w14:paraId="5F2A5F65" w14:textId="77777777" w:rsidR="00E67DD4" w:rsidRPr="00965081" w:rsidRDefault="00E67DD4" w:rsidP="00E67DD4">
                      <w:pPr>
                        <w:pStyle w:val="ListParagraph"/>
                        <w:numPr>
                          <w:ilvl w:val="0"/>
                          <w:numId w:val="139"/>
                        </w:numPr>
                        <w:spacing w:after="0"/>
                        <w:contextualSpacing/>
                      </w:pPr>
                      <w:r w:rsidRPr="002D0255">
                        <w:rPr>
                          <w:b/>
                          <w:bCs/>
                        </w:rPr>
                        <w:t>Return</w:t>
                      </w:r>
                      <w:r>
                        <w:t xml:space="preserve"> 15</w:t>
                      </w:r>
                    </w:p>
                  </w:txbxContent>
                </v:textbox>
                <w10:wrap type="square" anchorx="margin"/>
              </v:shape>
            </w:pict>
          </mc:Fallback>
        </mc:AlternateContent>
      </w:r>
      <w:r w:rsidRPr="00C942A1">
        <w:t>The following algorithm associate</w:t>
      </w:r>
      <w:r>
        <w:t>s</w:t>
      </w:r>
      <w:r w:rsidRPr="00C942A1">
        <w:t xml:space="preserve"> a</w:t>
      </w:r>
      <w:r>
        <w:t xml:space="preserve"> </w:t>
      </w:r>
      <w:r w:rsidRPr="00C942A1">
        <w:t>scale band</w:t>
      </w:r>
      <w:r>
        <w:t xml:space="preserve"> index with a (display) scale</w:t>
      </w:r>
      <w:r w:rsidRPr="00C942A1">
        <w:t>:</w:t>
      </w:r>
    </w:p>
    <w:p w14:paraId="0B0EF0C6" w14:textId="77777777" w:rsidR="00E67DD4" w:rsidRDefault="00E67DD4" w:rsidP="00E67DD4">
      <w:pPr>
        <w:spacing w:after="0" w:line="240" w:lineRule="auto"/>
      </w:pPr>
    </w:p>
    <w:p w14:paraId="57378DAE" w14:textId="77777777" w:rsidR="00E67DD4" w:rsidRDefault="00E67DD4" w:rsidP="00E67DD4">
      <w:pPr>
        <w:spacing w:after="120" w:line="240" w:lineRule="auto"/>
        <w:rPr>
          <w:iCs/>
        </w:rPr>
      </w:pPr>
      <w:r w:rsidRPr="009932F8">
        <w:rPr>
          <w:noProof/>
          <w:sz w:val="24"/>
          <w:szCs w:val="24"/>
          <w:lang w:val="fr-FR" w:eastAsia="fr-FR"/>
        </w:rPr>
        <w:lastRenderedPageBreak/>
        <mc:AlternateContent>
          <mc:Choice Requires="wps">
            <w:drawing>
              <wp:anchor distT="45720" distB="45720" distL="114300" distR="114300" simplePos="0" relativeHeight="251658244" behindDoc="0" locked="0" layoutInCell="1" allowOverlap="1" wp14:anchorId="69C5A3FA" wp14:editId="5E30AE3F">
                <wp:simplePos x="0" y="0"/>
                <wp:positionH relativeFrom="margin">
                  <wp:posOffset>-1270</wp:posOffset>
                </wp:positionH>
                <wp:positionV relativeFrom="paragraph">
                  <wp:posOffset>249606</wp:posOffset>
                </wp:positionV>
                <wp:extent cx="5759450" cy="2409190"/>
                <wp:effectExtent l="0" t="0" r="12700" b="10160"/>
                <wp:wrapTopAndBottom/>
                <wp:docPr id="110851524" name="Text Box 1108515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9450" cy="2409190"/>
                        </a:xfrm>
                        <a:prstGeom prst="rect">
                          <a:avLst/>
                        </a:prstGeom>
                        <a:solidFill>
                          <a:srgbClr val="FFFFFF"/>
                        </a:solidFill>
                        <a:ln w="9525">
                          <a:solidFill>
                            <a:srgbClr val="000000"/>
                          </a:solidFill>
                          <a:miter lim="800000"/>
                          <a:headEnd/>
                          <a:tailEnd/>
                        </a:ln>
                      </wps:spPr>
                      <wps:txbx>
                        <w:txbxContent>
                          <w:p w14:paraId="779A8260" w14:textId="77777777" w:rsidR="00E67DD4" w:rsidRDefault="00E67DD4" w:rsidP="00E67DD4">
                            <w:pPr>
                              <w:spacing w:after="60" w:line="240" w:lineRule="auto"/>
                            </w:pPr>
                            <w:r w:rsidRPr="008371C5">
                              <w:rPr>
                                <w:b/>
                                <w:bCs/>
                              </w:rPr>
                              <w:t>Algorithm</w:t>
                            </w:r>
                            <w:r>
                              <w:t xml:space="preserve"> </w:t>
                            </w:r>
                            <w:proofErr w:type="spellStart"/>
                            <w:r>
                              <w:rPr>
                                <w:i/>
                                <w:iCs/>
                              </w:rPr>
                              <w:t>s</w:t>
                            </w:r>
                            <w:r w:rsidRPr="008371C5">
                              <w:rPr>
                                <w:i/>
                                <w:iCs/>
                              </w:rPr>
                              <w:t>caleBands</w:t>
                            </w:r>
                            <w:proofErr w:type="spellEnd"/>
                            <w:r w:rsidRPr="008371C5">
                              <w:rPr>
                                <w:i/>
                                <w:iCs/>
                              </w:rPr>
                              <w:t>(</w:t>
                            </w:r>
                            <w:proofErr w:type="spellStart"/>
                            <w:r>
                              <w:rPr>
                                <w:i/>
                                <w:iCs/>
                              </w:rPr>
                              <w:t>dataCoverage</w:t>
                            </w:r>
                            <w:proofErr w:type="spellEnd"/>
                            <w:r w:rsidRPr="008371C5">
                              <w:rPr>
                                <w:i/>
                                <w:iCs/>
                              </w:rPr>
                              <w:t>)</w:t>
                            </w:r>
                          </w:p>
                          <w:p w14:paraId="7D889129" w14:textId="77777777" w:rsidR="00E67DD4" w:rsidRDefault="00E67DD4" w:rsidP="00E67DD4">
                            <w:pPr>
                              <w:spacing w:after="60" w:line="240" w:lineRule="auto"/>
                              <w:ind w:left="709" w:hanging="709"/>
                            </w:pPr>
                            <w:r w:rsidRPr="008371C5">
                              <w:rPr>
                                <w:b/>
                                <w:bCs/>
                              </w:rPr>
                              <w:t>Input</w:t>
                            </w:r>
                            <w:r>
                              <w:t xml:space="preserve">: A </w:t>
                            </w:r>
                            <w:r>
                              <w:rPr>
                                <w:b/>
                              </w:rPr>
                              <w:t>D</w:t>
                            </w:r>
                            <w:r w:rsidRPr="00142BCB">
                              <w:rPr>
                                <w:b/>
                              </w:rPr>
                              <w:t>ata</w:t>
                            </w:r>
                            <w:r>
                              <w:rPr>
                                <w:b/>
                              </w:rPr>
                              <w:t xml:space="preserve"> </w:t>
                            </w:r>
                            <w:r w:rsidRPr="00142BCB">
                              <w:rPr>
                                <w:b/>
                              </w:rPr>
                              <w:t>Coverage</w:t>
                            </w:r>
                          </w:p>
                          <w:p w14:paraId="7B35CE7F" w14:textId="77777777" w:rsidR="00E67DD4" w:rsidRDefault="00E67DD4" w:rsidP="00E67DD4">
                            <w:pPr>
                              <w:spacing w:after="60" w:line="240" w:lineRule="auto"/>
                            </w:pPr>
                            <w:r w:rsidRPr="008371C5">
                              <w:rPr>
                                <w:b/>
                                <w:bCs/>
                              </w:rPr>
                              <w:t>Output</w:t>
                            </w:r>
                            <w:r>
                              <w:rPr>
                                <w:b/>
                                <w:bCs/>
                              </w:rPr>
                              <w:t>:</w:t>
                            </w:r>
                            <w:r>
                              <w:t xml:space="preserve"> A set of associated scale band indices </w:t>
                            </w:r>
                            <w:r w:rsidRPr="00726CDC">
                              <w:rPr>
                                <w:i/>
                                <w:iCs/>
                              </w:rPr>
                              <w:t>S</w:t>
                            </w:r>
                          </w:p>
                          <w:p w14:paraId="5A3FE109" w14:textId="77777777" w:rsidR="00E67DD4" w:rsidRDefault="00E67DD4" w:rsidP="00E67DD4">
                            <w:pPr>
                              <w:pStyle w:val="ListParagraph"/>
                              <w:numPr>
                                <w:ilvl w:val="0"/>
                                <w:numId w:val="140"/>
                              </w:numPr>
                              <w:spacing w:after="60" w:line="240" w:lineRule="auto"/>
                              <w:ind w:left="714" w:hanging="357"/>
                            </w:pPr>
                            <w:proofErr w:type="spellStart"/>
                            <w:r w:rsidRPr="000705CE">
                              <w:rPr>
                                <w:i/>
                                <w:iCs/>
                              </w:rPr>
                              <w:t>min</w:t>
                            </w:r>
                            <w:r>
                              <w:rPr>
                                <w:i/>
                                <w:iCs/>
                              </w:rPr>
                              <w:t>imumDisplay</w:t>
                            </w:r>
                            <w:r w:rsidRPr="000705CE">
                              <w:rPr>
                                <w:i/>
                                <w:iCs/>
                              </w:rPr>
                              <w:t>S</w:t>
                            </w:r>
                            <w:r>
                              <w:rPr>
                                <w:i/>
                                <w:iCs/>
                              </w:rPr>
                              <w:t>cale</w:t>
                            </w:r>
                            <w:proofErr w:type="spellEnd"/>
                            <w:r>
                              <w:t xml:space="preserve"> – The minimum display scale of the coverage (if not defined it is assumed that the scale is 1:</w:t>
                            </w:r>
                            <w:r>
                              <w:rPr>
                                <w:rFonts w:cs="Arial"/>
                              </w:rPr>
                              <w:t>∞</w:t>
                            </w:r>
                            <w:r>
                              <w:t xml:space="preserve"> = 0)</w:t>
                            </w:r>
                            <w:r>
                              <w:br/>
                            </w:r>
                            <w:proofErr w:type="spellStart"/>
                            <w:r>
                              <w:rPr>
                                <w:i/>
                                <w:iCs/>
                              </w:rPr>
                              <w:t>optimum</w:t>
                            </w:r>
                            <w:r w:rsidRPr="000705CE">
                              <w:rPr>
                                <w:i/>
                                <w:iCs/>
                              </w:rPr>
                              <w:t>D</w:t>
                            </w:r>
                            <w:r>
                              <w:rPr>
                                <w:i/>
                                <w:iCs/>
                              </w:rPr>
                              <w:t>isplay</w:t>
                            </w:r>
                            <w:r w:rsidRPr="000705CE">
                              <w:rPr>
                                <w:i/>
                                <w:iCs/>
                              </w:rPr>
                              <w:t>S</w:t>
                            </w:r>
                            <w:r>
                              <w:rPr>
                                <w:i/>
                                <w:iCs/>
                              </w:rPr>
                              <w:t>cale</w:t>
                            </w:r>
                            <w:proofErr w:type="spellEnd"/>
                            <w:r>
                              <w:t xml:space="preserve"> – The optimum display scale of the coverage</w:t>
                            </w:r>
                          </w:p>
                          <w:p w14:paraId="5FA8FCB2" w14:textId="77777777" w:rsidR="00E67DD4" w:rsidRDefault="00E67DD4" w:rsidP="00E67DD4">
                            <w:pPr>
                              <w:pStyle w:val="ListParagraph"/>
                              <w:numPr>
                                <w:ilvl w:val="0"/>
                                <w:numId w:val="140"/>
                              </w:numPr>
                              <w:spacing w:after="60" w:line="240" w:lineRule="auto"/>
                              <w:ind w:left="714" w:hanging="357"/>
                            </w:pPr>
                            <w:r>
                              <w:t xml:space="preserve">Create an empty set </w:t>
                            </w:r>
                            <w:r w:rsidRPr="00726CDC">
                              <w:rPr>
                                <w:i/>
                                <w:iCs/>
                              </w:rPr>
                              <w:t>S</w:t>
                            </w:r>
                          </w:p>
                          <w:p w14:paraId="70F31E1D" w14:textId="77777777" w:rsidR="00E67DD4" w:rsidRDefault="00E67DD4" w:rsidP="00E67DD4">
                            <w:pPr>
                              <w:pStyle w:val="ListParagraph"/>
                              <w:numPr>
                                <w:ilvl w:val="0"/>
                                <w:numId w:val="140"/>
                              </w:numPr>
                              <w:spacing w:after="0"/>
                              <w:contextualSpacing/>
                            </w:pPr>
                            <w:r w:rsidRPr="00215D9E">
                              <w:rPr>
                                <w:b/>
                                <w:bCs/>
                              </w:rPr>
                              <w:t>If</w:t>
                            </w:r>
                            <w:r>
                              <w:t xml:space="preserve"> </w:t>
                            </w:r>
                            <m:oMath>
                              <m:r>
                                <w:rPr>
                                  <w:rFonts w:ascii="Cambria Math" w:hAnsi="Cambria Math"/>
                                </w:rPr>
                                <m:t>minimumDisplayScale &lt; 10,000,000</m:t>
                              </m:r>
                            </m:oMath>
                          </w:p>
                          <w:p w14:paraId="39D73C7E" w14:textId="77777777" w:rsidR="00E67DD4" w:rsidRDefault="00E67DD4" w:rsidP="00E67DD4">
                            <w:pPr>
                              <w:pStyle w:val="ListParagraph"/>
                              <w:numPr>
                                <w:ilvl w:val="1"/>
                                <w:numId w:val="140"/>
                              </w:numPr>
                              <w:spacing w:after="0"/>
                              <w:contextualSpacing/>
                            </w:pPr>
                            <m:oMath>
                              <m:r>
                                <w:rPr>
                                  <w:rFonts w:ascii="Cambria Math" w:hAnsi="Cambria Math"/>
                                </w:rPr>
                                <m:t>S = S ∪1</m:t>
                              </m:r>
                            </m:oMath>
                          </w:p>
                          <w:p w14:paraId="11386E4A" w14:textId="77777777" w:rsidR="00E67DD4" w:rsidRDefault="00E67DD4" w:rsidP="00E67DD4">
                            <w:pPr>
                              <w:pStyle w:val="ListParagraph"/>
                              <w:numPr>
                                <w:ilvl w:val="0"/>
                                <w:numId w:val="140"/>
                              </w:numPr>
                              <w:spacing w:after="0"/>
                              <w:contextualSpacing/>
                            </w:pPr>
                            <w:r w:rsidRPr="00215D9E">
                              <w:rPr>
                                <w:b/>
                                <w:bCs/>
                              </w:rPr>
                              <w:t>For</w:t>
                            </w:r>
                            <w:r>
                              <w:t xml:space="preserve"> index = 2 to 15</w:t>
                            </w:r>
                          </w:p>
                          <w:p w14:paraId="3CEBCF6B" w14:textId="77777777" w:rsidR="00E67DD4" w:rsidRPr="00624B58" w:rsidRDefault="00E67DD4" w:rsidP="00E67DD4">
                            <w:pPr>
                              <w:pStyle w:val="ListParagraph"/>
                              <w:numPr>
                                <w:ilvl w:val="1"/>
                                <w:numId w:val="140"/>
                              </w:numPr>
                              <w:spacing w:after="0"/>
                              <w:contextualSpacing/>
                            </w:pPr>
                            <w:r w:rsidRPr="00624B58">
                              <w:t xml:space="preserve">If </w:t>
                            </w:r>
                            <m:oMath>
                              <m:r>
                                <w:rPr>
                                  <w:rFonts w:ascii="Cambria Math" w:hAnsi="Cambria Math"/>
                                </w:rPr>
                                <m:t>max(minimumDisplayScale, minimumScale[index]) &lt; min(optimumDisplayScale,optimumScale[index])</m:t>
                              </m:r>
                            </m:oMath>
                          </w:p>
                          <w:p w14:paraId="3D81211A" w14:textId="77777777" w:rsidR="00E67DD4" w:rsidRDefault="00E67DD4" w:rsidP="00E67DD4">
                            <w:pPr>
                              <w:pStyle w:val="ListParagraph"/>
                              <w:numPr>
                                <w:ilvl w:val="2"/>
                                <w:numId w:val="140"/>
                              </w:numPr>
                              <w:spacing w:after="0"/>
                              <w:contextualSpacing/>
                            </w:pPr>
                            <m:oMath>
                              <m:r>
                                <w:rPr>
                                  <w:rFonts w:ascii="Cambria Math" w:hAnsi="Cambria Math"/>
                                </w:rPr>
                                <m:t>S = S ∪index</m:t>
                              </m:r>
                            </m:oMath>
                          </w:p>
                          <w:p w14:paraId="1DDFA522" w14:textId="77777777" w:rsidR="00E67DD4" w:rsidRDefault="00E67DD4" w:rsidP="00E67DD4">
                            <w:pPr>
                              <w:pStyle w:val="ListParagraph"/>
                              <w:numPr>
                                <w:ilvl w:val="0"/>
                                <w:numId w:val="140"/>
                              </w:numPr>
                              <w:spacing w:after="0"/>
                              <w:contextualSpacing/>
                            </w:pPr>
                            <w:r w:rsidRPr="00215D9E">
                              <w:rPr>
                                <w:b/>
                                <w:bCs/>
                              </w:rPr>
                              <w:t>Return</w:t>
                            </w:r>
                            <w:r>
                              <w:t xml:space="preserve"> 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C5A3FA" id="Text Box 110851524" o:spid="_x0000_s1035" type="#_x0000_t202" style="position:absolute;margin-left:-.1pt;margin-top:19.65pt;width:453.5pt;height:189.7pt;z-index:2516582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">
                <v:textbox>
                  <w:txbxContent>
                    <w:p w14:paraId="779A8260" w14:textId="77777777" w:rsidR="00E67DD4" w:rsidRDefault="00E67DD4" w:rsidP="00E67DD4">
                      <w:pPr>
                        <w:spacing w:after="60" w:line="240" w:lineRule="auto"/>
                      </w:pPr>
                      <w:r w:rsidRPr="008371C5">
                        <w:rPr>
                          <w:b/>
                          <w:bCs/>
                        </w:rPr>
                        <w:t>Algorithm</w:t>
                      </w:r>
                      <w:r>
                        <w:t xml:space="preserve"> </w:t>
                      </w:r>
                      <w:proofErr w:type="spellStart"/>
                      <w:r>
                        <w:rPr>
                          <w:i/>
                          <w:iCs/>
                        </w:rPr>
                        <w:t>s</w:t>
                      </w:r>
                      <w:r w:rsidRPr="008371C5">
                        <w:rPr>
                          <w:i/>
                          <w:iCs/>
                        </w:rPr>
                        <w:t>caleBands</w:t>
                      </w:r>
                      <w:proofErr w:type="spellEnd"/>
                      <w:r w:rsidRPr="008371C5">
                        <w:rPr>
                          <w:i/>
                          <w:iCs/>
                        </w:rPr>
                        <w:t>(</w:t>
                      </w:r>
                      <w:proofErr w:type="spellStart"/>
                      <w:r>
                        <w:rPr>
                          <w:i/>
                          <w:iCs/>
                        </w:rPr>
                        <w:t>dataCoverage</w:t>
                      </w:r>
                      <w:proofErr w:type="spellEnd"/>
                      <w:r w:rsidRPr="008371C5">
                        <w:rPr>
                          <w:i/>
                          <w:iCs/>
                        </w:rPr>
                        <w:t>)</w:t>
                      </w:r>
                    </w:p>
                    <w:p w14:paraId="7D889129" w14:textId="77777777" w:rsidR="00E67DD4" w:rsidRDefault="00E67DD4" w:rsidP="00E67DD4">
                      <w:pPr>
                        <w:spacing w:after="60" w:line="240" w:lineRule="auto"/>
                        <w:ind w:left="709" w:hanging="709"/>
                      </w:pPr>
                      <w:r w:rsidRPr="008371C5">
                        <w:rPr>
                          <w:b/>
                          <w:bCs/>
                        </w:rPr>
                        <w:t>Input</w:t>
                      </w:r>
                      <w:r>
                        <w:t xml:space="preserve">: A </w:t>
                      </w:r>
                      <w:r>
                        <w:rPr>
                          <w:b/>
                        </w:rPr>
                        <w:t>D</w:t>
                      </w:r>
                      <w:r w:rsidRPr="00142BCB">
                        <w:rPr>
                          <w:b/>
                        </w:rPr>
                        <w:t>ata</w:t>
                      </w:r>
                      <w:r>
                        <w:rPr>
                          <w:b/>
                        </w:rPr>
                        <w:t xml:space="preserve"> </w:t>
                      </w:r>
                      <w:r w:rsidRPr="00142BCB">
                        <w:rPr>
                          <w:b/>
                        </w:rPr>
                        <w:t>Coverage</w:t>
                      </w:r>
                    </w:p>
                    <w:p w14:paraId="7B35CE7F" w14:textId="77777777" w:rsidR="00E67DD4" w:rsidRDefault="00E67DD4" w:rsidP="00E67DD4">
                      <w:pPr>
                        <w:spacing w:after="60" w:line="240" w:lineRule="auto"/>
                      </w:pPr>
                      <w:r w:rsidRPr="008371C5">
                        <w:rPr>
                          <w:b/>
                          <w:bCs/>
                        </w:rPr>
                        <w:t>Output</w:t>
                      </w:r>
                      <w:r>
                        <w:rPr>
                          <w:b/>
                          <w:bCs/>
                        </w:rPr>
                        <w:t>:</w:t>
                      </w:r>
                      <w:r>
                        <w:t xml:space="preserve"> A set of associated scale band indices </w:t>
                      </w:r>
                      <w:r w:rsidRPr="00726CDC">
                        <w:rPr>
                          <w:i/>
                          <w:iCs/>
                        </w:rPr>
                        <w:t>S</w:t>
                      </w:r>
                    </w:p>
                    <w:p w14:paraId="5A3FE109" w14:textId="77777777" w:rsidR="00E67DD4" w:rsidRDefault="00E67DD4" w:rsidP="00E67DD4">
                      <w:pPr>
                        <w:pStyle w:val="ListParagraph"/>
                        <w:numPr>
                          <w:ilvl w:val="0"/>
                          <w:numId w:val="140"/>
                        </w:numPr>
                        <w:spacing w:after="60" w:line="240" w:lineRule="auto"/>
                        <w:ind w:left="714" w:hanging="357"/>
                      </w:pPr>
                      <w:proofErr w:type="spellStart"/>
                      <w:r w:rsidRPr="000705CE">
                        <w:rPr>
                          <w:i/>
                          <w:iCs/>
                        </w:rPr>
                        <w:t>min</w:t>
                      </w:r>
                      <w:r>
                        <w:rPr>
                          <w:i/>
                          <w:iCs/>
                        </w:rPr>
                        <w:t>imumDisplay</w:t>
                      </w:r>
                      <w:r w:rsidRPr="000705CE">
                        <w:rPr>
                          <w:i/>
                          <w:iCs/>
                        </w:rPr>
                        <w:t>S</w:t>
                      </w:r>
                      <w:r>
                        <w:rPr>
                          <w:i/>
                          <w:iCs/>
                        </w:rPr>
                        <w:t>cale</w:t>
                      </w:r>
                      <w:proofErr w:type="spellEnd"/>
                      <w:r>
                        <w:t xml:space="preserve"> – The minimum display scale of the coverage (if not defined it is assumed that the scale is 1:</w:t>
                      </w:r>
                      <w:r>
                        <w:rPr>
                          <w:rFonts w:cs="Arial"/>
                        </w:rPr>
                        <w:t>∞</w:t>
                      </w:r>
                      <w:r>
                        <w:t xml:space="preserve"> = 0)</w:t>
                      </w:r>
                      <w:r>
                        <w:br/>
                      </w:r>
                      <w:proofErr w:type="spellStart"/>
                      <w:r>
                        <w:rPr>
                          <w:i/>
                          <w:iCs/>
                        </w:rPr>
                        <w:t>optimum</w:t>
                      </w:r>
                      <w:r w:rsidRPr="000705CE">
                        <w:rPr>
                          <w:i/>
                          <w:iCs/>
                        </w:rPr>
                        <w:t>D</w:t>
                      </w:r>
                      <w:r>
                        <w:rPr>
                          <w:i/>
                          <w:iCs/>
                        </w:rPr>
                        <w:t>isplay</w:t>
                      </w:r>
                      <w:r w:rsidRPr="000705CE">
                        <w:rPr>
                          <w:i/>
                          <w:iCs/>
                        </w:rPr>
                        <w:t>S</w:t>
                      </w:r>
                      <w:r>
                        <w:rPr>
                          <w:i/>
                          <w:iCs/>
                        </w:rPr>
                        <w:t>cale</w:t>
                      </w:r>
                      <w:proofErr w:type="spellEnd"/>
                      <w:r>
                        <w:t xml:space="preserve"> – The optimum display scale of the coverage</w:t>
                      </w:r>
                    </w:p>
                    <w:p w14:paraId="5FA8FCB2" w14:textId="77777777" w:rsidR="00E67DD4" w:rsidRDefault="00E67DD4" w:rsidP="00E67DD4">
                      <w:pPr>
                        <w:pStyle w:val="ListParagraph"/>
                        <w:numPr>
                          <w:ilvl w:val="0"/>
                          <w:numId w:val="140"/>
                        </w:numPr>
                        <w:spacing w:after="60" w:line="240" w:lineRule="auto"/>
                        <w:ind w:left="714" w:hanging="357"/>
                      </w:pPr>
                      <w:r>
                        <w:t xml:space="preserve">Create an empty set </w:t>
                      </w:r>
                      <w:r w:rsidRPr="00726CDC">
                        <w:rPr>
                          <w:i/>
                          <w:iCs/>
                        </w:rPr>
                        <w:t>S</w:t>
                      </w:r>
                    </w:p>
                    <w:p w14:paraId="70F31E1D" w14:textId="77777777" w:rsidR="00E67DD4" w:rsidRDefault="00E67DD4" w:rsidP="00E67DD4">
                      <w:pPr>
                        <w:pStyle w:val="ListParagraph"/>
                        <w:numPr>
                          <w:ilvl w:val="0"/>
                          <w:numId w:val="140"/>
                        </w:numPr>
                        <w:spacing w:after="0"/>
                        <w:contextualSpacing/>
                      </w:pPr>
                      <w:r w:rsidRPr="00215D9E">
                        <w:rPr>
                          <w:b/>
                          <w:bCs/>
                        </w:rPr>
                        <w:t>If</w:t>
                      </w:r>
                      <w:r>
                        <w:t xml:space="preserve"> </w:t>
                      </w:r>
                      <m:oMath>
                        <m:r>
                          <w:rPr>
                            <w:rFonts w:ascii="Cambria Math" w:hAnsi="Cambria Math"/>
                          </w:rPr>
                          <m:t>minimumDisplayScale &lt; 10,000,000</m:t>
                        </m:r>
                      </m:oMath>
                    </w:p>
                    <w:p w14:paraId="39D73C7E" w14:textId="77777777" w:rsidR="00E67DD4" w:rsidRDefault="00E67DD4" w:rsidP="00E67DD4">
                      <w:pPr>
                        <w:pStyle w:val="ListParagraph"/>
                        <w:numPr>
                          <w:ilvl w:val="1"/>
                          <w:numId w:val="140"/>
                        </w:numPr>
                        <w:spacing w:after="0"/>
                        <w:contextualSpacing/>
                      </w:pPr>
                      <m:oMath>
                        <m:r>
                          <w:rPr>
                            <w:rFonts w:ascii="Cambria Math" w:hAnsi="Cambria Math"/>
                          </w:rPr>
                          <m:t>S = S ∪1</m:t>
                        </m:r>
                      </m:oMath>
                    </w:p>
                    <w:p w14:paraId="11386E4A" w14:textId="77777777" w:rsidR="00E67DD4" w:rsidRDefault="00E67DD4" w:rsidP="00E67DD4">
                      <w:pPr>
                        <w:pStyle w:val="ListParagraph"/>
                        <w:numPr>
                          <w:ilvl w:val="0"/>
                          <w:numId w:val="140"/>
                        </w:numPr>
                        <w:spacing w:after="0"/>
                        <w:contextualSpacing/>
                      </w:pPr>
                      <w:r w:rsidRPr="00215D9E">
                        <w:rPr>
                          <w:b/>
                          <w:bCs/>
                        </w:rPr>
                        <w:t>For</w:t>
                      </w:r>
                      <w:r>
                        <w:t xml:space="preserve"> index = 2 to 15</w:t>
                      </w:r>
                    </w:p>
                    <w:p w14:paraId="3CEBCF6B" w14:textId="77777777" w:rsidR="00E67DD4" w:rsidRPr="00624B58" w:rsidRDefault="00E67DD4" w:rsidP="00E67DD4">
                      <w:pPr>
                        <w:pStyle w:val="ListParagraph"/>
                        <w:numPr>
                          <w:ilvl w:val="1"/>
                          <w:numId w:val="140"/>
                        </w:numPr>
                        <w:spacing w:after="0"/>
                        <w:contextualSpacing/>
                      </w:pPr>
                      <w:r w:rsidRPr="00624B58">
                        <w:t xml:space="preserve">If </w:t>
                      </w:r>
                      <m:oMath>
                        <m:r>
                          <w:rPr>
                            <w:rFonts w:ascii="Cambria Math" w:hAnsi="Cambria Math"/>
                          </w:rPr>
                          <m:t>max(minimumDisplayScale, minimumScale[index]) &lt; min(optimumDisplayScale,optimumScale[index])</m:t>
                        </m:r>
                      </m:oMath>
                    </w:p>
                    <w:p w14:paraId="3D81211A" w14:textId="77777777" w:rsidR="00E67DD4" w:rsidRDefault="00E67DD4" w:rsidP="00E67DD4">
                      <w:pPr>
                        <w:pStyle w:val="ListParagraph"/>
                        <w:numPr>
                          <w:ilvl w:val="2"/>
                          <w:numId w:val="140"/>
                        </w:numPr>
                        <w:spacing w:after="0"/>
                        <w:contextualSpacing/>
                      </w:pPr>
                      <m:oMath>
                        <m:r>
                          <w:rPr>
                            <w:rFonts w:ascii="Cambria Math" w:hAnsi="Cambria Math"/>
                          </w:rPr>
                          <m:t>S = S ∪index</m:t>
                        </m:r>
                      </m:oMath>
                    </w:p>
                    <w:p w14:paraId="1DDFA522" w14:textId="77777777" w:rsidR="00E67DD4" w:rsidRDefault="00E67DD4" w:rsidP="00E67DD4">
                      <w:pPr>
                        <w:pStyle w:val="ListParagraph"/>
                        <w:numPr>
                          <w:ilvl w:val="0"/>
                          <w:numId w:val="140"/>
                        </w:numPr>
                        <w:spacing w:after="0"/>
                        <w:contextualSpacing/>
                      </w:pPr>
                      <w:r w:rsidRPr="00215D9E">
                        <w:rPr>
                          <w:b/>
                          <w:bCs/>
                        </w:rPr>
                        <w:t>Return</w:t>
                      </w:r>
                      <w:r>
                        <w:t xml:space="preserve"> S</w:t>
                      </w:r>
                    </w:p>
                  </w:txbxContent>
                </v:textbox>
                <w10:wrap type="topAndBottom" anchorx="margin"/>
              </v:shape>
            </w:pict>
          </mc:Fallback>
        </mc:AlternateContent>
      </w:r>
      <w:r>
        <w:t xml:space="preserve">The following algorithm associates a </w:t>
      </w:r>
      <w:r w:rsidRPr="00BD50F8">
        <w:t>set of scale band</w:t>
      </w:r>
      <w:r>
        <w:t xml:space="preserve"> indexes</w:t>
      </w:r>
      <w:r w:rsidRPr="00BD50F8">
        <w:t xml:space="preserve"> </w:t>
      </w:r>
      <w:r>
        <w:t>with</w:t>
      </w:r>
      <w:r w:rsidRPr="00BD50F8">
        <w:t xml:space="preserve"> </w:t>
      </w:r>
      <w:r>
        <w:t>a</w:t>
      </w:r>
      <w:r w:rsidRPr="00BD50F8">
        <w:t xml:space="preserve"> </w:t>
      </w:r>
      <w:r>
        <w:rPr>
          <w:b/>
        </w:rPr>
        <w:t>D</w:t>
      </w:r>
      <w:r w:rsidRPr="00142BCB">
        <w:rPr>
          <w:b/>
        </w:rPr>
        <w:t>ata</w:t>
      </w:r>
      <w:r>
        <w:rPr>
          <w:b/>
        </w:rPr>
        <w:t xml:space="preserve"> </w:t>
      </w:r>
      <w:r w:rsidRPr="00142BCB">
        <w:rPr>
          <w:b/>
        </w:rPr>
        <w:t>Coverage</w:t>
      </w:r>
      <w:r w:rsidRPr="00BD50F8">
        <w:t xml:space="preserve"> </w:t>
      </w:r>
      <w:r>
        <w:t>feature</w:t>
      </w:r>
      <w:r w:rsidRPr="00BD50F8">
        <w:t>:</w:t>
      </w:r>
    </w:p>
    <w:p w14:paraId="09433D6E" w14:textId="77777777" w:rsidR="00E67DD4" w:rsidRPr="002D0CD1" w:rsidRDefault="00E67DD4" w:rsidP="00E67DD4">
      <w:pPr>
        <w:spacing w:after="120" w:line="240" w:lineRule="auto"/>
        <w:rPr>
          <w:iCs/>
        </w:rPr>
      </w:pPr>
    </w:p>
    <w:p w14:paraId="44B8F076" w14:textId="77777777" w:rsidR="00AD5EEC" w:rsidRPr="00F94FB6" w:rsidRDefault="00AD5EEC" w:rsidP="00AD5EEC">
      <w:pPr>
        <w:pStyle w:val="ListParagraph"/>
        <w:numPr>
          <w:ilvl w:val="1"/>
          <w:numId w:val="216"/>
        </w:numPr>
        <w:rPr>
          <w:b/>
          <w:bCs/>
          <w:lang w:eastAsia="en-US"/>
        </w:rPr>
      </w:pPr>
      <w:r>
        <w:rPr>
          <w:b/>
          <w:bCs/>
          <w:lang w:eastAsia="en-US"/>
        </w:rPr>
        <w:t>Dataset Selection Process</w:t>
      </w:r>
    </w:p>
    <w:p w14:paraId="2A36CEB0" w14:textId="77777777" w:rsidR="00F94FB6" w:rsidRPr="00F94FB6" w:rsidRDefault="00F94FB6" w:rsidP="00F94FB6">
      <w:pPr>
        <w:rPr>
          <w:lang w:eastAsia="en-US"/>
        </w:rPr>
      </w:pPr>
    </w:p>
    <w:p w14:paraId="392913F8" w14:textId="77777777" w:rsidR="00E67DD4" w:rsidRDefault="00E67DD4" w:rsidP="00E67DD4">
      <w:pPr>
        <w:spacing w:after="120" w:line="240" w:lineRule="auto"/>
      </w:pPr>
      <w:r w:rsidRPr="00712598">
        <w:t xml:space="preserve">The </w:t>
      </w:r>
      <w:r>
        <w:t>following</w:t>
      </w:r>
      <w:r w:rsidRPr="00712598">
        <w:t xml:space="preserve"> algorithm </w:t>
      </w:r>
      <w:r>
        <w:t>selects</w:t>
      </w:r>
      <w:r w:rsidRPr="00712598">
        <w:t xml:space="preserve"> </w:t>
      </w:r>
      <w:r w:rsidRPr="00142BCB">
        <w:rPr>
          <w:b/>
        </w:rPr>
        <w:t>Data Coverage</w:t>
      </w:r>
      <w:r>
        <w:t xml:space="preserve"> features. The output is used to load each dataset which is associated with any of the selected features (</w:t>
      </w:r>
      <w:r w:rsidRPr="00C942A1">
        <w:rPr>
          <w:i/>
          <w:iCs/>
        </w:rPr>
        <w:t>S</w:t>
      </w:r>
      <w:r>
        <w:rPr>
          <w:i/>
          <w:iCs/>
        </w:rPr>
        <w:t>)</w:t>
      </w:r>
      <w:r>
        <w:t>.</w:t>
      </w:r>
    </w:p>
    <w:p w14:paraId="77EFE130" w14:textId="77777777" w:rsidR="00E67DD4" w:rsidRDefault="00E67DD4" w:rsidP="00E67DD4">
      <w:pPr>
        <w:spacing w:after="120" w:line="240" w:lineRule="auto"/>
      </w:pPr>
      <w:r>
        <w:t>The algorithm</w:t>
      </w:r>
      <w:r w:rsidRPr="00712598">
        <w:t xml:space="preserve"> </w:t>
      </w:r>
      <w:r w:rsidRPr="00624B58">
        <w:t xml:space="preserve">evaluates </w:t>
      </w:r>
      <w:r w:rsidRPr="002D7DEE">
        <w:t xml:space="preserve">a </w:t>
      </w:r>
      <w:r w:rsidRPr="00624B58">
        <w:t>collection</w:t>
      </w:r>
      <w:r>
        <w:t xml:space="preserve"> of</w:t>
      </w:r>
      <w:r w:rsidRPr="00712598">
        <w:t xml:space="preserve"> </w:t>
      </w:r>
      <w:r w:rsidRPr="00142BCB">
        <w:rPr>
          <w:b/>
        </w:rPr>
        <w:t>Data Coverage</w:t>
      </w:r>
      <w:r>
        <w:t xml:space="preserve"> features</w:t>
      </w:r>
      <w:r w:rsidRPr="00712598">
        <w:t xml:space="preserve"> and select</w:t>
      </w:r>
      <w:r>
        <w:t>s</w:t>
      </w:r>
      <w:r w:rsidRPr="00712598">
        <w:t xml:space="preserve"> those which overlap </w:t>
      </w:r>
      <w:r>
        <w:t xml:space="preserve">both </w:t>
      </w:r>
      <w:r w:rsidRPr="00712598">
        <w:t>the viewport</w:t>
      </w:r>
      <w:r>
        <w:t xml:space="preserve"> and a supplied scale</w:t>
      </w:r>
      <w:r w:rsidRPr="00712598">
        <w:t xml:space="preserve">. </w:t>
      </w:r>
      <w:r>
        <w:t>If selected, t</w:t>
      </w:r>
      <w:r w:rsidRPr="00712598">
        <w:t xml:space="preserve">he </w:t>
      </w:r>
      <w:r>
        <w:t xml:space="preserve">coverage footprint is subtracted from the </w:t>
      </w:r>
      <w:r w:rsidRPr="00712598">
        <w:t>viewport.</w:t>
      </w:r>
      <w:r>
        <w:t xml:space="preserve"> This process is repeated until the viewport is empty or the entire inventory has been evaluated.</w:t>
      </w:r>
    </w:p>
    <w:tbl>
      <w:tblPr>
        <w:tblStyle w:val="TableGrid"/>
        <w:tblW w:w="9209" w:type="dxa"/>
        <w:tblLook w:val="04A0" w:firstRow="1" w:lastRow="0" w:firstColumn="1" w:lastColumn="0" w:noHBand="0" w:noVBand="1"/>
      </w:tblPr>
      <w:tblGrid>
        <w:gridCol w:w="9209"/>
      </w:tblGrid>
      <w:tr w:rsidR="00E67DD4" w14:paraId="4F81F645" w14:textId="77777777" w:rsidTr="00D343CC">
        <w:tc>
          <w:tcPr>
            <w:tcW w:w="9209" w:type="dxa"/>
          </w:tcPr>
          <w:p w14:paraId="489EF54F" w14:textId="77777777" w:rsidR="00E67DD4" w:rsidRDefault="00E67DD4" w:rsidP="00D343CC">
            <w:pPr>
              <w:spacing w:before="60" w:after="120"/>
            </w:pPr>
            <w:r w:rsidRPr="00C942A1">
              <w:rPr>
                <w:b/>
                <w:bCs/>
              </w:rPr>
              <w:t>Algorithm</w:t>
            </w:r>
            <w:r w:rsidRPr="00C942A1">
              <w:t xml:space="preserve"> </w:t>
            </w:r>
            <w:proofErr w:type="spellStart"/>
            <w:r w:rsidRPr="00712598">
              <w:rPr>
                <w:i/>
                <w:iCs/>
              </w:rPr>
              <w:t>SelectData</w:t>
            </w:r>
            <w:r>
              <w:rPr>
                <w:i/>
                <w:iCs/>
              </w:rPr>
              <w:t>Coverages</w:t>
            </w:r>
            <w:proofErr w:type="spellEnd"/>
            <w:r>
              <w:t>(</w:t>
            </w:r>
            <w:r>
              <w:rPr>
                <w:i/>
                <w:iCs/>
              </w:rPr>
              <w:t>collection</w:t>
            </w:r>
            <w:r w:rsidRPr="00712598">
              <w:rPr>
                <w:i/>
                <w:iCs/>
              </w:rPr>
              <w:t>, scale, viewport, pro</w:t>
            </w:r>
            <w:r>
              <w:rPr>
                <w:i/>
                <w:iCs/>
              </w:rPr>
              <w:t>jection</w:t>
            </w:r>
            <w:r>
              <w:t>)</w:t>
            </w:r>
          </w:p>
          <w:p w14:paraId="1535AFBE" w14:textId="77777777" w:rsidR="00E67DD4" w:rsidRDefault="00E67DD4" w:rsidP="00D343CC">
            <w:pPr>
              <w:spacing w:before="60" w:after="60"/>
              <w:ind w:left="597" w:hanging="597"/>
            </w:pPr>
            <w:r w:rsidRPr="00C942A1">
              <w:rPr>
                <w:b/>
                <w:bCs/>
              </w:rPr>
              <w:t>Input</w:t>
            </w:r>
            <w:r>
              <w:t xml:space="preserve">: A collection of </w:t>
            </w:r>
            <w:r w:rsidRPr="00142BCB">
              <w:rPr>
                <w:b/>
              </w:rPr>
              <w:t>D</w:t>
            </w:r>
            <w:r w:rsidRPr="00456269">
              <w:rPr>
                <w:b/>
              </w:rPr>
              <w:t xml:space="preserve">ata </w:t>
            </w:r>
            <w:r w:rsidRPr="00142BCB">
              <w:rPr>
                <w:b/>
              </w:rPr>
              <w:t>C</w:t>
            </w:r>
            <w:r w:rsidRPr="00456269">
              <w:rPr>
                <w:b/>
              </w:rPr>
              <w:t>overage</w:t>
            </w:r>
            <w:r>
              <w:t xml:space="preserve"> features </w:t>
            </w:r>
            <w:r>
              <w:rPr>
                <w:i/>
                <w:iCs/>
              </w:rPr>
              <w:t>collection</w:t>
            </w:r>
          </w:p>
          <w:p w14:paraId="47A3CFE9" w14:textId="77777777" w:rsidR="00E67DD4" w:rsidRDefault="00E67DD4" w:rsidP="00D343CC">
            <w:pPr>
              <w:spacing w:before="60" w:after="60"/>
              <w:ind w:left="595"/>
            </w:pPr>
            <w:r>
              <w:t xml:space="preserve">A </w:t>
            </w:r>
            <w:r w:rsidRPr="00712598">
              <w:rPr>
                <w:i/>
                <w:iCs/>
              </w:rPr>
              <w:t>scale</w:t>
            </w:r>
            <w:r>
              <w:t xml:space="preserve"> for which the </w:t>
            </w:r>
            <w:r w:rsidRPr="00142BCB">
              <w:rPr>
                <w:b/>
              </w:rPr>
              <w:t>Data Coverage</w:t>
            </w:r>
            <w:r>
              <w:t xml:space="preserve"> features will be selected (usually the display scale)</w:t>
            </w:r>
          </w:p>
          <w:p w14:paraId="726BE6D9" w14:textId="77777777" w:rsidR="00E67DD4" w:rsidRDefault="00E67DD4" w:rsidP="00D343CC">
            <w:pPr>
              <w:spacing w:before="60" w:after="60"/>
              <w:ind w:left="595"/>
            </w:pPr>
            <w:bookmarkStart w:id="957" w:name="_Hlk177394136"/>
            <w:r>
              <w:t xml:space="preserve">A device-polygon </w:t>
            </w:r>
            <w:r w:rsidRPr="00712598">
              <w:rPr>
                <w:i/>
                <w:iCs/>
              </w:rPr>
              <w:t>viewport</w:t>
            </w:r>
            <w:r>
              <w:t xml:space="preserve"> describing the device area that should be covered with data</w:t>
            </w:r>
          </w:p>
          <w:bookmarkEnd w:id="957"/>
          <w:p w14:paraId="3083FE6E" w14:textId="77777777" w:rsidR="00E67DD4" w:rsidRDefault="00E67DD4" w:rsidP="00D343CC">
            <w:pPr>
              <w:spacing w:before="60" w:after="120"/>
              <w:ind w:left="595"/>
            </w:pPr>
            <w:r>
              <w:t xml:space="preserve">A projection </w:t>
            </w:r>
            <w:proofErr w:type="spellStart"/>
            <w:r w:rsidRPr="00712598">
              <w:rPr>
                <w:i/>
                <w:iCs/>
              </w:rPr>
              <w:t>pro</w:t>
            </w:r>
            <w:r>
              <w:rPr>
                <w:i/>
                <w:iCs/>
              </w:rPr>
              <w:t>jection</w:t>
            </w:r>
            <w:proofErr w:type="spellEnd"/>
          </w:p>
          <w:p w14:paraId="52C49581" w14:textId="77777777" w:rsidR="00E67DD4" w:rsidRDefault="00E67DD4" w:rsidP="00D343CC">
            <w:pPr>
              <w:spacing w:before="60" w:after="60"/>
              <w:rPr>
                <w:i/>
                <w:iCs/>
              </w:rPr>
            </w:pPr>
            <w:r w:rsidRPr="00C942A1">
              <w:rPr>
                <w:b/>
                <w:bCs/>
              </w:rPr>
              <w:t>Output</w:t>
            </w:r>
            <w:r>
              <w:t xml:space="preserve">: A set of </w:t>
            </w:r>
            <w:r w:rsidRPr="00142BCB">
              <w:rPr>
                <w:b/>
              </w:rPr>
              <w:t>Data Coverage</w:t>
            </w:r>
            <w:r>
              <w:t xml:space="preserve"> features </w:t>
            </w:r>
            <w:r w:rsidRPr="00C942A1">
              <w:rPr>
                <w:i/>
                <w:iCs/>
              </w:rPr>
              <w:t>S</w:t>
            </w:r>
          </w:p>
          <w:p w14:paraId="5AA86402" w14:textId="77777777" w:rsidR="00E67DD4" w:rsidRPr="00712598" w:rsidRDefault="00E67DD4" w:rsidP="00E67DD4">
            <w:pPr>
              <w:pStyle w:val="ListParagraph"/>
              <w:numPr>
                <w:ilvl w:val="0"/>
                <w:numId w:val="138"/>
              </w:numPr>
              <w:spacing w:before="60" w:after="60"/>
              <w:contextualSpacing/>
              <w:jc w:val="both"/>
              <w:rPr>
                <w:lang w:val="en-US"/>
              </w:rPr>
            </w:pPr>
            <w:r>
              <w:rPr>
                <w:rFonts w:ascii="Cambria Math" w:hAnsi="Cambria Math" w:cs="Cambria Math"/>
              </w:rPr>
              <w:t>𝑆</w:t>
            </w:r>
            <w:r>
              <w:t xml:space="preserve"> = </w:t>
            </w:r>
            <w:r>
              <w:rPr>
                <w:rFonts w:ascii="Cambria Math" w:hAnsi="Cambria Math" w:cs="Cambria Math"/>
              </w:rPr>
              <w:t>∅</w:t>
            </w:r>
          </w:p>
          <w:p w14:paraId="09117B05" w14:textId="77777777" w:rsidR="00E67DD4" w:rsidRPr="00712598" w:rsidRDefault="00E67DD4" w:rsidP="00E67DD4">
            <w:pPr>
              <w:pStyle w:val="ListParagraph"/>
              <w:numPr>
                <w:ilvl w:val="0"/>
                <w:numId w:val="138"/>
              </w:numPr>
              <w:spacing w:before="60" w:after="60"/>
              <w:contextualSpacing/>
              <w:jc w:val="both"/>
              <w:rPr>
                <w:lang w:val="en-US"/>
              </w:rPr>
            </w:pPr>
            <w:proofErr w:type="spellStart"/>
            <w:r>
              <w:rPr>
                <w:rFonts w:ascii="Cambria Math" w:hAnsi="Cambria Math" w:cs="Cambria Math"/>
                <w:i/>
              </w:rPr>
              <w:t>S</w:t>
            </w:r>
            <w:r w:rsidRPr="002F6D11">
              <w:rPr>
                <w:rFonts w:ascii="Cambria Math" w:hAnsi="Cambria Math" w:cs="Cambria Math"/>
                <w:i/>
              </w:rPr>
              <w:t>cale</w:t>
            </w:r>
            <w:r>
              <w:rPr>
                <w:rFonts w:ascii="Cambria Math" w:hAnsi="Cambria Math" w:cs="Cambria Math"/>
                <w:i/>
              </w:rPr>
              <w:t>B</w:t>
            </w:r>
            <w:r w:rsidRPr="002F6D11">
              <w:rPr>
                <w:rFonts w:ascii="Cambria Math" w:hAnsi="Cambria Math" w:cs="Cambria Math"/>
                <w:i/>
              </w:rPr>
              <w:t>and</w:t>
            </w:r>
            <w:proofErr w:type="spellEnd"/>
            <w:r>
              <w:t xml:space="preserve"> = </w:t>
            </w:r>
            <w:r>
              <w:rPr>
                <w:rFonts w:ascii="Cambria Math" w:hAnsi="Cambria Math" w:cs="Cambria Math"/>
              </w:rPr>
              <w:t>𝐺𝑒𝑡𝑆𝑐𝑎𝑙𝑒𝐵𝑎𝑛𝑑</w:t>
            </w:r>
            <w:r>
              <w:t>(</w:t>
            </w:r>
            <w:r>
              <w:rPr>
                <w:rFonts w:ascii="Cambria Math" w:hAnsi="Cambria Math" w:cs="Cambria Math"/>
              </w:rPr>
              <w:t>𝑠𝑐𝑎𝑙𝑒</w:t>
            </w:r>
            <w:r>
              <w:t>)</w:t>
            </w:r>
          </w:p>
          <w:p w14:paraId="7EA91D91" w14:textId="77777777" w:rsidR="00E67DD4" w:rsidRPr="00712598" w:rsidRDefault="00E67DD4" w:rsidP="00E67DD4">
            <w:pPr>
              <w:pStyle w:val="ListParagraph"/>
              <w:numPr>
                <w:ilvl w:val="0"/>
                <w:numId w:val="138"/>
              </w:numPr>
              <w:spacing w:before="60" w:after="60"/>
              <w:contextualSpacing/>
              <w:jc w:val="both"/>
              <w:rPr>
                <w:lang w:val="en-US"/>
              </w:rPr>
            </w:pPr>
            <w:r w:rsidRPr="00712598">
              <w:rPr>
                <w:b/>
                <w:bCs/>
              </w:rPr>
              <w:t>While</w:t>
            </w:r>
            <w:r>
              <w:t xml:space="preserve"> </w:t>
            </w:r>
            <w:r>
              <w:rPr>
                <w:rFonts w:ascii="Cambria Math" w:hAnsi="Cambria Math" w:cs="Cambria Math"/>
              </w:rPr>
              <w:t>𝑣𝑖𝑒𝑤𝑝𝑜𝑟𝑡</w:t>
            </w:r>
            <w:r>
              <w:t xml:space="preserve"> ≠ </w:t>
            </w:r>
            <w:r>
              <w:rPr>
                <w:rFonts w:ascii="Cambria Math" w:hAnsi="Cambria Math" w:cs="Cambria Math"/>
              </w:rPr>
              <w:t>∅</w:t>
            </w:r>
            <w:r>
              <w:t xml:space="preserve"> </w:t>
            </w:r>
            <w:r w:rsidRPr="00712598">
              <w:rPr>
                <w:b/>
                <w:bCs/>
              </w:rPr>
              <w:t>do</w:t>
            </w:r>
          </w:p>
          <w:p w14:paraId="38E05111" w14:textId="77777777" w:rsidR="00E67DD4" w:rsidRPr="00712598" w:rsidRDefault="00E67DD4" w:rsidP="00E67DD4">
            <w:pPr>
              <w:pStyle w:val="ListParagraph"/>
              <w:numPr>
                <w:ilvl w:val="1"/>
                <w:numId w:val="138"/>
              </w:numPr>
              <w:spacing w:before="60" w:after="60"/>
              <w:ind w:left="1164" w:hanging="283"/>
              <w:contextualSpacing/>
              <w:jc w:val="both"/>
              <w:rPr>
                <w:lang w:val="en-US"/>
              </w:rPr>
            </w:pPr>
            <w:r w:rsidRPr="00712598">
              <w:rPr>
                <w:b/>
                <w:bCs/>
              </w:rPr>
              <w:t>For</w:t>
            </w:r>
            <w:r>
              <w:t xml:space="preserve"> all </w:t>
            </w:r>
            <w:proofErr w:type="spellStart"/>
            <w:r>
              <w:rPr>
                <w:i/>
                <w:iCs/>
              </w:rPr>
              <w:t>dataCoverage</w:t>
            </w:r>
            <w:proofErr w:type="spellEnd"/>
            <w:r>
              <w:t xml:space="preserve"> in </w:t>
            </w:r>
            <w:r>
              <w:rPr>
                <w:i/>
                <w:iCs/>
              </w:rPr>
              <w:t>collection</w:t>
            </w:r>
          </w:p>
          <w:p w14:paraId="1092C9BA" w14:textId="77777777" w:rsidR="00E67DD4" w:rsidRPr="00712598" w:rsidRDefault="00E67DD4" w:rsidP="00E67DD4">
            <w:pPr>
              <w:pStyle w:val="ListParagraph"/>
              <w:numPr>
                <w:ilvl w:val="2"/>
                <w:numId w:val="138"/>
              </w:numPr>
              <w:spacing w:before="60" w:after="60"/>
              <w:ind w:left="1731" w:hanging="283"/>
              <w:contextualSpacing/>
              <w:jc w:val="both"/>
              <w:rPr>
                <w:lang w:val="en-US"/>
              </w:rPr>
            </w:pPr>
            <w:r w:rsidRPr="00712598">
              <w:rPr>
                <w:b/>
                <w:bCs/>
              </w:rPr>
              <w:t>If</w:t>
            </w:r>
            <w:r>
              <w:t xml:space="preserve"> </w:t>
            </w:r>
            <w:proofErr w:type="spellStart"/>
            <w:r>
              <w:rPr>
                <w:rFonts w:ascii="Cambria Math" w:hAnsi="Cambria Math" w:cs="Cambria Math"/>
                <w:i/>
              </w:rPr>
              <w:t>ScaleBand</w:t>
            </w:r>
            <w:proofErr w:type="spellEnd"/>
            <w:r>
              <w:t xml:space="preserve"> </w:t>
            </w:r>
            <w:r>
              <w:rPr>
                <w:rFonts w:ascii="Cambria Math" w:hAnsi="Cambria Math" w:cs="Cambria Math"/>
              </w:rPr>
              <w:t>∈</w:t>
            </w:r>
            <w:r>
              <w:t xml:space="preserve"> </w:t>
            </w:r>
            <w:r>
              <w:rPr>
                <w:rFonts w:ascii="Cambria Math" w:hAnsi="Cambria Math" w:cs="Cambria Math"/>
              </w:rPr>
              <w:t>𝑠𝑐𝑎𝑙𝑒𝐵𝑎𝑛𝑑𝑠</w:t>
            </w:r>
            <w:r>
              <w:t>(</w:t>
            </w:r>
            <w:proofErr w:type="spellStart"/>
            <w:r w:rsidRPr="00300216">
              <w:rPr>
                <w:rFonts w:ascii="Cambria Math" w:hAnsi="Cambria Math" w:cs="Cambria Math"/>
                <w:i/>
              </w:rPr>
              <w:t>dataCoverage</w:t>
            </w:r>
            <w:proofErr w:type="spellEnd"/>
            <w:r>
              <w:t xml:space="preserve">) </w:t>
            </w:r>
            <w:r>
              <w:rPr>
                <w:rFonts w:ascii="Cambria Math" w:hAnsi="Cambria Math" w:cs="Cambria Math"/>
              </w:rPr>
              <w:t>AND</w:t>
            </w:r>
            <w:r>
              <w:t xml:space="preserve"> (</w:t>
            </w:r>
            <w:r w:rsidRPr="00300216">
              <w:rPr>
                <w:rFonts w:ascii="Cambria Math" w:hAnsi="Cambria Math" w:cs="Cambria Math"/>
                <w:i/>
              </w:rPr>
              <w:t>𝑝𝑟𝑜</w:t>
            </w:r>
            <w:proofErr w:type="spellStart"/>
            <w:r w:rsidRPr="00300216">
              <w:rPr>
                <w:rFonts w:ascii="Cambria Math" w:hAnsi="Cambria Math" w:cs="Cambria Math"/>
                <w:i/>
              </w:rPr>
              <w:t>jection</w:t>
            </w:r>
            <w:proofErr w:type="spellEnd"/>
            <w:r>
              <w:t>(</w:t>
            </w:r>
            <w:proofErr w:type="spellStart"/>
            <w:r w:rsidRPr="006A7DDE">
              <w:rPr>
                <w:rFonts w:ascii="Cambria Math" w:hAnsi="Cambria Math" w:cs="Cambria Math"/>
                <w:i/>
                <w:iCs/>
              </w:rPr>
              <w:t>dataCoverag</w:t>
            </w:r>
            <w:r>
              <w:t>e</w:t>
            </w:r>
            <w:proofErr w:type="spellEnd"/>
            <w:r>
              <w:t xml:space="preserve">) ∩ </w:t>
            </w:r>
            <w:r>
              <w:rPr>
                <w:rFonts w:ascii="Cambria Math" w:hAnsi="Cambria Math" w:cs="Cambria Math"/>
              </w:rPr>
              <w:t>𝑣𝑖𝑒𝑤𝑝𝑜𝑟𝑡</w:t>
            </w:r>
            <w:r>
              <w:t>) ≠ Ø</w:t>
            </w:r>
          </w:p>
          <w:p w14:paraId="6A51A229" w14:textId="77777777" w:rsidR="00E67DD4" w:rsidRPr="00712598" w:rsidRDefault="00E67DD4" w:rsidP="00E67DD4">
            <w:pPr>
              <w:pStyle w:val="ListParagraph"/>
              <w:numPr>
                <w:ilvl w:val="3"/>
                <w:numId w:val="138"/>
              </w:numPr>
              <w:spacing w:before="60" w:after="60"/>
              <w:ind w:left="2015" w:hanging="284"/>
              <w:contextualSpacing/>
              <w:jc w:val="both"/>
              <w:rPr>
                <w:lang w:val="en-US"/>
              </w:rPr>
            </w:pPr>
            <w:r>
              <w:rPr>
                <w:rFonts w:ascii="Cambria Math" w:hAnsi="Cambria Math" w:cs="Cambria Math"/>
              </w:rPr>
              <w:t>𝑆</w:t>
            </w:r>
            <w:r>
              <w:t xml:space="preserve"> = </w:t>
            </w:r>
            <w:r>
              <w:rPr>
                <w:rFonts w:ascii="Cambria Math" w:hAnsi="Cambria Math" w:cs="Cambria Math"/>
              </w:rPr>
              <w:t>𝑆</w:t>
            </w:r>
            <w:r>
              <w:t xml:space="preserve"> </w:t>
            </w:r>
            <w:r>
              <w:rPr>
                <w:rFonts w:ascii="Cambria Math" w:hAnsi="Cambria Math" w:cs="Cambria Math"/>
              </w:rPr>
              <w:t>∪</w:t>
            </w:r>
            <w:r>
              <w:t xml:space="preserve"> </w:t>
            </w:r>
            <w:proofErr w:type="spellStart"/>
            <w:r w:rsidRPr="006A7DDE">
              <w:rPr>
                <w:rFonts w:ascii="Cambria Math" w:hAnsi="Cambria Math" w:cs="Cambria Math"/>
                <w:i/>
                <w:iCs/>
              </w:rPr>
              <w:t>dataCoverage</w:t>
            </w:r>
            <w:proofErr w:type="spellEnd"/>
          </w:p>
          <w:p w14:paraId="58C6E492" w14:textId="77777777" w:rsidR="00E67DD4" w:rsidRPr="00712598" w:rsidRDefault="00E67DD4" w:rsidP="00E67DD4">
            <w:pPr>
              <w:pStyle w:val="ListParagraph"/>
              <w:numPr>
                <w:ilvl w:val="3"/>
                <w:numId w:val="138"/>
              </w:numPr>
              <w:spacing w:before="60" w:after="60"/>
              <w:ind w:left="2015" w:hanging="284"/>
              <w:contextualSpacing/>
              <w:jc w:val="both"/>
              <w:rPr>
                <w:lang w:val="en-US"/>
              </w:rPr>
            </w:pPr>
            <w:r>
              <w:rPr>
                <w:rFonts w:ascii="Cambria Math" w:hAnsi="Cambria Math" w:cs="Cambria Math"/>
              </w:rPr>
              <w:t>𝑣𝑖𝑒𝑤𝑝𝑜𝑟𝑡</w:t>
            </w:r>
            <w:r>
              <w:t xml:space="preserve"> = </w:t>
            </w:r>
            <w:r>
              <w:rPr>
                <w:rFonts w:ascii="Cambria Math" w:hAnsi="Cambria Math" w:cs="Cambria Math"/>
              </w:rPr>
              <w:t>𝑣𝑖𝑒𝑤𝑝𝑜𝑟𝑡</w:t>
            </w:r>
            <w:r>
              <w:t xml:space="preserve"> \ </w:t>
            </w:r>
            <w:r w:rsidRPr="00300216">
              <w:rPr>
                <w:rFonts w:ascii="Cambria Math" w:hAnsi="Cambria Math" w:cs="Cambria Math"/>
                <w:i/>
              </w:rPr>
              <w:t>𝑝𝑟𝑜</w:t>
            </w:r>
            <w:proofErr w:type="spellStart"/>
            <w:r w:rsidRPr="00300216">
              <w:rPr>
                <w:rFonts w:ascii="Cambria Math" w:hAnsi="Cambria Math" w:cs="Cambria Math"/>
                <w:i/>
              </w:rPr>
              <w:t>jection</w:t>
            </w:r>
            <w:proofErr w:type="spellEnd"/>
            <w:r>
              <w:t>(</w:t>
            </w:r>
            <w:proofErr w:type="spellStart"/>
            <w:r w:rsidRPr="006A7DDE">
              <w:rPr>
                <w:rFonts w:ascii="Cambria Math" w:hAnsi="Cambria Math" w:cs="Cambria Math"/>
                <w:i/>
                <w:iCs/>
              </w:rPr>
              <w:t>dataCoverage</w:t>
            </w:r>
            <w:proofErr w:type="spellEnd"/>
            <w:r>
              <w:t>)</w:t>
            </w:r>
          </w:p>
          <w:p w14:paraId="613BA189" w14:textId="77777777" w:rsidR="00E67DD4" w:rsidRPr="00712598" w:rsidRDefault="00E67DD4" w:rsidP="00E67DD4">
            <w:pPr>
              <w:pStyle w:val="ListParagraph"/>
              <w:numPr>
                <w:ilvl w:val="1"/>
                <w:numId w:val="138"/>
              </w:numPr>
              <w:spacing w:before="60" w:after="60"/>
              <w:ind w:left="1164" w:hanging="283"/>
              <w:contextualSpacing/>
              <w:jc w:val="both"/>
              <w:rPr>
                <w:lang w:val="en-US"/>
              </w:rPr>
            </w:pPr>
            <w:proofErr w:type="spellStart"/>
            <w:r>
              <w:rPr>
                <w:rFonts w:ascii="Cambria Math" w:hAnsi="Cambria Math" w:cs="Cambria Math"/>
                <w:i/>
              </w:rPr>
              <w:t>S</w:t>
            </w:r>
            <w:r w:rsidRPr="002F6D11">
              <w:rPr>
                <w:rFonts w:ascii="Cambria Math" w:hAnsi="Cambria Math" w:cs="Cambria Math"/>
                <w:i/>
              </w:rPr>
              <w:t>cale</w:t>
            </w:r>
            <w:r>
              <w:rPr>
                <w:rFonts w:ascii="Cambria Math" w:hAnsi="Cambria Math" w:cs="Cambria Math"/>
                <w:i/>
              </w:rPr>
              <w:t>B</w:t>
            </w:r>
            <w:r w:rsidRPr="002F6D11">
              <w:rPr>
                <w:rFonts w:ascii="Cambria Math" w:hAnsi="Cambria Math" w:cs="Cambria Math"/>
                <w:i/>
              </w:rPr>
              <w:t>and</w:t>
            </w:r>
            <w:proofErr w:type="spellEnd"/>
            <w:r>
              <w:t xml:space="preserve"> = </w:t>
            </w:r>
            <w:proofErr w:type="spellStart"/>
            <w:r>
              <w:rPr>
                <w:rFonts w:ascii="Cambria Math" w:hAnsi="Cambria Math" w:cs="Cambria Math"/>
                <w:i/>
              </w:rPr>
              <w:t>S</w:t>
            </w:r>
            <w:r w:rsidRPr="002F6D11">
              <w:rPr>
                <w:rFonts w:ascii="Cambria Math" w:hAnsi="Cambria Math" w:cs="Cambria Math"/>
                <w:i/>
              </w:rPr>
              <w:t>cale</w:t>
            </w:r>
            <w:r>
              <w:rPr>
                <w:rFonts w:ascii="Cambria Math" w:hAnsi="Cambria Math" w:cs="Cambria Math"/>
                <w:i/>
              </w:rPr>
              <w:t>B</w:t>
            </w:r>
            <w:r w:rsidRPr="002F6D11">
              <w:rPr>
                <w:rFonts w:ascii="Cambria Math" w:hAnsi="Cambria Math" w:cs="Cambria Math"/>
                <w:i/>
              </w:rPr>
              <w:t>and</w:t>
            </w:r>
            <w:proofErr w:type="spellEnd"/>
            <w:r>
              <w:t xml:space="preserve"> – 1</w:t>
            </w:r>
          </w:p>
          <w:p w14:paraId="47B0DF35" w14:textId="77777777" w:rsidR="00E67DD4" w:rsidRPr="00712598" w:rsidRDefault="00E67DD4" w:rsidP="00E67DD4">
            <w:pPr>
              <w:pStyle w:val="ListParagraph"/>
              <w:numPr>
                <w:ilvl w:val="1"/>
                <w:numId w:val="138"/>
              </w:numPr>
              <w:spacing w:before="60" w:after="60"/>
              <w:ind w:left="1164" w:hanging="283"/>
              <w:contextualSpacing/>
              <w:jc w:val="both"/>
              <w:rPr>
                <w:lang w:val="en-US"/>
              </w:rPr>
            </w:pPr>
            <w:r w:rsidRPr="00712598">
              <w:rPr>
                <w:b/>
                <w:bCs/>
              </w:rPr>
              <w:t>If</w:t>
            </w:r>
            <w:r>
              <w:t xml:space="preserve"> </w:t>
            </w:r>
            <w:proofErr w:type="spellStart"/>
            <w:r>
              <w:rPr>
                <w:rFonts w:ascii="Cambria Math" w:hAnsi="Cambria Math" w:cs="Cambria Math"/>
                <w:i/>
              </w:rPr>
              <w:t>ScaleBand</w:t>
            </w:r>
            <w:proofErr w:type="spellEnd"/>
            <w:r>
              <w:t xml:space="preserve"> = 0</w:t>
            </w:r>
          </w:p>
          <w:p w14:paraId="676FD74F" w14:textId="77777777" w:rsidR="00E67DD4" w:rsidRPr="00712598" w:rsidRDefault="00E67DD4" w:rsidP="00E67DD4">
            <w:pPr>
              <w:pStyle w:val="ListParagraph"/>
              <w:numPr>
                <w:ilvl w:val="2"/>
                <w:numId w:val="138"/>
              </w:numPr>
              <w:spacing w:before="60" w:after="120"/>
              <w:ind w:left="1730" w:hanging="284"/>
              <w:jc w:val="both"/>
              <w:rPr>
                <w:lang w:val="en-US"/>
              </w:rPr>
            </w:pPr>
            <w:r w:rsidRPr="00712598">
              <w:rPr>
                <w:b/>
                <w:bCs/>
              </w:rPr>
              <w:t>Return</w:t>
            </w:r>
            <w:r>
              <w:t xml:space="preserve"> </w:t>
            </w:r>
            <w:r w:rsidRPr="00C942A1">
              <w:rPr>
                <w:i/>
                <w:iCs/>
              </w:rPr>
              <w:t>S</w:t>
            </w:r>
          </w:p>
          <w:p w14:paraId="48A3D07C" w14:textId="77777777" w:rsidR="00E67DD4" w:rsidRPr="00F33B8C" w:rsidRDefault="00E67DD4" w:rsidP="00E67DD4">
            <w:pPr>
              <w:pStyle w:val="ListParagraph"/>
              <w:numPr>
                <w:ilvl w:val="0"/>
                <w:numId w:val="138"/>
              </w:numPr>
              <w:spacing w:before="60" w:after="120"/>
              <w:ind w:left="714" w:hanging="357"/>
              <w:contextualSpacing/>
              <w:jc w:val="both"/>
              <w:rPr>
                <w:lang w:val="en-US"/>
              </w:rPr>
            </w:pPr>
            <w:r w:rsidRPr="00712598">
              <w:rPr>
                <w:b/>
                <w:bCs/>
              </w:rPr>
              <w:t>Return</w:t>
            </w:r>
            <w:r>
              <w:t xml:space="preserve"> </w:t>
            </w:r>
            <w:r w:rsidRPr="00C942A1">
              <w:rPr>
                <w:i/>
                <w:iCs/>
              </w:rPr>
              <w:t>S</w:t>
            </w:r>
          </w:p>
        </w:tc>
      </w:tr>
    </w:tbl>
    <w:p w14:paraId="47D18B02" w14:textId="77777777" w:rsidR="00E67DD4" w:rsidRDefault="00E67DD4" w:rsidP="00E67DD4">
      <w:pPr>
        <w:spacing w:after="0" w:line="240" w:lineRule="auto"/>
        <w:rPr>
          <w:lang w:val="en-US"/>
        </w:rPr>
      </w:pPr>
    </w:p>
    <w:p w14:paraId="4CCEB2AD" w14:textId="77777777" w:rsidR="00E67DD4" w:rsidRDefault="00E67DD4" w:rsidP="00E67DD4">
      <w:pPr>
        <w:spacing w:after="120" w:line="240" w:lineRule="auto"/>
        <w:rPr>
          <w:lang w:val="en-US"/>
        </w:rPr>
      </w:pPr>
      <w:r>
        <w:rPr>
          <w:lang w:val="en-US"/>
        </w:rPr>
        <w:t>Comments:</w:t>
      </w:r>
    </w:p>
    <w:tbl>
      <w:tblPr>
        <w:tblStyle w:val="TableGrid"/>
        <w:tblW w:w="0" w:type="auto"/>
        <w:tblLook w:val="04A0" w:firstRow="1" w:lastRow="0" w:firstColumn="1" w:lastColumn="0" w:noHBand="0" w:noVBand="1"/>
      </w:tblPr>
      <w:tblGrid>
        <w:gridCol w:w="846"/>
        <w:gridCol w:w="8232"/>
      </w:tblGrid>
      <w:tr w:rsidR="00E67DD4" w:rsidRPr="00F33B8C" w14:paraId="4B3D92EA" w14:textId="77777777" w:rsidTr="00D343CC">
        <w:tc>
          <w:tcPr>
            <w:tcW w:w="846" w:type="dxa"/>
            <w:shd w:val="clear" w:color="auto" w:fill="D9D9D9" w:themeFill="background1" w:themeFillShade="D9"/>
          </w:tcPr>
          <w:p w14:paraId="30A986B8" w14:textId="77777777" w:rsidR="00E67DD4" w:rsidRPr="00F33B8C" w:rsidRDefault="00E67DD4" w:rsidP="00D343CC">
            <w:pPr>
              <w:spacing w:before="60" w:after="60"/>
              <w:rPr>
                <w:b/>
                <w:bCs/>
                <w:lang w:val="en-US"/>
              </w:rPr>
            </w:pPr>
            <w:r>
              <w:rPr>
                <w:b/>
                <w:bCs/>
                <w:lang w:val="en-US"/>
              </w:rPr>
              <w:t>Row</w:t>
            </w:r>
          </w:p>
        </w:tc>
        <w:tc>
          <w:tcPr>
            <w:tcW w:w="8232" w:type="dxa"/>
            <w:shd w:val="clear" w:color="auto" w:fill="D9D9D9" w:themeFill="background1" w:themeFillShade="D9"/>
          </w:tcPr>
          <w:p w14:paraId="72A1FB96" w14:textId="77777777" w:rsidR="00E67DD4" w:rsidRPr="00F33B8C" w:rsidRDefault="00E67DD4" w:rsidP="00D343CC">
            <w:pPr>
              <w:spacing w:before="60" w:after="60"/>
              <w:rPr>
                <w:b/>
                <w:bCs/>
                <w:lang w:val="en-US"/>
              </w:rPr>
            </w:pPr>
            <w:r>
              <w:rPr>
                <w:b/>
                <w:bCs/>
                <w:lang w:val="en-US"/>
              </w:rPr>
              <w:t>Description</w:t>
            </w:r>
          </w:p>
        </w:tc>
      </w:tr>
      <w:tr w:rsidR="00E67DD4" w14:paraId="3451C854" w14:textId="77777777" w:rsidTr="00D343CC">
        <w:tc>
          <w:tcPr>
            <w:tcW w:w="846" w:type="dxa"/>
          </w:tcPr>
          <w:p w14:paraId="143A0ABB" w14:textId="77777777" w:rsidR="00E67DD4" w:rsidRPr="00F33B8C" w:rsidRDefault="00E67DD4" w:rsidP="00D343CC">
            <w:pPr>
              <w:spacing w:before="60" w:after="60"/>
              <w:rPr>
                <w:b/>
                <w:bCs/>
                <w:lang w:val="en-US"/>
              </w:rPr>
            </w:pPr>
            <w:r>
              <w:rPr>
                <w:b/>
                <w:bCs/>
                <w:lang w:val="en-US"/>
              </w:rPr>
              <w:lastRenderedPageBreak/>
              <w:t>1.</w:t>
            </w:r>
          </w:p>
        </w:tc>
        <w:tc>
          <w:tcPr>
            <w:tcW w:w="8232" w:type="dxa"/>
          </w:tcPr>
          <w:p w14:paraId="11BA54BE" w14:textId="77777777" w:rsidR="00E67DD4" w:rsidRDefault="00E67DD4" w:rsidP="00D343CC">
            <w:pPr>
              <w:spacing w:before="60" w:after="60"/>
              <w:rPr>
                <w:lang w:val="en-US"/>
              </w:rPr>
            </w:pPr>
            <w:r>
              <w:t xml:space="preserve">Create an empty set of inventory </w:t>
            </w:r>
            <w:r w:rsidRPr="00142BCB">
              <w:rPr>
                <w:b/>
              </w:rPr>
              <w:t>Data Coverage</w:t>
            </w:r>
            <w:r>
              <w:t xml:space="preserve"> features</w:t>
            </w:r>
          </w:p>
        </w:tc>
      </w:tr>
      <w:tr w:rsidR="00E67DD4" w14:paraId="3FF54E95" w14:textId="77777777" w:rsidTr="00D343CC">
        <w:tc>
          <w:tcPr>
            <w:tcW w:w="846" w:type="dxa"/>
          </w:tcPr>
          <w:p w14:paraId="407F070C" w14:textId="77777777" w:rsidR="00E67DD4" w:rsidRPr="00F33B8C" w:rsidRDefault="00E67DD4" w:rsidP="00D343CC">
            <w:pPr>
              <w:spacing w:before="60" w:after="60"/>
              <w:rPr>
                <w:b/>
                <w:bCs/>
                <w:lang w:val="en-US"/>
              </w:rPr>
            </w:pPr>
            <w:r>
              <w:rPr>
                <w:b/>
                <w:bCs/>
                <w:lang w:val="en-US"/>
              </w:rPr>
              <w:t>2.</w:t>
            </w:r>
          </w:p>
        </w:tc>
        <w:tc>
          <w:tcPr>
            <w:tcW w:w="8232" w:type="dxa"/>
          </w:tcPr>
          <w:p w14:paraId="643E2A9A" w14:textId="77777777" w:rsidR="00E67DD4" w:rsidRDefault="00E67DD4" w:rsidP="00D343CC">
            <w:pPr>
              <w:spacing w:before="60" w:after="60"/>
              <w:rPr>
                <w:lang w:val="en-US"/>
              </w:rPr>
            </w:pPr>
            <w:r>
              <w:t xml:space="preserve">Get the scale band to which </w:t>
            </w:r>
            <w:r w:rsidRPr="002D4E29">
              <w:rPr>
                <w:i/>
                <w:iCs/>
              </w:rPr>
              <w:t>scale</w:t>
            </w:r>
            <w:r>
              <w:t xml:space="preserve"> belongs and assign it to the variable </w:t>
            </w:r>
            <w:proofErr w:type="spellStart"/>
            <w:r w:rsidRPr="002D4E29">
              <w:rPr>
                <w:i/>
                <w:iCs/>
              </w:rPr>
              <w:t>S</w:t>
            </w:r>
            <w:r>
              <w:rPr>
                <w:i/>
                <w:iCs/>
              </w:rPr>
              <w:t>cale</w:t>
            </w:r>
            <w:r w:rsidRPr="002D4E29">
              <w:rPr>
                <w:i/>
                <w:iCs/>
              </w:rPr>
              <w:t>B</w:t>
            </w:r>
            <w:r>
              <w:rPr>
                <w:i/>
                <w:iCs/>
              </w:rPr>
              <w:t>and</w:t>
            </w:r>
            <w:proofErr w:type="spellEnd"/>
          </w:p>
        </w:tc>
      </w:tr>
      <w:tr w:rsidR="00E67DD4" w14:paraId="3D7BF5DD" w14:textId="77777777" w:rsidTr="00D343CC">
        <w:tc>
          <w:tcPr>
            <w:tcW w:w="846" w:type="dxa"/>
          </w:tcPr>
          <w:p w14:paraId="40D46E8A" w14:textId="77777777" w:rsidR="00E67DD4" w:rsidRPr="00F33B8C" w:rsidRDefault="00E67DD4" w:rsidP="00D343CC">
            <w:pPr>
              <w:spacing w:before="60" w:after="60"/>
              <w:rPr>
                <w:b/>
                <w:bCs/>
                <w:lang w:val="en-US"/>
              </w:rPr>
            </w:pPr>
            <w:r>
              <w:rPr>
                <w:b/>
                <w:bCs/>
                <w:lang w:val="en-US"/>
              </w:rPr>
              <w:t>3.</w:t>
            </w:r>
          </w:p>
        </w:tc>
        <w:tc>
          <w:tcPr>
            <w:tcW w:w="8232" w:type="dxa"/>
          </w:tcPr>
          <w:p w14:paraId="30A177C1" w14:textId="77777777" w:rsidR="00E67DD4" w:rsidRDefault="00E67DD4" w:rsidP="00D343CC">
            <w:pPr>
              <w:spacing w:before="60" w:after="60"/>
              <w:rPr>
                <w:lang w:val="en-US"/>
              </w:rPr>
            </w:pPr>
            <w:r>
              <w:t xml:space="preserve">While the </w:t>
            </w:r>
            <w:r w:rsidRPr="002D4E29">
              <w:rPr>
                <w:i/>
                <w:iCs/>
              </w:rPr>
              <w:t>viewport</w:t>
            </w:r>
            <w:r>
              <w:t xml:space="preserve"> area is not empty</w:t>
            </w:r>
          </w:p>
        </w:tc>
      </w:tr>
      <w:tr w:rsidR="00E67DD4" w14:paraId="3B55825B" w14:textId="77777777" w:rsidTr="00D343CC">
        <w:tc>
          <w:tcPr>
            <w:tcW w:w="846" w:type="dxa"/>
          </w:tcPr>
          <w:p w14:paraId="5793F574" w14:textId="77777777" w:rsidR="00E67DD4" w:rsidRPr="00F33B8C" w:rsidRDefault="00E67DD4" w:rsidP="00D343CC">
            <w:pPr>
              <w:spacing w:before="60" w:after="60"/>
              <w:rPr>
                <w:b/>
                <w:bCs/>
                <w:lang w:val="en-US"/>
              </w:rPr>
            </w:pPr>
            <w:r>
              <w:rPr>
                <w:b/>
                <w:bCs/>
                <w:lang w:val="en-US"/>
              </w:rPr>
              <w:t>3.a</w:t>
            </w:r>
          </w:p>
        </w:tc>
        <w:tc>
          <w:tcPr>
            <w:tcW w:w="8232" w:type="dxa"/>
          </w:tcPr>
          <w:p w14:paraId="623C38A2" w14:textId="77777777" w:rsidR="00E67DD4" w:rsidRDefault="00E67DD4" w:rsidP="00D343CC">
            <w:pPr>
              <w:spacing w:before="60" w:after="60"/>
              <w:rPr>
                <w:lang w:val="en-US"/>
              </w:rPr>
            </w:pPr>
            <w:r>
              <w:t xml:space="preserve">Loop over all </w:t>
            </w:r>
            <w:r w:rsidRPr="00142BCB">
              <w:rPr>
                <w:b/>
              </w:rPr>
              <w:t>Data Coverage</w:t>
            </w:r>
            <w:r>
              <w:t xml:space="preserve"> features in the inventory</w:t>
            </w:r>
          </w:p>
        </w:tc>
      </w:tr>
      <w:tr w:rsidR="00E67DD4" w14:paraId="347A4937" w14:textId="77777777" w:rsidTr="00D343CC">
        <w:tc>
          <w:tcPr>
            <w:tcW w:w="846" w:type="dxa"/>
          </w:tcPr>
          <w:p w14:paraId="5A76BF4A" w14:textId="77777777" w:rsidR="00E67DD4" w:rsidRDefault="00E67DD4" w:rsidP="00D343CC">
            <w:pPr>
              <w:spacing w:before="60" w:after="60"/>
              <w:rPr>
                <w:b/>
                <w:bCs/>
                <w:lang w:val="en-US"/>
              </w:rPr>
            </w:pPr>
            <w:r>
              <w:rPr>
                <w:b/>
                <w:bCs/>
                <w:lang w:val="en-US"/>
              </w:rPr>
              <w:t>3.a.i</w:t>
            </w:r>
          </w:p>
        </w:tc>
        <w:tc>
          <w:tcPr>
            <w:tcW w:w="8232" w:type="dxa"/>
          </w:tcPr>
          <w:p w14:paraId="189558BF" w14:textId="77777777" w:rsidR="00E67DD4" w:rsidRDefault="00E67DD4" w:rsidP="00D343CC">
            <w:pPr>
              <w:spacing w:before="60" w:after="60"/>
              <w:rPr>
                <w:lang w:val="en-US"/>
              </w:rPr>
            </w:pPr>
            <w:r>
              <w:t xml:space="preserve">If </w:t>
            </w:r>
            <w:proofErr w:type="spellStart"/>
            <w:r w:rsidRPr="002D4E29">
              <w:rPr>
                <w:i/>
                <w:iCs/>
              </w:rPr>
              <w:t>S</w:t>
            </w:r>
            <w:r>
              <w:rPr>
                <w:i/>
                <w:iCs/>
              </w:rPr>
              <w:t>cale</w:t>
            </w:r>
            <w:r w:rsidRPr="002D4E29">
              <w:rPr>
                <w:i/>
                <w:iCs/>
              </w:rPr>
              <w:t>B</w:t>
            </w:r>
            <w:r>
              <w:rPr>
                <w:i/>
                <w:iCs/>
              </w:rPr>
              <w:t>and</w:t>
            </w:r>
            <w:proofErr w:type="spellEnd"/>
            <w:r>
              <w:t xml:space="preserve"> is an element of the scale bands of the </w:t>
            </w:r>
            <w:r w:rsidRPr="00142BCB">
              <w:rPr>
                <w:b/>
              </w:rPr>
              <w:t>Data Coverage</w:t>
            </w:r>
            <w:r>
              <w:t xml:space="preserve"> </w:t>
            </w:r>
            <w:r w:rsidRPr="00142BCB">
              <w:rPr>
                <w:b/>
              </w:rPr>
              <w:t>and</w:t>
            </w:r>
            <w:r>
              <w:t xml:space="preserve"> the projected </w:t>
            </w:r>
            <w:r w:rsidRPr="00142BCB">
              <w:rPr>
                <w:b/>
              </w:rPr>
              <w:t>Data Coverage</w:t>
            </w:r>
            <w:r>
              <w:t xml:space="preserve"> polygon overlaps the </w:t>
            </w:r>
            <w:r w:rsidRPr="002D4E29">
              <w:rPr>
                <w:i/>
                <w:iCs/>
              </w:rPr>
              <w:t>viewport</w:t>
            </w:r>
          </w:p>
        </w:tc>
      </w:tr>
      <w:tr w:rsidR="00E67DD4" w14:paraId="2EA57575" w14:textId="77777777" w:rsidTr="00D343CC">
        <w:tc>
          <w:tcPr>
            <w:tcW w:w="846" w:type="dxa"/>
          </w:tcPr>
          <w:p w14:paraId="525794CD" w14:textId="77777777" w:rsidR="00E67DD4" w:rsidRPr="00F33B8C" w:rsidRDefault="00E67DD4" w:rsidP="00D343CC">
            <w:pPr>
              <w:spacing w:before="60" w:after="60"/>
              <w:rPr>
                <w:b/>
                <w:bCs/>
                <w:lang w:val="en-US"/>
              </w:rPr>
            </w:pPr>
            <w:r>
              <w:rPr>
                <w:b/>
                <w:bCs/>
                <w:lang w:val="en-US"/>
              </w:rPr>
              <w:t>3.a.i.1.</w:t>
            </w:r>
          </w:p>
        </w:tc>
        <w:tc>
          <w:tcPr>
            <w:tcW w:w="8232" w:type="dxa"/>
          </w:tcPr>
          <w:p w14:paraId="04F463CD" w14:textId="77777777" w:rsidR="00E67DD4" w:rsidRDefault="00E67DD4" w:rsidP="00D343CC">
            <w:pPr>
              <w:spacing w:before="60" w:after="60"/>
              <w:rPr>
                <w:lang w:val="en-US"/>
              </w:rPr>
            </w:pPr>
            <w:r>
              <w:t xml:space="preserve">Add the </w:t>
            </w:r>
            <w:r w:rsidRPr="00142BCB">
              <w:rPr>
                <w:b/>
              </w:rPr>
              <w:t>Data Coverage</w:t>
            </w:r>
            <w:r>
              <w:t xml:space="preserve"> to </w:t>
            </w:r>
            <w:r w:rsidRPr="002D4E29">
              <w:rPr>
                <w:i/>
                <w:iCs/>
              </w:rPr>
              <w:t>S</w:t>
            </w:r>
          </w:p>
        </w:tc>
      </w:tr>
      <w:tr w:rsidR="00E67DD4" w14:paraId="15A0646F" w14:textId="77777777" w:rsidTr="00D343CC">
        <w:tc>
          <w:tcPr>
            <w:tcW w:w="846" w:type="dxa"/>
          </w:tcPr>
          <w:p w14:paraId="1C97D602" w14:textId="77777777" w:rsidR="00E67DD4" w:rsidRPr="00F33B8C" w:rsidRDefault="00E67DD4" w:rsidP="00D343CC">
            <w:pPr>
              <w:spacing w:before="60" w:after="60"/>
              <w:rPr>
                <w:b/>
                <w:bCs/>
                <w:lang w:val="en-US"/>
              </w:rPr>
            </w:pPr>
            <w:r>
              <w:rPr>
                <w:b/>
                <w:bCs/>
                <w:lang w:val="en-US"/>
              </w:rPr>
              <w:t>3.a.i.2.</w:t>
            </w:r>
          </w:p>
        </w:tc>
        <w:tc>
          <w:tcPr>
            <w:tcW w:w="8232" w:type="dxa"/>
          </w:tcPr>
          <w:p w14:paraId="07F9CFAA" w14:textId="77777777" w:rsidR="00E67DD4" w:rsidRDefault="00E67DD4" w:rsidP="00D343CC">
            <w:pPr>
              <w:spacing w:before="60" w:after="60"/>
              <w:rPr>
                <w:lang w:val="en-US"/>
              </w:rPr>
            </w:pPr>
            <w:r>
              <w:t xml:space="preserve">Remove the projected </w:t>
            </w:r>
            <w:r w:rsidRPr="00142BCB">
              <w:rPr>
                <w:b/>
              </w:rPr>
              <w:t>Data Coverage</w:t>
            </w:r>
            <w:r>
              <w:t xml:space="preserve"> polygon from the </w:t>
            </w:r>
            <w:r w:rsidRPr="002D4E29">
              <w:rPr>
                <w:i/>
                <w:iCs/>
              </w:rPr>
              <w:t>viewport</w:t>
            </w:r>
            <w:r>
              <w:t xml:space="preserve">, The </w:t>
            </w:r>
            <w:r w:rsidRPr="002D4E29">
              <w:rPr>
                <w:i/>
                <w:iCs/>
              </w:rPr>
              <w:t>viewport</w:t>
            </w:r>
            <w:r>
              <w:t xml:space="preserve"> will now only define the uncovered part of the original </w:t>
            </w:r>
            <w:r w:rsidRPr="002D4E29">
              <w:rPr>
                <w:i/>
                <w:iCs/>
              </w:rPr>
              <w:t>viewport</w:t>
            </w:r>
          </w:p>
        </w:tc>
      </w:tr>
      <w:tr w:rsidR="00E67DD4" w14:paraId="67A38820" w14:textId="77777777" w:rsidTr="00D343CC">
        <w:tc>
          <w:tcPr>
            <w:tcW w:w="846" w:type="dxa"/>
          </w:tcPr>
          <w:p w14:paraId="4539A83A" w14:textId="77777777" w:rsidR="00E67DD4" w:rsidRPr="00F33B8C" w:rsidRDefault="00E67DD4" w:rsidP="00D343CC">
            <w:pPr>
              <w:spacing w:before="60" w:after="60"/>
              <w:rPr>
                <w:b/>
                <w:bCs/>
                <w:lang w:val="en-US"/>
              </w:rPr>
            </w:pPr>
            <w:r>
              <w:rPr>
                <w:b/>
                <w:bCs/>
                <w:lang w:val="en-US"/>
              </w:rPr>
              <w:t>3.b.</w:t>
            </w:r>
          </w:p>
        </w:tc>
        <w:tc>
          <w:tcPr>
            <w:tcW w:w="8232" w:type="dxa"/>
          </w:tcPr>
          <w:p w14:paraId="4FF791DC" w14:textId="77FBB545" w:rsidR="00E67DD4" w:rsidRDefault="00E67DD4" w:rsidP="00D343CC">
            <w:pPr>
              <w:spacing w:before="60" w:after="60"/>
              <w:rPr>
                <w:lang w:val="en-US"/>
              </w:rPr>
            </w:pPr>
            <w:r>
              <w:t xml:space="preserve">Decrement </w:t>
            </w:r>
            <w:proofErr w:type="spellStart"/>
            <w:r w:rsidRPr="002D4E29">
              <w:rPr>
                <w:i/>
                <w:iCs/>
              </w:rPr>
              <w:t>S</w:t>
            </w:r>
            <w:r>
              <w:rPr>
                <w:i/>
                <w:iCs/>
              </w:rPr>
              <w:t>cale</w:t>
            </w:r>
            <w:r w:rsidRPr="002D4E29">
              <w:rPr>
                <w:i/>
                <w:iCs/>
              </w:rPr>
              <w:t>B</w:t>
            </w:r>
            <w:r>
              <w:rPr>
                <w:i/>
                <w:iCs/>
              </w:rPr>
              <w:t>and</w:t>
            </w:r>
            <w:proofErr w:type="spellEnd"/>
            <w:r w:rsidR="00CC4988">
              <w:rPr>
                <w:rStyle w:val="FootnoteReference"/>
                <w:i/>
                <w:iCs/>
              </w:rPr>
              <w:footnoteReference w:id="7"/>
            </w:r>
          </w:p>
        </w:tc>
      </w:tr>
      <w:tr w:rsidR="00E67DD4" w14:paraId="526336C1" w14:textId="77777777" w:rsidTr="00D343CC">
        <w:tc>
          <w:tcPr>
            <w:tcW w:w="846" w:type="dxa"/>
          </w:tcPr>
          <w:p w14:paraId="07AA205A" w14:textId="77777777" w:rsidR="00E67DD4" w:rsidRPr="00F33B8C" w:rsidRDefault="00E67DD4" w:rsidP="00D343CC">
            <w:pPr>
              <w:spacing w:before="60" w:after="60"/>
              <w:rPr>
                <w:b/>
                <w:bCs/>
                <w:lang w:val="en-US"/>
              </w:rPr>
            </w:pPr>
            <w:r>
              <w:rPr>
                <w:b/>
                <w:bCs/>
                <w:lang w:val="en-US"/>
              </w:rPr>
              <w:t>3.c.</w:t>
            </w:r>
          </w:p>
        </w:tc>
        <w:tc>
          <w:tcPr>
            <w:tcW w:w="8232" w:type="dxa"/>
          </w:tcPr>
          <w:p w14:paraId="24A7BF50" w14:textId="77777777" w:rsidR="00E67DD4" w:rsidRDefault="00E67DD4" w:rsidP="00D343CC">
            <w:pPr>
              <w:spacing w:before="60" w:after="60"/>
              <w:rPr>
                <w:lang w:val="en-US"/>
              </w:rPr>
            </w:pPr>
            <w:r>
              <w:t xml:space="preserve">If </w:t>
            </w:r>
            <w:proofErr w:type="spellStart"/>
            <w:r w:rsidRPr="002D4E29">
              <w:rPr>
                <w:i/>
                <w:iCs/>
              </w:rPr>
              <w:t>S</w:t>
            </w:r>
            <w:r>
              <w:rPr>
                <w:i/>
                <w:iCs/>
              </w:rPr>
              <w:t>cale</w:t>
            </w:r>
            <w:r w:rsidRPr="002D4E29">
              <w:rPr>
                <w:i/>
                <w:iCs/>
              </w:rPr>
              <w:t>B</w:t>
            </w:r>
            <w:r>
              <w:rPr>
                <w:i/>
                <w:iCs/>
              </w:rPr>
              <w:t>and</w:t>
            </w:r>
            <w:proofErr w:type="spellEnd"/>
            <w:r>
              <w:t xml:space="preserve"> equals to zero (no scale band left to investigate)</w:t>
            </w:r>
          </w:p>
        </w:tc>
      </w:tr>
      <w:tr w:rsidR="00E67DD4" w14:paraId="7A39AC98" w14:textId="77777777" w:rsidTr="00D343CC">
        <w:tc>
          <w:tcPr>
            <w:tcW w:w="846" w:type="dxa"/>
          </w:tcPr>
          <w:p w14:paraId="43386A06" w14:textId="77777777" w:rsidR="00E67DD4" w:rsidRPr="00F33B8C" w:rsidRDefault="00E67DD4" w:rsidP="00D343CC">
            <w:pPr>
              <w:spacing w:before="60" w:after="60"/>
              <w:rPr>
                <w:b/>
                <w:bCs/>
                <w:lang w:val="en-US"/>
              </w:rPr>
            </w:pPr>
            <w:r>
              <w:rPr>
                <w:b/>
                <w:bCs/>
                <w:lang w:val="en-US"/>
              </w:rPr>
              <w:t>3.c.i.</w:t>
            </w:r>
          </w:p>
        </w:tc>
        <w:tc>
          <w:tcPr>
            <w:tcW w:w="8232" w:type="dxa"/>
          </w:tcPr>
          <w:p w14:paraId="66482ED6" w14:textId="77777777" w:rsidR="00E67DD4" w:rsidRDefault="00E67DD4" w:rsidP="00D343CC">
            <w:pPr>
              <w:spacing w:before="60" w:after="60"/>
              <w:rPr>
                <w:lang w:val="en-US"/>
              </w:rPr>
            </w:pPr>
            <w:r>
              <w:t>Return the collected result</w:t>
            </w:r>
          </w:p>
        </w:tc>
      </w:tr>
      <w:tr w:rsidR="00E67DD4" w14:paraId="4E2DB930" w14:textId="77777777" w:rsidTr="00D343CC">
        <w:tc>
          <w:tcPr>
            <w:tcW w:w="846" w:type="dxa"/>
          </w:tcPr>
          <w:p w14:paraId="119F2FCB" w14:textId="77777777" w:rsidR="00E67DD4" w:rsidRPr="00F33B8C" w:rsidRDefault="00E67DD4" w:rsidP="00D343CC">
            <w:pPr>
              <w:spacing w:before="60" w:after="60"/>
              <w:rPr>
                <w:b/>
                <w:bCs/>
                <w:lang w:val="en-US"/>
              </w:rPr>
            </w:pPr>
            <w:r>
              <w:rPr>
                <w:b/>
                <w:bCs/>
                <w:lang w:val="en-US"/>
              </w:rPr>
              <w:t>4.</w:t>
            </w:r>
          </w:p>
        </w:tc>
        <w:tc>
          <w:tcPr>
            <w:tcW w:w="8232" w:type="dxa"/>
          </w:tcPr>
          <w:p w14:paraId="22F939DE" w14:textId="77777777" w:rsidR="00E67DD4" w:rsidRDefault="00E67DD4" w:rsidP="00D343CC">
            <w:pPr>
              <w:spacing w:before="60" w:after="60"/>
              <w:rPr>
                <w:lang w:val="en-US"/>
              </w:rPr>
            </w:pPr>
            <w:r>
              <w:t>Return the collected result</w:t>
            </w:r>
          </w:p>
        </w:tc>
      </w:tr>
    </w:tbl>
    <w:p w14:paraId="4B26417A" w14:textId="77777777" w:rsidR="00E67DD4" w:rsidRDefault="00E67DD4" w:rsidP="00E67DD4">
      <w:pPr>
        <w:spacing w:after="120" w:line="240" w:lineRule="auto"/>
        <w:rPr>
          <w:lang w:val="en-US"/>
        </w:rPr>
      </w:pPr>
    </w:p>
    <w:p w14:paraId="1CD8CF92" w14:textId="7F888778" w:rsidR="00E67DD4" w:rsidRPr="00AD5EEC" w:rsidRDefault="00AD5EEC" w:rsidP="00AD5EEC">
      <w:pPr>
        <w:pStyle w:val="ListParagraph"/>
        <w:numPr>
          <w:ilvl w:val="1"/>
          <w:numId w:val="216"/>
        </w:numPr>
        <w:rPr>
          <w:b/>
          <w:bCs/>
          <w:lang w:eastAsia="en-US"/>
        </w:rPr>
      </w:pPr>
      <w:r>
        <w:rPr>
          <w:b/>
          <w:bCs/>
          <w:lang w:eastAsia="en-US"/>
        </w:rPr>
        <w:t>Data display Algorithm</w:t>
      </w:r>
    </w:p>
    <w:p w14:paraId="0CF987B3" w14:textId="6A0C5706" w:rsidR="00AD5EEC" w:rsidRPr="00F94FB6" w:rsidRDefault="00AD5EEC" w:rsidP="00AD5EEC">
      <w:pPr>
        <w:pStyle w:val="ListParagraph"/>
        <w:numPr>
          <w:ilvl w:val="2"/>
          <w:numId w:val="216"/>
        </w:numPr>
        <w:rPr>
          <w:b/>
          <w:bCs/>
          <w:lang w:eastAsia="en-US"/>
        </w:rPr>
      </w:pPr>
      <w:r>
        <w:rPr>
          <w:b/>
          <w:bCs/>
          <w:lang w:eastAsia="en-US"/>
        </w:rPr>
        <w:t>Rendering Algorithm</w:t>
      </w:r>
    </w:p>
    <w:p w14:paraId="05642B01" w14:textId="4CCC93C8" w:rsidR="00E67DD4" w:rsidRDefault="00E67DD4" w:rsidP="00E67DD4">
      <w:pPr>
        <w:spacing w:after="120" w:line="240" w:lineRule="auto"/>
        <w:rPr>
          <w:lang w:val="en-US"/>
        </w:rPr>
      </w:pPr>
      <w:r>
        <w:rPr>
          <w:lang w:val="en-US"/>
        </w:rPr>
        <w:t xml:space="preserve">The first step is to use information from the loading algorithm to assign a </w:t>
      </w:r>
      <w:r w:rsidRPr="0040375C">
        <w:rPr>
          <w:i/>
          <w:iCs/>
          <w:lang w:val="en-US"/>
        </w:rPr>
        <w:t>mask</w:t>
      </w:r>
      <w:r>
        <w:rPr>
          <w:lang w:val="en-US"/>
        </w:rPr>
        <w:t xml:space="preserve"> to each of the </w:t>
      </w:r>
      <w:r w:rsidRPr="0040375C">
        <w:rPr>
          <w:b/>
          <w:bCs/>
          <w:lang w:val="en-US"/>
        </w:rPr>
        <w:t>Data Coverage</w:t>
      </w:r>
      <w:r>
        <w:rPr>
          <w:lang w:val="en-US"/>
        </w:rPr>
        <w:t xml:space="preserve"> features within each dataset. </w:t>
      </w:r>
    </w:p>
    <w:p w14:paraId="6ED275D7" w14:textId="3CEF670A" w:rsidR="00E67DD4" w:rsidRDefault="00E67DD4" w:rsidP="00E67DD4">
      <w:pPr>
        <w:spacing w:after="120" w:line="240" w:lineRule="auto"/>
        <w:rPr>
          <w:lang w:val="en-US"/>
        </w:rPr>
      </w:pPr>
      <w:r>
        <w:rPr>
          <w:lang w:val="en-US"/>
        </w:rPr>
        <w:t xml:space="preserve">Each </w:t>
      </w:r>
      <w:r w:rsidRPr="0040375C">
        <w:rPr>
          <w:i/>
          <w:iCs/>
          <w:lang w:val="en-US"/>
        </w:rPr>
        <w:t>mask</w:t>
      </w:r>
      <w:r>
        <w:rPr>
          <w:lang w:val="en-US"/>
        </w:rPr>
        <w:t xml:space="preserve"> represents the footprint of obscuring </w:t>
      </w:r>
      <w:r w:rsidRPr="0040375C">
        <w:rPr>
          <w:b/>
          <w:bCs/>
          <w:lang w:val="en-US"/>
        </w:rPr>
        <w:t>Data Coverage</w:t>
      </w:r>
      <w:r>
        <w:rPr>
          <w:b/>
          <w:bCs/>
          <w:lang w:val="en-US"/>
        </w:rPr>
        <w:t>s;</w:t>
      </w:r>
      <w:r>
        <w:rPr>
          <w:lang w:val="en-US"/>
        </w:rPr>
        <w:t xml:space="preserve"> it indicates areas of a dataset which should not be visible. Each dataset is then assigned a </w:t>
      </w:r>
      <w:r w:rsidRPr="0040375C">
        <w:rPr>
          <w:i/>
          <w:iCs/>
          <w:lang w:val="en-US"/>
        </w:rPr>
        <w:t>mask</w:t>
      </w:r>
      <w:r>
        <w:rPr>
          <w:lang w:val="en-US"/>
        </w:rPr>
        <w:t xml:space="preserve"> from the component </w:t>
      </w:r>
      <w:r w:rsidRPr="0040375C">
        <w:rPr>
          <w:b/>
          <w:bCs/>
          <w:lang w:val="en-US"/>
        </w:rPr>
        <w:t>Data Coverage</w:t>
      </w:r>
      <w:r>
        <w:rPr>
          <w:lang w:val="en-US"/>
        </w:rPr>
        <w:t xml:space="preserve"> features. The dataset </w:t>
      </w:r>
      <w:r w:rsidRPr="0040375C">
        <w:rPr>
          <w:i/>
          <w:iCs/>
          <w:lang w:val="en-US"/>
        </w:rPr>
        <w:t>mask</w:t>
      </w:r>
      <w:r>
        <w:rPr>
          <w:lang w:val="en-US"/>
        </w:rPr>
        <w:t xml:space="preserve"> is the union of the component </w:t>
      </w:r>
      <w:r w:rsidRPr="0040375C">
        <w:rPr>
          <w:b/>
          <w:bCs/>
          <w:lang w:val="en-US"/>
        </w:rPr>
        <w:t>Data Coverage</w:t>
      </w:r>
      <w:r>
        <w:rPr>
          <w:lang w:val="en-US"/>
        </w:rPr>
        <w:t xml:space="preserve"> masks.</w:t>
      </w:r>
    </w:p>
    <w:p w14:paraId="4572371F" w14:textId="5F4E390B" w:rsidR="00CC4988" w:rsidRDefault="00CC4988" w:rsidP="00E67DD4">
      <w:pPr>
        <w:spacing w:after="120" w:line="240" w:lineRule="auto"/>
        <w:rPr>
          <w:lang w:val="en-US"/>
        </w:rPr>
      </w:pPr>
      <w:r>
        <w:rPr>
          <w:noProof/>
          <w:lang w:val="en-US" w:eastAsia="en-US"/>
        </w:rPr>
        <w:lastRenderedPageBreak/>
        <mc:AlternateContent>
          <mc:Choice Requires="wps">
            <w:drawing>
              <wp:anchor distT="0" distB="0" distL="114300" distR="114300" simplePos="0" relativeHeight="251658241" behindDoc="0" locked="0" layoutInCell="1" allowOverlap="1" wp14:anchorId="0C998D78" wp14:editId="1CC5BB4F">
                <wp:simplePos x="0" y="0"/>
                <wp:positionH relativeFrom="margin">
                  <wp:posOffset>0</wp:posOffset>
                </wp:positionH>
                <wp:positionV relativeFrom="paragraph">
                  <wp:posOffset>379095</wp:posOffset>
                </wp:positionV>
                <wp:extent cx="1828800" cy="1828800"/>
                <wp:effectExtent l="0" t="0" r="13970" b="17780"/>
                <wp:wrapSquare wrapText="bothSides"/>
                <wp:docPr id="251948558" name="Text Box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solidFill>
                            <a:prstClr val="black"/>
                          </a:solidFill>
                        </a:ln>
                      </wps:spPr>
                      <wps:txbx>
                        <w:txbxContent>
                          <w:p w14:paraId="27CED628" w14:textId="77777777" w:rsidR="00E67DD4" w:rsidRDefault="00E67DD4" w:rsidP="00E67DD4">
                            <w:pPr>
                              <w:spacing w:after="120" w:line="240" w:lineRule="auto"/>
                              <w:rPr>
                                <w:i/>
                                <w:iCs/>
                                <w:lang w:val="en-US"/>
                              </w:rPr>
                            </w:pPr>
                            <w:r w:rsidRPr="00332ACE">
                              <w:rPr>
                                <w:b/>
                                <w:bCs/>
                                <w:lang w:val="en-US"/>
                              </w:rPr>
                              <w:t>Algorithm</w:t>
                            </w:r>
                            <w:r>
                              <w:rPr>
                                <w:lang w:val="en-US"/>
                              </w:rPr>
                              <w:t xml:space="preserve">: </w:t>
                            </w:r>
                            <w:proofErr w:type="spellStart"/>
                            <w:r>
                              <w:rPr>
                                <w:i/>
                                <w:iCs/>
                                <w:lang w:val="en-US"/>
                              </w:rPr>
                              <w:t>AssignMasks</w:t>
                            </w:r>
                            <w:proofErr w:type="spellEnd"/>
                            <w:r>
                              <w:rPr>
                                <w:i/>
                                <w:iCs/>
                                <w:lang w:val="en-US"/>
                              </w:rPr>
                              <w:t>(</w:t>
                            </w:r>
                            <w:proofErr w:type="spellStart"/>
                            <w:r>
                              <w:rPr>
                                <w:i/>
                                <w:iCs/>
                                <w:lang w:val="en-US"/>
                              </w:rPr>
                              <w:t>dataSets</w:t>
                            </w:r>
                            <w:proofErr w:type="spellEnd"/>
                            <w:r>
                              <w:rPr>
                                <w:i/>
                                <w:iCs/>
                                <w:lang w:val="en-US"/>
                              </w:rPr>
                              <w:t>, viewport, projection)</w:t>
                            </w:r>
                          </w:p>
                          <w:p w14:paraId="44FA76FA" w14:textId="77777777" w:rsidR="00E67DD4" w:rsidRDefault="00E67DD4" w:rsidP="00E67DD4">
                            <w:pPr>
                              <w:spacing w:after="60" w:line="240" w:lineRule="auto"/>
                            </w:pPr>
                            <w:r w:rsidRPr="00332ACE">
                              <w:rPr>
                                <w:b/>
                                <w:bCs/>
                                <w:lang w:val="en-US"/>
                              </w:rPr>
                              <w:t>Input</w:t>
                            </w:r>
                            <w:r>
                              <w:rPr>
                                <w:lang w:val="en-US"/>
                              </w:rPr>
                              <w:t xml:space="preserve">: </w:t>
                            </w:r>
                            <w:r>
                              <w:rPr>
                                <w:lang w:val="en-US"/>
                              </w:rPr>
                              <w:tab/>
                              <w:t xml:space="preserve">A set of datasets </w:t>
                            </w:r>
                            <w:proofErr w:type="spellStart"/>
                            <w:r w:rsidRPr="00332ACE">
                              <w:rPr>
                                <w:i/>
                                <w:iCs/>
                                <w:lang w:val="en-US"/>
                              </w:rPr>
                              <w:t>dataSets</w:t>
                            </w:r>
                            <w:proofErr w:type="spellEnd"/>
                            <w:r>
                              <w:rPr>
                                <w:lang w:val="en-US"/>
                              </w:rPr>
                              <w:t xml:space="preserve"> (previously selected using the dataset loading algorithm )</w:t>
                            </w:r>
                          </w:p>
                          <w:p w14:paraId="57B3225F" w14:textId="77777777" w:rsidR="00E67DD4" w:rsidRDefault="00E67DD4" w:rsidP="00E67DD4">
                            <w:pPr>
                              <w:spacing w:after="60" w:line="240" w:lineRule="auto"/>
                              <w:ind w:left="677"/>
                            </w:pPr>
                            <w:r>
                              <w:t xml:space="preserve">A device-polygon </w:t>
                            </w:r>
                            <w:r w:rsidRPr="00712598">
                              <w:rPr>
                                <w:i/>
                                <w:iCs/>
                              </w:rPr>
                              <w:t>viewport</w:t>
                            </w:r>
                            <w:r>
                              <w:t xml:space="preserve"> describing the device area that should be covered with data</w:t>
                            </w:r>
                          </w:p>
                          <w:p w14:paraId="0E3A7047" w14:textId="77777777" w:rsidR="00E67DD4" w:rsidRDefault="00E67DD4" w:rsidP="00E67DD4">
                            <w:pPr>
                              <w:spacing w:after="120" w:line="240" w:lineRule="auto"/>
                              <w:ind w:left="677"/>
                              <w:rPr>
                                <w:i/>
                                <w:iCs/>
                              </w:rPr>
                            </w:pPr>
                            <w:r>
                              <w:t xml:space="preserve">A projection </w:t>
                            </w:r>
                            <w:proofErr w:type="spellStart"/>
                            <w:r w:rsidRPr="0040375C">
                              <w:rPr>
                                <w:i/>
                                <w:iCs/>
                              </w:rPr>
                              <w:t>projection</w:t>
                            </w:r>
                            <w:proofErr w:type="spellEnd"/>
                          </w:p>
                          <w:p w14:paraId="72F21E7E" w14:textId="77777777" w:rsidR="00E67DD4" w:rsidRDefault="00E67DD4" w:rsidP="00E67DD4">
                            <w:pPr>
                              <w:pStyle w:val="ListParagraph"/>
                              <w:numPr>
                                <w:ilvl w:val="0"/>
                                <w:numId w:val="150"/>
                              </w:numPr>
                              <w:spacing w:after="120" w:line="240" w:lineRule="auto"/>
                              <w:contextualSpacing/>
                            </w:pPr>
                            <w:r>
                              <w:t xml:space="preserve">Collect all </w:t>
                            </w:r>
                            <w:r w:rsidRPr="0040375C">
                              <w:rPr>
                                <w:b/>
                                <w:bCs/>
                              </w:rPr>
                              <w:t>Data Coverage</w:t>
                            </w:r>
                            <w:r>
                              <w:t xml:space="preserve"> features from </w:t>
                            </w:r>
                            <w:proofErr w:type="spellStart"/>
                            <w:r w:rsidRPr="0040375C">
                              <w:rPr>
                                <w:i/>
                                <w:iCs/>
                              </w:rPr>
                              <w:t>dataSets</w:t>
                            </w:r>
                            <w:proofErr w:type="spellEnd"/>
                            <w:r>
                              <w:t xml:space="preserve"> into </w:t>
                            </w:r>
                            <w:proofErr w:type="spellStart"/>
                            <w:r w:rsidRPr="0040375C">
                              <w:rPr>
                                <w:i/>
                                <w:iCs/>
                              </w:rPr>
                              <w:t>dataCoverages</w:t>
                            </w:r>
                            <w:proofErr w:type="spellEnd"/>
                            <w:r>
                              <w:rPr>
                                <w:i/>
                                <w:iCs/>
                              </w:rPr>
                              <w:t>.</w:t>
                            </w:r>
                          </w:p>
                          <w:p w14:paraId="4D88CBA6" w14:textId="77777777" w:rsidR="00E67DD4" w:rsidRDefault="00E67DD4" w:rsidP="00E67DD4">
                            <w:pPr>
                              <w:pStyle w:val="ListParagraph"/>
                              <w:numPr>
                                <w:ilvl w:val="0"/>
                                <w:numId w:val="150"/>
                              </w:numPr>
                              <w:spacing w:after="120" w:line="240" w:lineRule="auto"/>
                              <w:contextualSpacing/>
                            </w:pPr>
                            <w:r>
                              <w:t xml:space="preserve">Sort </w:t>
                            </w:r>
                            <w:proofErr w:type="spellStart"/>
                            <w:r w:rsidRPr="005F1C39">
                              <w:rPr>
                                <w:i/>
                                <w:iCs/>
                              </w:rPr>
                              <w:t>dataCoverages</w:t>
                            </w:r>
                            <w:proofErr w:type="spellEnd"/>
                            <w:r>
                              <w:t xml:space="preserve"> by </w:t>
                            </w:r>
                            <w:r w:rsidRPr="0040375C">
                              <w:rPr>
                                <w:b/>
                                <w:bCs/>
                              </w:rPr>
                              <w:t>minimum display scale</w:t>
                            </w:r>
                            <w:r>
                              <w:rPr>
                                <w:b/>
                                <w:bCs/>
                              </w:rPr>
                              <w:t xml:space="preserve"> </w:t>
                            </w:r>
                            <w:r w:rsidRPr="0040375C">
                              <w:t xml:space="preserve">into </w:t>
                            </w:r>
                            <w:proofErr w:type="spellStart"/>
                            <w:r w:rsidRPr="0040375C">
                              <w:rPr>
                                <w:i/>
                                <w:iCs/>
                              </w:rPr>
                              <w:t>sortedCoverages</w:t>
                            </w:r>
                            <w:proofErr w:type="spellEnd"/>
                            <w:r>
                              <w:t xml:space="preserve"> (from smallest to largest scale)</w:t>
                            </w:r>
                          </w:p>
                          <w:p w14:paraId="13F96D28" w14:textId="77777777" w:rsidR="00E67DD4" w:rsidRPr="0040375C" w:rsidRDefault="00E67DD4" w:rsidP="00E67DD4">
                            <w:pPr>
                              <w:pStyle w:val="ListParagraph"/>
                              <w:numPr>
                                <w:ilvl w:val="0"/>
                                <w:numId w:val="150"/>
                              </w:numPr>
                              <w:spacing w:after="120" w:line="240" w:lineRule="auto"/>
                              <w:contextualSpacing/>
                            </w:pPr>
                            <w:r w:rsidRPr="0040375C">
                              <w:rPr>
                                <w:b/>
                                <w:bCs/>
                              </w:rPr>
                              <w:t>For</w:t>
                            </w:r>
                            <w:r>
                              <w:t xml:space="preserve"> each </w:t>
                            </w:r>
                            <w:proofErr w:type="spellStart"/>
                            <w:r w:rsidRPr="0040375C">
                              <w:rPr>
                                <w:i/>
                                <w:iCs/>
                              </w:rPr>
                              <w:t>dataCoverage</w:t>
                            </w:r>
                            <w:proofErr w:type="spellEnd"/>
                            <w:r>
                              <w:t xml:space="preserve"> in </w:t>
                            </w:r>
                            <w:proofErr w:type="spellStart"/>
                            <w:r w:rsidRPr="0040375C">
                              <w:rPr>
                                <w:i/>
                                <w:iCs/>
                              </w:rPr>
                              <w:t>sortedCoverages</w:t>
                            </w:r>
                            <w:proofErr w:type="spellEnd"/>
                          </w:p>
                          <w:p w14:paraId="62DD66CE" w14:textId="77777777" w:rsidR="00E67DD4" w:rsidRPr="0040375C" w:rsidRDefault="00E67DD4" w:rsidP="00E67DD4">
                            <w:pPr>
                              <w:pStyle w:val="ListParagraph"/>
                              <w:numPr>
                                <w:ilvl w:val="1"/>
                                <w:numId w:val="150"/>
                              </w:numPr>
                              <w:spacing w:after="120" w:line="240" w:lineRule="auto"/>
                              <w:contextualSpacing/>
                            </w:pPr>
                            <w:r w:rsidRPr="0040375C">
                              <w:rPr>
                                <w:b/>
                                <w:bCs/>
                              </w:rPr>
                              <w:t>Set</w:t>
                            </w:r>
                            <w:r>
                              <w:rPr>
                                <w:i/>
                                <w:iCs/>
                              </w:rPr>
                              <w:t xml:space="preserve"> mask of </w:t>
                            </w:r>
                            <w:proofErr w:type="spellStart"/>
                            <w:r>
                              <w:rPr>
                                <w:i/>
                                <w:iCs/>
                              </w:rPr>
                              <w:t>dataCoverage</w:t>
                            </w:r>
                            <w:proofErr w:type="spellEnd"/>
                            <w:r>
                              <w:rPr>
                                <w:i/>
                                <w:iCs/>
                              </w:rPr>
                              <w:t xml:space="preserve"> to </w:t>
                            </w:r>
                            <w:r w:rsidRPr="0040375C">
                              <w:rPr>
                                <w:rFonts w:ascii="Tahoma" w:hAnsi="Tahoma" w:cs="Tahoma"/>
                              </w:rPr>
                              <w:t>Ø</w:t>
                            </w:r>
                          </w:p>
                          <w:p w14:paraId="62BDCD6B" w14:textId="77777777" w:rsidR="00E67DD4" w:rsidRPr="0040375C" w:rsidRDefault="00E67DD4" w:rsidP="00E67DD4">
                            <w:pPr>
                              <w:pStyle w:val="ListParagraph"/>
                              <w:numPr>
                                <w:ilvl w:val="1"/>
                                <w:numId w:val="150"/>
                              </w:numPr>
                              <w:spacing w:after="120" w:line="240" w:lineRule="auto"/>
                              <w:contextualSpacing/>
                            </w:pPr>
                            <w:r w:rsidRPr="0040375C">
                              <w:rPr>
                                <w:b/>
                                <w:bCs/>
                              </w:rPr>
                              <w:t>For</w:t>
                            </w:r>
                            <w:r>
                              <w:t xml:space="preserve"> each </w:t>
                            </w:r>
                            <w:proofErr w:type="spellStart"/>
                            <w:r w:rsidRPr="0040375C">
                              <w:rPr>
                                <w:i/>
                                <w:iCs/>
                              </w:rPr>
                              <w:t>obscuringCove</w:t>
                            </w:r>
                            <w:r>
                              <w:rPr>
                                <w:i/>
                                <w:iCs/>
                              </w:rPr>
                              <w:t>r</w:t>
                            </w:r>
                            <w:r w:rsidRPr="0040375C">
                              <w:rPr>
                                <w:i/>
                                <w:iCs/>
                              </w:rPr>
                              <w:t>age</w:t>
                            </w:r>
                            <w:proofErr w:type="spellEnd"/>
                            <w:r>
                              <w:t xml:space="preserve"> in </w:t>
                            </w:r>
                            <w:proofErr w:type="spellStart"/>
                            <w:r w:rsidRPr="00487F8D">
                              <w:rPr>
                                <w:i/>
                                <w:iCs/>
                              </w:rPr>
                              <w:t>sortedCoverages</w:t>
                            </w:r>
                            <w:proofErr w:type="spellEnd"/>
                          </w:p>
                          <w:p w14:paraId="267E60E2" w14:textId="77777777" w:rsidR="00E67DD4" w:rsidRPr="0040375C" w:rsidRDefault="00E67DD4" w:rsidP="00E67DD4">
                            <w:pPr>
                              <w:pStyle w:val="ListParagraph"/>
                              <w:numPr>
                                <w:ilvl w:val="2"/>
                                <w:numId w:val="150"/>
                              </w:numPr>
                              <w:spacing w:after="120" w:line="240" w:lineRule="auto"/>
                              <w:contextualSpacing/>
                            </w:pPr>
                            <w:r w:rsidRPr="0040375C">
                              <w:rPr>
                                <w:b/>
                                <w:bCs/>
                              </w:rPr>
                              <w:t>If</w:t>
                            </w:r>
                            <w:r>
                              <w:rPr>
                                <w:i/>
                                <w:iCs/>
                              </w:rPr>
                              <w:t xml:space="preserve"> </w:t>
                            </w:r>
                            <w:proofErr w:type="spellStart"/>
                            <w:r>
                              <w:rPr>
                                <w:i/>
                                <w:iCs/>
                              </w:rPr>
                              <w:t>obscuringCoverage</w:t>
                            </w:r>
                            <w:proofErr w:type="spellEnd"/>
                            <w:r>
                              <w:rPr>
                                <w:i/>
                                <w:iCs/>
                              </w:rPr>
                              <w:t xml:space="preserve"> &lt;&gt; </w:t>
                            </w:r>
                            <w:proofErr w:type="spellStart"/>
                            <w:r>
                              <w:rPr>
                                <w:i/>
                                <w:iCs/>
                              </w:rPr>
                              <w:t>dataCoverage</w:t>
                            </w:r>
                            <w:proofErr w:type="spellEnd"/>
                            <w:r>
                              <w:rPr>
                                <w:i/>
                                <w:iCs/>
                              </w:rPr>
                              <w:t xml:space="preserve"> </w:t>
                            </w:r>
                            <w:r w:rsidRPr="0040375C">
                              <w:t>AND</w:t>
                            </w:r>
                            <w:r>
                              <w:rPr>
                                <w:i/>
                                <w:iCs/>
                              </w:rPr>
                              <w:t xml:space="preserve"> scale(</w:t>
                            </w:r>
                            <w:proofErr w:type="spellStart"/>
                            <w:r>
                              <w:rPr>
                                <w:i/>
                                <w:iCs/>
                              </w:rPr>
                              <w:t>dataCoverage</w:t>
                            </w:r>
                            <w:proofErr w:type="spellEnd"/>
                            <w:r>
                              <w:rPr>
                                <w:i/>
                                <w:iCs/>
                              </w:rPr>
                              <w:t>) &lt; scale(</w:t>
                            </w:r>
                            <w:proofErr w:type="spellStart"/>
                            <w:r>
                              <w:rPr>
                                <w:i/>
                                <w:iCs/>
                              </w:rPr>
                              <w:t>obscuringCoverage</w:t>
                            </w:r>
                            <w:proofErr w:type="spellEnd"/>
                            <w:r>
                              <w:rPr>
                                <w:i/>
                                <w:iCs/>
                              </w:rPr>
                              <w:t>)</w:t>
                            </w:r>
                            <w:r>
                              <w:t xml:space="preserve"> AND </w:t>
                            </w:r>
                            <w:r w:rsidRPr="00486B6C">
                              <w:rPr>
                                <w:i/>
                                <w:iCs/>
                              </w:rPr>
                              <w:t>projection(polygon(</w:t>
                            </w:r>
                            <w:proofErr w:type="spellStart"/>
                            <w:r w:rsidRPr="00487F8D">
                              <w:rPr>
                                <w:i/>
                                <w:iCs/>
                              </w:rPr>
                              <w:t>dataCoverage</w:t>
                            </w:r>
                            <w:proofErr w:type="spellEnd"/>
                            <w:r w:rsidRPr="00486B6C">
                              <w:rPr>
                                <w:i/>
                                <w:iCs/>
                              </w:rPr>
                              <w:t xml:space="preserve">)) ∩ </w:t>
                            </w:r>
                            <w:r w:rsidRPr="00486B6C">
                              <w:rPr>
                                <w:rFonts w:ascii="Tahoma" w:hAnsi="Tahoma" w:cs="Tahoma"/>
                                <w:i/>
                                <w:iCs/>
                              </w:rPr>
                              <w:t>projection(polygon(</w:t>
                            </w:r>
                            <w:proofErr w:type="spellStart"/>
                            <w:r w:rsidRPr="005F1C39">
                              <w:rPr>
                                <w:i/>
                                <w:iCs/>
                              </w:rPr>
                              <w:t>obscuringCoverage</w:t>
                            </w:r>
                            <w:proofErr w:type="spellEnd"/>
                            <w:r w:rsidRPr="00486B6C">
                              <w:rPr>
                                <w:rFonts w:ascii="Tahoma" w:hAnsi="Tahoma" w:cs="Tahoma"/>
                                <w:i/>
                                <w:iCs/>
                              </w:rPr>
                              <w:t>)) ≠ Ø</w:t>
                            </w:r>
                          </w:p>
                          <w:p w14:paraId="59577DDD" w14:textId="77777777" w:rsidR="00E67DD4" w:rsidRDefault="00E67DD4" w:rsidP="00E67DD4">
                            <w:pPr>
                              <w:pStyle w:val="ListParagraph"/>
                              <w:numPr>
                                <w:ilvl w:val="3"/>
                                <w:numId w:val="150"/>
                              </w:numPr>
                              <w:spacing w:after="120" w:line="240" w:lineRule="auto"/>
                              <w:contextualSpacing/>
                              <w:rPr>
                                <w:lang w:val="en-US"/>
                              </w:rPr>
                            </w:pPr>
                            <w:proofErr w:type="spellStart"/>
                            <w:r>
                              <w:rPr>
                                <w:i/>
                                <w:iCs/>
                              </w:rPr>
                              <w:t>dataCoverage.</w:t>
                            </w:r>
                            <w:r w:rsidRPr="00487F8D">
                              <w:rPr>
                                <w:i/>
                                <w:iCs/>
                              </w:rPr>
                              <w:t>mask</w:t>
                            </w:r>
                            <w:proofErr w:type="spellEnd"/>
                            <w:r>
                              <w:t xml:space="preserve"> = </w:t>
                            </w:r>
                            <w:proofErr w:type="spellStart"/>
                            <w:r w:rsidRPr="0040375C">
                              <w:rPr>
                                <w:i/>
                                <w:iCs/>
                              </w:rPr>
                              <w:t>dataCoverage.</w:t>
                            </w:r>
                            <w:r w:rsidRPr="00487F8D">
                              <w:rPr>
                                <w:i/>
                                <w:iCs/>
                              </w:rPr>
                              <w:t>mask</w:t>
                            </w:r>
                            <w:proofErr w:type="spellEnd"/>
                            <w:r>
                              <w:t xml:space="preserve"> </w:t>
                            </w:r>
                            <w:r w:rsidRPr="00F1146F">
                              <w:rPr>
                                <w:rFonts w:ascii="Cambria Math" w:hAnsi="Cambria Math" w:cs="Cambria Math"/>
                              </w:rPr>
                              <w:t>∪</w:t>
                            </w:r>
                            <w:r w:rsidRPr="00F1146F">
                              <w:t xml:space="preserve"> </w:t>
                            </w:r>
                            <w:r w:rsidRPr="005F1C39">
                              <w:rPr>
                                <w:i/>
                                <w:iCs/>
                              </w:rPr>
                              <w:t>projection</w:t>
                            </w:r>
                            <w:r>
                              <w:t>(</w:t>
                            </w:r>
                            <w:r w:rsidRPr="005F1C39">
                              <w:rPr>
                                <w:i/>
                                <w:iCs/>
                              </w:rPr>
                              <w:t>polygon</w:t>
                            </w:r>
                            <w:r>
                              <w:t>(</w:t>
                            </w:r>
                            <w:proofErr w:type="spellStart"/>
                            <w:r w:rsidRPr="005F1C39">
                              <w:rPr>
                                <w:i/>
                                <w:iCs/>
                              </w:rPr>
                              <w:t>obscuringCoverage</w:t>
                            </w:r>
                            <w:proofErr w:type="spellEnd"/>
                            <w:r>
                              <w:t>))</w:t>
                            </w:r>
                          </w:p>
                          <w:p w14:paraId="0C84773B" w14:textId="77777777" w:rsidR="00E67DD4" w:rsidRPr="0040375C" w:rsidRDefault="00E67DD4" w:rsidP="00E67DD4">
                            <w:pPr>
                              <w:pStyle w:val="ListParagraph"/>
                              <w:numPr>
                                <w:ilvl w:val="0"/>
                                <w:numId w:val="150"/>
                              </w:numPr>
                              <w:spacing w:after="120" w:line="240" w:lineRule="auto"/>
                              <w:contextualSpacing/>
                              <w:rPr>
                                <w:lang w:val="en-US"/>
                              </w:rPr>
                            </w:pPr>
                            <w:r>
                              <w:rPr>
                                <w:lang w:val="en-US"/>
                              </w:rPr>
                              <w:t xml:space="preserve">For each </w:t>
                            </w:r>
                            <w:r w:rsidRPr="0040375C">
                              <w:rPr>
                                <w:i/>
                                <w:iCs/>
                                <w:lang w:val="en-US"/>
                              </w:rPr>
                              <w:t>dataset</w:t>
                            </w:r>
                            <w:r>
                              <w:rPr>
                                <w:lang w:val="en-US"/>
                              </w:rPr>
                              <w:t xml:space="preserve"> in </w:t>
                            </w:r>
                            <w:proofErr w:type="spellStart"/>
                            <w:r w:rsidRPr="0040375C">
                              <w:rPr>
                                <w:i/>
                                <w:iCs/>
                                <w:lang w:val="en-US"/>
                              </w:rPr>
                              <w:t>dataSets</w:t>
                            </w:r>
                            <w:proofErr w:type="spellEnd"/>
                          </w:p>
                          <w:p w14:paraId="50DED425" w14:textId="77777777" w:rsidR="00E67DD4" w:rsidRPr="0040375C" w:rsidRDefault="00E67DD4" w:rsidP="00E67DD4">
                            <w:pPr>
                              <w:pStyle w:val="ListParagraph"/>
                              <w:numPr>
                                <w:ilvl w:val="1"/>
                                <w:numId w:val="150"/>
                              </w:numPr>
                              <w:spacing w:after="120" w:line="240" w:lineRule="auto"/>
                              <w:contextualSpacing/>
                              <w:rPr>
                                <w:lang w:val="en-US"/>
                              </w:rPr>
                            </w:pPr>
                            <w:r>
                              <w:rPr>
                                <w:lang w:val="en-US"/>
                              </w:rPr>
                              <w:t xml:space="preserve">Set mask of dataset to </w:t>
                            </w:r>
                            <w:r w:rsidRPr="00487F8D">
                              <w:rPr>
                                <w:rFonts w:ascii="Tahoma" w:hAnsi="Tahoma" w:cs="Tahoma"/>
                              </w:rPr>
                              <w:t>Ø</w:t>
                            </w:r>
                          </w:p>
                          <w:p w14:paraId="0F7D74BF" w14:textId="77777777" w:rsidR="00E67DD4" w:rsidRPr="0040375C" w:rsidRDefault="00E67DD4" w:rsidP="00E67DD4">
                            <w:pPr>
                              <w:pStyle w:val="ListParagraph"/>
                              <w:numPr>
                                <w:ilvl w:val="1"/>
                                <w:numId w:val="150"/>
                              </w:numPr>
                              <w:spacing w:after="120" w:line="240" w:lineRule="auto"/>
                              <w:contextualSpacing/>
                              <w:rPr>
                                <w:lang w:val="en-US"/>
                              </w:rPr>
                            </w:pPr>
                            <w:r>
                              <w:rPr>
                                <w:rFonts w:ascii="Tahoma" w:hAnsi="Tahoma" w:cs="Tahoma"/>
                              </w:rPr>
                              <w:t xml:space="preserve">For each </w:t>
                            </w:r>
                            <w:proofErr w:type="spellStart"/>
                            <w:r w:rsidRPr="0040375C">
                              <w:rPr>
                                <w:rFonts w:ascii="Tahoma" w:hAnsi="Tahoma" w:cs="Tahoma"/>
                                <w:i/>
                                <w:iCs/>
                              </w:rPr>
                              <w:t>dataCoverage</w:t>
                            </w:r>
                            <w:proofErr w:type="spellEnd"/>
                            <w:r>
                              <w:rPr>
                                <w:rFonts w:ascii="Tahoma" w:hAnsi="Tahoma" w:cs="Tahoma"/>
                              </w:rPr>
                              <w:t xml:space="preserve"> in </w:t>
                            </w:r>
                            <w:r w:rsidRPr="0040375C">
                              <w:rPr>
                                <w:rFonts w:ascii="Tahoma" w:hAnsi="Tahoma" w:cs="Tahoma"/>
                                <w:i/>
                                <w:iCs/>
                              </w:rPr>
                              <w:t>dataset</w:t>
                            </w:r>
                          </w:p>
                          <w:p w14:paraId="5AF48D0A" w14:textId="77777777" w:rsidR="00E67DD4" w:rsidRPr="009F5568" w:rsidRDefault="00E67DD4" w:rsidP="00E67DD4">
                            <w:pPr>
                              <w:pStyle w:val="ListParagraph"/>
                              <w:numPr>
                                <w:ilvl w:val="2"/>
                                <w:numId w:val="150"/>
                              </w:numPr>
                              <w:spacing w:after="120" w:line="240" w:lineRule="auto"/>
                              <w:contextualSpacing/>
                              <w:rPr>
                                <w:lang w:val="en-US"/>
                              </w:rPr>
                            </w:pPr>
                            <w:proofErr w:type="spellStart"/>
                            <w:r w:rsidRPr="0040375C">
                              <w:rPr>
                                <w:rFonts w:ascii="Tahoma" w:hAnsi="Tahoma" w:cs="Tahoma"/>
                                <w:i/>
                                <w:iCs/>
                              </w:rPr>
                              <w:t>dataset.mask</w:t>
                            </w:r>
                            <w:proofErr w:type="spellEnd"/>
                            <w:r>
                              <w:rPr>
                                <w:rFonts w:ascii="Tahoma" w:hAnsi="Tahoma" w:cs="Tahoma"/>
                              </w:rPr>
                              <w:t xml:space="preserve"> = </w:t>
                            </w:r>
                            <w:proofErr w:type="spellStart"/>
                            <w:r w:rsidRPr="0040375C">
                              <w:rPr>
                                <w:rFonts w:ascii="Tahoma" w:hAnsi="Tahoma" w:cs="Tahoma"/>
                                <w:i/>
                                <w:iCs/>
                              </w:rPr>
                              <w:t>dataset.mask</w:t>
                            </w:r>
                            <w:proofErr w:type="spellEnd"/>
                            <w:r>
                              <w:rPr>
                                <w:rFonts w:ascii="Tahoma" w:hAnsi="Tahoma" w:cs="Tahoma"/>
                              </w:rPr>
                              <w:t xml:space="preserve"> </w:t>
                            </w:r>
                            <w:r w:rsidRPr="00F1146F">
                              <w:rPr>
                                <w:rFonts w:ascii="Cambria Math" w:hAnsi="Cambria Math" w:cs="Cambria Math"/>
                              </w:rPr>
                              <w:t>∪</w:t>
                            </w:r>
                            <w:r>
                              <w:rPr>
                                <w:rFonts w:ascii="Cambria Math" w:hAnsi="Cambria Math" w:cs="Cambria Math"/>
                              </w:rPr>
                              <w:t xml:space="preserve"> </w:t>
                            </w:r>
                            <w:proofErr w:type="spellStart"/>
                            <w:r w:rsidRPr="0040375C">
                              <w:rPr>
                                <w:rFonts w:ascii="Tahoma" w:hAnsi="Tahoma" w:cs="Tahoma"/>
                                <w:i/>
                                <w:iCs/>
                              </w:rPr>
                              <w:t>dataCoverage</w:t>
                            </w:r>
                            <w:r>
                              <w:rPr>
                                <w:rFonts w:ascii="Tahoma" w:hAnsi="Tahoma" w:cs="Tahoma"/>
                              </w:rPr>
                              <w:t>.</w:t>
                            </w:r>
                            <w:r w:rsidRPr="0040375C">
                              <w:rPr>
                                <w:rFonts w:ascii="Tahoma" w:hAnsi="Tahoma" w:cs="Tahoma"/>
                                <w:i/>
                                <w:iCs/>
                              </w:rPr>
                              <w:t>mask</w:t>
                            </w:r>
                            <w:proofErr w:type="spellEnd"/>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C998D78" id="Text Box 1" o:spid="_x0000_s1036" type="#_x0000_t202" style="position:absolute;margin-left:0;margin-top:29.85pt;width:2in;height:2in;z-index:251658241;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" filled="f" strokeweight=".5pt">
                <v:textbox style="mso-fit-shape-to-text:t">
                  <w:txbxContent>
                    <w:p w14:paraId="27CED628" w14:textId="77777777" w:rsidR="00E67DD4" w:rsidRDefault="00E67DD4" w:rsidP="00E67DD4">
                      <w:pPr>
                        <w:spacing w:after="120" w:line="240" w:lineRule="auto"/>
                        <w:rPr>
                          <w:i/>
                          <w:iCs/>
                          <w:lang w:val="en-US"/>
                        </w:rPr>
                      </w:pPr>
                      <w:r w:rsidRPr="00332ACE">
                        <w:rPr>
                          <w:b/>
                          <w:bCs/>
                          <w:lang w:val="en-US"/>
                        </w:rPr>
                        <w:t>Algorithm</w:t>
                      </w:r>
                      <w:r>
                        <w:rPr>
                          <w:lang w:val="en-US"/>
                        </w:rPr>
                        <w:t xml:space="preserve">: </w:t>
                      </w:r>
                      <w:proofErr w:type="spellStart"/>
                      <w:r>
                        <w:rPr>
                          <w:i/>
                          <w:iCs/>
                          <w:lang w:val="en-US"/>
                        </w:rPr>
                        <w:t>AssignMasks</w:t>
                      </w:r>
                      <w:proofErr w:type="spellEnd"/>
                      <w:r>
                        <w:rPr>
                          <w:i/>
                          <w:iCs/>
                          <w:lang w:val="en-US"/>
                        </w:rPr>
                        <w:t>(</w:t>
                      </w:r>
                      <w:proofErr w:type="spellStart"/>
                      <w:r>
                        <w:rPr>
                          <w:i/>
                          <w:iCs/>
                          <w:lang w:val="en-US"/>
                        </w:rPr>
                        <w:t>dataSets</w:t>
                      </w:r>
                      <w:proofErr w:type="spellEnd"/>
                      <w:r>
                        <w:rPr>
                          <w:i/>
                          <w:iCs/>
                          <w:lang w:val="en-US"/>
                        </w:rPr>
                        <w:t>, viewport, projection)</w:t>
                      </w:r>
                    </w:p>
                    <w:p w14:paraId="44FA76FA" w14:textId="77777777" w:rsidR="00E67DD4" w:rsidRDefault="00E67DD4" w:rsidP="00E67DD4">
                      <w:pPr>
                        <w:spacing w:after="60" w:line="240" w:lineRule="auto"/>
                      </w:pPr>
                      <w:r w:rsidRPr="00332ACE">
                        <w:rPr>
                          <w:b/>
                          <w:bCs/>
                          <w:lang w:val="en-US"/>
                        </w:rPr>
                        <w:t>Input</w:t>
                      </w:r>
                      <w:r>
                        <w:rPr>
                          <w:lang w:val="en-US"/>
                        </w:rPr>
                        <w:t xml:space="preserve">: </w:t>
                      </w:r>
                      <w:r>
                        <w:rPr>
                          <w:lang w:val="en-US"/>
                        </w:rPr>
                        <w:tab/>
                        <w:t xml:space="preserve">A set of datasets </w:t>
                      </w:r>
                      <w:proofErr w:type="spellStart"/>
                      <w:r w:rsidRPr="00332ACE">
                        <w:rPr>
                          <w:i/>
                          <w:iCs/>
                          <w:lang w:val="en-US"/>
                        </w:rPr>
                        <w:t>dataSets</w:t>
                      </w:r>
                      <w:proofErr w:type="spellEnd"/>
                      <w:r>
                        <w:rPr>
                          <w:lang w:val="en-US"/>
                        </w:rPr>
                        <w:t xml:space="preserve"> (previously selected using the dataset loading algorithm )</w:t>
                      </w:r>
                    </w:p>
                    <w:p w14:paraId="57B3225F" w14:textId="77777777" w:rsidR="00E67DD4" w:rsidRDefault="00E67DD4" w:rsidP="00E67DD4">
                      <w:pPr>
                        <w:spacing w:after="60" w:line="240" w:lineRule="auto"/>
                        <w:ind w:left="677"/>
                      </w:pPr>
                      <w:r>
                        <w:t xml:space="preserve">A device-polygon </w:t>
                      </w:r>
                      <w:r w:rsidRPr="00712598">
                        <w:rPr>
                          <w:i/>
                          <w:iCs/>
                        </w:rPr>
                        <w:t>viewport</w:t>
                      </w:r>
                      <w:r>
                        <w:t xml:space="preserve"> describing the device area that should be covered with data</w:t>
                      </w:r>
                    </w:p>
                    <w:p w14:paraId="0E3A7047" w14:textId="77777777" w:rsidR="00E67DD4" w:rsidRDefault="00E67DD4" w:rsidP="00E67DD4">
                      <w:pPr>
                        <w:spacing w:after="120" w:line="240" w:lineRule="auto"/>
                        <w:ind w:left="677"/>
                        <w:rPr>
                          <w:i/>
                          <w:iCs/>
                        </w:rPr>
                      </w:pPr>
                      <w:r>
                        <w:t xml:space="preserve">A projection </w:t>
                      </w:r>
                      <w:proofErr w:type="spellStart"/>
                      <w:r w:rsidRPr="0040375C">
                        <w:rPr>
                          <w:i/>
                          <w:iCs/>
                        </w:rPr>
                        <w:t>projection</w:t>
                      </w:r>
                      <w:proofErr w:type="spellEnd"/>
                    </w:p>
                    <w:p w14:paraId="72F21E7E" w14:textId="77777777" w:rsidR="00E67DD4" w:rsidRDefault="00E67DD4" w:rsidP="00E67DD4">
                      <w:pPr>
                        <w:pStyle w:val="ListParagraph"/>
                        <w:numPr>
                          <w:ilvl w:val="0"/>
                          <w:numId w:val="150"/>
                        </w:numPr>
                        <w:spacing w:after="120" w:line="240" w:lineRule="auto"/>
                        <w:contextualSpacing/>
                      </w:pPr>
                      <w:r>
                        <w:t xml:space="preserve">Collect all </w:t>
                      </w:r>
                      <w:r w:rsidRPr="0040375C">
                        <w:rPr>
                          <w:b/>
                          <w:bCs/>
                        </w:rPr>
                        <w:t>Data Coverage</w:t>
                      </w:r>
                      <w:r>
                        <w:t xml:space="preserve"> features from </w:t>
                      </w:r>
                      <w:proofErr w:type="spellStart"/>
                      <w:r w:rsidRPr="0040375C">
                        <w:rPr>
                          <w:i/>
                          <w:iCs/>
                        </w:rPr>
                        <w:t>dataSets</w:t>
                      </w:r>
                      <w:proofErr w:type="spellEnd"/>
                      <w:r>
                        <w:t xml:space="preserve"> into </w:t>
                      </w:r>
                      <w:proofErr w:type="spellStart"/>
                      <w:r w:rsidRPr="0040375C">
                        <w:rPr>
                          <w:i/>
                          <w:iCs/>
                        </w:rPr>
                        <w:t>dataCoverages</w:t>
                      </w:r>
                      <w:proofErr w:type="spellEnd"/>
                      <w:r>
                        <w:rPr>
                          <w:i/>
                          <w:iCs/>
                        </w:rPr>
                        <w:t>.</w:t>
                      </w:r>
                    </w:p>
                    <w:p w14:paraId="4D88CBA6" w14:textId="77777777" w:rsidR="00E67DD4" w:rsidRDefault="00E67DD4" w:rsidP="00E67DD4">
                      <w:pPr>
                        <w:pStyle w:val="ListParagraph"/>
                        <w:numPr>
                          <w:ilvl w:val="0"/>
                          <w:numId w:val="150"/>
                        </w:numPr>
                        <w:spacing w:after="120" w:line="240" w:lineRule="auto"/>
                        <w:contextualSpacing/>
                      </w:pPr>
                      <w:r>
                        <w:t xml:space="preserve">Sort </w:t>
                      </w:r>
                      <w:proofErr w:type="spellStart"/>
                      <w:r w:rsidRPr="005F1C39">
                        <w:rPr>
                          <w:i/>
                          <w:iCs/>
                        </w:rPr>
                        <w:t>dataCoverages</w:t>
                      </w:r>
                      <w:proofErr w:type="spellEnd"/>
                      <w:r>
                        <w:t xml:space="preserve"> by </w:t>
                      </w:r>
                      <w:r w:rsidRPr="0040375C">
                        <w:rPr>
                          <w:b/>
                          <w:bCs/>
                        </w:rPr>
                        <w:t>minimum display scale</w:t>
                      </w:r>
                      <w:r>
                        <w:rPr>
                          <w:b/>
                          <w:bCs/>
                        </w:rPr>
                        <w:t xml:space="preserve"> </w:t>
                      </w:r>
                      <w:r w:rsidRPr="0040375C">
                        <w:t xml:space="preserve">into </w:t>
                      </w:r>
                      <w:proofErr w:type="spellStart"/>
                      <w:r w:rsidRPr="0040375C">
                        <w:rPr>
                          <w:i/>
                          <w:iCs/>
                        </w:rPr>
                        <w:t>sortedCoverages</w:t>
                      </w:r>
                      <w:proofErr w:type="spellEnd"/>
                      <w:r>
                        <w:t xml:space="preserve"> (from smallest to largest scale)</w:t>
                      </w:r>
                    </w:p>
                    <w:p w14:paraId="13F96D28" w14:textId="77777777" w:rsidR="00E67DD4" w:rsidRPr="0040375C" w:rsidRDefault="00E67DD4" w:rsidP="00E67DD4">
                      <w:pPr>
                        <w:pStyle w:val="ListParagraph"/>
                        <w:numPr>
                          <w:ilvl w:val="0"/>
                          <w:numId w:val="150"/>
                        </w:numPr>
                        <w:spacing w:after="120" w:line="240" w:lineRule="auto"/>
                        <w:contextualSpacing/>
                      </w:pPr>
                      <w:r w:rsidRPr="0040375C">
                        <w:rPr>
                          <w:b/>
                          <w:bCs/>
                        </w:rPr>
                        <w:t>For</w:t>
                      </w:r>
                      <w:r>
                        <w:t xml:space="preserve"> each </w:t>
                      </w:r>
                      <w:proofErr w:type="spellStart"/>
                      <w:r w:rsidRPr="0040375C">
                        <w:rPr>
                          <w:i/>
                          <w:iCs/>
                        </w:rPr>
                        <w:t>dataCoverage</w:t>
                      </w:r>
                      <w:proofErr w:type="spellEnd"/>
                      <w:r>
                        <w:t xml:space="preserve"> in </w:t>
                      </w:r>
                      <w:proofErr w:type="spellStart"/>
                      <w:r w:rsidRPr="0040375C">
                        <w:rPr>
                          <w:i/>
                          <w:iCs/>
                        </w:rPr>
                        <w:t>sortedCoverages</w:t>
                      </w:r>
                      <w:proofErr w:type="spellEnd"/>
                    </w:p>
                    <w:p w14:paraId="62DD66CE" w14:textId="77777777" w:rsidR="00E67DD4" w:rsidRPr="0040375C" w:rsidRDefault="00E67DD4" w:rsidP="00E67DD4">
                      <w:pPr>
                        <w:pStyle w:val="ListParagraph"/>
                        <w:numPr>
                          <w:ilvl w:val="1"/>
                          <w:numId w:val="150"/>
                        </w:numPr>
                        <w:spacing w:after="120" w:line="240" w:lineRule="auto"/>
                        <w:contextualSpacing/>
                      </w:pPr>
                      <w:r w:rsidRPr="0040375C">
                        <w:rPr>
                          <w:b/>
                          <w:bCs/>
                        </w:rPr>
                        <w:t>Set</w:t>
                      </w:r>
                      <w:r>
                        <w:rPr>
                          <w:i/>
                          <w:iCs/>
                        </w:rPr>
                        <w:t xml:space="preserve"> mask of </w:t>
                      </w:r>
                      <w:proofErr w:type="spellStart"/>
                      <w:r>
                        <w:rPr>
                          <w:i/>
                          <w:iCs/>
                        </w:rPr>
                        <w:t>dataCoverage</w:t>
                      </w:r>
                      <w:proofErr w:type="spellEnd"/>
                      <w:r>
                        <w:rPr>
                          <w:i/>
                          <w:iCs/>
                        </w:rPr>
                        <w:t xml:space="preserve"> to </w:t>
                      </w:r>
                      <w:r w:rsidRPr="0040375C">
                        <w:rPr>
                          <w:rFonts w:ascii="Tahoma" w:hAnsi="Tahoma" w:cs="Tahoma"/>
                        </w:rPr>
                        <w:t>Ø</w:t>
                      </w:r>
                    </w:p>
                    <w:p w14:paraId="62BDCD6B" w14:textId="77777777" w:rsidR="00E67DD4" w:rsidRPr="0040375C" w:rsidRDefault="00E67DD4" w:rsidP="00E67DD4">
                      <w:pPr>
                        <w:pStyle w:val="ListParagraph"/>
                        <w:numPr>
                          <w:ilvl w:val="1"/>
                          <w:numId w:val="150"/>
                        </w:numPr>
                        <w:spacing w:after="120" w:line="240" w:lineRule="auto"/>
                        <w:contextualSpacing/>
                      </w:pPr>
                      <w:r w:rsidRPr="0040375C">
                        <w:rPr>
                          <w:b/>
                          <w:bCs/>
                        </w:rPr>
                        <w:t>For</w:t>
                      </w:r>
                      <w:r>
                        <w:t xml:space="preserve"> each </w:t>
                      </w:r>
                      <w:proofErr w:type="spellStart"/>
                      <w:r w:rsidRPr="0040375C">
                        <w:rPr>
                          <w:i/>
                          <w:iCs/>
                        </w:rPr>
                        <w:t>obscuringCove</w:t>
                      </w:r>
                      <w:r>
                        <w:rPr>
                          <w:i/>
                          <w:iCs/>
                        </w:rPr>
                        <w:t>r</w:t>
                      </w:r>
                      <w:r w:rsidRPr="0040375C">
                        <w:rPr>
                          <w:i/>
                          <w:iCs/>
                        </w:rPr>
                        <w:t>age</w:t>
                      </w:r>
                      <w:proofErr w:type="spellEnd"/>
                      <w:r>
                        <w:t xml:space="preserve"> in </w:t>
                      </w:r>
                      <w:proofErr w:type="spellStart"/>
                      <w:r w:rsidRPr="00487F8D">
                        <w:rPr>
                          <w:i/>
                          <w:iCs/>
                        </w:rPr>
                        <w:t>sortedCoverages</w:t>
                      </w:r>
                      <w:proofErr w:type="spellEnd"/>
                    </w:p>
                    <w:p w14:paraId="267E60E2" w14:textId="77777777" w:rsidR="00E67DD4" w:rsidRPr="0040375C" w:rsidRDefault="00E67DD4" w:rsidP="00E67DD4">
                      <w:pPr>
                        <w:pStyle w:val="ListParagraph"/>
                        <w:numPr>
                          <w:ilvl w:val="2"/>
                          <w:numId w:val="150"/>
                        </w:numPr>
                        <w:spacing w:after="120" w:line="240" w:lineRule="auto"/>
                        <w:contextualSpacing/>
                      </w:pPr>
                      <w:r w:rsidRPr="0040375C">
                        <w:rPr>
                          <w:b/>
                          <w:bCs/>
                        </w:rPr>
                        <w:t>If</w:t>
                      </w:r>
                      <w:r>
                        <w:rPr>
                          <w:i/>
                          <w:iCs/>
                        </w:rPr>
                        <w:t xml:space="preserve"> </w:t>
                      </w:r>
                      <w:proofErr w:type="spellStart"/>
                      <w:r>
                        <w:rPr>
                          <w:i/>
                          <w:iCs/>
                        </w:rPr>
                        <w:t>obscuringCoverage</w:t>
                      </w:r>
                      <w:proofErr w:type="spellEnd"/>
                      <w:r>
                        <w:rPr>
                          <w:i/>
                          <w:iCs/>
                        </w:rPr>
                        <w:t xml:space="preserve"> &lt;&gt; </w:t>
                      </w:r>
                      <w:proofErr w:type="spellStart"/>
                      <w:r>
                        <w:rPr>
                          <w:i/>
                          <w:iCs/>
                        </w:rPr>
                        <w:t>dataCoverage</w:t>
                      </w:r>
                      <w:proofErr w:type="spellEnd"/>
                      <w:r>
                        <w:rPr>
                          <w:i/>
                          <w:iCs/>
                        </w:rPr>
                        <w:t xml:space="preserve"> </w:t>
                      </w:r>
                      <w:r w:rsidRPr="0040375C">
                        <w:t>AND</w:t>
                      </w:r>
                      <w:r>
                        <w:rPr>
                          <w:i/>
                          <w:iCs/>
                        </w:rPr>
                        <w:t xml:space="preserve"> scale(</w:t>
                      </w:r>
                      <w:proofErr w:type="spellStart"/>
                      <w:r>
                        <w:rPr>
                          <w:i/>
                          <w:iCs/>
                        </w:rPr>
                        <w:t>dataCoverage</w:t>
                      </w:r>
                      <w:proofErr w:type="spellEnd"/>
                      <w:r>
                        <w:rPr>
                          <w:i/>
                          <w:iCs/>
                        </w:rPr>
                        <w:t>) &lt; scale(</w:t>
                      </w:r>
                      <w:proofErr w:type="spellStart"/>
                      <w:r>
                        <w:rPr>
                          <w:i/>
                          <w:iCs/>
                        </w:rPr>
                        <w:t>obscuringCoverage</w:t>
                      </w:r>
                      <w:proofErr w:type="spellEnd"/>
                      <w:r>
                        <w:rPr>
                          <w:i/>
                          <w:iCs/>
                        </w:rPr>
                        <w:t>)</w:t>
                      </w:r>
                      <w:r>
                        <w:t xml:space="preserve"> AND </w:t>
                      </w:r>
                      <w:r w:rsidRPr="00486B6C">
                        <w:rPr>
                          <w:i/>
                          <w:iCs/>
                        </w:rPr>
                        <w:t>projection(polygon(</w:t>
                      </w:r>
                      <w:proofErr w:type="spellStart"/>
                      <w:r w:rsidRPr="00487F8D">
                        <w:rPr>
                          <w:i/>
                          <w:iCs/>
                        </w:rPr>
                        <w:t>dataCoverage</w:t>
                      </w:r>
                      <w:proofErr w:type="spellEnd"/>
                      <w:r w:rsidRPr="00486B6C">
                        <w:rPr>
                          <w:i/>
                          <w:iCs/>
                        </w:rPr>
                        <w:t xml:space="preserve">)) ∩ </w:t>
                      </w:r>
                      <w:r w:rsidRPr="00486B6C">
                        <w:rPr>
                          <w:rFonts w:ascii="Tahoma" w:hAnsi="Tahoma" w:cs="Tahoma"/>
                          <w:i/>
                          <w:iCs/>
                        </w:rPr>
                        <w:t>projection(polygon(</w:t>
                      </w:r>
                      <w:proofErr w:type="spellStart"/>
                      <w:r w:rsidRPr="005F1C39">
                        <w:rPr>
                          <w:i/>
                          <w:iCs/>
                        </w:rPr>
                        <w:t>obscuringCoverage</w:t>
                      </w:r>
                      <w:proofErr w:type="spellEnd"/>
                      <w:r w:rsidRPr="00486B6C">
                        <w:rPr>
                          <w:rFonts w:ascii="Tahoma" w:hAnsi="Tahoma" w:cs="Tahoma"/>
                          <w:i/>
                          <w:iCs/>
                        </w:rPr>
                        <w:t>)) ≠ Ø</w:t>
                      </w:r>
                    </w:p>
                    <w:p w14:paraId="59577DDD" w14:textId="77777777" w:rsidR="00E67DD4" w:rsidRDefault="00E67DD4" w:rsidP="00E67DD4">
                      <w:pPr>
                        <w:pStyle w:val="ListParagraph"/>
                        <w:numPr>
                          <w:ilvl w:val="3"/>
                          <w:numId w:val="150"/>
                        </w:numPr>
                        <w:spacing w:after="120" w:line="240" w:lineRule="auto"/>
                        <w:contextualSpacing/>
                        <w:rPr>
                          <w:lang w:val="en-US"/>
                        </w:rPr>
                      </w:pPr>
                      <w:proofErr w:type="spellStart"/>
                      <w:r>
                        <w:rPr>
                          <w:i/>
                          <w:iCs/>
                        </w:rPr>
                        <w:t>dataCoverage.</w:t>
                      </w:r>
                      <w:r w:rsidRPr="00487F8D">
                        <w:rPr>
                          <w:i/>
                          <w:iCs/>
                        </w:rPr>
                        <w:t>mask</w:t>
                      </w:r>
                      <w:proofErr w:type="spellEnd"/>
                      <w:r>
                        <w:t xml:space="preserve"> = </w:t>
                      </w:r>
                      <w:proofErr w:type="spellStart"/>
                      <w:r w:rsidRPr="0040375C">
                        <w:rPr>
                          <w:i/>
                          <w:iCs/>
                        </w:rPr>
                        <w:t>dataCoverage.</w:t>
                      </w:r>
                      <w:r w:rsidRPr="00487F8D">
                        <w:rPr>
                          <w:i/>
                          <w:iCs/>
                        </w:rPr>
                        <w:t>mask</w:t>
                      </w:r>
                      <w:proofErr w:type="spellEnd"/>
                      <w:r>
                        <w:t xml:space="preserve"> </w:t>
                      </w:r>
                      <w:r w:rsidRPr="00F1146F">
                        <w:rPr>
                          <w:rFonts w:ascii="Cambria Math" w:hAnsi="Cambria Math" w:cs="Cambria Math"/>
                        </w:rPr>
                        <w:t>∪</w:t>
                      </w:r>
                      <w:r w:rsidRPr="00F1146F">
                        <w:t xml:space="preserve"> </w:t>
                      </w:r>
                      <w:r w:rsidRPr="005F1C39">
                        <w:rPr>
                          <w:i/>
                          <w:iCs/>
                        </w:rPr>
                        <w:t>projection</w:t>
                      </w:r>
                      <w:r>
                        <w:t>(</w:t>
                      </w:r>
                      <w:r w:rsidRPr="005F1C39">
                        <w:rPr>
                          <w:i/>
                          <w:iCs/>
                        </w:rPr>
                        <w:t>polygon</w:t>
                      </w:r>
                      <w:r>
                        <w:t>(</w:t>
                      </w:r>
                      <w:proofErr w:type="spellStart"/>
                      <w:r w:rsidRPr="005F1C39">
                        <w:rPr>
                          <w:i/>
                          <w:iCs/>
                        </w:rPr>
                        <w:t>obscuringCoverage</w:t>
                      </w:r>
                      <w:proofErr w:type="spellEnd"/>
                      <w:r>
                        <w:t>))</w:t>
                      </w:r>
                    </w:p>
                    <w:p w14:paraId="0C84773B" w14:textId="77777777" w:rsidR="00E67DD4" w:rsidRPr="0040375C" w:rsidRDefault="00E67DD4" w:rsidP="00E67DD4">
                      <w:pPr>
                        <w:pStyle w:val="ListParagraph"/>
                        <w:numPr>
                          <w:ilvl w:val="0"/>
                          <w:numId w:val="150"/>
                        </w:numPr>
                        <w:spacing w:after="120" w:line="240" w:lineRule="auto"/>
                        <w:contextualSpacing/>
                        <w:rPr>
                          <w:lang w:val="en-US"/>
                        </w:rPr>
                      </w:pPr>
                      <w:r>
                        <w:rPr>
                          <w:lang w:val="en-US"/>
                        </w:rPr>
                        <w:t xml:space="preserve">For each </w:t>
                      </w:r>
                      <w:r w:rsidRPr="0040375C">
                        <w:rPr>
                          <w:i/>
                          <w:iCs/>
                          <w:lang w:val="en-US"/>
                        </w:rPr>
                        <w:t>dataset</w:t>
                      </w:r>
                      <w:r>
                        <w:rPr>
                          <w:lang w:val="en-US"/>
                        </w:rPr>
                        <w:t xml:space="preserve"> in </w:t>
                      </w:r>
                      <w:proofErr w:type="spellStart"/>
                      <w:r w:rsidRPr="0040375C">
                        <w:rPr>
                          <w:i/>
                          <w:iCs/>
                          <w:lang w:val="en-US"/>
                        </w:rPr>
                        <w:t>dataSets</w:t>
                      </w:r>
                      <w:proofErr w:type="spellEnd"/>
                    </w:p>
                    <w:p w14:paraId="50DED425" w14:textId="77777777" w:rsidR="00E67DD4" w:rsidRPr="0040375C" w:rsidRDefault="00E67DD4" w:rsidP="00E67DD4">
                      <w:pPr>
                        <w:pStyle w:val="ListParagraph"/>
                        <w:numPr>
                          <w:ilvl w:val="1"/>
                          <w:numId w:val="150"/>
                        </w:numPr>
                        <w:spacing w:after="120" w:line="240" w:lineRule="auto"/>
                        <w:contextualSpacing/>
                        <w:rPr>
                          <w:lang w:val="en-US"/>
                        </w:rPr>
                      </w:pPr>
                      <w:r>
                        <w:rPr>
                          <w:lang w:val="en-US"/>
                        </w:rPr>
                        <w:t xml:space="preserve">Set mask of dataset to </w:t>
                      </w:r>
                      <w:r w:rsidRPr="00487F8D">
                        <w:rPr>
                          <w:rFonts w:ascii="Tahoma" w:hAnsi="Tahoma" w:cs="Tahoma"/>
                        </w:rPr>
                        <w:t>Ø</w:t>
                      </w:r>
                    </w:p>
                    <w:p w14:paraId="0F7D74BF" w14:textId="77777777" w:rsidR="00E67DD4" w:rsidRPr="0040375C" w:rsidRDefault="00E67DD4" w:rsidP="00E67DD4">
                      <w:pPr>
                        <w:pStyle w:val="ListParagraph"/>
                        <w:numPr>
                          <w:ilvl w:val="1"/>
                          <w:numId w:val="150"/>
                        </w:numPr>
                        <w:spacing w:after="120" w:line="240" w:lineRule="auto"/>
                        <w:contextualSpacing/>
                        <w:rPr>
                          <w:lang w:val="en-US"/>
                        </w:rPr>
                      </w:pPr>
                      <w:r>
                        <w:rPr>
                          <w:rFonts w:ascii="Tahoma" w:hAnsi="Tahoma" w:cs="Tahoma"/>
                        </w:rPr>
                        <w:t xml:space="preserve">For each </w:t>
                      </w:r>
                      <w:proofErr w:type="spellStart"/>
                      <w:r w:rsidRPr="0040375C">
                        <w:rPr>
                          <w:rFonts w:ascii="Tahoma" w:hAnsi="Tahoma" w:cs="Tahoma"/>
                          <w:i/>
                          <w:iCs/>
                        </w:rPr>
                        <w:t>dataCoverage</w:t>
                      </w:r>
                      <w:proofErr w:type="spellEnd"/>
                      <w:r>
                        <w:rPr>
                          <w:rFonts w:ascii="Tahoma" w:hAnsi="Tahoma" w:cs="Tahoma"/>
                        </w:rPr>
                        <w:t xml:space="preserve"> in </w:t>
                      </w:r>
                      <w:r w:rsidRPr="0040375C">
                        <w:rPr>
                          <w:rFonts w:ascii="Tahoma" w:hAnsi="Tahoma" w:cs="Tahoma"/>
                          <w:i/>
                          <w:iCs/>
                        </w:rPr>
                        <w:t>dataset</w:t>
                      </w:r>
                    </w:p>
                    <w:p w14:paraId="5AF48D0A" w14:textId="77777777" w:rsidR="00E67DD4" w:rsidRPr="009F5568" w:rsidRDefault="00E67DD4" w:rsidP="00E67DD4">
                      <w:pPr>
                        <w:pStyle w:val="ListParagraph"/>
                        <w:numPr>
                          <w:ilvl w:val="2"/>
                          <w:numId w:val="150"/>
                        </w:numPr>
                        <w:spacing w:after="120" w:line="240" w:lineRule="auto"/>
                        <w:contextualSpacing/>
                        <w:rPr>
                          <w:lang w:val="en-US"/>
                        </w:rPr>
                      </w:pPr>
                      <w:proofErr w:type="spellStart"/>
                      <w:r w:rsidRPr="0040375C">
                        <w:rPr>
                          <w:rFonts w:ascii="Tahoma" w:hAnsi="Tahoma" w:cs="Tahoma"/>
                          <w:i/>
                          <w:iCs/>
                        </w:rPr>
                        <w:t>dataset.mask</w:t>
                      </w:r>
                      <w:proofErr w:type="spellEnd"/>
                      <w:r>
                        <w:rPr>
                          <w:rFonts w:ascii="Tahoma" w:hAnsi="Tahoma" w:cs="Tahoma"/>
                        </w:rPr>
                        <w:t xml:space="preserve"> = </w:t>
                      </w:r>
                      <w:proofErr w:type="spellStart"/>
                      <w:r w:rsidRPr="0040375C">
                        <w:rPr>
                          <w:rFonts w:ascii="Tahoma" w:hAnsi="Tahoma" w:cs="Tahoma"/>
                          <w:i/>
                          <w:iCs/>
                        </w:rPr>
                        <w:t>dataset.mask</w:t>
                      </w:r>
                      <w:proofErr w:type="spellEnd"/>
                      <w:r>
                        <w:rPr>
                          <w:rFonts w:ascii="Tahoma" w:hAnsi="Tahoma" w:cs="Tahoma"/>
                        </w:rPr>
                        <w:t xml:space="preserve"> </w:t>
                      </w:r>
                      <w:r w:rsidRPr="00F1146F">
                        <w:rPr>
                          <w:rFonts w:ascii="Cambria Math" w:hAnsi="Cambria Math" w:cs="Cambria Math"/>
                        </w:rPr>
                        <w:t>∪</w:t>
                      </w:r>
                      <w:r>
                        <w:rPr>
                          <w:rFonts w:ascii="Cambria Math" w:hAnsi="Cambria Math" w:cs="Cambria Math"/>
                        </w:rPr>
                        <w:t xml:space="preserve"> </w:t>
                      </w:r>
                      <w:proofErr w:type="spellStart"/>
                      <w:r w:rsidRPr="0040375C">
                        <w:rPr>
                          <w:rFonts w:ascii="Tahoma" w:hAnsi="Tahoma" w:cs="Tahoma"/>
                          <w:i/>
                          <w:iCs/>
                        </w:rPr>
                        <w:t>dataCoverage</w:t>
                      </w:r>
                      <w:r>
                        <w:rPr>
                          <w:rFonts w:ascii="Tahoma" w:hAnsi="Tahoma" w:cs="Tahoma"/>
                        </w:rPr>
                        <w:t>.</w:t>
                      </w:r>
                      <w:r w:rsidRPr="0040375C">
                        <w:rPr>
                          <w:rFonts w:ascii="Tahoma" w:hAnsi="Tahoma" w:cs="Tahoma"/>
                          <w:i/>
                          <w:iCs/>
                        </w:rPr>
                        <w:t>mask</w:t>
                      </w:r>
                      <w:proofErr w:type="spellEnd"/>
                    </w:p>
                  </w:txbxContent>
                </v:textbox>
                <w10:wrap type="square" anchorx="margin"/>
              </v:shape>
            </w:pict>
          </mc:Fallback>
        </mc:AlternateContent>
      </w:r>
    </w:p>
    <w:p w14:paraId="225A8952" w14:textId="77777777" w:rsidR="00CC4988" w:rsidRDefault="00CC4988" w:rsidP="00E67DD4">
      <w:pPr>
        <w:spacing w:after="120" w:line="240" w:lineRule="auto"/>
        <w:rPr>
          <w:lang w:val="en-US"/>
        </w:rPr>
      </w:pPr>
    </w:p>
    <w:p w14:paraId="1AFFA6F4" w14:textId="77777777" w:rsidR="00E67DD4" w:rsidRDefault="00E67DD4" w:rsidP="00E67DD4">
      <w:pPr>
        <w:spacing w:after="0" w:line="240" w:lineRule="auto"/>
        <w:rPr>
          <w:lang w:val="en-US"/>
        </w:rPr>
      </w:pPr>
    </w:p>
    <w:p w14:paraId="5CB49D34" w14:textId="77777777" w:rsidR="00E67DD4" w:rsidRDefault="00E67DD4" w:rsidP="00E67DD4">
      <w:pPr>
        <w:spacing w:after="120" w:line="240" w:lineRule="auto"/>
        <w:rPr>
          <w:lang w:val="en-US"/>
        </w:rPr>
      </w:pPr>
      <w:r>
        <w:rPr>
          <w:noProof/>
          <w:lang w:val="en-US" w:eastAsia="en-US"/>
        </w:rPr>
        <mc:AlternateContent>
          <mc:Choice Requires="wps">
            <w:drawing>
              <wp:anchor distT="0" distB="0" distL="114300" distR="114300" simplePos="0" relativeHeight="251658243" behindDoc="0" locked="0" layoutInCell="1" allowOverlap="1" wp14:anchorId="75EC4253" wp14:editId="03B951C8">
                <wp:simplePos x="0" y="0"/>
                <wp:positionH relativeFrom="margin">
                  <wp:align>left</wp:align>
                </wp:positionH>
                <wp:positionV relativeFrom="paragraph">
                  <wp:posOffset>586105</wp:posOffset>
                </wp:positionV>
                <wp:extent cx="1828800" cy="1828800"/>
                <wp:effectExtent l="0" t="0" r="13970" b="26035"/>
                <wp:wrapSquare wrapText="bothSides"/>
                <wp:docPr id="1466028476" name="Text Box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solidFill>
                            <a:prstClr val="black"/>
                          </a:solidFill>
                        </a:ln>
                      </wps:spPr>
                      <wps:txbx>
                        <w:txbxContent>
                          <w:p w14:paraId="72D3A7AC" w14:textId="77777777" w:rsidR="00E67DD4" w:rsidRDefault="00E67DD4" w:rsidP="00E67DD4">
                            <w:pPr>
                              <w:spacing w:after="120" w:line="240" w:lineRule="auto"/>
                              <w:rPr>
                                <w:i/>
                                <w:iCs/>
                                <w:lang w:val="en-US"/>
                              </w:rPr>
                            </w:pPr>
                            <w:r w:rsidRPr="00332ACE">
                              <w:rPr>
                                <w:b/>
                                <w:bCs/>
                                <w:lang w:val="en-US"/>
                              </w:rPr>
                              <w:t>Algorithm</w:t>
                            </w:r>
                            <w:r>
                              <w:rPr>
                                <w:lang w:val="en-US"/>
                              </w:rPr>
                              <w:t xml:space="preserve">: </w:t>
                            </w:r>
                            <w:proofErr w:type="spellStart"/>
                            <w:r>
                              <w:rPr>
                                <w:i/>
                                <w:iCs/>
                                <w:lang w:val="en-US"/>
                              </w:rPr>
                              <w:t>RenderChartImage</w:t>
                            </w:r>
                            <w:proofErr w:type="spellEnd"/>
                            <w:r>
                              <w:rPr>
                                <w:i/>
                                <w:iCs/>
                                <w:lang w:val="en-US"/>
                              </w:rPr>
                              <w:t>(</w:t>
                            </w:r>
                            <w:proofErr w:type="spellStart"/>
                            <w:r>
                              <w:rPr>
                                <w:i/>
                                <w:iCs/>
                                <w:lang w:val="en-US"/>
                              </w:rPr>
                              <w:t>dataSets</w:t>
                            </w:r>
                            <w:proofErr w:type="spellEnd"/>
                            <w:r>
                              <w:rPr>
                                <w:i/>
                                <w:iCs/>
                                <w:lang w:val="en-US"/>
                              </w:rPr>
                              <w:t>, viewport)</w:t>
                            </w:r>
                          </w:p>
                          <w:p w14:paraId="3CD47908" w14:textId="77777777" w:rsidR="00E67DD4" w:rsidRDefault="00E67DD4" w:rsidP="00E67DD4">
                            <w:pPr>
                              <w:spacing w:after="60" w:line="240" w:lineRule="auto"/>
                            </w:pPr>
                            <w:r w:rsidRPr="00332ACE">
                              <w:rPr>
                                <w:b/>
                                <w:bCs/>
                                <w:lang w:val="en-US"/>
                              </w:rPr>
                              <w:t>Input</w:t>
                            </w:r>
                            <w:r>
                              <w:rPr>
                                <w:lang w:val="en-US"/>
                              </w:rPr>
                              <w:t xml:space="preserve">: </w:t>
                            </w:r>
                            <w:r>
                              <w:rPr>
                                <w:lang w:val="en-US"/>
                              </w:rPr>
                              <w:tab/>
                              <w:t xml:space="preserve">A set of datasets </w:t>
                            </w:r>
                            <w:proofErr w:type="spellStart"/>
                            <w:r w:rsidRPr="00332ACE">
                              <w:rPr>
                                <w:i/>
                                <w:iCs/>
                                <w:lang w:val="en-US"/>
                              </w:rPr>
                              <w:t>dataSets</w:t>
                            </w:r>
                            <w:proofErr w:type="spellEnd"/>
                            <w:r>
                              <w:rPr>
                                <w:lang w:val="en-US"/>
                              </w:rPr>
                              <w:t xml:space="preserve"> (previously selected using the dataset loading algorithm)</w:t>
                            </w:r>
                          </w:p>
                          <w:p w14:paraId="3E33F203" w14:textId="77777777" w:rsidR="00E67DD4" w:rsidRDefault="00E67DD4" w:rsidP="00E67DD4">
                            <w:pPr>
                              <w:spacing w:after="120" w:line="240" w:lineRule="auto"/>
                              <w:ind w:left="677"/>
                            </w:pPr>
                            <w:r>
                              <w:t xml:space="preserve">A device-polygon </w:t>
                            </w:r>
                            <w:r w:rsidRPr="00712598">
                              <w:rPr>
                                <w:i/>
                                <w:iCs/>
                              </w:rPr>
                              <w:t>viewport</w:t>
                            </w:r>
                            <w:r>
                              <w:t xml:space="preserve"> describing the device area that should be covered with data</w:t>
                            </w:r>
                          </w:p>
                          <w:p w14:paraId="69D82937" w14:textId="594C5D9A" w:rsidR="00E67DD4" w:rsidRPr="0040375C" w:rsidRDefault="00E67DD4" w:rsidP="00E67DD4">
                            <w:pPr>
                              <w:pStyle w:val="ListParagraph"/>
                              <w:numPr>
                                <w:ilvl w:val="0"/>
                                <w:numId w:val="149"/>
                              </w:numPr>
                              <w:spacing w:after="120" w:line="240" w:lineRule="auto"/>
                              <w:contextualSpacing/>
                              <w:jc w:val="both"/>
                            </w:pPr>
                            <w:r>
                              <w:t xml:space="preserve">Fill </w:t>
                            </w:r>
                            <w:r w:rsidRPr="00712598">
                              <w:rPr>
                                <w:i/>
                                <w:iCs/>
                              </w:rPr>
                              <w:t>viewport</w:t>
                            </w:r>
                            <w:r>
                              <w:t xml:space="preserve"> </w:t>
                            </w:r>
                            <w:r w:rsidR="004B1F0F">
                              <w:t xml:space="preserve">as </w:t>
                            </w:r>
                            <w:r>
                              <w:rPr>
                                <w:lang w:val="en-US"/>
                              </w:rPr>
                              <w:t xml:space="preserve">per </w:t>
                            </w:r>
                            <w:r w:rsidR="004B1F0F">
                              <w:rPr>
                                <w:lang w:val="en-US"/>
                              </w:rPr>
                              <w:t xml:space="preserve">Section </w:t>
                            </w:r>
                            <w:r w:rsidR="004B1F0F">
                              <w:rPr>
                                <w:i/>
                                <w:iCs/>
                                <w:lang w:val="en-US"/>
                              </w:rPr>
                              <w:t>12.5.1</w:t>
                            </w:r>
                            <w:r w:rsidRPr="00CD5710">
                              <w:rPr>
                                <w:i/>
                                <w:iCs/>
                                <w:lang w:val="en-US"/>
                              </w:rPr>
                              <w:t xml:space="preserve"> ENC No data areas</w:t>
                            </w:r>
                            <w:r>
                              <w:rPr>
                                <w:lang w:val="en-US"/>
                              </w:rPr>
                              <w:t>.</w:t>
                            </w:r>
                          </w:p>
                          <w:p w14:paraId="24B211CD" w14:textId="77777777" w:rsidR="00E67DD4" w:rsidRDefault="00E67DD4" w:rsidP="00E67DD4">
                            <w:pPr>
                              <w:pStyle w:val="ListParagraph"/>
                              <w:numPr>
                                <w:ilvl w:val="0"/>
                                <w:numId w:val="149"/>
                              </w:numPr>
                              <w:spacing w:after="120" w:line="240" w:lineRule="auto"/>
                              <w:contextualSpacing/>
                              <w:jc w:val="both"/>
                            </w:pPr>
                            <w:r>
                              <w:t>Collect all active</w:t>
                            </w:r>
                            <w:r w:rsidRPr="0040375C">
                              <w:rPr>
                                <w:vertAlign w:val="superscript"/>
                              </w:rPr>
                              <w:t>*</w:t>
                            </w:r>
                            <w:r>
                              <w:t xml:space="preserve"> </w:t>
                            </w:r>
                            <w:r w:rsidRPr="0040375C">
                              <w:t>drawing instructions</w:t>
                            </w:r>
                            <w:r>
                              <w:t xml:space="preserve"> from all </w:t>
                            </w:r>
                            <w:proofErr w:type="spellStart"/>
                            <w:r w:rsidRPr="0040375C">
                              <w:rPr>
                                <w:i/>
                                <w:iCs/>
                              </w:rPr>
                              <w:t>dataSets</w:t>
                            </w:r>
                            <w:proofErr w:type="spellEnd"/>
                            <w:r>
                              <w:t xml:space="preserve"> into </w:t>
                            </w:r>
                            <w:proofErr w:type="spellStart"/>
                            <w:r>
                              <w:rPr>
                                <w:i/>
                                <w:iCs/>
                              </w:rPr>
                              <w:t>drawingInstructions</w:t>
                            </w:r>
                            <w:proofErr w:type="spellEnd"/>
                            <w:r>
                              <w:rPr>
                                <w:i/>
                                <w:iCs/>
                              </w:rPr>
                              <w:t>.</w:t>
                            </w:r>
                          </w:p>
                          <w:p w14:paraId="5E61B1C0" w14:textId="77777777" w:rsidR="00E67DD4" w:rsidRDefault="00E67DD4" w:rsidP="00E67DD4">
                            <w:pPr>
                              <w:pStyle w:val="ListParagraph"/>
                              <w:numPr>
                                <w:ilvl w:val="0"/>
                                <w:numId w:val="149"/>
                              </w:numPr>
                              <w:spacing w:after="120" w:line="240" w:lineRule="auto"/>
                              <w:contextualSpacing/>
                              <w:jc w:val="both"/>
                            </w:pPr>
                            <w:r>
                              <w:t xml:space="preserve">Sort </w:t>
                            </w:r>
                            <w:proofErr w:type="spellStart"/>
                            <w:r>
                              <w:rPr>
                                <w:i/>
                                <w:iCs/>
                              </w:rPr>
                              <w:t>drawingInstructions</w:t>
                            </w:r>
                            <w:proofErr w:type="spellEnd"/>
                            <w:r>
                              <w:t xml:space="preserve"> by </w:t>
                            </w:r>
                            <w:r w:rsidRPr="0040375C">
                              <w:rPr>
                                <w:b/>
                                <w:bCs/>
                              </w:rPr>
                              <w:t>drawing priority</w:t>
                            </w:r>
                            <w:r>
                              <w:rPr>
                                <w:b/>
                                <w:bCs/>
                              </w:rPr>
                              <w:t xml:space="preserve"> </w:t>
                            </w:r>
                            <w:r w:rsidRPr="0040375C">
                              <w:t xml:space="preserve">into </w:t>
                            </w:r>
                            <w:proofErr w:type="spellStart"/>
                            <w:r>
                              <w:rPr>
                                <w:i/>
                                <w:iCs/>
                              </w:rPr>
                              <w:t>sortedInstructions</w:t>
                            </w:r>
                            <w:proofErr w:type="spellEnd"/>
                            <w:r>
                              <w:t xml:space="preserve"> (from smallest to largest)</w:t>
                            </w:r>
                            <w:r w:rsidRPr="0040375C">
                              <w:rPr>
                                <w:vertAlign w:val="superscript"/>
                              </w:rPr>
                              <w:t>**</w:t>
                            </w:r>
                          </w:p>
                          <w:p w14:paraId="64ECE924" w14:textId="77777777" w:rsidR="00E67DD4" w:rsidRPr="004B2E66" w:rsidRDefault="00E67DD4" w:rsidP="00E67DD4">
                            <w:pPr>
                              <w:pStyle w:val="ListParagraph"/>
                              <w:numPr>
                                <w:ilvl w:val="1"/>
                                <w:numId w:val="149"/>
                              </w:numPr>
                              <w:spacing w:after="60" w:line="240" w:lineRule="auto"/>
                              <w:jc w:val="both"/>
                              <w:rPr>
                                <w:lang w:val="en-US"/>
                              </w:rPr>
                            </w:pPr>
                            <w:r>
                              <w:rPr>
                                <w:lang w:val="en-US"/>
                              </w:rPr>
                              <w:t xml:space="preserve">Instructions which share a </w:t>
                            </w:r>
                            <w:r w:rsidRPr="0040375C">
                              <w:rPr>
                                <w:b/>
                                <w:bCs/>
                                <w:lang w:val="en-US"/>
                              </w:rPr>
                              <w:t>drawing priority</w:t>
                            </w:r>
                            <w:r>
                              <w:rPr>
                                <w:lang w:val="en-US"/>
                              </w:rPr>
                              <w:t xml:space="preserve"> must be ordered as follows:</w:t>
                            </w:r>
                          </w:p>
                          <w:p w14:paraId="6FB8F479" w14:textId="77777777" w:rsidR="00E67DD4" w:rsidRPr="00320F3C" w:rsidRDefault="00E67DD4" w:rsidP="00E67DD4">
                            <w:pPr>
                              <w:pStyle w:val="ListParagraph"/>
                              <w:numPr>
                                <w:ilvl w:val="2"/>
                                <w:numId w:val="149"/>
                              </w:numPr>
                              <w:spacing w:after="60" w:line="240" w:lineRule="auto"/>
                              <w:jc w:val="both"/>
                              <w:rPr>
                                <w:lang w:val="en-US"/>
                              </w:rPr>
                            </w:pPr>
                            <w:r>
                              <w:rPr>
                                <w:lang w:val="en-US"/>
                              </w:rPr>
                              <w:t xml:space="preserve">all </w:t>
                            </w:r>
                            <w:r w:rsidRPr="0040375C">
                              <w:rPr>
                                <w:lang w:val="en-US"/>
                              </w:rPr>
                              <w:t>null instructions, followed by</w:t>
                            </w:r>
                          </w:p>
                          <w:p w14:paraId="2587C377" w14:textId="77777777" w:rsidR="00E67DD4" w:rsidRDefault="00E67DD4" w:rsidP="00E67DD4">
                            <w:pPr>
                              <w:pStyle w:val="ListParagraph"/>
                              <w:numPr>
                                <w:ilvl w:val="2"/>
                                <w:numId w:val="149"/>
                              </w:numPr>
                              <w:spacing w:after="60" w:line="240" w:lineRule="auto"/>
                              <w:jc w:val="both"/>
                              <w:rPr>
                                <w:lang w:val="en-US"/>
                              </w:rPr>
                            </w:pPr>
                            <w:r>
                              <w:rPr>
                                <w:lang w:val="en-US"/>
                              </w:rPr>
                              <w:t>all area instructions, followed by</w:t>
                            </w:r>
                          </w:p>
                          <w:p w14:paraId="6462694C" w14:textId="77777777" w:rsidR="00E67DD4" w:rsidRDefault="00E67DD4" w:rsidP="00E67DD4">
                            <w:pPr>
                              <w:pStyle w:val="ListParagraph"/>
                              <w:numPr>
                                <w:ilvl w:val="2"/>
                                <w:numId w:val="149"/>
                              </w:numPr>
                              <w:spacing w:after="60" w:line="240" w:lineRule="auto"/>
                              <w:jc w:val="both"/>
                              <w:rPr>
                                <w:lang w:val="en-US"/>
                              </w:rPr>
                            </w:pPr>
                            <w:r>
                              <w:rPr>
                                <w:lang w:val="en-US"/>
                              </w:rPr>
                              <w:t xml:space="preserve">all line </w:t>
                            </w:r>
                            <w:r w:rsidRPr="00487F8D">
                              <w:rPr>
                                <w:lang w:val="en-US"/>
                              </w:rPr>
                              <w:t>instructions</w:t>
                            </w:r>
                            <w:r>
                              <w:rPr>
                                <w:lang w:val="en-US"/>
                              </w:rPr>
                              <w:t>, followed by</w:t>
                            </w:r>
                          </w:p>
                          <w:p w14:paraId="2E6E63E0" w14:textId="77777777" w:rsidR="00E67DD4" w:rsidRDefault="00E67DD4" w:rsidP="00E67DD4">
                            <w:pPr>
                              <w:pStyle w:val="ListParagraph"/>
                              <w:numPr>
                                <w:ilvl w:val="2"/>
                                <w:numId w:val="149"/>
                              </w:numPr>
                              <w:spacing w:after="60" w:line="240" w:lineRule="auto"/>
                              <w:jc w:val="both"/>
                              <w:rPr>
                                <w:lang w:val="en-US"/>
                              </w:rPr>
                            </w:pPr>
                            <w:r>
                              <w:rPr>
                                <w:lang w:val="en-US"/>
                              </w:rPr>
                              <w:t>all point instructions, followed by</w:t>
                            </w:r>
                          </w:p>
                          <w:p w14:paraId="5BFA44FE" w14:textId="77777777" w:rsidR="00E67DD4" w:rsidRDefault="00E67DD4" w:rsidP="00E67DD4">
                            <w:pPr>
                              <w:pStyle w:val="ListParagraph"/>
                              <w:numPr>
                                <w:ilvl w:val="2"/>
                                <w:numId w:val="149"/>
                              </w:numPr>
                              <w:spacing w:after="120" w:line="240" w:lineRule="auto"/>
                              <w:contextualSpacing/>
                              <w:jc w:val="both"/>
                            </w:pPr>
                            <w:r>
                              <w:rPr>
                                <w:lang w:val="en-US"/>
                              </w:rPr>
                              <w:t>all text instructions</w:t>
                            </w:r>
                          </w:p>
                          <w:p w14:paraId="2B359C17" w14:textId="77777777" w:rsidR="00E67DD4" w:rsidRPr="0040375C" w:rsidRDefault="00E67DD4" w:rsidP="00E67DD4">
                            <w:pPr>
                              <w:pStyle w:val="ListParagraph"/>
                              <w:numPr>
                                <w:ilvl w:val="0"/>
                                <w:numId w:val="149"/>
                              </w:numPr>
                              <w:spacing w:after="120" w:line="240" w:lineRule="auto"/>
                              <w:contextualSpacing/>
                              <w:jc w:val="both"/>
                            </w:pPr>
                            <w:r>
                              <w:t xml:space="preserve">For each </w:t>
                            </w:r>
                            <w:proofErr w:type="spellStart"/>
                            <w:r w:rsidRPr="0040375C">
                              <w:rPr>
                                <w:i/>
                                <w:iCs/>
                              </w:rPr>
                              <w:t>drawing</w:t>
                            </w:r>
                            <w:r>
                              <w:rPr>
                                <w:i/>
                                <w:iCs/>
                              </w:rPr>
                              <w:t>Instruction</w:t>
                            </w:r>
                            <w:proofErr w:type="spellEnd"/>
                            <w:r>
                              <w:t xml:space="preserve"> in </w:t>
                            </w:r>
                            <w:proofErr w:type="spellStart"/>
                            <w:r>
                              <w:rPr>
                                <w:i/>
                                <w:iCs/>
                              </w:rPr>
                              <w:t>sortedInstructions</w:t>
                            </w:r>
                            <w:proofErr w:type="spellEnd"/>
                          </w:p>
                          <w:p w14:paraId="42B1F3B3" w14:textId="77777777" w:rsidR="00E67DD4" w:rsidRDefault="00E67DD4" w:rsidP="00E67DD4">
                            <w:pPr>
                              <w:pStyle w:val="ListParagraph"/>
                              <w:numPr>
                                <w:ilvl w:val="1"/>
                                <w:numId w:val="149"/>
                              </w:numPr>
                              <w:spacing w:after="120" w:line="240" w:lineRule="auto"/>
                              <w:contextualSpacing/>
                              <w:jc w:val="both"/>
                              <w:rPr>
                                <w:lang w:val="en-US"/>
                              </w:rPr>
                            </w:pPr>
                            <w:proofErr w:type="spellStart"/>
                            <w:r w:rsidRPr="0040375C">
                              <w:rPr>
                                <w:i/>
                                <w:iCs/>
                                <w:lang w:val="en-US"/>
                              </w:rPr>
                              <w:t>RenderInstruction</w:t>
                            </w:r>
                            <w:proofErr w:type="spellEnd"/>
                            <w:r>
                              <w:rPr>
                                <w:lang w:val="en-US"/>
                              </w:rPr>
                              <w:t>(</w:t>
                            </w:r>
                            <w:proofErr w:type="spellStart"/>
                            <w:r w:rsidRPr="00487F8D">
                              <w:rPr>
                                <w:i/>
                                <w:iCs/>
                              </w:rPr>
                              <w:t>drawing</w:t>
                            </w:r>
                            <w:r>
                              <w:rPr>
                                <w:i/>
                                <w:iCs/>
                              </w:rPr>
                              <w:t>Instruction</w:t>
                            </w:r>
                            <w:proofErr w:type="spellEnd"/>
                            <w:r>
                              <w:rPr>
                                <w:lang w:val="en-US"/>
                              </w:rPr>
                              <w:t>)</w:t>
                            </w:r>
                          </w:p>
                          <w:p w14:paraId="3FDEEF99" w14:textId="77777777" w:rsidR="00E67DD4" w:rsidRDefault="00E67DD4" w:rsidP="00E67DD4">
                            <w:pPr>
                              <w:spacing w:after="120" w:line="240" w:lineRule="auto"/>
                              <w:ind w:left="340"/>
                              <w:rPr>
                                <w:sz w:val="18"/>
                                <w:szCs w:val="18"/>
                                <w:lang w:val="en-US"/>
                              </w:rPr>
                            </w:pPr>
                            <w:r>
                              <w:rPr>
                                <w:sz w:val="18"/>
                                <w:szCs w:val="18"/>
                                <w:lang w:val="en-US"/>
                              </w:rPr>
                              <w:t>* T</w:t>
                            </w:r>
                            <w:r w:rsidRPr="0040375C">
                              <w:rPr>
                                <w:sz w:val="18"/>
                                <w:szCs w:val="18"/>
                                <w:lang w:val="en-US"/>
                              </w:rPr>
                              <w:t xml:space="preserve">he </w:t>
                            </w:r>
                            <w:proofErr w:type="spellStart"/>
                            <w:r w:rsidRPr="0040375C">
                              <w:rPr>
                                <w:i/>
                                <w:iCs/>
                                <w:sz w:val="18"/>
                                <w:szCs w:val="18"/>
                                <w:lang w:val="en-US"/>
                              </w:rPr>
                              <w:t>viewingGroup</w:t>
                            </w:r>
                            <w:proofErr w:type="spellEnd"/>
                            <w:r w:rsidRPr="0040375C">
                              <w:rPr>
                                <w:i/>
                                <w:iCs/>
                                <w:sz w:val="18"/>
                                <w:szCs w:val="18"/>
                                <w:lang w:val="en-US"/>
                              </w:rPr>
                              <w:t>(s)</w:t>
                            </w:r>
                            <w:r w:rsidRPr="0040375C">
                              <w:rPr>
                                <w:sz w:val="18"/>
                                <w:szCs w:val="18"/>
                                <w:lang w:val="en-US"/>
                              </w:rPr>
                              <w:t xml:space="preserve">, </w:t>
                            </w:r>
                            <w:proofErr w:type="spellStart"/>
                            <w:r w:rsidRPr="0040375C">
                              <w:rPr>
                                <w:i/>
                                <w:iCs/>
                                <w:sz w:val="18"/>
                                <w:szCs w:val="18"/>
                                <w:lang w:val="en-US"/>
                              </w:rPr>
                              <w:t>scaleMinimum</w:t>
                            </w:r>
                            <w:proofErr w:type="spellEnd"/>
                            <w:r w:rsidRPr="0040375C">
                              <w:rPr>
                                <w:sz w:val="18"/>
                                <w:szCs w:val="18"/>
                                <w:lang w:val="en-US"/>
                              </w:rPr>
                              <w:t xml:space="preserve">, </w:t>
                            </w:r>
                            <w:proofErr w:type="spellStart"/>
                            <w:r w:rsidRPr="0040375C">
                              <w:rPr>
                                <w:i/>
                                <w:iCs/>
                                <w:sz w:val="18"/>
                                <w:szCs w:val="18"/>
                                <w:lang w:val="en-US"/>
                              </w:rPr>
                              <w:t>scaleMaximum</w:t>
                            </w:r>
                            <w:proofErr w:type="spellEnd"/>
                            <w:r w:rsidRPr="0040375C">
                              <w:rPr>
                                <w:i/>
                                <w:iCs/>
                                <w:sz w:val="18"/>
                                <w:szCs w:val="18"/>
                                <w:lang w:val="en-US"/>
                              </w:rPr>
                              <w:t>, date dependency, line suppression, and any other</w:t>
                            </w:r>
                            <w:r w:rsidRPr="0040375C">
                              <w:rPr>
                                <w:sz w:val="18"/>
                                <w:szCs w:val="18"/>
                                <w:lang w:val="en-US"/>
                              </w:rPr>
                              <w:t xml:space="preserve"> properties of the </w:t>
                            </w:r>
                            <w:r>
                              <w:rPr>
                                <w:sz w:val="18"/>
                                <w:szCs w:val="18"/>
                                <w:lang w:val="en-US"/>
                              </w:rPr>
                              <w:t>drawing</w:t>
                            </w:r>
                            <w:r w:rsidRPr="0040375C">
                              <w:rPr>
                                <w:sz w:val="18"/>
                                <w:szCs w:val="18"/>
                                <w:lang w:val="en-US"/>
                              </w:rPr>
                              <w:t xml:space="preserve"> instruction which may affect the instructions visibility </w:t>
                            </w:r>
                            <w:r>
                              <w:rPr>
                                <w:sz w:val="18"/>
                                <w:szCs w:val="18"/>
                                <w:lang w:val="en-US"/>
                              </w:rPr>
                              <w:t xml:space="preserve">must be taken </w:t>
                            </w:r>
                            <w:r w:rsidRPr="0040375C">
                              <w:rPr>
                                <w:sz w:val="18"/>
                                <w:szCs w:val="18"/>
                                <w:lang w:val="en-US"/>
                              </w:rPr>
                              <w:t>into account. (See S-100 Part 9).</w:t>
                            </w:r>
                          </w:p>
                          <w:p w14:paraId="669A84B1" w14:textId="77777777" w:rsidR="00E67DD4" w:rsidRPr="0040375C" w:rsidRDefault="00E67DD4" w:rsidP="00E67DD4">
                            <w:pPr>
                              <w:spacing w:after="120" w:line="240" w:lineRule="auto"/>
                              <w:ind w:left="340"/>
                              <w:rPr>
                                <w:sz w:val="18"/>
                                <w:szCs w:val="18"/>
                              </w:rPr>
                            </w:pPr>
                            <w:r>
                              <w:rPr>
                                <w:sz w:val="18"/>
                                <w:szCs w:val="18"/>
                                <w:lang w:val="en-US"/>
                              </w:rPr>
                              <w:t>*</w:t>
                            </w:r>
                            <w:r w:rsidRPr="00487F8D">
                              <w:rPr>
                                <w:sz w:val="18"/>
                                <w:szCs w:val="18"/>
                                <w:lang w:val="en-US"/>
                              </w:rPr>
                              <w:t xml:space="preserve">* To enhance the readability of text, an implementation may </w:t>
                            </w:r>
                            <w:r w:rsidRPr="002441F8">
                              <w:rPr>
                                <w:sz w:val="18"/>
                                <w:szCs w:val="18"/>
                                <w:lang w:val="en-US"/>
                              </w:rPr>
                              <w:t>consider</w:t>
                            </w:r>
                            <w:r w:rsidRPr="00487F8D">
                              <w:rPr>
                                <w:sz w:val="18"/>
                                <w:szCs w:val="18"/>
                                <w:lang w:val="en-US"/>
                              </w:rPr>
                              <w:t xml:space="preserve"> the guidance in S-100 Part 9 regarding text rendering to adjust this algorithm as needed.</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5EC4253" id="_x0000_s1037" type="#_x0000_t202" style="position:absolute;margin-left:0;margin-top:46.15pt;width:2in;height:2in;z-index:251658243;visibility:visible;mso-wrap-style:non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" filled="f" strokeweight=".5pt">
                <v:textbox style="mso-fit-shape-to-text:t">
                  <w:txbxContent>
                    <w:p w14:paraId="72D3A7AC" w14:textId="77777777" w:rsidR="00E67DD4" w:rsidRDefault="00E67DD4" w:rsidP="00E67DD4">
                      <w:pPr>
                        <w:spacing w:after="120" w:line="240" w:lineRule="auto"/>
                        <w:rPr>
                          <w:i/>
                          <w:iCs/>
                          <w:lang w:val="en-US"/>
                        </w:rPr>
                      </w:pPr>
                      <w:r w:rsidRPr="00332ACE">
                        <w:rPr>
                          <w:b/>
                          <w:bCs/>
                          <w:lang w:val="en-US"/>
                        </w:rPr>
                        <w:t>Algorithm</w:t>
                      </w:r>
                      <w:r>
                        <w:rPr>
                          <w:lang w:val="en-US"/>
                        </w:rPr>
                        <w:t xml:space="preserve">: </w:t>
                      </w:r>
                      <w:proofErr w:type="spellStart"/>
                      <w:r>
                        <w:rPr>
                          <w:i/>
                          <w:iCs/>
                          <w:lang w:val="en-US"/>
                        </w:rPr>
                        <w:t>RenderChartImage</w:t>
                      </w:r>
                      <w:proofErr w:type="spellEnd"/>
                      <w:r>
                        <w:rPr>
                          <w:i/>
                          <w:iCs/>
                          <w:lang w:val="en-US"/>
                        </w:rPr>
                        <w:t>(</w:t>
                      </w:r>
                      <w:proofErr w:type="spellStart"/>
                      <w:r>
                        <w:rPr>
                          <w:i/>
                          <w:iCs/>
                          <w:lang w:val="en-US"/>
                        </w:rPr>
                        <w:t>dataSets</w:t>
                      </w:r>
                      <w:proofErr w:type="spellEnd"/>
                      <w:r>
                        <w:rPr>
                          <w:i/>
                          <w:iCs/>
                          <w:lang w:val="en-US"/>
                        </w:rPr>
                        <w:t>, viewport)</w:t>
                      </w:r>
                    </w:p>
                    <w:p w14:paraId="3CD47908" w14:textId="77777777" w:rsidR="00E67DD4" w:rsidRDefault="00E67DD4" w:rsidP="00E67DD4">
                      <w:pPr>
                        <w:spacing w:after="60" w:line="240" w:lineRule="auto"/>
                      </w:pPr>
                      <w:r w:rsidRPr="00332ACE">
                        <w:rPr>
                          <w:b/>
                          <w:bCs/>
                          <w:lang w:val="en-US"/>
                        </w:rPr>
                        <w:t>Input</w:t>
                      </w:r>
                      <w:r>
                        <w:rPr>
                          <w:lang w:val="en-US"/>
                        </w:rPr>
                        <w:t xml:space="preserve">: </w:t>
                      </w:r>
                      <w:r>
                        <w:rPr>
                          <w:lang w:val="en-US"/>
                        </w:rPr>
                        <w:tab/>
                        <w:t xml:space="preserve">A set of datasets </w:t>
                      </w:r>
                      <w:proofErr w:type="spellStart"/>
                      <w:r w:rsidRPr="00332ACE">
                        <w:rPr>
                          <w:i/>
                          <w:iCs/>
                          <w:lang w:val="en-US"/>
                        </w:rPr>
                        <w:t>dataSets</w:t>
                      </w:r>
                      <w:proofErr w:type="spellEnd"/>
                      <w:r>
                        <w:rPr>
                          <w:lang w:val="en-US"/>
                        </w:rPr>
                        <w:t xml:space="preserve"> (previously selected using the dataset loading algorithm)</w:t>
                      </w:r>
                    </w:p>
                    <w:p w14:paraId="3E33F203" w14:textId="77777777" w:rsidR="00E67DD4" w:rsidRDefault="00E67DD4" w:rsidP="00E67DD4">
                      <w:pPr>
                        <w:spacing w:after="120" w:line="240" w:lineRule="auto"/>
                        <w:ind w:left="677"/>
                      </w:pPr>
                      <w:r>
                        <w:t xml:space="preserve">A device-polygon </w:t>
                      </w:r>
                      <w:r w:rsidRPr="00712598">
                        <w:rPr>
                          <w:i/>
                          <w:iCs/>
                        </w:rPr>
                        <w:t>viewport</w:t>
                      </w:r>
                      <w:r>
                        <w:t xml:space="preserve"> describing the device area that should be covered with data</w:t>
                      </w:r>
                    </w:p>
                    <w:p w14:paraId="69D82937" w14:textId="594C5D9A" w:rsidR="00E67DD4" w:rsidRPr="0040375C" w:rsidRDefault="00E67DD4" w:rsidP="00E67DD4">
                      <w:pPr>
                        <w:pStyle w:val="ListParagraph"/>
                        <w:numPr>
                          <w:ilvl w:val="0"/>
                          <w:numId w:val="149"/>
                        </w:numPr>
                        <w:spacing w:after="120" w:line="240" w:lineRule="auto"/>
                        <w:contextualSpacing/>
                        <w:jc w:val="both"/>
                      </w:pPr>
                      <w:r>
                        <w:t xml:space="preserve">Fill </w:t>
                      </w:r>
                      <w:r w:rsidRPr="00712598">
                        <w:rPr>
                          <w:i/>
                          <w:iCs/>
                        </w:rPr>
                        <w:t>viewport</w:t>
                      </w:r>
                      <w:r>
                        <w:t xml:space="preserve"> </w:t>
                      </w:r>
                      <w:r w:rsidR="004B1F0F">
                        <w:t xml:space="preserve">as </w:t>
                      </w:r>
                      <w:r>
                        <w:rPr>
                          <w:lang w:val="en-US"/>
                        </w:rPr>
                        <w:t xml:space="preserve">per </w:t>
                      </w:r>
                      <w:r w:rsidR="004B1F0F">
                        <w:rPr>
                          <w:lang w:val="en-US"/>
                        </w:rPr>
                        <w:t xml:space="preserve">Section </w:t>
                      </w:r>
                      <w:r w:rsidR="004B1F0F">
                        <w:rPr>
                          <w:i/>
                          <w:iCs/>
                          <w:lang w:val="en-US"/>
                        </w:rPr>
                        <w:t>12.5.1</w:t>
                      </w:r>
                      <w:r w:rsidRPr="00CD5710">
                        <w:rPr>
                          <w:i/>
                          <w:iCs/>
                          <w:lang w:val="en-US"/>
                        </w:rPr>
                        <w:t xml:space="preserve"> ENC No data areas</w:t>
                      </w:r>
                      <w:r>
                        <w:rPr>
                          <w:lang w:val="en-US"/>
                        </w:rPr>
                        <w:t>.</w:t>
                      </w:r>
                    </w:p>
                    <w:p w14:paraId="24B211CD" w14:textId="77777777" w:rsidR="00E67DD4" w:rsidRDefault="00E67DD4" w:rsidP="00E67DD4">
                      <w:pPr>
                        <w:pStyle w:val="ListParagraph"/>
                        <w:numPr>
                          <w:ilvl w:val="0"/>
                          <w:numId w:val="149"/>
                        </w:numPr>
                        <w:spacing w:after="120" w:line="240" w:lineRule="auto"/>
                        <w:contextualSpacing/>
                        <w:jc w:val="both"/>
                      </w:pPr>
                      <w:r>
                        <w:t>Collect all active</w:t>
                      </w:r>
                      <w:r w:rsidRPr="0040375C">
                        <w:rPr>
                          <w:vertAlign w:val="superscript"/>
                        </w:rPr>
                        <w:t>*</w:t>
                      </w:r>
                      <w:r>
                        <w:t xml:space="preserve"> </w:t>
                      </w:r>
                      <w:r w:rsidRPr="0040375C">
                        <w:t>drawing instructions</w:t>
                      </w:r>
                      <w:r>
                        <w:t xml:space="preserve"> from all </w:t>
                      </w:r>
                      <w:proofErr w:type="spellStart"/>
                      <w:r w:rsidRPr="0040375C">
                        <w:rPr>
                          <w:i/>
                          <w:iCs/>
                        </w:rPr>
                        <w:t>dataSets</w:t>
                      </w:r>
                      <w:proofErr w:type="spellEnd"/>
                      <w:r>
                        <w:t xml:space="preserve"> into </w:t>
                      </w:r>
                      <w:proofErr w:type="spellStart"/>
                      <w:r>
                        <w:rPr>
                          <w:i/>
                          <w:iCs/>
                        </w:rPr>
                        <w:t>drawingInstructions</w:t>
                      </w:r>
                      <w:proofErr w:type="spellEnd"/>
                      <w:r>
                        <w:rPr>
                          <w:i/>
                          <w:iCs/>
                        </w:rPr>
                        <w:t>.</w:t>
                      </w:r>
                    </w:p>
                    <w:p w14:paraId="5E61B1C0" w14:textId="77777777" w:rsidR="00E67DD4" w:rsidRDefault="00E67DD4" w:rsidP="00E67DD4">
                      <w:pPr>
                        <w:pStyle w:val="ListParagraph"/>
                        <w:numPr>
                          <w:ilvl w:val="0"/>
                          <w:numId w:val="149"/>
                        </w:numPr>
                        <w:spacing w:after="120" w:line="240" w:lineRule="auto"/>
                        <w:contextualSpacing/>
                        <w:jc w:val="both"/>
                      </w:pPr>
                      <w:r>
                        <w:t xml:space="preserve">Sort </w:t>
                      </w:r>
                      <w:proofErr w:type="spellStart"/>
                      <w:r>
                        <w:rPr>
                          <w:i/>
                          <w:iCs/>
                        </w:rPr>
                        <w:t>drawingInstructions</w:t>
                      </w:r>
                      <w:proofErr w:type="spellEnd"/>
                      <w:r>
                        <w:t xml:space="preserve"> by </w:t>
                      </w:r>
                      <w:r w:rsidRPr="0040375C">
                        <w:rPr>
                          <w:b/>
                          <w:bCs/>
                        </w:rPr>
                        <w:t>drawing priority</w:t>
                      </w:r>
                      <w:r>
                        <w:rPr>
                          <w:b/>
                          <w:bCs/>
                        </w:rPr>
                        <w:t xml:space="preserve"> </w:t>
                      </w:r>
                      <w:r w:rsidRPr="0040375C">
                        <w:t xml:space="preserve">into </w:t>
                      </w:r>
                      <w:proofErr w:type="spellStart"/>
                      <w:r>
                        <w:rPr>
                          <w:i/>
                          <w:iCs/>
                        </w:rPr>
                        <w:t>sortedInstructions</w:t>
                      </w:r>
                      <w:proofErr w:type="spellEnd"/>
                      <w:r>
                        <w:t xml:space="preserve"> (from smallest to largest)</w:t>
                      </w:r>
                      <w:r w:rsidRPr="0040375C">
                        <w:rPr>
                          <w:vertAlign w:val="superscript"/>
                        </w:rPr>
                        <w:t>**</w:t>
                      </w:r>
                    </w:p>
                    <w:p w14:paraId="64ECE924" w14:textId="77777777" w:rsidR="00E67DD4" w:rsidRPr="004B2E66" w:rsidRDefault="00E67DD4" w:rsidP="00E67DD4">
                      <w:pPr>
                        <w:pStyle w:val="ListParagraph"/>
                        <w:numPr>
                          <w:ilvl w:val="1"/>
                          <w:numId w:val="149"/>
                        </w:numPr>
                        <w:spacing w:after="60" w:line="240" w:lineRule="auto"/>
                        <w:jc w:val="both"/>
                        <w:rPr>
                          <w:lang w:val="en-US"/>
                        </w:rPr>
                      </w:pPr>
                      <w:r>
                        <w:rPr>
                          <w:lang w:val="en-US"/>
                        </w:rPr>
                        <w:t xml:space="preserve">Instructions which share a </w:t>
                      </w:r>
                      <w:r w:rsidRPr="0040375C">
                        <w:rPr>
                          <w:b/>
                          <w:bCs/>
                          <w:lang w:val="en-US"/>
                        </w:rPr>
                        <w:t>drawing priority</w:t>
                      </w:r>
                      <w:r>
                        <w:rPr>
                          <w:lang w:val="en-US"/>
                        </w:rPr>
                        <w:t xml:space="preserve"> must be ordered as follows:</w:t>
                      </w:r>
                    </w:p>
                    <w:p w14:paraId="6FB8F479" w14:textId="77777777" w:rsidR="00E67DD4" w:rsidRPr="00320F3C" w:rsidRDefault="00E67DD4" w:rsidP="00E67DD4">
                      <w:pPr>
                        <w:pStyle w:val="ListParagraph"/>
                        <w:numPr>
                          <w:ilvl w:val="2"/>
                          <w:numId w:val="149"/>
                        </w:numPr>
                        <w:spacing w:after="60" w:line="240" w:lineRule="auto"/>
                        <w:jc w:val="both"/>
                        <w:rPr>
                          <w:lang w:val="en-US"/>
                        </w:rPr>
                      </w:pPr>
                      <w:r>
                        <w:rPr>
                          <w:lang w:val="en-US"/>
                        </w:rPr>
                        <w:t xml:space="preserve">all </w:t>
                      </w:r>
                      <w:r w:rsidRPr="0040375C">
                        <w:rPr>
                          <w:lang w:val="en-US"/>
                        </w:rPr>
                        <w:t>null instructions, followed by</w:t>
                      </w:r>
                    </w:p>
                    <w:p w14:paraId="2587C377" w14:textId="77777777" w:rsidR="00E67DD4" w:rsidRDefault="00E67DD4" w:rsidP="00E67DD4">
                      <w:pPr>
                        <w:pStyle w:val="ListParagraph"/>
                        <w:numPr>
                          <w:ilvl w:val="2"/>
                          <w:numId w:val="149"/>
                        </w:numPr>
                        <w:spacing w:after="60" w:line="240" w:lineRule="auto"/>
                        <w:jc w:val="both"/>
                        <w:rPr>
                          <w:lang w:val="en-US"/>
                        </w:rPr>
                      </w:pPr>
                      <w:r>
                        <w:rPr>
                          <w:lang w:val="en-US"/>
                        </w:rPr>
                        <w:t>all area instructions, followed by</w:t>
                      </w:r>
                    </w:p>
                    <w:p w14:paraId="6462694C" w14:textId="77777777" w:rsidR="00E67DD4" w:rsidRDefault="00E67DD4" w:rsidP="00E67DD4">
                      <w:pPr>
                        <w:pStyle w:val="ListParagraph"/>
                        <w:numPr>
                          <w:ilvl w:val="2"/>
                          <w:numId w:val="149"/>
                        </w:numPr>
                        <w:spacing w:after="60" w:line="240" w:lineRule="auto"/>
                        <w:jc w:val="both"/>
                        <w:rPr>
                          <w:lang w:val="en-US"/>
                        </w:rPr>
                      </w:pPr>
                      <w:r>
                        <w:rPr>
                          <w:lang w:val="en-US"/>
                        </w:rPr>
                        <w:t xml:space="preserve">all line </w:t>
                      </w:r>
                      <w:r w:rsidRPr="00487F8D">
                        <w:rPr>
                          <w:lang w:val="en-US"/>
                        </w:rPr>
                        <w:t>instructions</w:t>
                      </w:r>
                      <w:r>
                        <w:rPr>
                          <w:lang w:val="en-US"/>
                        </w:rPr>
                        <w:t>, followed by</w:t>
                      </w:r>
                    </w:p>
                    <w:p w14:paraId="2E6E63E0" w14:textId="77777777" w:rsidR="00E67DD4" w:rsidRDefault="00E67DD4" w:rsidP="00E67DD4">
                      <w:pPr>
                        <w:pStyle w:val="ListParagraph"/>
                        <w:numPr>
                          <w:ilvl w:val="2"/>
                          <w:numId w:val="149"/>
                        </w:numPr>
                        <w:spacing w:after="60" w:line="240" w:lineRule="auto"/>
                        <w:jc w:val="both"/>
                        <w:rPr>
                          <w:lang w:val="en-US"/>
                        </w:rPr>
                      </w:pPr>
                      <w:r>
                        <w:rPr>
                          <w:lang w:val="en-US"/>
                        </w:rPr>
                        <w:t>all point instructions, followed by</w:t>
                      </w:r>
                    </w:p>
                    <w:p w14:paraId="5BFA44FE" w14:textId="77777777" w:rsidR="00E67DD4" w:rsidRDefault="00E67DD4" w:rsidP="00E67DD4">
                      <w:pPr>
                        <w:pStyle w:val="ListParagraph"/>
                        <w:numPr>
                          <w:ilvl w:val="2"/>
                          <w:numId w:val="149"/>
                        </w:numPr>
                        <w:spacing w:after="120" w:line="240" w:lineRule="auto"/>
                        <w:contextualSpacing/>
                        <w:jc w:val="both"/>
                      </w:pPr>
                      <w:r>
                        <w:rPr>
                          <w:lang w:val="en-US"/>
                        </w:rPr>
                        <w:t>all text instructions</w:t>
                      </w:r>
                    </w:p>
                    <w:p w14:paraId="2B359C17" w14:textId="77777777" w:rsidR="00E67DD4" w:rsidRPr="0040375C" w:rsidRDefault="00E67DD4" w:rsidP="00E67DD4">
                      <w:pPr>
                        <w:pStyle w:val="ListParagraph"/>
                        <w:numPr>
                          <w:ilvl w:val="0"/>
                          <w:numId w:val="149"/>
                        </w:numPr>
                        <w:spacing w:after="120" w:line="240" w:lineRule="auto"/>
                        <w:contextualSpacing/>
                        <w:jc w:val="both"/>
                      </w:pPr>
                      <w:r>
                        <w:t xml:space="preserve">For each </w:t>
                      </w:r>
                      <w:proofErr w:type="spellStart"/>
                      <w:r w:rsidRPr="0040375C">
                        <w:rPr>
                          <w:i/>
                          <w:iCs/>
                        </w:rPr>
                        <w:t>drawing</w:t>
                      </w:r>
                      <w:r>
                        <w:rPr>
                          <w:i/>
                          <w:iCs/>
                        </w:rPr>
                        <w:t>Instruction</w:t>
                      </w:r>
                      <w:proofErr w:type="spellEnd"/>
                      <w:r>
                        <w:t xml:space="preserve"> in </w:t>
                      </w:r>
                      <w:proofErr w:type="spellStart"/>
                      <w:r>
                        <w:rPr>
                          <w:i/>
                          <w:iCs/>
                        </w:rPr>
                        <w:t>sortedInstructions</w:t>
                      </w:r>
                      <w:proofErr w:type="spellEnd"/>
                    </w:p>
                    <w:p w14:paraId="42B1F3B3" w14:textId="77777777" w:rsidR="00E67DD4" w:rsidRDefault="00E67DD4" w:rsidP="00E67DD4">
                      <w:pPr>
                        <w:pStyle w:val="ListParagraph"/>
                        <w:numPr>
                          <w:ilvl w:val="1"/>
                          <w:numId w:val="149"/>
                        </w:numPr>
                        <w:spacing w:after="120" w:line="240" w:lineRule="auto"/>
                        <w:contextualSpacing/>
                        <w:jc w:val="both"/>
                        <w:rPr>
                          <w:lang w:val="en-US"/>
                        </w:rPr>
                      </w:pPr>
                      <w:proofErr w:type="spellStart"/>
                      <w:r w:rsidRPr="0040375C">
                        <w:rPr>
                          <w:i/>
                          <w:iCs/>
                          <w:lang w:val="en-US"/>
                        </w:rPr>
                        <w:t>RenderInstruction</w:t>
                      </w:r>
                      <w:proofErr w:type="spellEnd"/>
                      <w:r>
                        <w:rPr>
                          <w:lang w:val="en-US"/>
                        </w:rPr>
                        <w:t>(</w:t>
                      </w:r>
                      <w:proofErr w:type="spellStart"/>
                      <w:r w:rsidRPr="00487F8D">
                        <w:rPr>
                          <w:i/>
                          <w:iCs/>
                        </w:rPr>
                        <w:t>drawing</w:t>
                      </w:r>
                      <w:r>
                        <w:rPr>
                          <w:i/>
                          <w:iCs/>
                        </w:rPr>
                        <w:t>Instruction</w:t>
                      </w:r>
                      <w:proofErr w:type="spellEnd"/>
                      <w:r>
                        <w:rPr>
                          <w:lang w:val="en-US"/>
                        </w:rPr>
                        <w:t>)</w:t>
                      </w:r>
                    </w:p>
                    <w:p w14:paraId="3FDEEF99" w14:textId="77777777" w:rsidR="00E67DD4" w:rsidRDefault="00E67DD4" w:rsidP="00E67DD4">
                      <w:pPr>
                        <w:spacing w:after="120" w:line="240" w:lineRule="auto"/>
                        <w:ind w:left="340"/>
                        <w:rPr>
                          <w:sz w:val="18"/>
                          <w:szCs w:val="18"/>
                          <w:lang w:val="en-US"/>
                        </w:rPr>
                      </w:pPr>
                      <w:r>
                        <w:rPr>
                          <w:sz w:val="18"/>
                          <w:szCs w:val="18"/>
                          <w:lang w:val="en-US"/>
                        </w:rPr>
                        <w:t>* T</w:t>
                      </w:r>
                      <w:r w:rsidRPr="0040375C">
                        <w:rPr>
                          <w:sz w:val="18"/>
                          <w:szCs w:val="18"/>
                          <w:lang w:val="en-US"/>
                        </w:rPr>
                        <w:t xml:space="preserve">he </w:t>
                      </w:r>
                      <w:proofErr w:type="spellStart"/>
                      <w:r w:rsidRPr="0040375C">
                        <w:rPr>
                          <w:i/>
                          <w:iCs/>
                          <w:sz w:val="18"/>
                          <w:szCs w:val="18"/>
                          <w:lang w:val="en-US"/>
                        </w:rPr>
                        <w:t>viewingGroup</w:t>
                      </w:r>
                      <w:proofErr w:type="spellEnd"/>
                      <w:r w:rsidRPr="0040375C">
                        <w:rPr>
                          <w:i/>
                          <w:iCs/>
                          <w:sz w:val="18"/>
                          <w:szCs w:val="18"/>
                          <w:lang w:val="en-US"/>
                        </w:rPr>
                        <w:t>(s)</w:t>
                      </w:r>
                      <w:r w:rsidRPr="0040375C">
                        <w:rPr>
                          <w:sz w:val="18"/>
                          <w:szCs w:val="18"/>
                          <w:lang w:val="en-US"/>
                        </w:rPr>
                        <w:t xml:space="preserve">, </w:t>
                      </w:r>
                      <w:proofErr w:type="spellStart"/>
                      <w:r w:rsidRPr="0040375C">
                        <w:rPr>
                          <w:i/>
                          <w:iCs/>
                          <w:sz w:val="18"/>
                          <w:szCs w:val="18"/>
                          <w:lang w:val="en-US"/>
                        </w:rPr>
                        <w:t>scaleMinimum</w:t>
                      </w:r>
                      <w:proofErr w:type="spellEnd"/>
                      <w:r w:rsidRPr="0040375C">
                        <w:rPr>
                          <w:sz w:val="18"/>
                          <w:szCs w:val="18"/>
                          <w:lang w:val="en-US"/>
                        </w:rPr>
                        <w:t xml:space="preserve">, </w:t>
                      </w:r>
                      <w:proofErr w:type="spellStart"/>
                      <w:r w:rsidRPr="0040375C">
                        <w:rPr>
                          <w:i/>
                          <w:iCs/>
                          <w:sz w:val="18"/>
                          <w:szCs w:val="18"/>
                          <w:lang w:val="en-US"/>
                        </w:rPr>
                        <w:t>scaleMaximum</w:t>
                      </w:r>
                      <w:proofErr w:type="spellEnd"/>
                      <w:r w:rsidRPr="0040375C">
                        <w:rPr>
                          <w:i/>
                          <w:iCs/>
                          <w:sz w:val="18"/>
                          <w:szCs w:val="18"/>
                          <w:lang w:val="en-US"/>
                        </w:rPr>
                        <w:t>, date dependency, line suppression, and any other</w:t>
                      </w:r>
                      <w:r w:rsidRPr="0040375C">
                        <w:rPr>
                          <w:sz w:val="18"/>
                          <w:szCs w:val="18"/>
                          <w:lang w:val="en-US"/>
                        </w:rPr>
                        <w:t xml:space="preserve"> properties of the </w:t>
                      </w:r>
                      <w:r>
                        <w:rPr>
                          <w:sz w:val="18"/>
                          <w:szCs w:val="18"/>
                          <w:lang w:val="en-US"/>
                        </w:rPr>
                        <w:t>drawing</w:t>
                      </w:r>
                      <w:r w:rsidRPr="0040375C">
                        <w:rPr>
                          <w:sz w:val="18"/>
                          <w:szCs w:val="18"/>
                          <w:lang w:val="en-US"/>
                        </w:rPr>
                        <w:t xml:space="preserve"> instruction which may affect the instructions visibility </w:t>
                      </w:r>
                      <w:r>
                        <w:rPr>
                          <w:sz w:val="18"/>
                          <w:szCs w:val="18"/>
                          <w:lang w:val="en-US"/>
                        </w:rPr>
                        <w:t xml:space="preserve">must be taken </w:t>
                      </w:r>
                      <w:r w:rsidRPr="0040375C">
                        <w:rPr>
                          <w:sz w:val="18"/>
                          <w:szCs w:val="18"/>
                          <w:lang w:val="en-US"/>
                        </w:rPr>
                        <w:t>into account. (See S-100 Part 9).</w:t>
                      </w:r>
                    </w:p>
                    <w:p w14:paraId="669A84B1" w14:textId="77777777" w:rsidR="00E67DD4" w:rsidRPr="0040375C" w:rsidRDefault="00E67DD4" w:rsidP="00E67DD4">
                      <w:pPr>
                        <w:spacing w:after="120" w:line="240" w:lineRule="auto"/>
                        <w:ind w:left="340"/>
                        <w:rPr>
                          <w:sz w:val="18"/>
                          <w:szCs w:val="18"/>
                        </w:rPr>
                      </w:pPr>
                      <w:r>
                        <w:rPr>
                          <w:sz w:val="18"/>
                          <w:szCs w:val="18"/>
                          <w:lang w:val="en-US"/>
                        </w:rPr>
                        <w:t>*</w:t>
                      </w:r>
                      <w:r w:rsidRPr="00487F8D">
                        <w:rPr>
                          <w:sz w:val="18"/>
                          <w:szCs w:val="18"/>
                          <w:lang w:val="en-US"/>
                        </w:rPr>
                        <w:t xml:space="preserve">* To enhance the readability of text, an implementation may </w:t>
                      </w:r>
                      <w:r w:rsidRPr="002441F8">
                        <w:rPr>
                          <w:sz w:val="18"/>
                          <w:szCs w:val="18"/>
                          <w:lang w:val="en-US"/>
                        </w:rPr>
                        <w:t>consider</w:t>
                      </w:r>
                      <w:r w:rsidRPr="00487F8D">
                        <w:rPr>
                          <w:sz w:val="18"/>
                          <w:szCs w:val="18"/>
                          <w:lang w:val="en-US"/>
                        </w:rPr>
                        <w:t xml:space="preserve"> the guidance in S-100 Part 9 regarding text rendering to adjust this algorithm as needed.</w:t>
                      </w:r>
                    </w:p>
                  </w:txbxContent>
                </v:textbox>
                <w10:wrap type="square" anchorx="margin"/>
              </v:shape>
            </w:pict>
          </mc:Fallback>
        </mc:AlternateContent>
      </w:r>
      <w:r>
        <w:rPr>
          <w:lang w:val="en-US"/>
        </w:rPr>
        <w:t xml:space="preserve">The next step is rendering. The screen is filled with the no data pattern, then the active drawing instructions are collected from all loaded datasets and sorted by drawing priority. Each drawing instruction is then rendered using the </w:t>
      </w:r>
      <w:proofErr w:type="spellStart"/>
      <w:r w:rsidRPr="0040375C">
        <w:rPr>
          <w:i/>
          <w:iCs/>
          <w:lang w:val="en-US"/>
        </w:rPr>
        <w:t>RenderInstruction</w:t>
      </w:r>
      <w:proofErr w:type="spellEnd"/>
      <w:r>
        <w:rPr>
          <w:lang w:val="en-US"/>
        </w:rPr>
        <w:t xml:space="preserve"> algorithm.</w:t>
      </w:r>
    </w:p>
    <w:p w14:paraId="00615C3F" w14:textId="77777777" w:rsidR="0033096A" w:rsidRDefault="0033096A" w:rsidP="0033096A">
      <w:pPr>
        <w:rPr>
          <w:lang w:eastAsia="en-US"/>
        </w:rPr>
      </w:pPr>
    </w:p>
    <w:p w14:paraId="6928E23D" w14:textId="77777777" w:rsidR="0033096A" w:rsidRDefault="0033096A" w:rsidP="0033096A">
      <w:pPr>
        <w:rPr>
          <w:lang w:eastAsia="en-US"/>
        </w:rPr>
      </w:pPr>
    </w:p>
    <w:p w14:paraId="190D3B3B" w14:textId="3E87F225" w:rsidR="0033096A" w:rsidRPr="00F94FB6" w:rsidRDefault="0033096A" w:rsidP="0033096A">
      <w:pPr>
        <w:pStyle w:val="ListParagraph"/>
        <w:numPr>
          <w:ilvl w:val="1"/>
          <w:numId w:val="216"/>
        </w:numPr>
        <w:rPr>
          <w:b/>
          <w:bCs/>
          <w:lang w:eastAsia="en-US"/>
        </w:rPr>
      </w:pPr>
      <w:r>
        <w:rPr>
          <w:b/>
          <w:bCs/>
          <w:lang w:eastAsia="en-US"/>
        </w:rPr>
        <w:lastRenderedPageBreak/>
        <w:t xml:space="preserve">The </w:t>
      </w:r>
      <w:proofErr w:type="spellStart"/>
      <w:r>
        <w:rPr>
          <w:b/>
          <w:bCs/>
          <w:lang w:eastAsia="en-US"/>
        </w:rPr>
        <w:t>RenderInstruction</w:t>
      </w:r>
      <w:proofErr w:type="spellEnd"/>
      <w:r>
        <w:rPr>
          <w:b/>
          <w:bCs/>
          <w:lang w:eastAsia="en-US"/>
        </w:rPr>
        <w:t xml:space="preserve"> Algorithm</w:t>
      </w:r>
    </w:p>
    <w:p w14:paraId="4A92A43F" w14:textId="77777777" w:rsidR="00E67DD4" w:rsidRPr="00B73054" w:rsidRDefault="00E67DD4" w:rsidP="00E67DD4">
      <w:pPr>
        <w:spacing w:after="120" w:line="240" w:lineRule="auto"/>
        <w:rPr>
          <w:lang w:val="en-US"/>
        </w:rPr>
      </w:pPr>
      <w:r>
        <w:rPr>
          <w:lang w:val="en-US"/>
        </w:rPr>
        <w:t xml:space="preserve">This algorithm describes how each drawing instruction is to be rendered. Instructions originating from non-point geometries use </w:t>
      </w:r>
      <w:r w:rsidRPr="0040375C">
        <w:rPr>
          <w:i/>
          <w:iCs/>
          <w:lang w:val="en-US"/>
        </w:rPr>
        <w:t>mask</w:t>
      </w:r>
      <w:r>
        <w:rPr>
          <w:lang w:val="en-US"/>
        </w:rPr>
        <w:t xml:space="preserve"> </w:t>
      </w:r>
      <w:r w:rsidRPr="00F753BA">
        <w:rPr>
          <w:lang w:val="en-US"/>
        </w:rPr>
        <w:t>to clip or mask the rendered output</w:t>
      </w:r>
      <w:r>
        <w:rPr>
          <w:lang w:val="en-US"/>
        </w:rPr>
        <w:t>; those originating from occluded point geometries are not rendered, and those originating from non-occluded point geometries are rendered without masking or clipping.</w:t>
      </w:r>
    </w:p>
    <w:p w14:paraId="76B3E431" w14:textId="77777777" w:rsidR="00E67DD4" w:rsidRPr="007B2D1A" w:rsidRDefault="00E67DD4" w:rsidP="00E67DD4">
      <w:pPr>
        <w:spacing w:line="240" w:lineRule="auto"/>
        <w:rPr>
          <w:lang w:val="en-US"/>
        </w:rPr>
      </w:pPr>
      <w:r>
        <w:rPr>
          <w:noProof/>
          <w:lang w:val="en-US" w:eastAsia="en-US"/>
        </w:rPr>
        <mc:AlternateContent>
          <mc:Choice Requires="wps">
            <w:drawing>
              <wp:anchor distT="0" distB="0" distL="114300" distR="114300" simplePos="0" relativeHeight="251658245" behindDoc="0" locked="0" layoutInCell="1" allowOverlap="1" wp14:anchorId="77832139" wp14:editId="7C9E710E">
                <wp:simplePos x="0" y="0"/>
                <wp:positionH relativeFrom="margin">
                  <wp:align>right</wp:align>
                </wp:positionH>
                <wp:positionV relativeFrom="paragraph">
                  <wp:posOffset>148590</wp:posOffset>
                </wp:positionV>
                <wp:extent cx="1828800" cy="1828800"/>
                <wp:effectExtent l="0" t="0" r="13970" b="12065"/>
                <wp:wrapSquare wrapText="bothSides"/>
                <wp:docPr id="1409425485" name="Text Box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solidFill>
                            <a:prstClr val="black"/>
                          </a:solidFill>
                        </a:ln>
                      </wps:spPr>
                      <wps:txbx>
                        <w:txbxContent>
                          <w:p w14:paraId="50E15869" w14:textId="77777777" w:rsidR="00E67DD4" w:rsidRDefault="00E67DD4" w:rsidP="00E67DD4">
                            <w:pPr>
                              <w:spacing w:after="120" w:line="240" w:lineRule="auto"/>
                              <w:rPr>
                                <w:lang w:val="en-US"/>
                              </w:rPr>
                            </w:pPr>
                            <w:r w:rsidRPr="00125EDC">
                              <w:rPr>
                                <w:b/>
                                <w:bCs/>
                                <w:lang w:val="en-US"/>
                              </w:rPr>
                              <w:t>Algorithm</w:t>
                            </w:r>
                            <w:r>
                              <w:rPr>
                                <w:lang w:val="en-US"/>
                              </w:rPr>
                              <w:t xml:space="preserve">: </w:t>
                            </w:r>
                            <w:proofErr w:type="spellStart"/>
                            <w:r w:rsidRPr="00487F8D">
                              <w:rPr>
                                <w:i/>
                                <w:iCs/>
                                <w:lang w:val="en-US"/>
                              </w:rPr>
                              <w:t>Rende</w:t>
                            </w:r>
                            <w:r>
                              <w:rPr>
                                <w:i/>
                                <w:iCs/>
                                <w:lang w:val="en-US"/>
                              </w:rPr>
                              <w:t>rInstruction</w:t>
                            </w:r>
                            <w:proofErr w:type="spellEnd"/>
                            <w:r>
                              <w:rPr>
                                <w:i/>
                                <w:iCs/>
                                <w:lang w:val="en-US"/>
                              </w:rPr>
                              <w:t>(</w:t>
                            </w:r>
                            <w:proofErr w:type="spellStart"/>
                            <w:r>
                              <w:rPr>
                                <w:i/>
                                <w:iCs/>
                                <w:lang w:val="en-US"/>
                              </w:rPr>
                              <w:t>drawingInstruction</w:t>
                            </w:r>
                            <w:proofErr w:type="spellEnd"/>
                            <w:r>
                              <w:rPr>
                                <w:i/>
                                <w:iCs/>
                                <w:lang w:val="en-US"/>
                              </w:rPr>
                              <w:t>, dataset, viewport)</w:t>
                            </w:r>
                          </w:p>
                          <w:p w14:paraId="70099360" w14:textId="77777777" w:rsidR="00E67DD4" w:rsidRDefault="00E67DD4" w:rsidP="00E67DD4">
                            <w:pPr>
                              <w:spacing w:after="60" w:line="240" w:lineRule="auto"/>
                              <w:rPr>
                                <w:lang w:val="en-US"/>
                              </w:rPr>
                            </w:pPr>
                            <w:r w:rsidRPr="00125EDC">
                              <w:rPr>
                                <w:b/>
                                <w:bCs/>
                                <w:lang w:val="en-US"/>
                              </w:rPr>
                              <w:t>Input</w:t>
                            </w:r>
                            <w:r>
                              <w:rPr>
                                <w:lang w:val="en-US"/>
                              </w:rPr>
                              <w:t xml:space="preserve">: </w:t>
                            </w:r>
                            <w:r>
                              <w:rPr>
                                <w:lang w:val="en-US"/>
                              </w:rPr>
                              <w:tab/>
                              <w:t xml:space="preserve">A </w:t>
                            </w:r>
                            <w:proofErr w:type="spellStart"/>
                            <w:r w:rsidRPr="00125EDC">
                              <w:rPr>
                                <w:i/>
                                <w:iCs/>
                                <w:lang w:val="en-US"/>
                              </w:rPr>
                              <w:t>d</w:t>
                            </w:r>
                            <w:r>
                              <w:rPr>
                                <w:i/>
                                <w:iCs/>
                                <w:lang w:val="en-US"/>
                              </w:rPr>
                              <w:t>rawingInstruction</w:t>
                            </w:r>
                            <w:proofErr w:type="spellEnd"/>
                            <w:r>
                              <w:rPr>
                                <w:lang w:val="en-US"/>
                              </w:rPr>
                              <w:t xml:space="preserve"> generated by dataset portrayal</w:t>
                            </w:r>
                          </w:p>
                          <w:p w14:paraId="3A67C4E8" w14:textId="77777777" w:rsidR="00E67DD4" w:rsidRPr="00487F8D" w:rsidRDefault="00E67DD4" w:rsidP="00E67DD4">
                            <w:pPr>
                              <w:spacing w:after="60" w:line="240" w:lineRule="auto"/>
                              <w:rPr>
                                <w:b/>
                                <w:bCs/>
                                <w:lang w:val="en-US"/>
                              </w:rPr>
                            </w:pPr>
                            <w:r>
                              <w:rPr>
                                <w:lang w:val="en-US"/>
                              </w:rPr>
                              <w:tab/>
                            </w:r>
                            <w:r>
                              <w:rPr>
                                <w:lang w:val="en-US"/>
                              </w:rPr>
                              <w:tab/>
                              <w:t>The</w:t>
                            </w:r>
                            <w:r w:rsidRPr="00A30B93">
                              <w:rPr>
                                <w:lang w:val="en-US"/>
                              </w:rPr>
                              <w:t xml:space="preserve"> </w:t>
                            </w:r>
                            <w:r w:rsidRPr="0040375C">
                              <w:rPr>
                                <w:i/>
                                <w:iCs/>
                                <w:lang w:val="en-US"/>
                              </w:rPr>
                              <w:t>dataset</w:t>
                            </w:r>
                            <w:r>
                              <w:rPr>
                                <w:lang w:val="en-US"/>
                              </w:rPr>
                              <w:t xml:space="preserve"> of the drawing instruction</w:t>
                            </w:r>
                          </w:p>
                          <w:p w14:paraId="39F9DC03" w14:textId="77777777" w:rsidR="00E67DD4" w:rsidRPr="00487F8D" w:rsidRDefault="00E67DD4" w:rsidP="00E67DD4">
                            <w:pPr>
                              <w:spacing w:after="120" w:line="240" w:lineRule="auto"/>
                              <w:rPr>
                                <w:b/>
                                <w:bCs/>
                                <w:lang w:val="en-US"/>
                              </w:rPr>
                            </w:pPr>
                            <w:r>
                              <w:rPr>
                                <w:lang w:val="en-US"/>
                              </w:rPr>
                              <w:tab/>
                            </w:r>
                            <w:r>
                              <w:rPr>
                                <w:lang w:val="en-US"/>
                              </w:rPr>
                              <w:tab/>
                            </w:r>
                            <w:r w:rsidRPr="00A30B93">
                              <w:rPr>
                                <w:lang w:val="en-US"/>
                              </w:rPr>
                              <w:t xml:space="preserve">A device-polygon </w:t>
                            </w:r>
                            <w:r w:rsidRPr="00487F8D">
                              <w:rPr>
                                <w:i/>
                                <w:iCs/>
                                <w:lang w:val="en-US"/>
                              </w:rPr>
                              <w:t>viewport</w:t>
                            </w:r>
                            <w:r w:rsidRPr="00A30B93">
                              <w:rPr>
                                <w:lang w:val="en-US"/>
                              </w:rPr>
                              <w:t xml:space="preserve"> describing the device area that should be covered with data</w:t>
                            </w:r>
                          </w:p>
                          <w:p w14:paraId="417A2FDD" w14:textId="77777777" w:rsidR="00E67DD4" w:rsidRPr="0040375C" w:rsidRDefault="00E67DD4" w:rsidP="00E67DD4">
                            <w:pPr>
                              <w:pStyle w:val="ListParagraph"/>
                              <w:numPr>
                                <w:ilvl w:val="0"/>
                                <w:numId w:val="151"/>
                              </w:numPr>
                              <w:spacing w:after="60" w:line="240" w:lineRule="auto"/>
                              <w:jc w:val="both"/>
                              <w:rPr>
                                <w:lang w:val="en-US"/>
                              </w:rPr>
                            </w:pPr>
                            <w:proofErr w:type="spellStart"/>
                            <w:r w:rsidRPr="0040375C">
                              <w:rPr>
                                <w:i/>
                                <w:iCs/>
                                <w:lang w:val="en-US"/>
                              </w:rPr>
                              <w:t>isPoint</w:t>
                            </w:r>
                            <w:proofErr w:type="spellEnd"/>
                            <w:r>
                              <w:rPr>
                                <w:i/>
                                <w:iCs/>
                                <w:lang w:val="en-US"/>
                              </w:rPr>
                              <w:t xml:space="preserve"> </w:t>
                            </w:r>
                            <w:r w:rsidRPr="0040375C">
                              <w:rPr>
                                <w:lang w:val="en-US"/>
                              </w:rPr>
                              <w:t>= false</w:t>
                            </w:r>
                          </w:p>
                          <w:p w14:paraId="078B03C9" w14:textId="77777777" w:rsidR="00E67DD4" w:rsidRDefault="00E67DD4" w:rsidP="00E67DD4">
                            <w:pPr>
                              <w:pStyle w:val="ListParagraph"/>
                              <w:numPr>
                                <w:ilvl w:val="1"/>
                                <w:numId w:val="151"/>
                              </w:numPr>
                              <w:spacing w:after="60" w:line="240" w:lineRule="auto"/>
                              <w:rPr>
                                <w:lang w:val="en-US"/>
                              </w:rPr>
                            </w:pPr>
                            <w:r>
                              <w:rPr>
                                <w:b/>
                                <w:bCs/>
                                <w:lang w:val="en-US"/>
                              </w:rPr>
                              <w:t>If</w:t>
                            </w:r>
                            <w:r w:rsidRPr="004C4E7A">
                              <w:rPr>
                                <w:lang w:val="en-US"/>
                              </w:rPr>
                              <w:t xml:space="preserve"> </w:t>
                            </w:r>
                            <w:proofErr w:type="spellStart"/>
                            <w:r w:rsidRPr="0040375C">
                              <w:rPr>
                                <w:i/>
                                <w:iCs/>
                                <w:lang w:val="en-US"/>
                              </w:rPr>
                              <w:t>drawingInstruction</w:t>
                            </w:r>
                            <w:proofErr w:type="spellEnd"/>
                            <w:r>
                              <w:rPr>
                                <w:lang w:val="en-US"/>
                              </w:rPr>
                              <w:t xml:space="preserve"> is an augmented point</w:t>
                            </w:r>
                          </w:p>
                          <w:p w14:paraId="7B1CE8F8" w14:textId="77777777" w:rsidR="00E67DD4" w:rsidRPr="0040375C" w:rsidRDefault="00E67DD4" w:rsidP="00E67DD4">
                            <w:pPr>
                              <w:pStyle w:val="ListParagraph"/>
                              <w:numPr>
                                <w:ilvl w:val="2"/>
                                <w:numId w:val="151"/>
                              </w:numPr>
                              <w:spacing w:after="60" w:line="240" w:lineRule="auto"/>
                              <w:rPr>
                                <w:lang w:val="en-US"/>
                              </w:rPr>
                            </w:pPr>
                            <w:proofErr w:type="spellStart"/>
                            <w:r w:rsidRPr="0040375C">
                              <w:rPr>
                                <w:i/>
                                <w:iCs/>
                                <w:lang w:val="en-US"/>
                              </w:rPr>
                              <w:t>isPoint</w:t>
                            </w:r>
                            <w:proofErr w:type="spellEnd"/>
                            <w:r>
                              <w:rPr>
                                <w:lang w:val="en-US"/>
                              </w:rPr>
                              <w:t xml:space="preserve"> = true</w:t>
                            </w:r>
                          </w:p>
                          <w:p w14:paraId="1F225FB7" w14:textId="77777777" w:rsidR="00E67DD4" w:rsidRPr="0040375C" w:rsidRDefault="00E67DD4" w:rsidP="00E67DD4">
                            <w:pPr>
                              <w:pStyle w:val="ListParagraph"/>
                              <w:numPr>
                                <w:ilvl w:val="2"/>
                                <w:numId w:val="151"/>
                              </w:numPr>
                              <w:spacing w:after="60" w:line="240" w:lineRule="auto"/>
                              <w:rPr>
                                <w:lang w:val="en-US"/>
                              </w:rPr>
                            </w:pPr>
                            <w:r>
                              <w:rPr>
                                <w:i/>
                                <w:iCs/>
                                <w:lang w:val="en-US"/>
                              </w:rPr>
                              <w:t>p</w:t>
                            </w:r>
                            <w:r w:rsidRPr="0040375C">
                              <w:rPr>
                                <w:i/>
                                <w:iCs/>
                                <w:lang w:val="en-US"/>
                              </w:rPr>
                              <w:t>oint</w:t>
                            </w:r>
                            <w:r>
                              <w:rPr>
                                <w:b/>
                                <w:bCs/>
                                <w:lang w:val="en-US"/>
                              </w:rPr>
                              <w:t xml:space="preserve"> = </w:t>
                            </w:r>
                            <w:r w:rsidRPr="0040375C">
                              <w:rPr>
                                <w:lang w:val="en-US"/>
                              </w:rPr>
                              <w:t xml:space="preserve">augmented </w:t>
                            </w:r>
                            <w:r>
                              <w:rPr>
                                <w:lang w:val="en-US"/>
                              </w:rPr>
                              <w:t>geometry</w:t>
                            </w:r>
                          </w:p>
                          <w:p w14:paraId="04BEBF6F" w14:textId="77777777" w:rsidR="00E67DD4" w:rsidRDefault="00E67DD4" w:rsidP="00E67DD4">
                            <w:pPr>
                              <w:pStyle w:val="ListParagraph"/>
                              <w:numPr>
                                <w:ilvl w:val="1"/>
                                <w:numId w:val="151"/>
                              </w:numPr>
                              <w:spacing w:after="60" w:line="240" w:lineRule="auto"/>
                              <w:rPr>
                                <w:lang w:val="en-US"/>
                              </w:rPr>
                            </w:pPr>
                            <w:r>
                              <w:rPr>
                                <w:b/>
                                <w:bCs/>
                                <w:lang w:val="en-US"/>
                              </w:rPr>
                              <w:t xml:space="preserve">Else </w:t>
                            </w:r>
                            <w:r w:rsidRPr="0040375C">
                              <w:rPr>
                                <w:b/>
                                <w:bCs/>
                                <w:lang w:val="en-US"/>
                              </w:rPr>
                              <w:t>If</w:t>
                            </w:r>
                            <w:r>
                              <w:rPr>
                                <w:lang w:val="en-US"/>
                              </w:rPr>
                              <w:t xml:space="preserve"> geometry of </w:t>
                            </w:r>
                            <w:proofErr w:type="spellStart"/>
                            <w:r w:rsidRPr="0040375C">
                              <w:rPr>
                                <w:i/>
                                <w:iCs/>
                                <w:lang w:val="en-US"/>
                              </w:rPr>
                              <w:t>drawingInstruction</w:t>
                            </w:r>
                            <w:proofErr w:type="spellEnd"/>
                            <w:r>
                              <w:rPr>
                                <w:lang w:val="en-US"/>
                              </w:rPr>
                              <w:t xml:space="preserve"> </w:t>
                            </w:r>
                            <w:r w:rsidRPr="0040375C">
                              <w:rPr>
                                <w:b/>
                                <w:bCs/>
                                <w:lang w:val="en-US"/>
                              </w:rPr>
                              <w:t>feature reference</w:t>
                            </w:r>
                            <w:r>
                              <w:rPr>
                                <w:lang w:val="en-US"/>
                              </w:rPr>
                              <w:t xml:space="preserve"> is a point</w:t>
                            </w:r>
                          </w:p>
                          <w:p w14:paraId="24C2B189" w14:textId="77777777" w:rsidR="00E67DD4" w:rsidRDefault="00E67DD4" w:rsidP="00E67DD4">
                            <w:pPr>
                              <w:pStyle w:val="ListParagraph"/>
                              <w:numPr>
                                <w:ilvl w:val="2"/>
                                <w:numId w:val="151"/>
                              </w:numPr>
                              <w:spacing w:after="60" w:line="240" w:lineRule="auto"/>
                              <w:jc w:val="both"/>
                              <w:rPr>
                                <w:lang w:val="en-US"/>
                              </w:rPr>
                            </w:pPr>
                            <w:proofErr w:type="spellStart"/>
                            <w:r w:rsidRPr="0040375C">
                              <w:rPr>
                                <w:i/>
                                <w:iCs/>
                                <w:lang w:val="en-US"/>
                              </w:rPr>
                              <w:t>isPoint</w:t>
                            </w:r>
                            <w:proofErr w:type="spellEnd"/>
                            <w:r w:rsidRPr="0040375C">
                              <w:rPr>
                                <w:lang w:val="en-US"/>
                              </w:rPr>
                              <w:t xml:space="preserve"> = true</w:t>
                            </w:r>
                          </w:p>
                          <w:p w14:paraId="5C218EB0" w14:textId="77777777" w:rsidR="00E67DD4" w:rsidRPr="0043537F" w:rsidRDefault="00E67DD4" w:rsidP="00E67DD4">
                            <w:pPr>
                              <w:pStyle w:val="ListParagraph"/>
                              <w:numPr>
                                <w:ilvl w:val="2"/>
                                <w:numId w:val="151"/>
                              </w:numPr>
                              <w:spacing w:after="60" w:line="240" w:lineRule="auto"/>
                              <w:jc w:val="both"/>
                              <w:rPr>
                                <w:lang w:val="en-US"/>
                              </w:rPr>
                            </w:pPr>
                            <w:r>
                              <w:rPr>
                                <w:i/>
                                <w:iCs/>
                                <w:lang w:val="en-US"/>
                              </w:rPr>
                              <w:t xml:space="preserve">point = </w:t>
                            </w:r>
                            <w:r>
                              <w:rPr>
                                <w:lang w:val="en-US"/>
                              </w:rPr>
                              <w:t>feature reference geometry</w:t>
                            </w:r>
                          </w:p>
                          <w:p w14:paraId="0E6BDF71" w14:textId="77777777" w:rsidR="00E67DD4" w:rsidRDefault="00E67DD4" w:rsidP="00E67DD4">
                            <w:pPr>
                              <w:pStyle w:val="ListParagraph"/>
                              <w:numPr>
                                <w:ilvl w:val="0"/>
                                <w:numId w:val="151"/>
                              </w:numPr>
                              <w:spacing w:after="60" w:line="240" w:lineRule="auto"/>
                              <w:jc w:val="both"/>
                              <w:rPr>
                                <w:lang w:val="en-US"/>
                              </w:rPr>
                            </w:pPr>
                            <w:r w:rsidRPr="0040375C">
                              <w:rPr>
                                <w:b/>
                                <w:bCs/>
                                <w:lang w:val="en-US"/>
                              </w:rPr>
                              <w:t>If</w:t>
                            </w:r>
                            <w:r>
                              <w:rPr>
                                <w:lang w:val="en-US"/>
                              </w:rPr>
                              <w:t xml:space="preserve"> not </w:t>
                            </w:r>
                            <w:proofErr w:type="spellStart"/>
                            <w:r w:rsidRPr="0040375C">
                              <w:rPr>
                                <w:i/>
                                <w:iCs/>
                                <w:lang w:val="en-US"/>
                              </w:rPr>
                              <w:t>isPoint</w:t>
                            </w:r>
                            <w:proofErr w:type="spellEnd"/>
                          </w:p>
                          <w:p w14:paraId="5B679BEF" w14:textId="77777777" w:rsidR="00E67DD4" w:rsidRDefault="00E67DD4" w:rsidP="00E67DD4">
                            <w:pPr>
                              <w:pStyle w:val="ListParagraph"/>
                              <w:numPr>
                                <w:ilvl w:val="1"/>
                                <w:numId w:val="151"/>
                              </w:numPr>
                              <w:spacing w:after="60" w:line="240" w:lineRule="auto"/>
                              <w:jc w:val="both"/>
                              <w:rPr>
                                <w:lang w:val="en-US"/>
                              </w:rPr>
                            </w:pPr>
                            <w:r>
                              <w:rPr>
                                <w:lang w:val="en-US"/>
                              </w:rPr>
                              <w:t xml:space="preserve">Render the drawing instruction, using the </w:t>
                            </w:r>
                            <w:r w:rsidRPr="0040375C">
                              <w:rPr>
                                <w:i/>
                                <w:iCs/>
                                <w:lang w:val="en-US"/>
                              </w:rPr>
                              <w:t>dataset</w:t>
                            </w:r>
                            <w:r>
                              <w:rPr>
                                <w:lang w:val="en-US"/>
                              </w:rPr>
                              <w:t xml:space="preserve"> </w:t>
                            </w:r>
                            <w:r w:rsidRPr="0040375C">
                              <w:rPr>
                                <w:i/>
                                <w:iCs/>
                                <w:lang w:val="en-US"/>
                              </w:rPr>
                              <w:t>mask</w:t>
                            </w:r>
                            <w:r>
                              <w:rPr>
                                <w:lang w:val="en-US"/>
                              </w:rPr>
                              <w:t xml:space="preserve"> to either clip or mask the rendered output. Portions of the rendered output which intersect </w:t>
                            </w:r>
                            <w:r w:rsidRPr="0040375C">
                              <w:rPr>
                                <w:i/>
                                <w:iCs/>
                                <w:lang w:val="en-US"/>
                              </w:rPr>
                              <w:t>mask</w:t>
                            </w:r>
                            <w:r>
                              <w:rPr>
                                <w:lang w:val="en-US"/>
                              </w:rPr>
                              <w:t xml:space="preserve"> should not be visible.</w:t>
                            </w:r>
                          </w:p>
                          <w:p w14:paraId="30D60E45" w14:textId="77777777" w:rsidR="00E67DD4" w:rsidRPr="0040375C" w:rsidRDefault="00E67DD4" w:rsidP="00E67DD4">
                            <w:pPr>
                              <w:pStyle w:val="ListParagraph"/>
                              <w:numPr>
                                <w:ilvl w:val="0"/>
                                <w:numId w:val="151"/>
                              </w:numPr>
                              <w:spacing w:after="60" w:line="240" w:lineRule="auto"/>
                              <w:jc w:val="both"/>
                              <w:rPr>
                                <w:lang w:val="en-US"/>
                              </w:rPr>
                            </w:pPr>
                            <w:r>
                              <w:rPr>
                                <w:b/>
                                <w:bCs/>
                                <w:lang w:val="en-US"/>
                              </w:rPr>
                              <w:t xml:space="preserve">Else If </w:t>
                            </w:r>
                            <w:proofErr w:type="spellStart"/>
                            <w:r>
                              <w:rPr>
                                <w:i/>
                                <w:iCs/>
                                <w:lang w:val="en-US"/>
                              </w:rPr>
                              <w:t>dataset.mask</w:t>
                            </w:r>
                            <w:proofErr w:type="spellEnd"/>
                            <w:r>
                              <w:rPr>
                                <w:lang w:val="en-US"/>
                              </w:rPr>
                              <w:t xml:space="preserve"> </w:t>
                            </w:r>
                            <w:r w:rsidRPr="00486B6C">
                              <w:rPr>
                                <w:i/>
                                <w:iCs/>
                              </w:rPr>
                              <w:t xml:space="preserve">∩ </w:t>
                            </w:r>
                            <w:r w:rsidRPr="0040375C">
                              <w:rPr>
                                <w:i/>
                                <w:iCs/>
                                <w:lang w:val="en-US"/>
                              </w:rPr>
                              <w:t>point</w:t>
                            </w:r>
                            <w:r>
                              <w:rPr>
                                <w:i/>
                                <w:iCs/>
                                <w:lang w:val="en-US"/>
                              </w:rPr>
                              <w:t xml:space="preserve"> </w:t>
                            </w:r>
                            <w:r>
                              <w:rPr>
                                <w:lang w:val="en-US"/>
                              </w:rPr>
                              <w:t xml:space="preserve">&lt;&gt; </w:t>
                            </w:r>
                            <w:r w:rsidRPr="00487F8D">
                              <w:rPr>
                                <w:rFonts w:ascii="Tahoma" w:hAnsi="Tahoma" w:cs="Tahoma"/>
                              </w:rPr>
                              <w:t>Ø</w:t>
                            </w:r>
                          </w:p>
                          <w:p w14:paraId="1EEE3CDE" w14:textId="77777777" w:rsidR="00E67DD4" w:rsidRDefault="00E67DD4" w:rsidP="00E67DD4">
                            <w:pPr>
                              <w:pStyle w:val="ListParagraph"/>
                              <w:numPr>
                                <w:ilvl w:val="1"/>
                                <w:numId w:val="151"/>
                              </w:numPr>
                              <w:spacing w:after="60" w:line="240" w:lineRule="auto"/>
                              <w:jc w:val="both"/>
                              <w:rPr>
                                <w:lang w:val="en-US"/>
                              </w:rPr>
                            </w:pPr>
                            <w:r>
                              <w:rPr>
                                <w:lang w:val="en-US"/>
                              </w:rPr>
                              <w:t>Do not render the instruction</w:t>
                            </w:r>
                          </w:p>
                          <w:p w14:paraId="34A1D549" w14:textId="77777777" w:rsidR="00E67DD4" w:rsidRPr="0040375C" w:rsidRDefault="00E67DD4" w:rsidP="00E67DD4">
                            <w:pPr>
                              <w:pStyle w:val="ListParagraph"/>
                              <w:numPr>
                                <w:ilvl w:val="0"/>
                                <w:numId w:val="151"/>
                              </w:numPr>
                              <w:spacing w:after="60" w:line="240" w:lineRule="auto"/>
                              <w:jc w:val="both"/>
                              <w:rPr>
                                <w:b/>
                                <w:bCs/>
                                <w:lang w:val="en-US"/>
                              </w:rPr>
                            </w:pPr>
                            <w:r w:rsidRPr="0040375C">
                              <w:rPr>
                                <w:b/>
                                <w:bCs/>
                                <w:lang w:val="en-US"/>
                              </w:rPr>
                              <w:t>Else</w:t>
                            </w:r>
                          </w:p>
                          <w:p w14:paraId="3F8013AE" w14:textId="77777777" w:rsidR="00E67DD4" w:rsidRPr="00487F8D" w:rsidRDefault="00E67DD4" w:rsidP="00E67DD4">
                            <w:pPr>
                              <w:pStyle w:val="ListParagraph"/>
                              <w:numPr>
                                <w:ilvl w:val="1"/>
                                <w:numId w:val="151"/>
                              </w:numPr>
                              <w:spacing w:after="60" w:line="240" w:lineRule="auto"/>
                              <w:jc w:val="both"/>
                              <w:rPr>
                                <w:sz w:val="18"/>
                                <w:szCs w:val="18"/>
                              </w:rPr>
                            </w:pPr>
                            <w:r>
                              <w:rPr>
                                <w:lang w:val="en-US"/>
                              </w:rPr>
                              <w:t>Render the instruction (without masking or clipping)</w:t>
                            </w:r>
                            <w:r w:rsidRPr="00070BE8" w:rsidDel="00792816">
                              <w:rPr>
                                <w:lang w:val="en-US"/>
                              </w:rPr>
                              <w:t xml:space="preserve">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7832139" id="_x0000_s1038" type="#_x0000_t202" style="position:absolute;margin-left:92.8pt;margin-top:11.7pt;width:2in;height:2in;z-index:251658245;visibility:visible;mso-wrap-style:non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" filled="f" strokeweight=".5pt">
                <v:textbox style="mso-fit-shape-to-text:t">
                  <w:txbxContent>
                    <w:p w14:paraId="50E15869" w14:textId="77777777" w:rsidR="00E67DD4" w:rsidRDefault="00E67DD4" w:rsidP="00E67DD4">
                      <w:pPr>
                        <w:spacing w:after="120" w:line="240" w:lineRule="auto"/>
                        <w:rPr>
                          <w:lang w:val="en-US"/>
                        </w:rPr>
                      </w:pPr>
                      <w:r w:rsidRPr="00125EDC">
                        <w:rPr>
                          <w:b/>
                          <w:bCs/>
                          <w:lang w:val="en-US"/>
                        </w:rPr>
                        <w:t>Algorithm</w:t>
                      </w:r>
                      <w:r>
                        <w:rPr>
                          <w:lang w:val="en-US"/>
                        </w:rPr>
                        <w:t xml:space="preserve">: </w:t>
                      </w:r>
                      <w:proofErr w:type="spellStart"/>
                      <w:r w:rsidRPr="00487F8D">
                        <w:rPr>
                          <w:i/>
                          <w:iCs/>
                          <w:lang w:val="en-US"/>
                        </w:rPr>
                        <w:t>Rende</w:t>
                      </w:r>
                      <w:r>
                        <w:rPr>
                          <w:i/>
                          <w:iCs/>
                          <w:lang w:val="en-US"/>
                        </w:rPr>
                        <w:t>rInstruction</w:t>
                      </w:r>
                      <w:proofErr w:type="spellEnd"/>
                      <w:r>
                        <w:rPr>
                          <w:i/>
                          <w:iCs/>
                          <w:lang w:val="en-US"/>
                        </w:rPr>
                        <w:t>(</w:t>
                      </w:r>
                      <w:proofErr w:type="spellStart"/>
                      <w:r>
                        <w:rPr>
                          <w:i/>
                          <w:iCs/>
                          <w:lang w:val="en-US"/>
                        </w:rPr>
                        <w:t>drawingInstruction</w:t>
                      </w:r>
                      <w:proofErr w:type="spellEnd"/>
                      <w:r>
                        <w:rPr>
                          <w:i/>
                          <w:iCs/>
                          <w:lang w:val="en-US"/>
                        </w:rPr>
                        <w:t>, dataset, viewport)</w:t>
                      </w:r>
                    </w:p>
                    <w:p w14:paraId="70099360" w14:textId="77777777" w:rsidR="00E67DD4" w:rsidRDefault="00E67DD4" w:rsidP="00E67DD4">
                      <w:pPr>
                        <w:spacing w:after="60" w:line="240" w:lineRule="auto"/>
                        <w:rPr>
                          <w:lang w:val="en-US"/>
                        </w:rPr>
                      </w:pPr>
                      <w:r w:rsidRPr="00125EDC">
                        <w:rPr>
                          <w:b/>
                          <w:bCs/>
                          <w:lang w:val="en-US"/>
                        </w:rPr>
                        <w:t>Input</w:t>
                      </w:r>
                      <w:r>
                        <w:rPr>
                          <w:lang w:val="en-US"/>
                        </w:rPr>
                        <w:t xml:space="preserve">: </w:t>
                      </w:r>
                      <w:r>
                        <w:rPr>
                          <w:lang w:val="en-US"/>
                        </w:rPr>
                        <w:tab/>
                        <w:t xml:space="preserve">A </w:t>
                      </w:r>
                      <w:proofErr w:type="spellStart"/>
                      <w:r w:rsidRPr="00125EDC">
                        <w:rPr>
                          <w:i/>
                          <w:iCs/>
                          <w:lang w:val="en-US"/>
                        </w:rPr>
                        <w:t>d</w:t>
                      </w:r>
                      <w:r>
                        <w:rPr>
                          <w:i/>
                          <w:iCs/>
                          <w:lang w:val="en-US"/>
                        </w:rPr>
                        <w:t>rawingInstruction</w:t>
                      </w:r>
                      <w:proofErr w:type="spellEnd"/>
                      <w:r>
                        <w:rPr>
                          <w:lang w:val="en-US"/>
                        </w:rPr>
                        <w:t xml:space="preserve"> generated by dataset portrayal</w:t>
                      </w:r>
                    </w:p>
                    <w:p w14:paraId="3A67C4E8" w14:textId="77777777" w:rsidR="00E67DD4" w:rsidRPr="00487F8D" w:rsidRDefault="00E67DD4" w:rsidP="00E67DD4">
                      <w:pPr>
                        <w:spacing w:after="60" w:line="240" w:lineRule="auto"/>
                        <w:rPr>
                          <w:b/>
                          <w:bCs/>
                          <w:lang w:val="en-US"/>
                        </w:rPr>
                      </w:pPr>
                      <w:r>
                        <w:rPr>
                          <w:lang w:val="en-US"/>
                        </w:rPr>
                        <w:tab/>
                      </w:r>
                      <w:r>
                        <w:rPr>
                          <w:lang w:val="en-US"/>
                        </w:rPr>
                        <w:tab/>
                        <w:t>The</w:t>
                      </w:r>
                      <w:r w:rsidRPr="00A30B93">
                        <w:rPr>
                          <w:lang w:val="en-US"/>
                        </w:rPr>
                        <w:t xml:space="preserve"> </w:t>
                      </w:r>
                      <w:r w:rsidRPr="0040375C">
                        <w:rPr>
                          <w:i/>
                          <w:iCs/>
                          <w:lang w:val="en-US"/>
                        </w:rPr>
                        <w:t>dataset</w:t>
                      </w:r>
                      <w:r>
                        <w:rPr>
                          <w:lang w:val="en-US"/>
                        </w:rPr>
                        <w:t xml:space="preserve"> of the drawing instruction</w:t>
                      </w:r>
                    </w:p>
                    <w:p w14:paraId="39F9DC03" w14:textId="77777777" w:rsidR="00E67DD4" w:rsidRPr="00487F8D" w:rsidRDefault="00E67DD4" w:rsidP="00E67DD4">
                      <w:pPr>
                        <w:spacing w:after="120" w:line="240" w:lineRule="auto"/>
                        <w:rPr>
                          <w:b/>
                          <w:bCs/>
                          <w:lang w:val="en-US"/>
                        </w:rPr>
                      </w:pPr>
                      <w:r>
                        <w:rPr>
                          <w:lang w:val="en-US"/>
                        </w:rPr>
                        <w:tab/>
                      </w:r>
                      <w:r>
                        <w:rPr>
                          <w:lang w:val="en-US"/>
                        </w:rPr>
                        <w:tab/>
                      </w:r>
                      <w:r w:rsidRPr="00A30B93">
                        <w:rPr>
                          <w:lang w:val="en-US"/>
                        </w:rPr>
                        <w:t xml:space="preserve">A device-polygon </w:t>
                      </w:r>
                      <w:r w:rsidRPr="00487F8D">
                        <w:rPr>
                          <w:i/>
                          <w:iCs/>
                          <w:lang w:val="en-US"/>
                        </w:rPr>
                        <w:t>viewport</w:t>
                      </w:r>
                      <w:r w:rsidRPr="00A30B93">
                        <w:rPr>
                          <w:lang w:val="en-US"/>
                        </w:rPr>
                        <w:t xml:space="preserve"> describing the device area that should be covered with data</w:t>
                      </w:r>
                    </w:p>
                    <w:p w14:paraId="417A2FDD" w14:textId="77777777" w:rsidR="00E67DD4" w:rsidRPr="0040375C" w:rsidRDefault="00E67DD4" w:rsidP="00E67DD4">
                      <w:pPr>
                        <w:pStyle w:val="ListParagraph"/>
                        <w:numPr>
                          <w:ilvl w:val="0"/>
                          <w:numId w:val="151"/>
                        </w:numPr>
                        <w:spacing w:after="60" w:line="240" w:lineRule="auto"/>
                        <w:jc w:val="both"/>
                        <w:rPr>
                          <w:lang w:val="en-US"/>
                        </w:rPr>
                      </w:pPr>
                      <w:proofErr w:type="spellStart"/>
                      <w:r w:rsidRPr="0040375C">
                        <w:rPr>
                          <w:i/>
                          <w:iCs/>
                          <w:lang w:val="en-US"/>
                        </w:rPr>
                        <w:t>isPoint</w:t>
                      </w:r>
                      <w:proofErr w:type="spellEnd"/>
                      <w:r>
                        <w:rPr>
                          <w:i/>
                          <w:iCs/>
                          <w:lang w:val="en-US"/>
                        </w:rPr>
                        <w:t xml:space="preserve"> </w:t>
                      </w:r>
                      <w:r w:rsidRPr="0040375C">
                        <w:rPr>
                          <w:lang w:val="en-US"/>
                        </w:rPr>
                        <w:t>= false</w:t>
                      </w:r>
                    </w:p>
                    <w:p w14:paraId="078B03C9" w14:textId="77777777" w:rsidR="00E67DD4" w:rsidRDefault="00E67DD4" w:rsidP="00E67DD4">
                      <w:pPr>
                        <w:pStyle w:val="ListParagraph"/>
                        <w:numPr>
                          <w:ilvl w:val="1"/>
                          <w:numId w:val="151"/>
                        </w:numPr>
                        <w:spacing w:after="60" w:line="240" w:lineRule="auto"/>
                        <w:rPr>
                          <w:lang w:val="en-US"/>
                        </w:rPr>
                      </w:pPr>
                      <w:r>
                        <w:rPr>
                          <w:b/>
                          <w:bCs/>
                          <w:lang w:val="en-US"/>
                        </w:rPr>
                        <w:t>If</w:t>
                      </w:r>
                      <w:r w:rsidRPr="004C4E7A">
                        <w:rPr>
                          <w:lang w:val="en-US"/>
                        </w:rPr>
                        <w:t xml:space="preserve"> </w:t>
                      </w:r>
                      <w:proofErr w:type="spellStart"/>
                      <w:r w:rsidRPr="0040375C">
                        <w:rPr>
                          <w:i/>
                          <w:iCs/>
                          <w:lang w:val="en-US"/>
                        </w:rPr>
                        <w:t>drawingInstruction</w:t>
                      </w:r>
                      <w:proofErr w:type="spellEnd"/>
                      <w:r>
                        <w:rPr>
                          <w:lang w:val="en-US"/>
                        </w:rPr>
                        <w:t xml:space="preserve"> is an augmented point</w:t>
                      </w:r>
                    </w:p>
                    <w:p w14:paraId="7B1CE8F8" w14:textId="77777777" w:rsidR="00E67DD4" w:rsidRPr="0040375C" w:rsidRDefault="00E67DD4" w:rsidP="00E67DD4">
                      <w:pPr>
                        <w:pStyle w:val="ListParagraph"/>
                        <w:numPr>
                          <w:ilvl w:val="2"/>
                          <w:numId w:val="151"/>
                        </w:numPr>
                        <w:spacing w:after="60" w:line="240" w:lineRule="auto"/>
                        <w:rPr>
                          <w:lang w:val="en-US"/>
                        </w:rPr>
                      </w:pPr>
                      <w:proofErr w:type="spellStart"/>
                      <w:r w:rsidRPr="0040375C">
                        <w:rPr>
                          <w:i/>
                          <w:iCs/>
                          <w:lang w:val="en-US"/>
                        </w:rPr>
                        <w:t>isPoint</w:t>
                      </w:r>
                      <w:proofErr w:type="spellEnd"/>
                      <w:r>
                        <w:rPr>
                          <w:lang w:val="en-US"/>
                        </w:rPr>
                        <w:t xml:space="preserve"> = true</w:t>
                      </w:r>
                    </w:p>
                    <w:p w14:paraId="1F225FB7" w14:textId="77777777" w:rsidR="00E67DD4" w:rsidRPr="0040375C" w:rsidRDefault="00E67DD4" w:rsidP="00E67DD4">
                      <w:pPr>
                        <w:pStyle w:val="ListParagraph"/>
                        <w:numPr>
                          <w:ilvl w:val="2"/>
                          <w:numId w:val="151"/>
                        </w:numPr>
                        <w:spacing w:after="60" w:line="240" w:lineRule="auto"/>
                        <w:rPr>
                          <w:lang w:val="en-US"/>
                        </w:rPr>
                      </w:pPr>
                      <w:r>
                        <w:rPr>
                          <w:i/>
                          <w:iCs/>
                          <w:lang w:val="en-US"/>
                        </w:rPr>
                        <w:t>p</w:t>
                      </w:r>
                      <w:r w:rsidRPr="0040375C">
                        <w:rPr>
                          <w:i/>
                          <w:iCs/>
                          <w:lang w:val="en-US"/>
                        </w:rPr>
                        <w:t>oint</w:t>
                      </w:r>
                      <w:r>
                        <w:rPr>
                          <w:b/>
                          <w:bCs/>
                          <w:lang w:val="en-US"/>
                        </w:rPr>
                        <w:t xml:space="preserve"> = </w:t>
                      </w:r>
                      <w:r w:rsidRPr="0040375C">
                        <w:rPr>
                          <w:lang w:val="en-US"/>
                        </w:rPr>
                        <w:t xml:space="preserve">augmented </w:t>
                      </w:r>
                      <w:r>
                        <w:rPr>
                          <w:lang w:val="en-US"/>
                        </w:rPr>
                        <w:t>geometry</w:t>
                      </w:r>
                    </w:p>
                    <w:p w14:paraId="04BEBF6F" w14:textId="77777777" w:rsidR="00E67DD4" w:rsidRDefault="00E67DD4" w:rsidP="00E67DD4">
                      <w:pPr>
                        <w:pStyle w:val="ListParagraph"/>
                        <w:numPr>
                          <w:ilvl w:val="1"/>
                          <w:numId w:val="151"/>
                        </w:numPr>
                        <w:spacing w:after="60" w:line="240" w:lineRule="auto"/>
                        <w:rPr>
                          <w:lang w:val="en-US"/>
                        </w:rPr>
                      </w:pPr>
                      <w:r>
                        <w:rPr>
                          <w:b/>
                          <w:bCs/>
                          <w:lang w:val="en-US"/>
                        </w:rPr>
                        <w:t xml:space="preserve">Else </w:t>
                      </w:r>
                      <w:r w:rsidRPr="0040375C">
                        <w:rPr>
                          <w:b/>
                          <w:bCs/>
                          <w:lang w:val="en-US"/>
                        </w:rPr>
                        <w:t>If</w:t>
                      </w:r>
                      <w:r>
                        <w:rPr>
                          <w:lang w:val="en-US"/>
                        </w:rPr>
                        <w:t xml:space="preserve"> geometry of </w:t>
                      </w:r>
                      <w:proofErr w:type="spellStart"/>
                      <w:r w:rsidRPr="0040375C">
                        <w:rPr>
                          <w:i/>
                          <w:iCs/>
                          <w:lang w:val="en-US"/>
                        </w:rPr>
                        <w:t>drawingInstruction</w:t>
                      </w:r>
                      <w:proofErr w:type="spellEnd"/>
                      <w:r>
                        <w:rPr>
                          <w:lang w:val="en-US"/>
                        </w:rPr>
                        <w:t xml:space="preserve"> </w:t>
                      </w:r>
                      <w:r w:rsidRPr="0040375C">
                        <w:rPr>
                          <w:b/>
                          <w:bCs/>
                          <w:lang w:val="en-US"/>
                        </w:rPr>
                        <w:t>feature reference</w:t>
                      </w:r>
                      <w:r>
                        <w:rPr>
                          <w:lang w:val="en-US"/>
                        </w:rPr>
                        <w:t xml:space="preserve"> is a point</w:t>
                      </w:r>
                    </w:p>
                    <w:p w14:paraId="24C2B189" w14:textId="77777777" w:rsidR="00E67DD4" w:rsidRDefault="00E67DD4" w:rsidP="00E67DD4">
                      <w:pPr>
                        <w:pStyle w:val="ListParagraph"/>
                        <w:numPr>
                          <w:ilvl w:val="2"/>
                          <w:numId w:val="151"/>
                        </w:numPr>
                        <w:spacing w:after="60" w:line="240" w:lineRule="auto"/>
                        <w:jc w:val="both"/>
                        <w:rPr>
                          <w:lang w:val="en-US"/>
                        </w:rPr>
                      </w:pPr>
                      <w:proofErr w:type="spellStart"/>
                      <w:r w:rsidRPr="0040375C">
                        <w:rPr>
                          <w:i/>
                          <w:iCs/>
                          <w:lang w:val="en-US"/>
                        </w:rPr>
                        <w:t>isPoint</w:t>
                      </w:r>
                      <w:proofErr w:type="spellEnd"/>
                      <w:r w:rsidRPr="0040375C">
                        <w:rPr>
                          <w:lang w:val="en-US"/>
                        </w:rPr>
                        <w:t xml:space="preserve"> = true</w:t>
                      </w:r>
                    </w:p>
                    <w:p w14:paraId="5C218EB0" w14:textId="77777777" w:rsidR="00E67DD4" w:rsidRPr="0043537F" w:rsidRDefault="00E67DD4" w:rsidP="00E67DD4">
                      <w:pPr>
                        <w:pStyle w:val="ListParagraph"/>
                        <w:numPr>
                          <w:ilvl w:val="2"/>
                          <w:numId w:val="151"/>
                        </w:numPr>
                        <w:spacing w:after="60" w:line="240" w:lineRule="auto"/>
                        <w:jc w:val="both"/>
                        <w:rPr>
                          <w:lang w:val="en-US"/>
                        </w:rPr>
                      </w:pPr>
                      <w:r>
                        <w:rPr>
                          <w:i/>
                          <w:iCs/>
                          <w:lang w:val="en-US"/>
                        </w:rPr>
                        <w:t xml:space="preserve">point = </w:t>
                      </w:r>
                      <w:r>
                        <w:rPr>
                          <w:lang w:val="en-US"/>
                        </w:rPr>
                        <w:t>feature reference geometry</w:t>
                      </w:r>
                    </w:p>
                    <w:p w14:paraId="0E6BDF71" w14:textId="77777777" w:rsidR="00E67DD4" w:rsidRDefault="00E67DD4" w:rsidP="00E67DD4">
                      <w:pPr>
                        <w:pStyle w:val="ListParagraph"/>
                        <w:numPr>
                          <w:ilvl w:val="0"/>
                          <w:numId w:val="151"/>
                        </w:numPr>
                        <w:spacing w:after="60" w:line="240" w:lineRule="auto"/>
                        <w:jc w:val="both"/>
                        <w:rPr>
                          <w:lang w:val="en-US"/>
                        </w:rPr>
                      </w:pPr>
                      <w:r w:rsidRPr="0040375C">
                        <w:rPr>
                          <w:b/>
                          <w:bCs/>
                          <w:lang w:val="en-US"/>
                        </w:rPr>
                        <w:t>If</w:t>
                      </w:r>
                      <w:r>
                        <w:rPr>
                          <w:lang w:val="en-US"/>
                        </w:rPr>
                        <w:t xml:space="preserve"> not </w:t>
                      </w:r>
                      <w:proofErr w:type="spellStart"/>
                      <w:r w:rsidRPr="0040375C">
                        <w:rPr>
                          <w:i/>
                          <w:iCs/>
                          <w:lang w:val="en-US"/>
                        </w:rPr>
                        <w:t>isPoint</w:t>
                      </w:r>
                      <w:proofErr w:type="spellEnd"/>
                    </w:p>
                    <w:p w14:paraId="5B679BEF" w14:textId="77777777" w:rsidR="00E67DD4" w:rsidRDefault="00E67DD4" w:rsidP="00E67DD4">
                      <w:pPr>
                        <w:pStyle w:val="ListParagraph"/>
                        <w:numPr>
                          <w:ilvl w:val="1"/>
                          <w:numId w:val="151"/>
                        </w:numPr>
                        <w:spacing w:after="60" w:line="240" w:lineRule="auto"/>
                        <w:jc w:val="both"/>
                        <w:rPr>
                          <w:lang w:val="en-US"/>
                        </w:rPr>
                      </w:pPr>
                      <w:r>
                        <w:rPr>
                          <w:lang w:val="en-US"/>
                        </w:rPr>
                        <w:t xml:space="preserve">Render the drawing instruction, using the </w:t>
                      </w:r>
                      <w:r w:rsidRPr="0040375C">
                        <w:rPr>
                          <w:i/>
                          <w:iCs/>
                          <w:lang w:val="en-US"/>
                        </w:rPr>
                        <w:t>dataset</w:t>
                      </w:r>
                      <w:r>
                        <w:rPr>
                          <w:lang w:val="en-US"/>
                        </w:rPr>
                        <w:t xml:space="preserve"> </w:t>
                      </w:r>
                      <w:r w:rsidRPr="0040375C">
                        <w:rPr>
                          <w:i/>
                          <w:iCs/>
                          <w:lang w:val="en-US"/>
                        </w:rPr>
                        <w:t>mask</w:t>
                      </w:r>
                      <w:r>
                        <w:rPr>
                          <w:lang w:val="en-US"/>
                        </w:rPr>
                        <w:t xml:space="preserve"> to either clip or mask the rendered output. Portions of the rendered output which intersect </w:t>
                      </w:r>
                      <w:r w:rsidRPr="0040375C">
                        <w:rPr>
                          <w:i/>
                          <w:iCs/>
                          <w:lang w:val="en-US"/>
                        </w:rPr>
                        <w:t>mask</w:t>
                      </w:r>
                      <w:r>
                        <w:rPr>
                          <w:lang w:val="en-US"/>
                        </w:rPr>
                        <w:t xml:space="preserve"> should not be visible.</w:t>
                      </w:r>
                    </w:p>
                    <w:p w14:paraId="30D60E45" w14:textId="77777777" w:rsidR="00E67DD4" w:rsidRPr="0040375C" w:rsidRDefault="00E67DD4" w:rsidP="00E67DD4">
                      <w:pPr>
                        <w:pStyle w:val="ListParagraph"/>
                        <w:numPr>
                          <w:ilvl w:val="0"/>
                          <w:numId w:val="151"/>
                        </w:numPr>
                        <w:spacing w:after="60" w:line="240" w:lineRule="auto"/>
                        <w:jc w:val="both"/>
                        <w:rPr>
                          <w:lang w:val="en-US"/>
                        </w:rPr>
                      </w:pPr>
                      <w:r>
                        <w:rPr>
                          <w:b/>
                          <w:bCs/>
                          <w:lang w:val="en-US"/>
                        </w:rPr>
                        <w:t xml:space="preserve">Else If </w:t>
                      </w:r>
                      <w:proofErr w:type="spellStart"/>
                      <w:r>
                        <w:rPr>
                          <w:i/>
                          <w:iCs/>
                          <w:lang w:val="en-US"/>
                        </w:rPr>
                        <w:t>dataset.mask</w:t>
                      </w:r>
                      <w:proofErr w:type="spellEnd"/>
                      <w:r>
                        <w:rPr>
                          <w:lang w:val="en-US"/>
                        </w:rPr>
                        <w:t xml:space="preserve"> </w:t>
                      </w:r>
                      <w:r w:rsidRPr="00486B6C">
                        <w:rPr>
                          <w:i/>
                          <w:iCs/>
                        </w:rPr>
                        <w:t xml:space="preserve">∩ </w:t>
                      </w:r>
                      <w:r w:rsidRPr="0040375C">
                        <w:rPr>
                          <w:i/>
                          <w:iCs/>
                          <w:lang w:val="en-US"/>
                        </w:rPr>
                        <w:t>point</w:t>
                      </w:r>
                      <w:r>
                        <w:rPr>
                          <w:i/>
                          <w:iCs/>
                          <w:lang w:val="en-US"/>
                        </w:rPr>
                        <w:t xml:space="preserve"> </w:t>
                      </w:r>
                      <w:r>
                        <w:rPr>
                          <w:lang w:val="en-US"/>
                        </w:rPr>
                        <w:t xml:space="preserve">&lt;&gt; </w:t>
                      </w:r>
                      <w:r w:rsidRPr="00487F8D">
                        <w:rPr>
                          <w:rFonts w:ascii="Tahoma" w:hAnsi="Tahoma" w:cs="Tahoma"/>
                        </w:rPr>
                        <w:t>Ø</w:t>
                      </w:r>
                    </w:p>
                    <w:p w14:paraId="1EEE3CDE" w14:textId="77777777" w:rsidR="00E67DD4" w:rsidRDefault="00E67DD4" w:rsidP="00E67DD4">
                      <w:pPr>
                        <w:pStyle w:val="ListParagraph"/>
                        <w:numPr>
                          <w:ilvl w:val="1"/>
                          <w:numId w:val="151"/>
                        </w:numPr>
                        <w:spacing w:after="60" w:line="240" w:lineRule="auto"/>
                        <w:jc w:val="both"/>
                        <w:rPr>
                          <w:lang w:val="en-US"/>
                        </w:rPr>
                      </w:pPr>
                      <w:r>
                        <w:rPr>
                          <w:lang w:val="en-US"/>
                        </w:rPr>
                        <w:t>Do not render the instruction</w:t>
                      </w:r>
                    </w:p>
                    <w:p w14:paraId="34A1D549" w14:textId="77777777" w:rsidR="00E67DD4" w:rsidRPr="0040375C" w:rsidRDefault="00E67DD4" w:rsidP="00E67DD4">
                      <w:pPr>
                        <w:pStyle w:val="ListParagraph"/>
                        <w:numPr>
                          <w:ilvl w:val="0"/>
                          <w:numId w:val="151"/>
                        </w:numPr>
                        <w:spacing w:after="60" w:line="240" w:lineRule="auto"/>
                        <w:jc w:val="both"/>
                        <w:rPr>
                          <w:b/>
                          <w:bCs/>
                          <w:lang w:val="en-US"/>
                        </w:rPr>
                      </w:pPr>
                      <w:r w:rsidRPr="0040375C">
                        <w:rPr>
                          <w:b/>
                          <w:bCs/>
                          <w:lang w:val="en-US"/>
                        </w:rPr>
                        <w:t>Else</w:t>
                      </w:r>
                    </w:p>
                    <w:p w14:paraId="3F8013AE" w14:textId="77777777" w:rsidR="00E67DD4" w:rsidRPr="00487F8D" w:rsidRDefault="00E67DD4" w:rsidP="00E67DD4">
                      <w:pPr>
                        <w:pStyle w:val="ListParagraph"/>
                        <w:numPr>
                          <w:ilvl w:val="1"/>
                          <w:numId w:val="151"/>
                        </w:numPr>
                        <w:spacing w:after="60" w:line="240" w:lineRule="auto"/>
                        <w:jc w:val="both"/>
                        <w:rPr>
                          <w:sz w:val="18"/>
                          <w:szCs w:val="18"/>
                        </w:rPr>
                      </w:pPr>
                      <w:r>
                        <w:rPr>
                          <w:lang w:val="en-US"/>
                        </w:rPr>
                        <w:t>Render the instruction (without masking or clipping)</w:t>
                      </w:r>
                      <w:r w:rsidRPr="00070BE8" w:rsidDel="00792816">
                        <w:rPr>
                          <w:lang w:val="en-US"/>
                        </w:rPr>
                        <w:t xml:space="preserve"> </w:t>
                      </w:r>
                    </w:p>
                  </w:txbxContent>
                </v:textbox>
                <w10:wrap type="square" anchorx="margin"/>
              </v:shape>
            </w:pict>
          </mc:Fallback>
        </mc:AlternateContent>
      </w:r>
    </w:p>
    <w:p w14:paraId="5194CD66" w14:textId="24ABB9C9" w:rsidR="00A73737" w:rsidRPr="007B2D1A" w:rsidRDefault="00A73737" w:rsidP="00530F27">
      <w:pPr>
        <w:rPr>
          <w:lang w:val="en-US"/>
        </w:rPr>
      </w:pPr>
    </w:p>
    <w:p w14:paraId="42A5AC86" w14:textId="426EBCC9" w:rsidR="0065597A" w:rsidRPr="00A527F0" w:rsidRDefault="0065597A">
      <w:r w:rsidRPr="00A527F0">
        <w:br w:type="page"/>
      </w:r>
    </w:p>
    <w:p w14:paraId="37491CD4" w14:textId="33C1F0FE" w:rsidR="0065597A" w:rsidRPr="00A527F0" w:rsidRDefault="0065597A" w:rsidP="0065597A">
      <w:pPr>
        <w:pStyle w:val="Heading1"/>
        <w:numPr>
          <w:ilvl w:val="0"/>
          <w:numId w:val="0"/>
        </w:numPr>
        <w:spacing w:before="0" w:after="0"/>
        <w:ind w:left="2127" w:right="2160"/>
        <w:jc w:val="center"/>
      </w:pPr>
      <w:bookmarkStart w:id="958" w:name="_Toc194067252"/>
      <w:r w:rsidRPr="00A527F0">
        <w:lastRenderedPageBreak/>
        <w:t xml:space="preserve">Appendix </w:t>
      </w:r>
      <w:r w:rsidR="00E93146">
        <w:t>F</w:t>
      </w:r>
      <w:r w:rsidRPr="00A527F0">
        <w:t xml:space="preserve"> – GML Coverage Polygons</w:t>
      </w:r>
      <w:bookmarkEnd w:id="958"/>
    </w:p>
    <w:p w14:paraId="0AE3D2F3" w14:textId="77777777" w:rsidR="0065597A" w:rsidRPr="00A527F0" w:rsidRDefault="0065597A" w:rsidP="0065597A">
      <w:pPr>
        <w:spacing w:after="120" w:line="240" w:lineRule="auto"/>
      </w:pPr>
    </w:p>
    <w:p w14:paraId="61207743" w14:textId="51EFA3BC" w:rsidR="0065597A" w:rsidRPr="00A527F0" w:rsidRDefault="0065597A" w:rsidP="00FD4BD6">
      <w:pPr>
        <w:pStyle w:val="Heading1"/>
        <w:numPr>
          <w:ilvl w:val="0"/>
          <w:numId w:val="235"/>
        </w:numPr>
      </w:pPr>
      <w:bookmarkStart w:id="959" w:name="_Toc194067253"/>
      <w:r w:rsidRPr="00A527F0">
        <w:t>GML Coverage Polygons</w:t>
      </w:r>
      <w:bookmarkEnd w:id="959"/>
    </w:p>
    <w:p w14:paraId="10AD9221" w14:textId="2C7C83B0" w:rsidR="0065597A" w:rsidRPr="00A527F0" w:rsidRDefault="0065597A" w:rsidP="00FD4BD6">
      <w:pPr>
        <w:pStyle w:val="Heading2"/>
        <w:numPr>
          <w:ilvl w:val="1"/>
          <w:numId w:val="235"/>
        </w:numPr>
      </w:pPr>
      <w:bookmarkStart w:id="960" w:name="_Toc194067254"/>
      <w:r w:rsidRPr="00A527F0">
        <w:t>Introduction</w:t>
      </w:r>
      <w:bookmarkEnd w:id="960"/>
    </w:p>
    <w:p w14:paraId="0C42506F" w14:textId="63C5BAB7" w:rsidR="00DB785B" w:rsidRPr="00A527F0" w:rsidRDefault="00DB785B" w:rsidP="00700B73">
      <w:pPr>
        <w:jc w:val="both"/>
      </w:pPr>
      <w:r w:rsidRPr="00A527F0">
        <w:t>GML is used as an integral part of S-100 Part 17, specifically in the XML elements defined by the Exchange Catalogue Schema.</w:t>
      </w:r>
    </w:p>
    <w:p w14:paraId="44CA6482" w14:textId="77777777" w:rsidR="00DB785B" w:rsidRPr="00A527F0" w:rsidRDefault="00DB785B" w:rsidP="00700B73">
      <w:pPr>
        <w:jc w:val="both"/>
      </w:pPr>
      <w:r w:rsidRPr="00A527F0">
        <w:t>For the purpose of representing coverage objects in CATALOG.XML, however only a very small number of possibilities are required.</w:t>
      </w:r>
    </w:p>
    <w:p w14:paraId="1983A9C0" w14:textId="77777777" w:rsidR="00DB785B" w:rsidRPr="00A527F0" w:rsidRDefault="00DB785B" w:rsidP="00700B73">
      <w:pPr>
        <w:jc w:val="both"/>
      </w:pPr>
      <w:r w:rsidRPr="00A527F0">
        <w:t>Implementers would benefit from a tighter standardization through a reduction of the CATALOG.XML coverage polygons.</w:t>
      </w:r>
    </w:p>
    <w:p w14:paraId="358C2E04" w14:textId="6E850449" w:rsidR="0065597A" w:rsidRPr="00A527F0" w:rsidRDefault="0065597A" w:rsidP="00FD4BD6">
      <w:pPr>
        <w:pStyle w:val="Heading2"/>
        <w:numPr>
          <w:ilvl w:val="1"/>
          <w:numId w:val="235"/>
        </w:numPr>
      </w:pPr>
      <w:bookmarkStart w:id="961" w:name="_Toc194061867"/>
      <w:bookmarkStart w:id="962" w:name="_Toc194067255"/>
      <w:bookmarkStart w:id="963" w:name="_Toc194067256"/>
      <w:bookmarkEnd w:id="961"/>
      <w:bookmarkEnd w:id="962"/>
      <w:r w:rsidRPr="00A527F0">
        <w:t>Specification</w:t>
      </w:r>
      <w:bookmarkEnd w:id="963"/>
    </w:p>
    <w:p w14:paraId="5EA6A3A6" w14:textId="77777777" w:rsidR="00E50048" w:rsidRPr="00700B73" w:rsidRDefault="00E50048" w:rsidP="00E50048">
      <w:pPr>
        <w:rPr>
          <w:rFonts w:cs="Arial"/>
        </w:rPr>
      </w:pPr>
      <w:r w:rsidRPr="00700B73">
        <w:rPr>
          <w:rFonts w:cs="Arial"/>
        </w:rPr>
        <w:t xml:space="preserve">In order to simplify the job of S-100 implementers for CATALOG.XML the only requirement is for a representation which encodes a simple, connected polygon with a single exterior and 0 or more holes. </w:t>
      </w:r>
    </w:p>
    <w:p w14:paraId="5F9D19E7" w14:textId="2C510236" w:rsidR="00E50048" w:rsidRPr="00A527F0" w:rsidRDefault="00E50048" w:rsidP="00700B73">
      <w:pPr>
        <w:rPr>
          <w:rFonts w:cs="Arial"/>
        </w:rPr>
      </w:pPr>
      <w:r w:rsidRPr="00700B73">
        <w:rPr>
          <w:rFonts w:cs="Arial"/>
        </w:rPr>
        <w:t>Such polygons will be implemented using the GML vocabulary implemented in the included S-100 schemas as follows:</w:t>
      </w:r>
    </w:p>
    <w:p w14:paraId="1B6809D6" w14:textId="77777777" w:rsidR="00E50048" w:rsidRPr="00A527F0" w:rsidRDefault="00E50048" w:rsidP="00E50048">
      <w:pPr>
        <w:pStyle w:val="xmsonormal"/>
        <w:shd w:val="clear" w:color="auto" w:fill="FFFFFF"/>
        <w:spacing w:before="0" w:beforeAutospacing="0" w:after="0" w:afterAutospacing="0"/>
        <w:textAlignment w:val="baseline"/>
        <w:rPr>
          <w:rFonts w:ascii="Calibri" w:hAnsi="Calibri" w:cs="Calibri"/>
          <w:color w:val="242424"/>
          <w:sz w:val="16"/>
          <w:szCs w:val="16"/>
        </w:rPr>
      </w:pPr>
      <w:r w:rsidRPr="00A527F0">
        <w:rPr>
          <w:rFonts w:ascii="Consolas" w:hAnsi="Consolas" w:cs="Calibri"/>
          <w:b/>
          <w:bCs/>
          <w:color w:val="174E86"/>
          <w:sz w:val="18"/>
          <w:szCs w:val="18"/>
          <w:bdr w:val="none" w:sz="0" w:space="0" w:color="auto" w:frame="1"/>
        </w:rPr>
        <w:t>&lt;S100XC:boundingPolygon&gt;</w:t>
      </w:r>
    </w:p>
    <w:p w14:paraId="014E147D" w14:textId="77777777" w:rsidR="00E50048" w:rsidRPr="00A527F0" w:rsidRDefault="00E50048" w:rsidP="00E50048">
      <w:pPr>
        <w:pStyle w:val="xmsonormal"/>
        <w:shd w:val="clear" w:color="auto" w:fill="FFFFFF"/>
        <w:spacing w:before="0" w:beforeAutospacing="0" w:after="0" w:afterAutospacing="0"/>
        <w:textAlignment w:val="baseline"/>
        <w:rPr>
          <w:rFonts w:ascii="Calibri" w:hAnsi="Calibri" w:cs="Calibri"/>
          <w:color w:val="242424"/>
          <w:sz w:val="16"/>
          <w:szCs w:val="16"/>
        </w:rPr>
      </w:pPr>
      <w:r w:rsidRPr="00A527F0">
        <w:rPr>
          <w:rFonts w:ascii="Consolas" w:hAnsi="Consolas" w:cs="Calibri"/>
          <w:b/>
          <w:bCs/>
          <w:color w:val="174E86"/>
          <w:sz w:val="18"/>
          <w:szCs w:val="18"/>
          <w:bdr w:val="none" w:sz="0" w:space="0" w:color="auto" w:frame="1"/>
        </w:rPr>
        <w:t>     &lt;</w:t>
      </w:r>
      <w:proofErr w:type="spellStart"/>
      <w:r w:rsidRPr="00A527F0">
        <w:rPr>
          <w:rFonts w:ascii="Consolas" w:hAnsi="Consolas" w:cs="Calibri"/>
          <w:b/>
          <w:bCs/>
          <w:color w:val="174E86"/>
          <w:sz w:val="18"/>
          <w:szCs w:val="18"/>
          <w:bdr w:val="none" w:sz="0" w:space="0" w:color="auto" w:frame="1"/>
        </w:rPr>
        <w:t>gex:polygon</w:t>
      </w:r>
      <w:proofErr w:type="spellEnd"/>
      <w:r w:rsidRPr="00A527F0">
        <w:rPr>
          <w:rFonts w:ascii="Consolas" w:hAnsi="Consolas" w:cs="Calibri"/>
          <w:b/>
          <w:bCs/>
          <w:color w:val="174E86"/>
          <w:sz w:val="18"/>
          <w:szCs w:val="18"/>
          <w:bdr w:val="none" w:sz="0" w:space="0" w:color="auto" w:frame="1"/>
        </w:rPr>
        <w:t>&gt;</w:t>
      </w:r>
    </w:p>
    <w:p w14:paraId="2B74A64D" w14:textId="77777777" w:rsidR="00E50048" w:rsidRPr="00A527F0" w:rsidRDefault="00E50048" w:rsidP="00E50048">
      <w:pPr>
        <w:pStyle w:val="xmsonormal"/>
        <w:shd w:val="clear" w:color="auto" w:fill="FFFFFF"/>
        <w:spacing w:before="0" w:beforeAutospacing="0" w:after="0" w:afterAutospacing="0"/>
        <w:textAlignment w:val="baseline"/>
        <w:rPr>
          <w:rFonts w:ascii="Calibri" w:hAnsi="Calibri" w:cs="Calibri"/>
          <w:color w:val="242424"/>
          <w:sz w:val="16"/>
          <w:szCs w:val="16"/>
        </w:rPr>
      </w:pPr>
      <w:r w:rsidRPr="00A527F0">
        <w:rPr>
          <w:rFonts w:ascii="Consolas" w:hAnsi="Consolas" w:cs="Calibri"/>
          <w:b/>
          <w:bCs/>
          <w:color w:val="174E86"/>
          <w:sz w:val="18"/>
          <w:szCs w:val="18"/>
          <w:bdr w:val="none" w:sz="0" w:space="0" w:color="auto" w:frame="1"/>
        </w:rPr>
        <w:t>         &lt;</w:t>
      </w:r>
      <w:proofErr w:type="spellStart"/>
      <w:r w:rsidRPr="00A527F0">
        <w:rPr>
          <w:rFonts w:ascii="Consolas" w:hAnsi="Consolas" w:cs="Calibri"/>
          <w:b/>
          <w:bCs/>
          <w:color w:val="174E86"/>
          <w:sz w:val="18"/>
          <w:szCs w:val="18"/>
          <w:bdr w:val="none" w:sz="0" w:space="0" w:color="auto" w:frame="1"/>
        </w:rPr>
        <w:t>gml:Polygon</w:t>
      </w:r>
      <w:proofErr w:type="spellEnd"/>
      <w:r w:rsidRPr="00A527F0">
        <w:rPr>
          <w:rFonts w:ascii="Consolas" w:hAnsi="Consolas" w:cs="Calibri"/>
          <w:b/>
          <w:bCs/>
          <w:color w:val="174E86"/>
          <w:sz w:val="18"/>
          <w:szCs w:val="18"/>
          <w:bdr w:val="none" w:sz="0" w:space="0" w:color="auto" w:frame="1"/>
        </w:rPr>
        <w:t xml:space="preserve"> </w:t>
      </w:r>
      <w:proofErr w:type="spellStart"/>
      <w:r w:rsidRPr="00A527F0">
        <w:rPr>
          <w:rFonts w:ascii="Consolas" w:hAnsi="Consolas" w:cs="Calibri"/>
          <w:b/>
          <w:bCs/>
          <w:color w:val="174E86"/>
          <w:sz w:val="18"/>
          <w:szCs w:val="18"/>
          <w:bdr w:val="none" w:sz="0" w:space="0" w:color="auto" w:frame="1"/>
        </w:rPr>
        <w:t>gml:id</w:t>
      </w:r>
      <w:proofErr w:type="spellEnd"/>
      <w:r w:rsidRPr="00A527F0">
        <w:rPr>
          <w:rFonts w:ascii="Consolas" w:hAnsi="Consolas" w:cs="Calibri"/>
          <w:b/>
          <w:bCs/>
          <w:color w:val="174E86"/>
          <w:sz w:val="18"/>
          <w:szCs w:val="18"/>
          <w:bdr w:val="none" w:sz="0" w:space="0" w:color="auto" w:frame="1"/>
        </w:rPr>
        <w:t>="DC1"&gt;</w:t>
      </w:r>
    </w:p>
    <w:p w14:paraId="351C95DE" w14:textId="77777777" w:rsidR="00E50048" w:rsidRPr="003D2C33" w:rsidRDefault="00E50048" w:rsidP="00E50048">
      <w:pPr>
        <w:pStyle w:val="xmsonormal"/>
        <w:shd w:val="clear" w:color="auto" w:fill="FFFFFF"/>
        <w:spacing w:before="0" w:beforeAutospacing="0" w:after="0" w:afterAutospacing="0"/>
        <w:textAlignment w:val="baseline"/>
        <w:rPr>
          <w:rFonts w:ascii="Calibri" w:hAnsi="Calibri" w:cs="Calibri"/>
          <w:color w:val="242424"/>
          <w:sz w:val="16"/>
          <w:szCs w:val="16"/>
        </w:rPr>
      </w:pPr>
      <w:r w:rsidRPr="00A527F0">
        <w:rPr>
          <w:rFonts w:ascii="Consolas" w:hAnsi="Consolas" w:cs="Calibri"/>
          <w:b/>
          <w:bCs/>
          <w:color w:val="174E86"/>
          <w:sz w:val="18"/>
          <w:szCs w:val="18"/>
          <w:bdr w:val="none" w:sz="0" w:space="0" w:color="auto" w:frame="1"/>
        </w:rPr>
        <w:t>             </w:t>
      </w:r>
      <w:r w:rsidRPr="003D2C33">
        <w:rPr>
          <w:rFonts w:ascii="Consolas" w:hAnsi="Consolas" w:cs="Calibri"/>
          <w:b/>
          <w:bCs/>
          <w:color w:val="174E86"/>
          <w:sz w:val="18"/>
          <w:szCs w:val="18"/>
          <w:bdr w:val="none" w:sz="0" w:space="0" w:color="auto" w:frame="1"/>
        </w:rPr>
        <w:t>&lt;</w:t>
      </w:r>
      <w:proofErr w:type="spellStart"/>
      <w:r w:rsidRPr="003D2C33">
        <w:rPr>
          <w:rFonts w:ascii="Consolas" w:hAnsi="Consolas" w:cs="Calibri"/>
          <w:b/>
          <w:bCs/>
          <w:color w:val="174E86"/>
          <w:sz w:val="18"/>
          <w:szCs w:val="18"/>
          <w:bdr w:val="none" w:sz="0" w:space="0" w:color="auto" w:frame="1"/>
        </w:rPr>
        <w:t>gml:exterior</w:t>
      </w:r>
      <w:proofErr w:type="spellEnd"/>
      <w:r w:rsidRPr="003D2C33">
        <w:rPr>
          <w:rFonts w:ascii="Consolas" w:hAnsi="Consolas" w:cs="Calibri"/>
          <w:b/>
          <w:bCs/>
          <w:color w:val="174E86"/>
          <w:sz w:val="18"/>
          <w:szCs w:val="18"/>
          <w:bdr w:val="none" w:sz="0" w:space="0" w:color="auto" w:frame="1"/>
        </w:rPr>
        <w:t>&gt;</w:t>
      </w:r>
    </w:p>
    <w:p w14:paraId="24AE25FA" w14:textId="77777777" w:rsidR="00E50048" w:rsidRPr="003D2C33" w:rsidRDefault="00E50048" w:rsidP="00E50048">
      <w:pPr>
        <w:pStyle w:val="xmsonormal"/>
        <w:shd w:val="clear" w:color="auto" w:fill="FFFFFF"/>
        <w:spacing w:before="0" w:beforeAutospacing="0" w:after="0" w:afterAutospacing="0"/>
        <w:textAlignment w:val="baseline"/>
        <w:rPr>
          <w:rFonts w:ascii="Calibri" w:hAnsi="Calibri" w:cs="Calibri"/>
          <w:color w:val="242424"/>
          <w:sz w:val="16"/>
          <w:szCs w:val="16"/>
        </w:rPr>
      </w:pPr>
      <w:r w:rsidRPr="003D2C33">
        <w:rPr>
          <w:rFonts w:ascii="Consolas" w:hAnsi="Consolas" w:cs="Calibri"/>
          <w:b/>
          <w:bCs/>
          <w:color w:val="174E86"/>
          <w:sz w:val="18"/>
          <w:szCs w:val="18"/>
          <w:bdr w:val="none" w:sz="0" w:space="0" w:color="auto" w:frame="1"/>
        </w:rPr>
        <w:t>                 &lt;</w:t>
      </w:r>
      <w:proofErr w:type="spellStart"/>
      <w:r w:rsidRPr="003D2C33">
        <w:rPr>
          <w:rFonts w:ascii="Consolas" w:hAnsi="Consolas" w:cs="Calibri"/>
          <w:b/>
          <w:bCs/>
          <w:color w:val="174E86"/>
          <w:sz w:val="18"/>
          <w:szCs w:val="18"/>
          <w:bdr w:val="none" w:sz="0" w:space="0" w:color="auto" w:frame="1"/>
        </w:rPr>
        <w:t>gml:LinearRing</w:t>
      </w:r>
      <w:proofErr w:type="spellEnd"/>
      <w:r w:rsidRPr="003D2C33">
        <w:rPr>
          <w:rFonts w:ascii="Consolas" w:hAnsi="Consolas" w:cs="Calibri"/>
          <w:b/>
          <w:bCs/>
          <w:color w:val="174E86"/>
          <w:sz w:val="18"/>
          <w:szCs w:val="18"/>
          <w:bdr w:val="none" w:sz="0" w:space="0" w:color="auto" w:frame="1"/>
        </w:rPr>
        <w:t>&gt;</w:t>
      </w:r>
    </w:p>
    <w:p w14:paraId="47F3AC1E" w14:textId="54CFA1E9" w:rsidR="00E50048" w:rsidRPr="003D2C33" w:rsidRDefault="00E50048" w:rsidP="00E50048">
      <w:pPr>
        <w:pStyle w:val="xmsonormal"/>
        <w:shd w:val="clear" w:color="auto" w:fill="FFFFFF"/>
        <w:spacing w:before="0" w:beforeAutospacing="0" w:after="0" w:afterAutospacing="0"/>
        <w:textAlignment w:val="baseline"/>
        <w:rPr>
          <w:rFonts w:ascii="Consolas" w:hAnsi="Consolas" w:cs="Calibri"/>
          <w:b/>
          <w:bCs/>
          <w:color w:val="174E86"/>
          <w:sz w:val="18"/>
          <w:szCs w:val="18"/>
          <w:bdr w:val="none" w:sz="0" w:space="0" w:color="auto" w:frame="1"/>
        </w:rPr>
      </w:pPr>
      <w:r w:rsidRPr="003D2C33">
        <w:rPr>
          <w:rFonts w:ascii="Consolas" w:hAnsi="Consolas" w:cs="Calibri"/>
          <w:b/>
          <w:bCs/>
          <w:color w:val="174E86"/>
          <w:sz w:val="18"/>
          <w:szCs w:val="18"/>
          <w:bdr w:val="none" w:sz="0" w:space="0" w:color="auto" w:frame="1"/>
        </w:rPr>
        <w:t>                     &lt;</w:t>
      </w:r>
      <w:proofErr w:type="spellStart"/>
      <w:r w:rsidRPr="003D2C33">
        <w:rPr>
          <w:rFonts w:ascii="Consolas" w:hAnsi="Consolas" w:cs="Calibri"/>
          <w:b/>
          <w:bCs/>
          <w:color w:val="174E86"/>
          <w:sz w:val="18"/>
          <w:szCs w:val="18"/>
          <w:bdr w:val="none" w:sz="0" w:space="0" w:color="auto" w:frame="1"/>
        </w:rPr>
        <w:t>gml:posList</w:t>
      </w:r>
      <w:proofErr w:type="spellEnd"/>
      <w:r w:rsidRPr="003D2C33">
        <w:rPr>
          <w:rFonts w:ascii="Consolas" w:hAnsi="Consolas" w:cs="Calibri"/>
          <w:b/>
          <w:bCs/>
          <w:color w:val="174E86"/>
          <w:sz w:val="18"/>
          <w:szCs w:val="18"/>
          <w:bdr w:val="none" w:sz="0" w:space="0" w:color="auto" w:frame="1"/>
        </w:rPr>
        <w:t xml:space="preserve"> </w:t>
      </w:r>
      <w:proofErr w:type="spellStart"/>
      <w:r w:rsidRPr="003D2C33">
        <w:rPr>
          <w:rFonts w:ascii="Consolas" w:hAnsi="Consolas" w:cs="Calibri"/>
          <w:b/>
          <w:bCs/>
          <w:color w:val="174E86"/>
          <w:sz w:val="18"/>
          <w:szCs w:val="18"/>
          <w:bdr w:val="none" w:sz="0" w:space="0" w:color="auto" w:frame="1"/>
        </w:rPr>
        <w:t>srsName</w:t>
      </w:r>
      <w:proofErr w:type="spellEnd"/>
      <w:r w:rsidRPr="003D2C33">
        <w:rPr>
          <w:rFonts w:ascii="Consolas" w:hAnsi="Consolas" w:cs="Calibri"/>
          <w:b/>
          <w:bCs/>
          <w:color w:val="174E86"/>
          <w:sz w:val="18"/>
          <w:szCs w:val="18"/>
          <w:bdr w:val="none" w:sz="0" w:space="0" w:color="auto" w:frame="1"/>
        </w:rPr>
        <w:t>="</w:t>
      </w:r>
      <w:r w:rsidR="005B35F8" w:rsidRPr="003D2C33">
        <w:rPr>
          <w:rFonts w:ascii="Consolas" w:hAnsi="Consolas" w:cs="Calibri"/>
          <w:b/>
          <w:bCs/>
          <w:color w:val="174E86"/>
          <w:sz w:val="18"/>
          <w:szCs w:val="18"/>
          <w:bdr w:val="none" w:sz="0" w:space="0" w:color="auto" w:frame="1"/>
        </w:rPr>
        <w:t>http://www.opengis.net/def/crs/EPSG/0/4326</w:t>
      </w:r>
      <w:r w:rsidRPr="003D2C33">
        <w:rPr>
          <w:rFonts w:ascii="Consolas" w:hAnsi="Consolas" w:cs="Calibri"/>
          <w:b/>
          <w:bCs/>
          <w:color w:val="174E86"/>
          <w:sz w:val="18"/>
          <w:szCs w:val="18"/>
          <w:bdr w:val="none" w:sz="0" w:space="0" w:color="auto" w:frame="1"/>
        </w:rPr>
        <w:t>"&gt;</w:t>
      </w:r>
    </w:p>
    <w:p w14:paraId="6A1ED73F" w14:textId="77777777" w:rsidR="00E50048" w:rsidRPr="003D2C33" w:rsidRDefault="00E50048" w:rsidP="00E50048">
      <w:pPr>
        <w:pStyle w:val="xmsonormal"/>
        <w:shd w:val="clear" w:color="auto" w:fill="FFFFFF"/>
        <w:spacing w:before="0" w:beforeAutospacing="0" w:after="0" w:afterAutospacing="0"/>
        <w:textAlignment w:val="baseline"/>
        <w:rPr>
          <w:rFonts w:ascii="Consolas" w:hAnsi="Consolas" w:cs="Calibri"/>
          <w:b/>
          <w:bCs/>
          <w:color w:val="174E86"/>
          <w:sz w:val="18"/>
          <w:szCs w:val="18"/>
          <w:bdr w:val="none" w:sz="0" w:space="0" w:color="auto" w:frame="1"/>
        </w:rPr>
      </w:pPr>
      <w:r w:rsidRPr="003D2C33">
        <w:rPr>
          <w:rFonts w:ascii="Consolas" w:hAnsi="Consolas" w:cs="Calibri"/>
          <w:b/>
          <w:bCs/>
          <w:color w:val="174E86"/>
          <w:sz w:val="18"/>
          <w:szCs w:val="18"/>
          <w:bdr w:val="none" w:sz="0" w:space="0" w:color="auto" w:frame="1"/>
        </w:rPr>
        <w:t xml:space="preserve">                             0.0 0.0 1.0 0.0 1.1 1.1 0.0 1.0 0.0 0.0</w:t>
      </w:r>
    </w:p>
    <w:p w14:paraId="3C34740A" w14:textId="77777777" w:rsidR="00E50048" w:rsidRPr="003D2C33" w:rsidRDefault="00E50048" w:rsidP="00E50048">
      <w:pPr>
        <w:pStyle w:val="xmsonormal"/>
        <w:shd w:val="clear" w:color="auto" w:fill="FFFFFF"/>
        <w:spacing w:before="0" w:beforeAutospacing="0" w:after="0" w:afterAutospacing="0"/>
        <w:textAlignment w:val="baseline"/>
        <w:rPr>
          <w:rFonts w:ascii="Calibri" w:hAnsi="Calibri" w:cs="Calibri"/>
          <w:color w:val="242424"/>
          <w:sz w:val="16"/>
          <w:szCs w:val="16"/>
        </w:rPr>
      </w:pPr>
      <w:r w:rsidRPr="003D2C33">
        <w:rPr>
          <w:rFonts w:ascii="Consolas" w:hAnsi="Consolas" w:cs="Calibri"/>
          <w:b/>
          <w:bCs/>
          <w:color w:val="174E86"/>
          <w:sz w:val="18"/>
          <w:szCs w:val="18"/>
          <w:bdr w:val="none" w:sz="0" w:space="0" w:color="auto" w:frame="1"/>
        </w:rPr>
        <w:t xml:space="preserve">                     &lt;/</w:t>
      </w:r>
      <w:proofErr w:type="spellStart"/>
      <w:r w:rsidRPr="003D2C33">
        <w:rPr>
          <w:rFonts w:ascii="Consolas" w:hAnsi="Consolas" w:cs="Calibri"/>
          <w:b/>
          <w:bCs/>
          <w:color w:val="174E86"/>
          <w:sz w:val="18"/>
          <w:szCs w:val="18"/>
          <w:bdr w:val="none" w:sz="0" w:space="0" w:color="auto" w:frame="1"/>
        </w:rPr>
        <w:t>gml:posList</w:t>
      </w:r>
      <w:proofErr w:type="spellEnd"/>
      <w:r w:rsidRPr="003D2C33">
        <w:rPr>
          <w:rFonts w:ascii="Consolas" w:hAnsi="Consolas" w:cs="Calibri"/>
          <w:b/>
          <w:bCs/>
          <w:color w:val="174E86"/>
          <w:sz w:val="18"/>
          <w:szCs w:val="18"/>
          <w:bdr w:val="none" w:sz="0" w:space="0" w:color="auto" w:frame="1"/>
        </w:rPr>
        <w:t>&gt;</w:t>
      </w:r>
    </w:p>
    <w:p w14:paraId="4354698B" w14:textId="77777777" w:rsidR="00E50048" w:rsidRPr="003D2C33" w:rsidRDefault="00E50048" w:rsidP="00E50048">
      <w:pPr>
        <w:pStyle w:val="xmsonormal"/>
        <w:shd w:val="clear" w:color="auto" w:fill="FFFFFF"/>
        <w:spacing w:before="0" w:beforeAutospacing="0" w:after="0" w:afterAutospacing="0"/>
        <w:textAlignment w:val="baseline"/>
        <w:rPr>
          <w:rFonts w:ascii="Calibri" w:hAnsi="Calibri" w:cs="Calibri"/>
          <w:color w:val="242424"/>
          <w:sz w:val="16"/>
          <w:szCs w:val="16"/>
        </w:rPr>
      </w:pPr>
      <w:r w:rsidRPr="003D2C33">
        <w:rPr>
          <w:rFonts w:ascii="Consolas" w:hAnsi="Consolas" w:cs="Calibri"/>
          <w:b/>
          <w:bCs/>
          <w:color w:val="174E86"/>
          <w:sz w:val="18"/>
          <w:szCs w:val="18"/>
          <w:bdr w:val="none" w:sz="0" w:space="0" w:color="auto" w:frame="1"/>
        </w:rPr>
        <w:t>                 &lt;/</w:t>
      </w:r>
      <w:proofErr w:type="spellStart"/>
      <w:r w:rsidRPr="003D2C33">
        <w:rPr>
          <w:rFonts w:ascii="Consolas" w:hAnsi="Consolas" w:cs="Calibri"/>
          <w:b/>
          <w:bCs/>
          <w:color w:val="174E86"/>
          <w:sz w:val="18"/>
          <w:szCs w:val="18"/>
          <w:bdr w:val="none" w:sz="0" w:space="0" w:color="auto" w:frame="1"/>
        </w:rPr>
        <w:t>gml:LinearRing</w:t>
      </w:r>
      <w:proofErr w:type="spellEnd"/>
      <w:r w:rsidRPr="003D2C33">
        <w:rPr>
          <w:rFonts w:ascii="Consolas" w:hAnsi="Consolas" w:cs="Calibri"/>
          <w:b/>
          <w:bCs/>
          <w:color w:val="174E86"/>
          <w:sz w:val="18"/>
          <w:szCs w:val="18"/>
          <w:bdr w:val="none" w:sz="0" w:space="0" w:color="auto" w:frame="1"/>
        </w:rPr>
        <w:t>&gt;</w:t>
      </w:r>
    </w:p>
    <w:p w14:paraId="1861BF08" w14:textId="77777777" w:rsidR="00E50048" w:rsidRPr="003D2C33" w:rsidRDefault="00E50048" w:rsidP="00E50048">
      <w:pPr>
        <w:pStyle w:val="xmsonormal"/>
        <w:shd w:val="clear" w:color="auto" w:fill="FFFFFF"/>
        <w:spacing w:before="0" w:beforeAutospacing="0" w:after="0" w:afterAutospacing="0"/>
        <w:textAlignment w:val="baseline"/>
        <w:rPr>
          <w:rFonts w:ascii="Calibri" w:hAnsi="Calibri" w:cs="Calibri"/>
          <w:color w:val="242424"/>
          <w:sz w:val="16"/>
          <w:szCs w:val="16"/>
        </w:rPr>
      </w:pPr>
      <w:r w:rsidRPr="003D2C33">
        <w:rPr>
          <w:rFonts w:ascii="Consolas" w:hAnsi="Consolas" w:cs="Calibri"/>
          <w:b/>
          <w:bCs/>
          <w:color w:val="174E86"/>
          <w:sz w:val="18"/>
          <w:szCs w:val="18"/>
          <w:bdr w:val="none" w:sz="0" w:space="0" w:color="auto" w:frame="1"/>
        </w:rPr>
        <w:t>             &lt;/</w:t>
      </w:r>
      <w:proofErr w:type="spellStart"/>
      <w:r w:rsidRPr="003D2C33">
        <w:rPr>
          <w:rFonts w:ascii="Consolas" w:hAnsi="Consolas" w:cs="Calibri"/>
          <w:b/>
          <w:bCs/>
          <w:color w:val="174E86"/>
          <w:sz w:val="18"/>
          <w:szCs w:val="18"/>
          <w:bdr w:val="none" w:sz="0" w:space="0" w:color="auto" w:frame="1"/>
        </w:rPr>
        <w:t>gml:exterior</w:t>
      </w:r>
      <w:proofErr w:type="spellEnd"/>
      <w:r w:rsidRPr="003D2C33">
        <w:rPr>
          <w:rFonts w:ascii="Consolas" w:hAnsi="Consolas" w:cs="Calibri"/>
          <w:b/>
          <w:bCs/>
          <w:color w:val="174E86"/>
          <w:sz w:val="18"/>
          <w:szCs w:val="18"/>
          <w:bdr w:val="none" w:sz="0" w:space="0" w:color="auto" w:frame="1"/>
        </w:rPr>
        <w:t>&gt;</w:t>
      </w:r>
    </w:p>
    <w:p w14:paraId="78EA5EF5" w14:textId="77777777" w:rsidR="00E50048" w:rsidRPr="003D2C33" w:rsidRDefault="00E50048" w:rsidP="00E50048">
      <w:pPr>
        <w:pStyle w:val="xmsonormal"/>
        <w:shd w:val="clear" w:color="auto" w:fill="FFFFFF"/>
        <w:spacing w:before="0" w:beforeAutospacing="0" w:after="0" w:afterAutospacing="0"/>
        <w:textAlignment w:val="baseline"/>
        <w:rPr>
          <w:rFonts w:ascii="Calibri" w:hAnsi="Calibri" w:cs="Calibri"/>
          <w:color w:val="242424"/>
          <w:sz w:val="16"/>
          <w:szCs w:val="16"/>
        </w:rPr>
      </w:pPr>
      <w:r w:rsidRPr="003D2C33">
        <w:rPr>
          <w:rFonts w:ascii="Consolas" w:hAnsi="Consolas" w:cs="Calibri"/>
          <w:b/>
          <w:bCs/>
          <w:color w:val="174E86"/>
          <w:sz w:val="18"/>
          <w:szCs w:val="18"/>
          <w:bdr w:val="none" w:sz="0" w:space="0" w:color="auto" w:frame="1"/>
        </w:rPr>
        <w:t>             &lt;</w:t>
      </w:r>
      <w:proofErr w:type="spellStart"/>
      <w:r w:rsidRPr="003D2C33">
        <w:rPr>
          <w:rFonts w:ascii="Consolas" w:hAnsi="Consolas" w:cs="Calibri"/>
          <w:b/>
          <w:bCs/>
          <w:color w:val="174E86"/>
          <w:sz w:val="18"/>
          <w:szCs w:val="18"/>
          <w:bdr w:val="none" w:sz="0" w:space="0" w:color="auto" w:frame="1"/>
        </w:rPr>
        <w:t>gml:interior</w:t>
      </w:r>
      <w:proofErr w:type="spellEnd"/>
      <w:r w:rsidRPr="003D2C33">
        <w:rPr>
          <w:rFonts w:ascii="Consolas" w:hAnsi="Consolas" w:cs="Calibri"/>
          <w:b/>
          <w:bCs/>
          <w:color w:val="174E86"/>
          <w:sz w:val="18"/>
          <w:szCs w:val="18"/>
          <w:bdr w:val="none" w:sz="0" w:space="0" w:color="auto" w:frame="1"/>
        </w:rPr>
        <w:t>&gt;</w:t>
      </w:r>
    </w:p>
    <w:p w14:paraId="5249E107" w14:textId="77777777" w:rsidR="00E50048" w:rsidRPr="003D2C33" w:rsidRDefault="00E50048" w:rsidP="00E50048">
      <w:pPr>
        <w:pStyle w:val="xmsonormal"/>
        <w:shd w:val="clear" w:color="auto" w:fill="FFFFFF"/>
        <w:spacing w:before="0" w:beforeAutospacing="0" w:after="0" w:afterAutospacing="0"/>
        <w:textAlignment w:val="baseline"/>
        <w:rPr>
          <w:rFonts w:ascii="Calibri" w:hAnsi="Calibri" w:cs="Calibri"/>
          <w:color w:val="242424"/>
          <w:sz w:val="16"/>
          <w:szCs w:val="16"/>
        </w:rPr>
      </w:pPr>
      <w:r w:rsidRPr="003D2C33">
        <w:rPr>
          <w:rFonts w:ascii="Consolas" w:hAnsi="Consolas" w:cs="Calibri"/>
          <w:b/>
          <w:bCs/>
          <w:color w:val="174E86"/>
          <w:sz w:val="18"/>
          <w:szCs w:val="18"/>
          <w:bdr w:val="none" w:sz="0" w:space="0" w:color="auto" w:frame="1"/>
        </w:rPr>
        <w:t>                 &lt;</w:t>
      </w:r>
      <w:proofErr w:type="spellStart"/>
      <w:r w:rsidRPr="003D2C33">
        <w:rPr>
          <w:rFonts w:ascii="Consolas" w:hAnsi="Consolas" w:cs="Calibri"/>
          <w:b/>
          <w:bCs/>
          <w:color w:val="174E86"/>
          <w:sz w:val="18"/>
          <w:szCs w:val="18"/>
          <w:bdr w:val="none" w:sz="0" w:space="0" w:color="auto" w:frame="1"/>
        </w:rPr>
        <w:t>gml:LinearRing</w:t>
      </w:r>
      <w:proofErr w:type="spellEnd"/>
      <w:r w:rsidRPr="003D2C33">
        <w:rPr>
          <w:rFonts w:ascii="Consolas" w:hAnsi="Consolas" w:cs="Calibri"/>
          <w:b/>
          <w:bCs/>
          <w:color w:val="174E86"/>
          <w:sz w:val="18"/>
          <w:szCs w:val="18"/>
          <w:bdr w:val="none" w:sz="0" w:space="0" w:color="auto" w:frame="1"/>
        </w:rPr>
        <w:t>&gt;</w:t>
      </w:r>
    </w:p>
    <w:p w14:paraId="774AA57A" w14:textId="1459CDDE" w:rsidR="00E50048" w:rsidRPr="003D2C33" w:rsidRDefault="00E50048" w:rsidP="00E50048">
      <w:pPr>
        <w:pStyle w:val="xmsonormal"/>
        <w:shd w:val="clear" w:color="auto" w:fill="FFFFFF"/>
        <w:spacing w:before="0" w:beforeAutospacing="0" w:after="0" w:afterAutospacing="0"/>
        <w:textAlignment w:val="baseline"/>
        <w:rPr>
          <w:rFonts w:ascii="Consolas" w:hAnsi="Consolas" w:cs="Calibri"/>
          <w:b/>
          <w:bCs/>
          <w:color w:val="174E86"/>
          <w:sz w:val="18"/>
          <w:szCs w:val="18"/>
          <w:bdr w:val="none" w:sz="0" w:space="0" w:color="auto" w:frame="1"/>
        </w:rPr>
      </w:pPr>
      <w:r w:rsidRPr="003D2C33">
        <w:rPr>
          <w:rFonts w:ascii="Consolas" w:hAnsi="Consolas" w:cs="Calibri"/>
          <w:b/>
          <w:bCs/>
          <w:color w:val="174E86"/>
          <w:sz w:val="18"/>
          <w:szCs w:val="18"/>
          <w:bdr w:val="none" w:sz="0" w:space="0" w:color="auto" w:frame="1"/>
        </w:rPr>
        <w:t>                     &lt;</w:t>
      </w:r>
      <w:proofErr w:type="spellStart"/>
      <w:r w:rsidRPr="003D2C33">
        <w:rPr>
          <w:rFonts w:ascii="Consolas" w:hAnsi="Consolas" w:cs="Calibri"/>
          <w:b/>
          <w:bCs/>
          <w:color w:val="174E86"/>
          <w:sz w:val="18"/>
          <w:szCs w:val="18"/>
          <w:bdr w:val="none" w:sz="0" w:space="0" w:color="auto" w:frame="1"/>
        </w:rPr>
        <w:t>gml:posList</w:t>
      </w:r>
      <w:proofErr w:type="spellEnd"/>
      <w:r w:rsidRPr="003D2C33">
        <w:rPr>
          <w:rFonts w:ascii="Consolas" w:hAnsi="Consolas" w:cs="Calibri"/>
          <w:b/>
          <w:bCs/>
          <w:color w:val="174E86"/>
          <w:sz w:val="18"/>
          <w:szCs w:val="18"/>
          <w:bdr w:val="none" w:sz="0" w:space="0" w:color="auto" w:frame="1"/>
        </w:rPr>
        <w:t xml:space="preserve"> </w:t>
      </w:r>
      <w:proofErr w:type="spellStart"/>
      <w:r w:rsidRPr="003D2C33">
        <w:rPr>
          <w:rFonts w:ascii="Consolas" w:hAnsi="Consolas" w:cs="Calibri"/>
          <w:b/>
          <w:bCs/>
          <w:color w:val="174E86"/>
          <w:sz w:val="18"/>
          <w:szCs w:val="18"/>
          <w:bdr w:val="none" w:sz="0" w:space="0" w:color="auto" w:frame="1"/>
        </w:rPr>
        <w:t>srsName</w:t>
      </w:r>
      <w:proofErr w:type="spellEnd"/>
      <w:r w:rsidRPr="003D2C33">
        <w:rPr>
          <w:rFonts w:ascii="Consolas" w:hAnsi="Consolas" w:cs="Calibri"/>
          <w:b/>
          <w:bCs/>
          <w:color w:val="174E86"/>
          <w:sz w:val="18"/>
          <w:szCs w:val="18"/>
          <w:bdr w:val="none" w:sz="0" w:space="0" w:color="auto" w:frame="1"/>
        </w:rPr>
        <w:t>="</w:t>
      </w:r>
      <w:r w:rsidR="005B35F8" w:rsidRPr="003D2C33">
        <w:rPr>
          <w:rFonts w:ascii="Consolas" w:hAnsi="Consolas" w:cs="Calibri"/>
          <w:b/>
          <w:bCs/>
          <w:color w:val="174E86"/>
          <w:sz w:val="18"/>
          <w:szCs w:val="18"/>
          <w:bdr w:val="none" w:sz="0" w:space="0" w:color="auto" w:frame="1"/>
        </w:rPr>
        <w:t>http://www.opengis.net/def/crs/EPSG/0/4326</w:t>
      </w:r>
      <w:r w:rsidRPr="003D2C33">
        <w:rPr>
          <w:rFonts w:ascii="Consolas" w:hAnsi="Consolas" w:cs="Calibri"/>
          <w:b/>
          <w:bCs/>
          <w:color w:val="174E86"/>
          <w:sz w:val="18"/>
          <w:szCs w:val="18"/>
          <w:bdr w:val="none" w:sz="0" w:space="0" w:color="auto" w:frame="1"/>
        </w:rPr>
        <w:t>"&gt;</w:t>
      </w:r>
    </w:p>
    <w:p w14:paraId="05BB34A8" w14:textId="77777777" w:rsidR="00E50048" w:rsidRPr="00A527F0" w:rsidRDefault="00E50048" w:rsidP="00E50048">
      <w:pPr>
        <w:pStyle w:val="xmsonormal"/>
        <w:shd w:val="clear" w:color="auto" w:fill="FFFFFF"/>
        <w:spacing w:before="0" w:beforeAutospacing="0" w:after="0" w:afterAutospacing="0"/>
        <w:textAlignment w:val="baseline"/>
        <w:rPr>
          <w:rFonts w:ascii="Consolas" w:hAnsi="Consolas" w:cs="Calibri"/>
          <w:b/>
          <w:bCs/>
          <w:color w:val="174E86"/>
          <w:sz w:val="18"/>
          <w:szCs w:val="18"/>
          <w:bdr w:val="none" w:sz="0" w:space="0" w:color="auto" w:frame="1"/>
        </w:rPr>
      </w:pPr>
      <w:r w:rsidRPr="003D2C33">
        <w:rPr>
          <w:rFonts w:ascii="Consolas" w:hAnsi="Consolas" w:cs="Calibri"/>
          <w:b/>
          <w:bCs/>
          <w:color w:val="174E86"/>
          <w:sz w:val="18"/>
          <w:szCs w:val="18"/>
          <w:bdr w:val="none" w:sz="0" w:space="0" w:color="auto" w:frame="1"/>
        </w:rPr>
        <w:t xml:space="preserve">                             0.25 0.25 0.75 0.25 0.75 0.75 0.25 0.75 0.25 0.25</w:t>
      </w:r>
    </w:p>
    <w:p w14:paraId="79DFC3E8" w14:textId="77777777" w:rsidR="00E50048" w:rsidRPr="00A527F0" w:rsidRDefault="00E50048" w:rsidP="00E50048">
      <w:pPr>
        <w:pStyle w:val="xmsonormal"/>
        <w:shd w:val="clear" w:color="auto" w:fill="FFFFFF"/>
        <w:spacing w:before="0" w:beforeAutospacing="0" w:after="0" w:afterAutospacing="0"/>
        <w:textAlignment w:val="baseline"/>
        <w:rPr>
          <w:rFonts w:ascii="Calibri" w:hAnsi="Calibri" w:cs="Calibri"/>
          <w:color w:val="242424"/>
          <w:sz w:val="16"/>
          <w:szCs w:val="16"/>
        </w:rPr>
      </w:pPr>
      <w:r w:rsidRPr="00A527F0">
        <w:rPr>
          <w:rFonts w:ascii="Consolas" w:hAnsi="Consolas" w:cs="Calibri"/>
          <w:b/>
          <w:bCs/>
          <w:color w:val="174E86"/>
          <w:sz w:val="18"/>
          <w:szCs w:val="18"/>
          <w:bdr w:val="none" w:sz="0" w:space="0" w:color="auto" w:frame="1"/>
        </w:rPr>
        <w:t xml:space="preserve">                     &lt;/</w:t>
      </w:r>
      <w:proofErr w:type="spellStart"/>
      <w:r w:rsidRPr="00A527F0">
        <w:rPr>
          <w:rFonts w:ascii="Consolas" w:hAnsi="Consolas" w:cs="Calibri"/>
          <w:b/>
          <w:bCs/>
          <w:color w:val="174E86"/>
          <w:sz w:val="18"/>
          <w:szCs w:val="18"/>
          <w:bdr w:val="none" w:sz="0" w:space="0" w:color="auto" w:frame="1"/>
        </w:rPr>
        <w:t>gml:posList</w:t>
      </w:r>
      <w:proofErr w:type="spellEnd"/>
      <w:r w:rsidRPr="00A527F0">
        <w:rPr>
          <w:rFonts w:ascii="Consolas" w:hAnsi="Consolas" w:cs="Calibri"/>
          <w:b/>
          <w:bCs/>
          <w:color w:val="174E86"/>
          <w:sz w:val="18"/>
          <w:szCs w:val="18"/>
          <w:bdr w:val="none" w:sz="0" w:space="0" w:color="auto" w:frame="1"/>
        </w:rPr>
        <w:t>&gt;</w:t>
      </w:r>
    </w:p>
    <w:p w14:paraId="186B81F0" w14:textId="77777777" w:rsidR="00E50048" w:rsidRPr="00A527F0" w:rsidRDefault="00E50048" w:rsidP="00E50048">
      <w:pPr>
        <w:pStyle w:val="xmsonormal"/>
        <w:shd w:val="clear" w:color="auto" w:fill="FFFFFF"/>
        <w:spacing w:before="0" w:beforeAutospacing="0" w:after="0" w:afterAutospacing="0"/>
        <w:textAlignment w:val="baseline"/>
        <w:rPr>
          <w:rFonts w:ascii="Calibri" w:hAnsi="Calibri" w:cs="Calibri"/>
          <w:color w:val="242424"/>
          <w:sz w:val="16"/>
          <w:szCs w:val="16"/>
        </w:rPr>
      </w:pPr>
      <w:r w:rsidRPr="00A527F0">
        <w:rPr>
          <w:rFonts w:ascii="Consolas" w:hAnsi="Consolas" w:cs="Calibri"/>
          <w:b/>
          <w:bCs/>
          <w:color w:val="174E86"/>
          <w:sz w:val="18"/>
          <w:szCs w:val="18"/>
          <w:bdr w:val="none" w:sz="0" w:space="0" w:color="auto" w:frame="1"/>
        </w:rPr>
        <w:t>                 &lt;/</w:t>
      </w:r>
      <w:proofErr w:type="spellStart"/>
      <w:r w:rsidRPr="00A527F0">
        <w:rPr>
          <w:rFonts w:ascii="Consolas" w:hAnsi="Consolas" w:cs="Calibri"/>
          <w:b/>
          <w:bCs/>
          <w:color w:val="174E86"/>
          <w:sz w:val="18"/>
          <w:szCs w:val="18"/>
          <w:bdr w:val="none" w:sz="0" w:space="0" w:color="auto" w:frame="1"/>
        </w:rPr>
        <w:t>gml:LinearRing</w:t>
      </w:r>
      <w:proofErr w:type="spellEnd"/>
      <w:r w:rsidRPr="00A527F0">
        <w:rPr>
          <w:rFonts w:ascii="Consolas" w:hAnsi="Consolas" w:cs="Calibri"/>
          <w:b/>
          <w:bCs/>
          <w:color w:val="174E86"/>
          <w:sz w:val="18"/>
          <w:szCs w:val="18"/>
          <w:bdr w:val="none" w:sz="0" w:space="0" w:color="auto" w:frame="1"/>
        </w:rPr>
        <w:t>&gt;</w:t>
      </w:r>
    </w:p>
    <w:p w14:paraId="6F6481F7" w14:textId="77777777" w:rsidR="00E50048" w:rsidRPr="00A527F0" w:rsidRDefault="00E50048" w:rsidP="00E50048">
      <w:pPr>
        <w:pStyle w:val="xmsonormal"/>
        <w:shd w:val="clear" w:color="auto" w:fill="FFFFFF"/>
        <w:spacing w:before="0" w:beforeAutospacing="0" w:after="0" w:afterAutospacing="0"/>
        <w:textAlignment w:val="baseline"/>
        <w:rPr>
          <w:rFonts w:ascii="Calibri" w:hAnsi="Calibri" w:cs="Calibri"/>
          <w:color w:val="242424"/>
          <w:sz w:val="16"/>
          <w:szCs w:val="16"/>
        </w:rPr>
      </w:pPr>
      <w:r w:rsidRPr="00A527F0">
        <w:rPr>
          <w:rFonts w:ascii="Consolas" w:hAnsi="Consolas" w:cs="Calibri"/>
          <w:b/>
          <w:bCs/>
          <w:color w:val="174E86"/>
          <w:sz w:val="18"/>
          <w:szCs w:val="18"/>
          <w:bdr w:val="none" w:sz="0" w:space="0" w:color="auto" w:frame="1"/>
        </w:rPr>
        <w:t>             &lt;/</w:t>
      </w:r>
      <w:proofErr w:type="spellStart"/>
      <w:r w:rsidRPr="00A527F0">
        <w:rPr>
          <w:rFonts w:ascii="Consolas" w:hAnsi="Consolas" w:cs="Calibri"/>
          <w:b/>
          <w:bCs/>
          <w:color w:val="174E86"/>
          <w:sz w:val="18"/>
          <w:szCs w:val="18"/>
          <w:bdr w:val="none" w:sz="0" w:space="0" w:color="auto" w:frame="1"/>
        </w:rPr>
        <w:t>gml:interior</w:t>
      </w:r>
      <w:proofErr w:type="spellEnd"/>
      <w:r w:rsidRPr="00A527F0">
        <w:rPr>
          <w:rFonts w:ascii="Consolas" w:hAnsi="Consolas" w:cs="Calibri"/>
          <w:b/>
          <w:bCs/>
          <w:color w:val="174E86"/>
          <w:sz w:val="18"/>
          <w:szCs w:val="18"/>
          <w:bdr w:val="none" w:sz="0" w:space="0" w:color="auto" w:frame="1"/>
        </w:rPr>
        <w:t>&gt;</w:t>
      </w:r>
    </w:p>
    <w:p w14:paraId="7DDAE041" w14:textId="77777777" w:rsidR="00E50048" w:rsidRPr="00A527F0" w:rsidRDefault="00E50048" w:rsidP="00E50048">
      <w:pPr>
        <w:pStyle w:val="xmsonormal"/>
        <w:shd w:val="clear" w:color="auto" w:fill="FFFFFF"/>
        <w:spacing w:before="0" w:beforeAutospacing="0" w:after="0" w:afterAutospacing="0"/>
        <w:textAlignment w:val="baseline"/>
        <w:rPr>
          <w:rFonts w:ascii="Calibri" w:hAnsi="Calibri" w:cs="Calibri"/>
          <w:color w:val="242424"/>
          <w:sz w:val="16"/>
          <w:szCs w:val="16"/>
        </w:rPr>
      </w:pPr>
      <w:r w:rsidRPr="00A527F0">
        <w:rPr>
          <w:rFonts w:ascii="Consolas" w:hAnsi="Consolas" w:cs="Calibri"/>
          <w:b/>
          <w:bCs/>
          <w:color w:val="174E86"/>
          <w:sz w:val="18"/>
          <w:szCs w:val="18"/>
          <w:bdr w:val="none" w:sz="0" w:space="0" w:color="auto" w:frame="1"/>
        </w:rPr>
        <w:t>           &lt;/</w:t>
      </w:r>
      <w:proofErr w:type="spellStart"/>
      <w:r w:rsidRPr="00A527F0">
        <w:rPr>
          <w:rFonts w:ascii="Consolas" w:hAnsi="Consolas" w:cs="Calibri"/>
          <w:b/>
          <w:bCs/>
          <w:color w:val="174E86"/>
          <w:sz w:val="18"/>
          <w:szCs w:val="18"/>
          <w:bdr w:val="none" w:sz="0" w:space="0" w:color="auto" w:frame="1"/>
        </w:rPr>
        <w:t>gml:Polygon</w:t>
      </w:r>
      <w:proofErr w:type="spellEnd"/>
      <w:r w:rsidRPr="00A527F0">
        <w:rPr>
          <w:rFonts w:ascii="Consolas" w:hAnsi="Consolas" w:cs="Calibri"/>
          <w:b/>
          <w:bCs/>
          <w:color w:val="174E86"/>
          <w:sz w:val="18"/>
          <w:szCs w:val="18"/>
          <w:bdr w:val="none" w:sz="0" w:space="0" w:color="auto" w:frame="1"/>
        </w:rPr>
        <w:t>&gt;</w:t>
      </w:r>
    </w:p>
    <w:p w14:paraId="50DA23CF" w14:textId="77777777" w:rsidR="00E50048" w:rsidRPr="00A527F0" w:rsidRDefault="00E50048" w:rsidP="00E50048">
      <w:pPr>
        <w:pStyle w:val="xmsonormal"/>
        <w:shd w:val="clear" w:color="auto" w:fill="FFFFFF"/>
        <w:spacing w:before="0" w:beforeAutospacing="0" w:after="0" w:afterAutospacing="0"/>
        <w:textAlignment w:val="baseline"/>
        <w:rPr>
          <w:rFonts w:ascii="Calibri" w:hAnsi="Calibri" w:cs="Calibri"/>
          <w:color w:val="242424"/>
          <w:sz w:val="16"/>
          <w:szCs w:val="16"/>
        </w:rPr>
      </w:pPr>
      <w:r w:rsidRPr="00A527F0">
        <w:rPr>
          <w:rFonts w:ascii="Consolas" w:hAnsi="Consolas" w:cs="Calibri"/>
          <w:b/>
          <w:bCs/>
          <w:color w:val="174E86"/>
          <w:sz w:val="18"/>
          <w:szCs w:val="18"/>
          <w:bdr w:val="none" w:sz="0" w:space="0" w:color="auto" w:frame="1"/>
        </w:rPr>
        <w:t>       &lt;/</w:t>
      </w:r>
      <w:proofErr w:type="spellStart"/>
      <w:r w:rsidRPr="00A527F0">
        <w:rPr>
          <w:rFonts w:ascii="Consolas" w:hAnsi="Consolas" w:cs="Calibri"/>
          <w:b/>
          <w:bCs/>
          <w:color w:val="174E86"/>
          <w:sz w:val="18"/>
          <w:szCs w:val="18"/>
          <w:bdr w:val="none" w:sz="0" w:space="0" w:color="auto" w:frame="1"/>
        </w:rPr>
        <w:t>gex:polygon</w:t>
      </w:r>
      <w:proofErr w:type="spellEnd"/>
      <w:r w:rsidRPr="00A527F0">
        <w:rPr>
          <w:rFonts w:ascii="Consolas" w:hAnsi="Consolas" w:cs="Calibri"/>
          <w:b/>
          <w:bCs/>
          <w:color w:val="174E86"/>
          <w:sz w:val="18"/>
          <w:szCs w:val="18"/>
          <w:bdr w:val="none" w:sz="0" w:space="0" w:color="auto" w:frame="1"/>
        </w:rPr>
        <w:t>&gt;</w:t>
      </w:r>
    </w:p>
    <w:p w14:paraId="5B9CA253" w14:textId="77777777" w:rsidR="00E50048" w:rsidRPr="00A527F0" w:rsidRDefault="00E50048" w:rsidP="00E50048">
      <w:pPr>
        <w:pStyle w:val="xmsonormal"/>
        <w:shd w:val="clear" w:color="auto" w:fill="FFFFFF"/>
        <w:spacing w:before="0" w:beforeAutospacing="0" w:after="0" w:afterAutospacing="0"/>
        <w:textAlignment w:val="baseline"/>
        <w:rPr>
          <w:rFonts w:ascii="Calibri" w:hAnsi="Calibri" w:cs="Calibri"/>
          <w:color w:val="242424"/>
          <w:sz w:val="16"/>
          <w:szCs w:val="16"/>
        </w:rPr>
      </w:pPr>
      <w:r w:rsidRPr="00A527F0">
        <w:rPr>
          <w:rFonts w:ascii="Consolas" w:hAnsi="Consolas" w:cs="Calibri"/>
          <w:b/>
          <w:bCs/>
          <w:color w:val="174E86"/>
          <w:sz w:val="18"/>
          <w:szCs w:val="18"/>
          <w:bdr w:val="none" w:sz="0" w:space="0" w:color="auto" w:frame="1"/>
        </w:rPr>
        <w:t>&lt;/S100XC:boundingPolygon&gt;</w:t>
      </w:r>
    </w:p>
    <w:p w14:paraId="230C3A19" w14:textId="77777777" w:rsidR="00E50048" w:rsidRPr="00700B73" w:rsidRDefault="00E50048" w:rsidP="00E50048"/>
    <w:p w14:paraId="38723FE9" w14:textId="543B6AC1" w:rsidR="005B35F8" w:rsidRDefault="00E50048" w:rsidP="00700B73">
      <w:r w:rsidRPr="00A527F0">
        <w:t xml:space="preserve">This implements bounding Polygons restricted to a single GML Polygon (with a </w:t>
      </w:r>
      <w:proofErr w:type="spellStart"/>
      <w:r w:rsidRPr="00A527F0">
        <w:t>gml:id</w:t>
      </w:r>
      <w:proofErr w:type="spellEnd"/>
      <w:r w:rsidRPr="00A527F0">
        <w:t xml:space="preserve"> with an SRS defined in each of the </w:t>
      </w:r>
      <w:proofErr w:type="spellStart"/>
      <w:r w:rsidRPr="00A527F0">
        <w:t>posList</w:t>
      </w:r>
      <w:proofErr w:type="spellEnd"/>
      <w:r w:rsidRPr="00A527F0">
        <w:t xml:space="preserve"> coordinates of </w:t>
      </w:r>
      <w:r w:rsidR="00F62901" w:rsidRPr="00F62901">
        <w:t>http://www.opengis.net/def/crs/EPSG/0/4326</w:t>
      </w:r>
      <w:r w:rsidRPr="00A527F0">
        <w:t>) with a single exterior element and optional (i.e. 0 or more ) interior elements. Each exterior or optional interior is a Linear Ring with &gt;=4 coordinate pairs</w:t>
      </w:r>
      <w:r w:rsidR="00494CD1">
        <w:t xml:space="preserve"> expressed as a single space separated </w:t>
      </w:r>
      <w:proofErr w:type="spellStart"/>
      <w:r w:rsidR="00494CD1">
        <w:t>posList</w:t>
      </w:r>
      <w:proofErr w:type="spellEnd"/>
      <w:r w:rsidRPr="00A527F0">
        <w:t xml:space="preserve">, with the first and last coordinate pair being identical, i.e. the Linear Ring is closed. </w:t>
      </w:r>
    </w:p>
    <w:p w14:paraId="271D92CC" w14:textId="4483D64B" w:rsidR="00E50048" w:rsidRPr="00A527F0" w:rsidRDefault="00E50048" w:rsidP="00700B73">
      <w:r w:rsidRPr="00A527F0">
        <w:t xml:space="preserve">Coordinate order is </w:t>
      </w:r>
      <w:r w:rsidR="00323FB5">
        <w:t xml:space="preserve">always </w:t>
      </w:r>
      <w:r w:rsidRPr="00A527F0">
        <w:t xml:space="preserve">as </w:t>
      </w:r>
      <w:r w:rsidRPr="00AF5CDD">
        <w:t xml:space="preserve">per </w:t>
      </w:r>
      <w:r w:rsidR="005B35F8" w:rsidRPr="00530F27">
        <w:t>http://www.opengis.net/def/crs/EPSG/0/4326</w:t>
      </w:r>
      <w:r w:rsidRPr="00AF5CDD">
        <w:t>,</w:t>
      </w:r>
      <w:r w:rsidRPr="00A527F0">
        <w:t xml:space="preserve"> latitude</w:t>
      </w:r>
      <w:r w:rsidR="001314CB">
        <w:t xml:space="preserve"> followed by </w:t>
      </w:r>
      <w:r w:rsidRPr="00A527F0">
        <w:t>longitude.</w:t>
      </w:r>
    </w:p>
    <w:p w14:paraId="34955B0D" w14:textId="10C0CFFE" w:rsidR="00E50048" w:rsidRDefault="00E50048" w:rsidP="00700B73">
      <w:r w:rsidRPr="00A527F0">
        <w:t>No further stipulations are required as geometry must also conform to the S-100 geometry model and be conformant with the XML Schema for exchange catalogues.</w:t>
      </w:r>
    </w:p>
    <w:p w14:paraId="407F94FE" w14:textId="0C8A6CC2" w:rsidR="00E85AE1" w:rsidRDefault="00E85AE1">
      <w:r>
        <w:br w:type="page"/>
      </w:r>
    </w:p>
    <w:p w14:paraId="357B06D3" w14:textId="18CE3C3B" w:rsidR="00E85AE1" w:rsidRPr="00A527F0" w:rsidRDefault="00E93146" w:rsidP="002D7DEE">
      <w:pPr>
        <w:pStyle w:val="Heading1"/>
        <w:numPr>
          <w:ilvl w:val="0"/>
          <w:numId w:val="0"/>
        </w:numPr>
        <w:jc w:val="center"/>
      </w:pPr>
      <w:bookmarkStart w:id="964" w:name="_Toc194067257"/>
      <w:r>
        <w:lastRenderedPageBreak/>
        <w:t xml:space="preserve">Appendix G - </w:t>
      </w:r>
      <w:r w:rsidR="00E85AE1">
        <w:t>Thinning Algorithms</w:t>
      </w:r>
      <w:bookmarkEnd w:id="964"/>
    </w:p>
    <w:p w14:paraId="1CA58779" w14:textId="3B8E920C" w:rsidR="00E85AE1" w:rsidRDefault="00E85AE1" w:rsidP="006E2D52">
      <w:pPr>
        <w:pStyle w:val="Heading1"/>
        <w:numPr>
          <w:ilvl w:val="0"/>
          <w:numId w:val="219"/>
        </w:numPr>
      </w:pPr>
      <w:bookmarkStart w:id="965" w:name="_Toc194067258"/>
      <w:r>
        <w:t>Introduction</w:t>
      </w:r>
      <w:bookmarkEnd w:id="965"/>
    </w:p>
    <w:p w14:paraId="6ACBFA69" w14:textId="2321E972" w:rsidR="001A0951" w:rsidRPr="00624B58" w:rsidRDefault="00624B58" w:rsidP="00624B58">
      <w:r w:rsidRPr="003D2C33">
        <w:t>T</w:t>
      </w:r>
      <w:r w:rsidR="006309CB" w:rsidRPr="003D2C33">
        <w:t>hinning algorithms resize symbols and ensure they do not conflict on screen</w:t>
      </w:r>
      <w:r w:rsidRPr="003D2C33">
        <w:t xml:space="preserve">. </w:t>
      </w:r>
      <w:r w:rsidR="009802FD" w:rsidRPr="003D2C33">
        <w:t xml:space="preserve">Thinning is only required when zooming within the visible scale range (maximum – minimum display scale) of a dataset. </w:t>
      </w:r>
      <w:r w:rsidR="006309CB" w:rsidRPr="003D2C33">
        <w:t xml:space="preserve">The </w:t>
      </w:r>
      <w:r w:rsidRPr="003D2C33">
        <w:t xml:space="preserve">ECDIS </w:t>
      </w:r>
      <w:r w:rsidR="006309CB" w:rsidRPr="003D2C33">
        <w:t>implementer must use a thinning algorithm</w:t>
      </w:r>
      <w:r w:rsidRPr="003D2C33">
        <w:t xml:space="preserve"> to reduce the possibility of screen clutter. </w:t>
      </w:r>
      <w:r w:rsidR="001A0951" w:rsidRPr="003D2C33">
        <w:t xml:space="preserve">The algorithm described meets these requirements but implementers may </w:t>
      </w:r>
      <w:r w:rsidRPr="003D2C33">
        <w:t xml:space="preserve">also </w:t>
      </w:r>
      <w:r w:rsidR="001A0951" w:rsidRPr="003D2C33">
        <w:t>use their own.</w:t>
      </w:r>
    </w:p>
    <w:p w14:paraId="154AF557" w14:textId="77777777" w:rsidR="00E85AE1" w:rsidRPr="00B812CA" w:rsidRDefault="00E85AE1" w:rsidP="006E2D52">
      <w:pPr>
        <w:pStyle w:val="Heading2"/>
        <w:numPr>
          <w:ilvl w:val="1"/>
          <w:numId w:val="219"/>
        </w:numPr>
      </w:pPr>
      <w:bookmarkStart w:id="966" w:name="_Toc194067259"/>
      <w:r w:rsidRPr="00B812CA">
        <w:t>Regularly gridded data</w:t>
      </w:r>
      <w:bookmarkEnd w:id="966"/>
    </w:p>
    <w:p w14:paraId="77B2CFE9" w14:textId="77777777" w:rsidR="00E85AE1" w:rsidRPr="00B812CA" w:rsidRDefault="00E85AE1" w:rsidP="00E85AE1">
      <w:pPr>
        <w:spacing w:after="120" w:line="240" w:lineRule="auto"/>
        <w:jc w:val="both"/>
      </w:pPr>
      <w:r w:rsidRPr="00B812CA">
        <w:t xml:space="preserve">Let the grid cell’s diagonal for the </w:t>
      </w:r>
      <w:proofErr w:type="spellStart"/>
      <w:r w:rsidRPr="00B812CA">
        <w:t>unthinned</w:t>
      </w:r>
      <w:proofErr w:type="spellEnd"/>
      <w:r w:rsidRPr="00B812CA">
        <w:t xml:space="preserve"> grid at the current display scale be given by </w:t>
      </w:r>
      <w:r w:rsidRPr="00B812CA">
        <w:rPr>
          <w:i/>
          <w:iCs/>
        </w:rPr>
        <w:t>D</w:t>
      </w:r>
      <w:r w:rsidRPr="00B812CA">
        <w:t xml:space="preserve"> mm. Note that </w:t>
      </w:r>
      <w:r w:rsidRPr="00B812CA">
        <w:rPr>
          <w:i/>
          <w:iCs/>
        </w:rPr>
        <w:t>D</w:t>
      </w:r>
      <w:r w:rsidRPr="00B812CA">
        <w:t xml:space="preserve"> is dependent on the dataset and the characteristics of the viewing monitor. If every </w:t>
      </w:r>
      <w:r w:rsidRPr="00B812CA">
        <w:rPr>
          <w:i/>
          <w:iCs/>
        </w:rPr>
        <w:t>n</w:t>
      </w:r>
      <w:r w:rsidRPr="00B812CA">
        <w:rPr>
          <w:i/>
          <w:iCs/>
          <w:vertAlign w:val="superscript"/>
        </w:rPr>
        <w:t>th</w:t>
      </w:r>
      <w:r w:rsidRPr="00B812CA">
        <w:t xml:space="preserve"> cell is displayed, the displayed spacing is </w:t>
      </w:r>
      <w:proofErr w:type="spellStart"/>
      <w:r w:rsidRPr="00B812CA">
        <w:rPr>
          <w:i/>
          <w:iCs/>
        </w:rPr>
        <w:t>nD</w:t>
      </w:r>
      <w:proofErr w:type="spellEnd"/>
      <w:r w:rsidRPr="00B812CA">
        <w:t xml:space="preserve">. Next, suppose the maximum dimension of the largest scaled symbol in the displayed field is </w:t>
      </w:r>
      <w:proofErr w:type="spellStart"/>
      <w:r w:rsidRPr="00B812CA">
        <w:rPr>
          <w:i/>
          <w:iCs/>
        </w:rPr>
        <w:t>Lsmax</w:t>
      </w:r>
      <w:proofErr w:type="spellEnd"/>
      <w:r w:rsidRPr="00B812CA">
        <w:t xml:space="preserve"> mm. Then the ratio </w:t>
      </w:r>
      <w:r w:rsidRPr="00B812CA">
        <w:rPr>
          <w:i/>
          <w:iCs/>
        </w:rPr>
        <w:t>R</w:t>
      </w:r>
      <w:r w:rsidRPr="00B812CA">
        <w:t xml:space="preserve"> of the maximum symbol dimension to the displayed grid spacing is constrained to be less than a prescribed maximum value, </w:t>
      </w:r>
      <w:proofErr w:type="spellStart"/>
      <w:r w:rsidRPr="00B812CA">
        <w:rPr>
          <w:i/>
          <w:iCs/>
        </w:rPr>
        <w:t>Rmax</w:t>
      </w:r>
      <w:proofErr w:type="spellEnd"/>
      <w:r w:rsidRPr="00B812CA">
        <w:t xml:space="preserve">. A typical value for </w:t>
      </w:r>
      <w:proofErr w:type="spellStart"/>
      <w:r w:rsidRPr="00B812CA">
        <w:rPr>
          <w:i/>
          <w:iCs/>
        </w:rPr>
        <w:t>Rmax</w:t>
      </w:r>
      <w:proofErr w:type="spellEnd"/>
      <w:r w:rsidRPr="00B812CA">
        <w:t xml:space="preserve"> can be taken to be 0.5. (Given that on a navigation display there may be point features from other products within the extent of the grid, </w:t>
      </w:r>
      <w:proofErr w:type="spellStart"/>
      <w:r w:rsidRPr="00B812CA">
        <w:rPr>
          <w:i/>
          <w:iCs/>
        </w:rPr>
        <w:t>Rmax</w:t>
      </w:r>
      <w:proofErr w:type="spellEnd"/>
      <w:r w:rsidRPr="00B812CA">
        <w:rPr>
          <w:i/>
          <w:iCs/>
        </w:rPr>
        <w:t>=0.5</w:t>
      </w:r>
      <w:r w:rsidRPr="00B812CA">
        <w:t xml:space="preserve"> may be too high for practical use; the optimal value of </w:t>
      </w:r>
      <w:proofErr w:type="spellStart"/>
      <w:r w:rsidRPr="00B812CA">
        <w:rPr>
          <w:i/>
          <w:iCs/>
        </w:rPr>
        <w:t>Rmax</w:t>
      </w:r>
      <w:proofErr w:type="spellEnd"/>
      <w:r w:rsidRPr="00B812CA">
        <w:t xml:space="preserve"> is left to manufacturer determination, and may be different for different products, depending on the shape of the symbol.)  Then the following inequality must be satisfied for the thinned grid:</w:t>
      </w:r>
    </w:p>
    <w:p w14:paraId="21DF1E86" w14:textId="77777777" w:rsidR="00E85AE1" w:rsidRPr="00B812CA" w:rsidRDefault="00E85AE1" w:rsidP="00E85AE1">
      <w:pPr>
        <w:spacing w:line="240" w:lineRule="auto"/>
        <w:rPr>
          <w:rFonts w:cs="Arial"/>
          <w:i/>
        </w:rPr>
      </w:pPr>
      <m:oMathPara>
        <m:oMathParaPr>
          <m:jc m:val="left"/>
        </m:oMathParaPr>
        <m:oMath>
          <m:r>
            <w:rPr>
              <w:rFonts w:ascii="Cambria Math" w:hAnsi="Cambria Math" w:cs="Arial"/>
              <w:sz w:val="22"/>
              <w:szCs w:val="22"/>
            </w:rPr>
            <m:t xml:space="preserve">R = </m:t>
          </m:r>
          <m:f>
            <m:fPr>
              <m:ctrlPr>
                <w:rPr>
                  <w:rFonts w:ascii="Cambria Math" w:hAnsi="Cambria Math" w:cs="Arial"/>
                  <w:i/>
                  <w:sz w:val="22"/>
                  <w:szCs w:val="22"/>
                </w:rPr>
              </m:ctrlPr>
            </m:fPr>
            <m:num>
              <m:sSub>
                <m:sSubPr>
                  <m:ctrlPr>
                    <w:rPr>
                      <w:rFonts w:ascii="Cambria Math" w:hAnsi="Cambria Math" w:cs="Arial"/>
                      <w:i/>
                      <w:sz w:val="22"/>
                      <w:szCs w:val="22"/>
                    </w:rPr>
                  </m:ctrlPr>
                </m:sSubPr>
                <m:e>
                  <m:r>
                    <w:rPr>
                      <w:rFonts w:ascii="Cambria Math" w:hAnsi="Cambria Math" w:cs="Arial"/>
                      <w:sz w:val="22"/>
                      <w:szCs w:val="22"/>
                    </w:rPr>
                    <m:t>L</m:t>
                  </m:r>
                </m:e>
                <m:sub>
                  <m:r>
                    <w:rPr>
                      <w:rFonts w:ascii="Cambria Math" w:hAnsi="Cambria Math" w:cs="Arial"/>
                      <w:sz w:val="22"/>
                      <w:szCs w:val="22"/>
                    </w:rPr>
                    <m:t>smax</m:t>
                  </m:r>
                </m:sub>
              </m:sSub>
            </m:num>
            <m:den>
              <m:r>
                <w:rPr>
                  <w:rFonts w:ascii="Cambria Math" w:hAnsi="Cambria Math" w:cs="Arial"/>
                  <w:sz w:val="22"/>
                  <w:szCs w:val="22"/>
                </w:rPr>
                <m:t>nD</m:t>
              </m:r>
            </m:den>
          </m:f>
          <m:r>
            <w:rPr>
              <w:rFonts w:ascii="Cambria Math" w:hAnsi="Cambria Math" w:cs="Arial"/>
              <w:sz w:val="22"/>
              <w:szCs w:val="22"/>
            </w:rPr>
            <m:t xml:space="preserve"> &lt; </m:t>
          </m:r>
          <m:sSub>
            <m:sSubPr>
              <m:ctrlPr>
                <w:rPr>
                  <w:rFonts w:ascii="Cambria Math" w:hAnsi="Cambria Math" w:cs="Arial"/>
                  <w:i/>
                  <w:sz w:val="22"/>
                  <w:szCs w:val="22"/>
                </w:rPr>
              </m:ctrlPr>
            </m:sSubPr>
            <m:e>
              <m:r>
                <w:rPr>
                  <w:rFonts w:ascii="Cambria Math" w:hAnsi="Cambria Math" w:cs="Arial"/>
                  <w:sz w:val="22"/>
                  <w:szCs w:val="22"/>
                </w:rPr>
                <m:t>R</m:t>
              </m:r>
            </m:e>
            <m:sub>
              <m:r>
                <w:rPr>
                  <w:rFonts w:ascii="Cambria Math" w:hAnsi="Cambria Math" w:cs="Arial"/>
                  <w:sz w:val="22"/>
                  <w:szCs w:val="22"/>
                </w:rPr>
                <m:t>max</m:t>
              </m:r>
            </m:sub>
          </m:sSub>
        </m:oMath>
      </m:oMathPara>
    </w:p>
    <w:p w14:paraId="07A2BE58" w14:textId="77777777" w:rsidR="00E85AE1" w:rsidRPr="00B812CA" w:rsidRDefault="00E85AE1" w:rsidP="00E85AE1">
      <w:pPr>
        <w:spacing w:after="120" w:line="240" w:lineRule="auto"/>
        <w:jc w:val="both"/>
      </w:pPr>
      <w:r w:rsidRPr="00B812CA">
        <w:t xml:space="preserve">If the above inequality cannot be met with increment </w:t>
      </w:r>
      <w:r w:rsidRPr="00B812CA">
        <w:rPr>
          <w:i/>
          <w:iCs/>
        </w:rPr>
        <w:t>n</w:t>
      </w:r>
      <w:r w:rsidRPr="00B812CA">
        <w:t xml:space="preserve"> equal to 1, then a new value for </w:t>
      </w:r>
      <w:r w:rsidRPr="00B812CA">
        <w:rPr>
          <w:i/>
          <w:iCs/>
        </w:rPr>
        <w:t>n</w:t>
      </w:r>
      <w:r w:rsidRPr="00B812CA">
        <w:t xml:space="preserve"> is computed by the following formula:</w:t>
      </w:r>
    </w:p>
    <w:p w14:paraId="096CEA46" w14:textId="77777777" w:rsidR="00E85AE1" w:rsidRPr="00B812CA" w:rsidRDefault="00E85AE1" w:rsidP="00E85AE1">
      <w:pPr>
        <w:spacing w:line="240" w:lineRule="auto"/>
        <w:rPr>
          <w:sz w:val="24"/>
          <w:szCs w:val="24"/>
        </w:rPr>
      </w:pPr>
      <m:oMathPara>
        <m:oMathParaPr>
          <m:jc m:val="left"/>
        </m:oMathParaPr>
        <m:oMath>
          <m:r>
            <w:rPr>
              <w:rFonts w:ascii="Cambria Math" w:hAnsi="Cambria Math"/>
              <w:sz w:val="22"/>
              <w:szCs w:val="22"/>
            </w:rPr>
            <m:t xml:space="preserve">n =1+ </m:t>
          </m:r>
          <m:r>
            <m:rPr>
              <m:nor/>
            </m:rPr>
            <w:rPr>
              <w:rFonts w:ascii="Cambria Math" w:hAnsi="Cambria Math"/>
              <w:sz w:val="22"/>
              <w:szCs w:val="22"/>
            </w:rPr>
            <m:t>fix</m:t>
          </m:r>
          <m:d>
            <m:dPr>
              <m:ctrlPr>
                <w:rPr>
                  <w:rFonts w:ascii="Cambria Math" w:hAnsi="Cambria Math"/>
                  <w:i/>
                  <w:sz w:val="22"/>
                  <w:szCs w:val="22"/>
                </w:rPr>
              </m:ctrlPr>
            </m:dPr>
            <m:e>
              <m:f>
                <m:fPr>
                  <m:ctrlPr>
                    <w:rPr>
                      <w:rFonts w:ascii="Cambria Math" w:hAnsi="Cambria Math"/>
                      <w:i/>
                      <w:sz w:val="22"/>
                      <w:szCs w:val="22"/>
                    </w:rPr>
                  </m:ctrlPr>
                </m:fPr>
                <m:num>
                  <m:sSub>
                    <m:sSubPr>
                      <m:ctrlPr>
                        <w:rPr>
                          <w:rFonts w:ascii="Cambria Math" w:hAnsi="Cambria Math"/>
                          <w:i/>
                          <w:sz w:val="22"/>
                          <w:szCs w:val="22"/>
                        </w:rPr>
                      </m:ctrlPr>
                    </m:sSubPr>
                    <m:e>
                      <m:r>
                        <w:rPr>
                          <w:rFonts w:ascii="Cambria Math" w:hAnsi="Cambria Math"/>
                          <w:sz w:val="22"/>
                          <w:szCs w:val="22"/>
                        </w:rPr>
                        <m:t>L</m:t>
                      </m:r>
                    </m:e>
                    <m:sub>
                      <m:r>
                        <w:rPr>
                          <w:rFonts w:ascii="Cambria Math" w:hAnsi="Cambria Math"/>
                          <w:sz w:val="22"/>
                          <w:szCs w:val="22"/>
                        </w:rPr>
                        <m:t>smax</m:t>
                      </m:r>
                    </m:sub>
                  </m:sSub>
                </m:num>
                <m:den>
                  <m:r>
                    <w:rPr>
                      <w:rFonts w:ascii="Cambria Math" w:hAnsi="Cambria Math"/>
                      <w:sz w:val="22"/>
                      <w:szCs w:val="22"/>
                    </w:rPr>
                    <m:t>D</m:t>
                  </m:r>
                  <m:sSub>
                    <m:sSubPr>
                      <m:ctrlPr>
                        <w:rPr>
                          <w:rFonts w:ascii="Cambria Math" w:hAnsi="Cambria Math"/>
                          <w:i/>
                          <w:sz w:val="22"/>
                          <w:szCs w:val="22"/>
                        </w:rPr>
                      </m:ctrlPr>
                    </m:sSubPr>
                    <m:e>
                      <m:r>
                        <w:rPr>
                          <w:rFonts w:ascii="Cambria Math" w:hAnsi="Cambria Math"/>
                          <w:sz w:val="22"/>
                          <w:szCs w:val="22"/>
                        </w:rPr>
                        <m:t>R</m:t>
                      </m:r>
                    </m:e>
                    <m:sub>
                      <m:r>
                        <w:rPr>
                          <w:rFonts w:ascii="Cambria Math" w:hAnsi="Cambria Math"/>
                          <w:sz w:val="22"/>
                          <w:szCs w:val="22"/>
                        </w:rPr>
                        <m:t>max</m:t>
                      </m:r>
                    </m:sub>
                  </m:sSub>
                </m:den>
              </m:f>
            </m:e>
          </m:d>
        </m:oMath>
      </m:oMathPara>
    </w:p>
    <w:p w14:paraId="32642AAA" w14:textId="77777777" w:rsidR="00E85AE1" w:rsidRPr="00B812CA" w:rsidRDefault="00E85AE1" w:rsidP="00E85AE1">
      <w:pPr>
        <w:spacing w:after="120" w:line="240" w:lineRule="auto"/>
        <w:jc w:val="both"/>
      </w:pPr>
      <w:r w:rsidRPr="00B812CA">
        <w:t xml:space="preserve">Where </w:t>
      </w:r>
      <w:r w:rsidRPr="00B812CA">
        <w:rPr>
          <w:i/>
          <w:iCs/>
        </w:rPr>
        <w:t>fix()</w:t>
      </w:r>
      <w:r w:rsidRPr="00B812CA">
        <w:t xml:space="preserve"> is a function that returns the truncated integer value of its argument. For plotting, arrows at every </w:t>
      </w:r>
      <w:r w:rsidRPr="00B812CA">
        <w:rPr>
          <w:i/>
          <w:iCs/>
        </w:rPr>
        <w:t>n</w:t>
      </w:r>
      <w:r w:rsidRPr="00B812CA">
        <w:rPr>
          <w:i/>
          <w:iCs/>
          <w:vertAlign w:val="superscript"/>
        </w:rPr>
        <w:t>th</w:t>
      </w:r>
      <w:r w:rsidRPr="00B812CA">
        <w:t xml:space="preserve"> column and every </w:t>
      </w:r>
      <w:r w:rsidRPr="00B812CA">
        <w:rPr>
          <w:i/>
          <w:iCs/>
        </w:rPr>
        <w:t>n</w:t>
      </w:r>
      <w:r w:rsidRPr="00B812CA">
        <w:rPr>
          <w:i/>
          <w:iCs/>
          <w:vertAlign w:val="superscript"/>
        </w:rPr>
        <w:t>th</w:t>
      </w:r>
      <w:r w:rsidRPr="00B812CA">
        <w:t xml:space="preserve"> row are drawn, making sure that the row and column with the maximum-size symbol is drawn. The value of </w:t>
      </w:r>
      <w:r w:rsidRPr="00B812CA">
        <w:rPr>
          <w:i/>
          <w:iCs/>
        </w:rPr>
        <w:t>n</w:t>
      </w:r>
      <w:r w:rsidRPr="00B812CA">
        <w:t xml:space="preserve"> must be calculated by the system. It also requires identifying a “seed point,” a grid point with the maximum-size symbol from which counting starts. Designating this seed point as </w:t>
      </w:r>
      <w:r w:rsidRPr="00B812CA">
        <w:rPr>
          <w:i/>
          <w:iCs/>
        </w:rPr>
        <w:t>(x</w:t>
      </w:r>
      <w:r w:rsidRPr="00B812CA">
        <w:rPr>
          <w:i/>
          <w:iCs/>
          <w:vertAlign w:val="subscript"/>
        </w:rPr>
        <w:t>0</w:t>
      </w:r>
      <w:r w:rsidRPr="00B812CA">
        <w:rPr>
          <w:i/>
          <w:iCs/>
        </w:rPr>
        <w:t>, y</w:t>
      </w:r>
      <w:r w:rsidRPr="00B812CA">
        <w:rPr>
          <w:i/>
          <w:iCs/>
          <w:vertAlign w:val="subscript"/>
        </w:rPr>
        <w:t>0</w:t>
      </w:r>
      <w:r w:rsidRPr="00B812CA">
        <w:rPr>
          <w:i/>
          <w:iCs/>
        </w:rPr>
        <w:t>)</w:t>
      </w:r>
      <w:r w:rsidRPr="00B812CA">
        <w:t>, the grid points where symbols are drawn are given by:</w:t>
      </w:r>
    </w:p>
    <w:p w14:paraId="47C58E2E" w14:textId="77777777" w:rsidR="00E85AE1" w:rsidRPr="00B812CA" w:rsidRDefault="00000000" w:rsidP="00E85AE1">
      <w:pPr>
        <w:spacing w:line="240" w:lineRule="auto"/>
      </w:pPr>
      <m:oMathPara>
        <m:oMathParaPr>
          <m:jc m:val="left"/>
        </m:oMathParaPr>
        <m:oMath>
          <m:d>
            <m:dPr>
              <m:begChr m:val=""/>
              <m:endChr m:val="}"/>
              <m:ctrlPr>
                <w:rPr>
                  <w:rFonts w:ascii="Cambria Math" w:hAnsi="Cambria Math"/>
                  <w:i/>
                  <w:sz w:val="22"/>
                  <w:szCs w:val="22"/>
                </w:rPr>
              </m:ctrlPr>
            </m:dPr>
            <m:e>
              <m:f>
                <m:fPr>
                  <m:type m:val="noBar"/>
                  <m:ctrlPr>
                    <w:rPr>
                      <w:rFonts w:ascii="Cambria Math" w:hAnsi="Cambria Math"/>
                      <w:i/>
                      <w:sz w:val="22"/>
                      <w:szCs w:val="22"/>
                    </w:rPr>
                  </m:ctrlPr>
                </m:fPr>
                <m:num>
                  <m:sSub>
                    <m:sSubPr>
                      <m:ctrlPr>
                        <w:rPr>
                          <w:rFonts w:ascii="Cambria Math" w:hAnsi="Cambria Math"/>
                          <w:i/>
                          <w:sz w:val="22"/>
                          <w:szCs w:val="22"/>
                        </w:rPr>
                      </m:ctrlPr>
                    </m:sSubPr>
                    <m:e>
                      <m:r>
                        <w:rPr>
                          <w:rFonts w:ascii="Cambria Math" w:hAnsi="Cambria Math"/>
                          <w:sz w:val="22"/>
                          <w:szCs w:val="22"/>
                        </w:rPr>
                        <m:t>x</m:t>
                      </m:r>
                    </m:e>
                    <m:sub>
                      <m:r>
                        <w:rPr>
                          <w:rFonts w:ascii="Cambria Math" w:hAnsi="Cambria Math"/>
                          <w:sz w:val="22"/>
                          <w:szCs w:val="22"/>
                        </w:rPr>
                        <m:t>k</m:t>
                      </m:r>
                    </m:sub>
                  </m:sSub>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x</m:t>
                      </m:r>
                    </m:e>
                    <m:sub>
                      <m:r>
                        <w:rPr>
                          <w:rFonts w:ascii="Cambria Math" w:hAnsi="Cambria Math"/>
                          <w:sz w:val="22"/>
                          <w:szCs w:val="22"/>
                        </w:rPr>
                        <m:t>0</m:t>
                      </m:r>
                    </m:sub>
                  </m:sSub>
                  <m:r>
                    <w:rPr>
                      <w:rFonts w:ascii="Cambria Math" w:hAnsi="Cambria Math"/>
                      <w:sz w:val="22"/>
                      <w:szCs w:val="22"/>
                    </w:rPr>
                    <m:t>±</m:t>
                  </m:r>
                  <m:d>
                    <m:dPr>
                      <m:ctrlPr>
                        <w:rPr>
                          <w:rFonts w:ascii="Cambria Math" w:hAnsi="Cambria Math"/>
                          <w:i/>
                          <w:sz w:val="22"/>
                          <w:szCs w:val="22"/>
                        </w:rPr>
                      </m:ctrlPr>
                    </m:dPr>
                    <m:e>
                      <m:r>
                        <w:rPr>
                          <w:rFonts w:ascii="Cambria Math" w:hAnsi="Cambria Math"/>
                          <w:sz w:val="22"/>
                          <w:szCs w:val="22"/>
                        </w:rPr>
                        <m:t>n×k</m:t>
                      </m:r>
                    </m:e>
                  </m:d>
                </m:num>
                <m:den>
                  <m:sSub>
                    <m:sSubPr>
                      <m:ctrlPr>
                        <w:rPr>
                          <w:rFonts w:ascii="Cambria Math" w:hAnsi="Cambria Math"/>
                          <w:i/>
                          <w:sz w:val="22"/>
                          <w:szCs w:val="22"/>
                        </w:rPr>
                      </m:ctrlPr>
                    </m:sSubPr>
                    <m:e>
                      <m:r>
                        <w:rPr>
                          <w:rFonts w:ascii="Cambria Math" w:hAnsi="Cambria Math"/>
                          <w:sz w:val="22"/>
                          <w:szCs w:val="22"/>
                        </w:rPr>
                        <m:t>y</m:t>
                      </m:r>
                    </m:e>
                    <m:sub>
                      <m:r>
                        <w:rPr>
                          <w:rFonts w:ascii="Cambria Math" w:hAnsi="Cambria Math"/>
                          <w:sz w:val="22"/>
                          <w:szCs w:val="22"/>
                        </w:rPr>
                        <m:t>k</m:t>
                      </m:r>
                    </m:sub>
                  </m:sSub>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y</m:t>
                      </m:r>
                    </m:e>
                    <m:sub>
                      <m:r>
                        <w:rPr>
                          <w:rFonts w:ascii="Cambria Math" w:hAnsi="Cambria Math"/>
                          <w:sz w:val="22"/>
                          <w:szCs w:val="22"/>
                        </w:rPr>
                        <m:t>0</m:t>
                      </m:r>
                    </m:sub>
                  </m:sSub>
                  <m:r>
                    <w:rPr>
                      <w:rFonts w:ascii="Cambria Math" w:hAnsi="Cambria Math"/>
                      <w:sz w:val="22"/>
                      <w:szCs w:val="22"/>
                    </w:rPr>
                    <m:t>±</m:t>
                  </m:r>
                  <m:d>
                    <m:dPr>
                      <m:ctrlPr>
                        <w:rPr>
                          <w:rFonts w:ascii="Cambria Math" w:hAnsi="Cambria Math"/>
                          <w:i/>
                          <w:sz w:val="22"/>
                          <w:szCs w:val="22"/>
                        </w:rPr>
                      </m:ctrlPr>
                    </m:dPr>
                    <m:e>
                      <m:r>
                        <w:rPr>
                          <w:rFonts w:ascii="Cambria Math" w:hAnsi="Cambria Math"/>
                          <w:sz w:val="22"/>
                          <w:szCs w:val="22"/>
                        </w:rPr>
                        <m:t>n×k</m:t>
                      </m:r>
                    </m:e>
                  </m:d>
                </m:den>
              </m:f>
              <m:r>
                <w:rPr>
                  <w:rFonts w:ascii="Cambria Math" w:hAnsi="Cambria Math"/>
                  <w:sz w:val="22"/>
                  <w:szCs w:val="22"/>
                </w:rPr>
                <m:t xml:space="preserve">        </m:t>
              </m:r>
            </m:e>
          </m:d>
          <m:r>
            <w:rPr>
              <w:rFonts w:ascii="Cambria Math" w:hAnsi="Cambria Math"/>
              <w:sz w:val="22"/>
              <w:szCs w:val="22"/>
            </w:rPr>
            <m:t xml:space="preserve">        </m:t>
          </m:r>
          <m:r>
            <m:rPr>
              <m:nor/>
            </m:rPr>
            <w:rPr>
              <w:rFonts w:ascii="Cambria Math" w:hAnsi="Cambria Math"/>
              <w:sz w:val="22"/>
              <w:szCs w:val="22"/>
            </w:rPr>
            <m:t>for</m:t>
          </m:r>
          <m:r>
            <w:rPr>
              <w:rFonts w:ascii="Cambria Math" w:hAnsi="Cambria Math"/>
              <w:sz w:val="22"/>
              <w:szCs w:val="22"/>
            </w:rPr>
            <m:t xml:space="preserve"> k=0, 1, 2, 3 …</m:t>
          </m:r>
        </m:oMath>
      </m:oMathPara>
    </w:p>
    <w:p w14:paraId="00EC4D10" w14:textId="77777777" w:rsidR="00E85AE1" w:rsidRPr="00B812CA" w:rsidRDefault="00E85AE1" w:rsidP="00E85AE1">
      <w:pPr>
        <w:spacing w:line="240" w:lineRule="auto"/>
      </w:pPr>
      <w:r w:rsidRPr="00B812CA">
        <w:t>This algorithm assumes the grid spacing can be represented by its cell diagonal. It can be adapted to allow for symbols that are aligned parallel to grid axes or for rectangular cells.</w:t>
      </w:r>
    </w:p>
    <w:p w14:paraId="045503D5" w14:textId="5E84EA91" w:rsidR="00E85AE1" w:rsidRPr="00B812CA" w:rsidRDefault="00E85AE1" w:rsidP="00E85AE1">
      <w:pPr>
        <w:spacing w:after="120" w:line="240" w:lineRule="auto"/>
        <w:jc w:val="both"/>
      </w:pPr>
      <w:r w:rsidRPr="00B812CA">
        <w:t xml:space="preserve">The Figures below illustrate the use of this </w:t>
      </w:r>
      <w:r w:rsidRPr="00BE7834">
        <w:t xml:space="preserve">algorithm. </w:t>
      </w:r>
      <w:r w:rsidRPr="00BE7834">
        <w:fldChar w:fldCharType="begin"/>
      </w:r>
      <w:r w:rsidRPr="00BE7834">
        <w:instrText xml:space="preserve"> REF _Ref48690523 \h  \* MERGEFORMAT </w:instrText>
      </w:r>
      <w:r w:rsidRPr="00BE7834">
        <w:fldChar w:fldCharType="separate"/>
      </w:r>
      <w:r w:rsidR="00BE7834" w:rsidRPr="00530F27">
        <w:rPr>
          <w:lang w:val="en-US"/>
        </w:rPr>
        <w:t>Figure G-1-1</w:t>
      </w:r>
      <w:r w:rsidRPr="00BE7834">
        <w:fldChar w:fldCharType="end"/>
      </w:r>
      <w:r w:rsidRPr="00BE7834">
        <w:t xml:space="preserve"> depicts</w:t>
      </w:r>
      <w:r w:rsidRPr="00B812CA">
        <w:t xml:space="preserve"> a grid coverage feature symbolised by arrows of dimensions varying according to the value of an attribute at the grid point. </w:t>
      </w:r>
      <w:r w:rsidR="00BE7834" w:rsidRPr="00B812CA">
        <w:fldChar w:fldCharType="begin"/>
      </w:r>
      <w:r w:rsidR="00BE7834" w:rsidRPr="00B812CA">
        <w:instrText xml:space="preserve"> REF _Ref48690668 \h  \* MERGEFORMAT </w:instrText>
      </w:r>
      <w:r w:rsidR="00BE7834" w:rsidRPr="00B812CA">
        <w:fldChar w:fldCharType="separate"/>
      </w:r>
      <w:r w:rsidR="00BE7834">
        <w:rPr>
          <w:lang w:val="en-US"/>
        </w:rPr>
        <w:t>Figure G-1-2</w:t>
      </w:r>
      <w:r w:rsidR="00BE7834">
        <w:rPr>
          <w:b/>
          <w:bCs/>
          <w:lang w:val="en-US"/>
        </w:rPr>
        <w:t>.</w:t>
      </w:r>
      <w:r w:rsidR="00BE7834" w:rsidRPr="00B812CA">
        <w:fldChar w:fldCharType="end"/>
      </w:r>
      <w:r w:rsidRPr="00B812CA">
        <w:t xml:space="preserve"> depicts the same data thinned with </w:t>
      </w:r>
      <w:proofErr w:type="spellStart"/>
      <w:r w:rsidRPr="00B812CA">
        <w:rPr>
          <w:i/>
          <w:iCs/>
        </w:rPr>
        <w:t>Rmax</w:t>
      </w:r>
      <w:proofErr w:type="spellEnd"/>
      <w:r w:rsidRPr="00B812CA">
        <w:t xml:space="preserve"> = 0.5 (outline-only arrows are suppressed). </w:t>
      </w:r>
      <w:r w:rsidR="00BE7834" w:rsidRPr="00B812CA">
        <w:fldChar w:fldCharType="begin"/>
      </w:r>
      <w:r w:rsidR="00BE7834" w:rsidRPr="00B812CA">
        <w:instrText xml:space="preserve"> REF _Ref48690672 \h  \* MERGEFORMAT </w:instrText>
      </w:r>
      <w:r w:rsidR="00BE7834" w:rsidRPr="00B812CA">
        <w:fldChar w:fldCharType="separate"/>
      </w:r>
      <w:r w:rsidR="00BE7834">
        <w:rPr>
          <w:lang w:val="en-US"/>
        </w:rPr>
        <w:t>Figure G-1-3</w:t>
      </w:r>
      <w:r w:rsidR="00BE7834" w:rsidRPr="00B812CA">
        <w:fldChar w:fldCharType="end"/>
      </w:r>
      <w:r w:rsidRPr="00B812CA">
        <w:t xml:space="preserve"> depicts the thinning of the same data with </w:t>
      </w:r>
      <w:proofErr w:type="spellStart"/>
      <w:r w:rsidRPr="00B812CA">
        <w:rPr>
          <w:i/>
          <w:iCs/>
        </w:rPr>
        <w:t>Rmax</w:t>
      </w:r>
      <w:proofErr w:type="spellEnd"/>
      <w:r w:rsidRPr="00B812CA">
        <w:t xml:space="preserve"> = 0.33. The nominal</w:t>
      </w:r>
      <w:r w:rsidRPr="00B812CA">
        <w:rPr>
          <w:rStyle w:val="FootnoteReference"/>
          <w:noProof w:val="0"/>
          <w:sz w:val="20"/>
          <w:vertAlign w:val="superscript"/>
          <w:lang w:val="en-GB"/>
        </w:rPr>
        <w:footnoteReference w:id="8"/>
      </w:r>
      <w:r w:rsidRPr="00B812CA">
        <w:t xml:space="preserve"> dimensions and parameters for the three cases are:</w:t>
      </w:r>
    </w:p>
    <w:p w14:paraId="4C80AB84" w14:textId="77777777" w:rsidR="00E85AE1" w:rsidRPr="00B812CA" w:rsidRDefault="00E85AE1" w:rsidP="00E85AE1">
      <w:pPr>
        <w:spacing w:after="120" w:line="240" w:lineRule="auto"/>
        <w:jc w:val="both"/>
      </w:pPr>
      <w:r w:rsidRPr="00B812CA">
        <w:t>Grid spacing at the display scale (</w:t>
      </w:r>
      <w:r w:rsidRPr="00B812CA">
        <w:rPr>
          <w:i/>
          <w:iCs/>
        </w:rPr>
        <w:t>D</w:t>
      </w:r>
      <w:r w:rsidRPr="00B812CA">
        <w:t>): 36mm (grid diagonal).</w:t>
      </w:r>
    </w:p>
    <w:p w14:paraId="7F40C192" w14:textId="77777777" w:rsidR="00E85AE1" w:rsidRPr="00B812CA" w:rsidRDefault="00E85AE1" w:rsidP="00E85AE1">
      <w:pPr>
        <w:spacing w:after="60" w:line="240" w:lineRule="auto"/>
        <w:jc w:val="both"/>
      </w:pPr>
      <w:r w:rsidRPr="00B812CA">
        <w:t>Scaling of symbols by data attribute values at grid points produced symbols of four sizes (arrow length):</w:t>
      </w:r>
    </w:p>
    <w:p w14:paraId="724EFE17" w14:textId="77777777" w:rsidR="00E85AE1" w:rsidRPr="00B812CA" w:rsidRDefault="00E85AE1" w:rsidP="00E85AE1">
      <w:pPr>
        <w:pStyle w:val="ListParagraph"/>
        <w:numPr>
          <w:ilvl w:val="0"/>
          <w:numId w:val="49"/>
        </w:numPr>
        <w:spacing w:after="60" w:line="240" w:lineRule="auto"/>
        <w:jc w:val="both"/>
      </w:pPr>
      <w:r w:rsidRPr="00B812CA">
        <w:t xml:space="preserve">L0 = 30.4mm = </w:t>
      </w:r>
      <w:proofErr w:type="spellStart"/>
      <w:r w:rsidRPr="00B812CA">
        <w:rPr>
          <w:i/>
          <w:iCs/>
        </w:rPr>
        <w:t>Lsmax</w:t>
      </w:r>
      <w:proofErr w:type="spellEnd"/>
    </w:p>
    <w:p w14:paraId="5B76A287" w14:textId="77777777" w:rsidR="00E85AE1" w:rsidRPr="00B812CA" w:rsidRDefault="00E85AE1" w:rsidP="00E85AE1">
      <w:pPr>
        <w:pStyle w:val="ListParagraph"/>
        <w:numPr>
          <w:ilvl w:val="0"/>
          <w:numId w:val="49"/>
        </w:numPr>
        <w:spacing w:after="60" w:line="240" w:lineRule="auto"/>
        <w:jc w:val="both"/>
      </w:pPr>
      <w:r w:rsidRPr="00B812CA">
        <w:lastRenderedPageBreak/>
        <w:t>L1 = 17.7mm</w:t>
      </w:r>
    </w:p>
    <w:p w14:paraId="7145FDB7" w14:textId="77777777" w:rsidR="00E85AE1" w:rsidRPr="00B812CA" w:rsidRDefault="00E85AE1" w:rsidP="00E85AE1">
      <w:pPr>
        <w:pStyle w:val="ListParagraph"/>
        <w:numPr>
          <w:ilvl w:val="0"/>
          <w:numId w:val="49"/>
        </w:numPr>
        <w:spacing w:after="60" w:line="240" w:lineRule="auto"/>
        <w:jc w:val="both"/>
      </w:pPr>
      <w:r w:rsidRPr="00B812CA">
        <w:t>L2 = 16.2mm</w:t>
      </w:r>
    </w:p>
    <w:p w14:paraId="25234C2B" w14:textId="77777777" w:rsidR="00E85AE1" w:rsidRPr="00B812CA" w:rsidRDefault="00E85AE1" w:rsidP="00E85AE1">
      <w:pPr>
        <w:pStyle w:val="ListParagraph"/>
        <w:numPr>
          <w:ilvl w:val="0"/>
          <w:numId w:val="49"/>
        </w:numPr>
        <w:spacing w:after="120" w:line="240" w:lineRule="auto"/>
        <w:jc w:val="both"/>
      </w:pPr>
      <w:r w:rsidRPr="00B812CA">
        <w:t>L3 = 12.7mm</w:t>
      </w:r>
    </w:p>
    <w:p w14:paraId="562DDCAB" w14:textId="77777777" w:rsidR="00E85AE1" w:rsidRPr="00B812CA" w:rsidRDefault="00E85AE1" w:rsidP="00E85AE1">
      <w:pPr>
        <w:keepNext/>
        <w:spacing w:line="240" w:lineRule="auto"/>
        <w:jc w:val="center"/>
      </w:pPr>
      <w:r w:rsidRPr="00B812CA">
        <w:rPr>
          <w:noProof/>
          <w:lang w:eastAsia="fr-FR"/>
        </w:rPr>
        <w:drawing>
          <wp:inline distT="0" distB="0" distL="0" distR="0" wp14:anchorId="0E1A8954" wp14:editId="2B1311B1">
            <wp:extent cx="3474720" cy="3438144"/>
            <wp:effectExtent l="0" t="0" r="0" b="0"/>
            <wp:docPr id="1437366853" name="Picture 1437366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ThinningWithGrid1.png"/>
                    <pic:cNvPicPr/>
                  </pic:nvPicPr>
                  <pic:blipFill>
                    <a:blip r:embed="rId80">
                      <a:extLst>
                        <a:ext uri="{28A0092B-C50C-407E-A947-70E740481C1C}">
                          <a14:useLocalDpi xmlns:a14="http://schemas.microsoft.com/office/drawing/2010/main" val="0"/>
                        </a:ext>
                      </a:extLst>
                    </a:blip>
                    <a:stretch>
                      <a:fillRect/>
                    </a:stretch>
                  </pic:blipFill>
                  <pic:spPr>
                    <a:xfrm>
                      <a:off x="0" y="0"/>
                      <a:ext cx="3474720" cy="3438144"/>
                    </a:xfrm>
                    <a:prstGeom prst="rect">
                      <a:avLst/>
                    </a:prstGeom>
                  </pic:spPr>
                </pic:pic>
              </a:graphicData>
            </a:graphic>
          </wp:inline>
        </w:drawing>
      </w:r>
    </w:p>
    <w:p w14:paraId="38777E2A" w14:textId="2C279CBC" w:rsidR="00E85AE1" w:rsidRPr="00B812CA" w:rsidRDefault="00E85AE1" w:rsidP="00E85AE1">
      <w:pPr>
        <w:pStyle w:val="Caption"/>
        <w:spacing w:line="240" w:lineRule="auto"/>
        <w:jc w:val="center"/>
      </w:pPr>
      <w:r w:rsidRPr="00B812CA">
        <w:t xml:space="preserve">Figure </w:t>
      </w:r>
      <w:r w:rsidR="00BE7834">
        <w:t>G-1-1</w:t>
      </w:r>
      <w:r w:rsidRPr="00B812CA">
        <w:t xml:space="preserve"> - Grid without thinning</w:t>
      </w:r>
    </w:p>
    <w:p w14:paraId="5B2FD644" w14:textId="77777777" w:rsidR="00E85AE1" w:rsidRPr="00B812CA" w:rsidRDefault="00E85AE1" w:rsidP="00E85AE1">
      <w:pPr>
        <w:spacing w:after="120" w:line="240" w:lineRule="auto"/>
        <w:jc w:val="both"/>
      </w:pPr>
      <w:r w:rsidRPr="00B812CA">
        <w:t xml:space="preserve">For </w:t>
      </w:r>
      <w:proofErr w:type="spellStart"/>
      <w:r w:rsidRPr="00B812CA">
        <w:rPr>
          <w:i/>
          <w:iCs/>
        </w:rPr>
        <w:t>Rmax</w:t>
      </w:r>
      <w:proofErr w:type="spellEnd"/>
      <w:r w:rsidRPr="00B812CA">
        <w:t xml:space="preserve"> = 0.5, with </w:t>
      </w:r>
      <w:r w:rsidRPr="00B812CA">
        <w:rPr>
          <w:i/>
          <w:iCs/>
        </w:rPr>
        <w:t>n</w:t>
      </w:r>
      <w:r w:rsidRPr="00B812CA">
        <w:t xml:space="preserve"> = 1, the value of </w:t>
      </w:r>
      <w:r w:rsidRPr="00B812CA">
        <w:rPr>
          <w:i/>
          <w:iCs/>
        </w:rPr>
        <w:t>R</w:t>
      </w:r>
      <w:r w:rsidRPr="00B812CA">
        <w:t xml:space="preserve"> is greater than </w:t>
      </w:r>
      <w:proofErr w:type="spellStart"/>
      <w:r w:rsidRPr="00B812CA">
        <w:rPr>
          <w:i/>
          <w:iCs/>
        </w:rPr>
        <w:t>Rmax</w:t>
      </w:r>
      <w:proofErr w:type="spellEnd"/>
      <w:r w:rsidRPr="00B812CA">
        <w:t>:</w:t>
      </w:r>
    </w:p>
    <w:p w14:paraId="553BD3B5" w14:textId="77777777" w:rsidR="00E85AE1" w:rsidRPr="00B812CA" w:rsidRDefault="00E85AE1" w:rsidP="00E85AE1">
      <w:pPr>
        <w:spacing w:line="240" w:lineRule="auto"/>
      </w:pPr>
      <m:oMathPara>
        <m:oMathParaPr>
          <m:jc m:val="left"/>
        </m:oMathParaPr>
        <m:oMath>
          <m:r>
            <w:rPr>
              <w:rFonts w:ascii="Cambria Math" w:hAnsi="Cambria Math"/>
              <w:sz w:val="22"/>
              <w:szCs w:val="22"/>
            </w:rPr>
            <m:t xml:space="preserve">R= </m:t>
          </m:r>
          <m:f>
            <m:fPr>
              <m:ctrlPr>
                <w:rPr>
                  <w:rFonts w:ascii="Cambria Math" w:hAnsi="Cambria Math"/>
                  <w:i/>
                  <w:sz w:val="22"/>
                  <w:szCs w:val="22"/>
                </w:rPr>
              </m:ctrlPr>
            </m:fPr>
            <m:num>
              <m:sSub>
                <m:sSubPr>
                  <m:ctrlPr>
                    <w:rPr>
                      <w:rFonts w:ascii="Cambria Math" w:hAnsi="Cambria Math"/>
                      <w:i/>
                      <w:sz w:val="22"/>
                      <w:szCs w:val="22"/>
                    </w:rPr>
                  </m:ctrlPr>
                </m:sSubPr>
                <m:e>
                  <m:r>
                    <w:rPr>
                      <w:rFonts w:ascii="Cambria Math" w:hAnsi="Cambria Math"/>
                      <w:sz w:val="22"/>
                      <w:szCs w:val="22"/>
                    </w:rPr>
                    <m:t>L</m:t>
                  </m:r>
                </m:e>
                <m:sub>
                  <m:r>
                    <w:rPr>
                      <w:rFonts w:ascii="Cambria Math" w:hAnsi="Cambria Math"/>
                      <w:sz w:val="22"/>
                      <w:szCs w:val="22"/>
                    </w:rPr>
                    <m:t>smax</m:t>
                  </m:r>
                </m:sub>
              </m:sSub>
            </m:num>
            <m:den>
              <m:r>
                <w:rPr>
                  <w:rFonts w:ascii="Cambria Math" w:hAnsi="Cambria Math"/>
                  <w:sz w:val="22"/>
                  <w:szCs w:val="22"/>
                </w:rPr>
                <m:t>1×D</m:t>
              </m:r>
            </m:den>
          </m:f>
          <m:r>
            <w:rPr>
              <w:rFonts w:ascii="Cambria Math" w:hAnsi="Cambria Math"/>
              <w:sz w:val="22"/>
              <w:szCs w:val="22"/>
            </w:rPr>
            <m:t xml:space="preserve"> = </m:t>
          </m:r>
          <m:f>
            <m:fPr>
              <m:ctrlPr>
                <w:rPr>
                  <w:rFonts w:ascii="Cambria Math" w:hAnsi="Cambria Math"/>
                  <w:i/>
                  <w:sz w:val="22"/>
                  <w:szCs w:val="22"/>
                </w:rPr>
              </m:ctrlPr>
            </m:fPr>
            <m:num>
              <m:r>
                <w:rPr>
                  <w:rFonts w:ascii="Cambria Math" w:hAnsi="Cambria Math"/>
                  <w:sz w:val="22"/>
                  <w:szCs w:val="22"/>
                </w:rPr>
                <m:t>30.4</m:t>
              </m:r>
            </m:num>
            <m:den>
              <m:r>
                <w:rPr>
                  <w:rFonts w:ascii="Cambria Math" w:hAnsi="Cambria Math"/>
                  <w:sz w:val="22"/>
                  <w:szCs w:val="22"/>
                </w:rPr>
                <m:t>36</m:t>
              </m:r>
            </m:den>
          </m:f>
          <m:r>
            <w:rPr>
              <w:rFonts w:ascii="Cambria Math" w:hAnsi="Cambria Math"/>
              <w:sz w:val="22"/>
              <w:szCs w:val="22"/>
            </w:rPr>
            <m:t xml:space="preserve"> =0.844 &gt;0.5</m:t>
          </m:r>
        </m:oMath>
      </m:oMathPara>
    </w:p>
    <w:p w14:paraId="73359AE5" w14:textId="77777777" w:rsidR="00E85AE1" w:rsidRPr="00B812CA" w:rsidRDefault="00E85AE1" w:rsidP="00E85AE1">
      <w:pPr>
        <w:spacing w:after="120" w:line="240" w:lineRule="auto"/>
        <w:jc w:val="both"/>
      </w:pPr>
      <w:r w:rsidRPr="00B812CA">
        <w:t xml:space="preserve">Applying the formula for computing </w:t>
      </w:r>
      <w:r w:rsidRPr="00B812CA">
        <w:rPr>
          <w:i/>
          <w:iCs/>
        </w:rPr>
        <w:t>n</w:t>
      </w:r>
      <w:r w:rsidRPr="00B812CA">
        <w:t>:</w:t>
      </w:r>
    </w:p>
    <w:p w14:paraId="6A8442B8" w14:textId="77777777" w:rsidR="00E85AE1" w:rsidRPr="00B812CA" w:rsidRDefault="00E85AE1" w:rsidP="00E85AE1">
      <w:pPr>
        <w:spacing w:line="240" w:lineRule="auto"/>
      </w:pPr>
      <m:oMathPara>
        <m:oMathParaPr>
          <m:jc m:val="left"/>
        </m:oMathParaPr>
        <m:oMath>
          <m:r>
            <w:rPr>
              <w:rFonts w:ascii="Cambria Math" w:hAnsi="Cambria Math"/>
              <w:sz w:val="22"/>
              <w:szCs w:val="22"/>
            </w:rPr>
            <m:t xml:space="preserve">n=1+ </m:t>
          </m:r>
          <m:r>
            <m:rPr>
              <m:nor/>
            </m:rPr>
            <w:rPr>
              <w:rFonts w:ascii="Cambria Math" w:hAnsi="Cambria Math"/>
              <w:sz w:val="22"/>
              <w:szCs w:val="22"/>
            </w:rPr>
            <m:t>fix</m:t>
          </m:r>
          <m:d>
            <m:dPr>
              <m:ctrlPr>
                <w:rPr>
                  <w:rFonts w:ascii="Cambria Math" w:hAnsi="Cambria Math"/>
                  <w:i/>
                  <w:sz w:val="22"/>
                  <w:szCs w:val="22"/>
                </w:rPr>
              </m:ctrlPr>
            </m:dPr>
            <m:e>
              <m:f>
                <m:fPr>
                  <m:ctrlPr>
                    <w:rPr>
                      <w:rFonts w:ascii="Cambria Math" w:hAnsi="Cambria Math"/>
                      <w:i/>
                      <w:sz w:val="22"/>
                      <w:szCs w:val="22"/>
                    </w:rPr>
                  </m:ctrlPr>
                </m:fPr>
                <m:num>
                  <m:r>
                    <w:rPr>
                      <w:rFonts w:ascii="Cambria Math" w:hAnsi="Cambria Math"/>
                      <w:sz w:val="22"/>
                      <w:szCs w:val="22"/>
                    </w:rPr>
                    <m:t>30.4</m:t>
                  </m:r>
                </m:num>
                <m:den>
                  <m:r>
                    <w:rPr>
                      <w:rFonts w:ascii="Cambria Math" w:hAnsi="Cambria Math"/>
                      <w:sz w:val="22"/>
                      <w:szCs w:val="22"/>
                    </w:rPr>
                    <m:t>36×0.5</m:t>
                  </m:r>
                </m:den>
              </m:f>
            </m:e>
          </m:d>
          <m:r>
            <w:rPr>
              <w:rFonts w:ascii="Cambria Math" w:hAnsi="Cambria Math"/>
              <w:sz w:val="22"/>
              <w:szCs w:val="22"/>
            </w:rPr>
            <m:t>=2</m:t>
          </m:r>
        </m:oMath>
      </m:oMathPara>
    </w:p>
    <w:p w14:paraId="6F006CAD" w14:textId="77777777" w:rsidR="00E85AE1" w:rsidRPr="00B812CA" w:rsidRDefault="00E85AE1" w:rsidP="00E85AE1">
      <w:pPr>
        <w:spacing w:after="120" w:line="240" w:lineRule="auto"/>
        <w:jc w:val="both"/>
      </w:pPr>
      <w:r w:rsidRPr="00B812CA">
        <w:t xml:space="preserve">Counting in row-major order from the grid origin </w:t>
      </w:r>
      <w:r w:rsidRPr="00B812CA">
        <w:rPr>
          <w:i/>
          <w:iCs/>
        </w:rPr>
        <w:t>(0,0)</w:t>
      </w:r>
      <w:r w:rsidRPr="00B812CA">
        <w:t xml:space="preserve">, the first symbol of size </w:t>
      </w:r>
      <w:proofErr w:type="spellStart"/>
      <w:r w:rsidRPr="00B812CA">
        <w:rPr>
          <w:i/>
          <w:iCs/>
        </w:rPr>
        <w:t>Lsmax</w:t>
      </w:r>
      <w:proofErr w:type="spellEnd"/>
      <w:r w:rsidRPr="00B812CA">
        <w:t xml:space="preserve"> is located at </w:t>
      </w:r>
      <w:r w:rsidRPr="00B812CA">
        <w:rPr>
          <w:i/>
          <w:iCs/>
        </w:rPr>
        <w:t>(1,1)</w:t>
      </w:r>
      <w:r w:rsidRPr="00B812CA">
        <w:t xml:space="preserve">. Denoting this point as the seed point </w:t>
      </w:r>
      <w:r w:rsidRPr="00B812CA">
        <w:rPr>
          <w:i/>
          <w:iCs/>
        </w:rPr>
        <w:t>(x0, y0)</w:t>
      </w:r>
      <w:r w:rsidRPr="00B812CA">
        <w:t>, the only grid points where symbols are displayed are:</w:t>
      </w:r>
    </w:p>
    <w:p w14:paraId="7E560EE6" w14:textId="77777777" w:rsidR="00E85AE1" w:rsidRPr="00B812CA" w:rsidRDefault="00000000" w:rsidP="00E85AE1">
      <w:pPr>
        <w:spacing w:line="240" w:lineRule="auto"/>
      </w:pPr>
      <m:oMathPara>
        <m:oMathParaPr>
          <m:jc m:val="left"/>
        </m:oMathParaPr>
        <m:oMath>
          <m:d>
            <m:dPr>
              <m:begChr m:val=""/>
              <m:endChr m:val="}"/>
              <m:ctrlPr>
                <w:rPr>
                  <w:rFonts w:ascii="Cambria Math" w:hAnsi="Cambria Math"/>
                  <w:i/>
                  <w:sz w:val="22"/>
                  <w:szCs w:val="22"/>
                </w:rPr>
              </m:ctrlPr>
            </m:dPr>
            <m:e>
              <m:f>
                <m:fPr>
                  <m:type m:val="noBar"/>
                  <m:ctrlPr>
                    <w:rPr>
                      <w:rFonts w:ascii="Cambria Math" w:hAnsi="Cambria Math"/>
                      <w:i/>
                      <w:sz w:val="22"/>
                      <w:szCs w:val="22"/>
                    </w:rPr>
                  </m:ctrlPr>
                </m:fPr>
                <m:num>
                  <m:sSub>
                    <m:sSubPr>
                      <m:ctrlPr>
                        <w:rPr>
                          <w:rFonts w:ascii="Cambria Math" w:hAnsi="Cambria Math"/>
                          <w:i/>
                          <w:sz w:val="22"/>
                          <w:szCs w:val="22"/>
                        </w:rPr>
                      </m:ctrlPr>
                    </m:sSubPr>
                    <m:e>
                      <m:r>
                        <w:rPr>
                          <w:rFonts w:ascii="Cambria Math" w:hAnsi="Cambria Math"/>
                          <w:sz w:val="22"/>
                          <w:szCs w:val="22"/>
                        </w:rPr>
                        <m:t>x</m:t>
                      </m:r>
                    </m:e>
                    <m:sub>
                      <m:r>
                        <w:rPr>
                          <w:rFonts w:ascii="Cambria Math" w:hAnsi="Cambria Math"/>
                          <w:sz w:val="22"/>
                          <w:szCs w:val="22"/>
                        </w:rPr>
                        <m:t>k</m:t>
                      </m:r>
                    </m:sub>
                  </m:sSub>
                  <m:r>
                    <w:rPr>
                      <w:rFonts w:ascii="Cambria Math" w:hAnsi="Cambria Math"/>
                      <w:sz w:val="22"/>
                      <w:szCs w:val="22"/>
                    </w:rPr>
                    <m:t xml:space="preserve"> = </m:t>
                  </m:r>
                  <m:sSub>
                    <m:sSubPr>
                      <m:ctrlPr>
                        <w:rPr>
                          <w:rFonts w:ascii="Cambria Math" w:hAnsi="Cambria Math"/>
                          <w:i/>
                          <w:sz w:val="22"/>
                          <w:szCs w:val="22"/>
                        </w:rPr>
                      </m:ctrlPr>
                    </m:sSubPr>
                    <m:e>
                      <m:r>
                        <w:rPr>
                          <w:rFonts w:ascii="Cambria Math" w:hAnsi="Cambria Math"/>
                          <w:sz w:val="22"/>
                          <w:szCs w:val="22"/>
                        </w:rPr>
                        <m:t>x</m:t>
                      </m:r>
                    </m:e>
                    <m:sub>
                      <m:r>
                        <w:rPr>
                          <w:rFonts w:ascii="Cambria Math" w:hAnsi="Cambria Math"/>
                          <w:sz w:val="22"/>
                          <w:szCs w:val="22"/>
                        </w:rPr>
                        <m:t>0</m:t>
                      </m:r>
                    </m:sub>
                  </m:sSub>
                  <m:r>
                    <w:rPr>
                      <w:rFonts w:ascii="Cambria Math" w:hAnsi="Cambria Math"/>
                      <w:sz w:val="22"/>
                      <w:szCs w:val="22"/>
                    </w:rPr>
                    <m:t xml:space="preserve"> ± </m:t>
                  </m:r>
                  <m:d>
                    <m:dPr>
                      <m:ctrlPr>
                        <w:rPr>
                          <w:rFonts w:ascii="Cambria Math" w:hAnsi="Cambria Math"/>
                          <w:i/>
                          <w:sz w:val="22"/>
                          <w:szCs w:val="22"/>
                        </w:rPr>
                      </m:ctrlPr>
                    </m:dPr>
                    <m:e>
                      <m:r>
                        <w:rPr>
                          <w:rFonts w:ascii="Cambria Math" w:hAnsi="Cambria Math"/>
                          <w:sz w:val="22"/>
                          <w:szCs w:val="22"/>
                        </w:rPr>
                        <m:t>2×k</m:t>
                      </m:r>
                    </m:e>
                  </m:d>
                </m:num>
                <m:den>
                  <m:sSub>
                    <m:sSubPr>
                      <m:ctrlPr>
                        <w:rPr>
                          <w:rFonts w:ascii="Cambria Math" w:hAnsi="Cambria Math"/>
                          <w:i/>
                          <w:sz w:val="22"/>
                          <w:szCs w:val="22"/>
                        </w:rPr>
                      </m:ctrlPr>
                    </m:sSubPr>
                    <m:e>
                      <m:r>
                        <w:rPr>
                          <w:rFonts w:ascii="Cambria Math" w:hAnsi="Cambria Math"/>
                          <w:sz w:val="22"/>
                          <w:szCs w:val="22"/>
                        </w:rPr>
                        <m:t>y</m:t>
                      </m:r>
                    </m:e>
                    <m:sub>
                      <m:r>
                        <w:rPr>
                          <w:rFonts w:ascii="Cambria Math" w:hAnsi="Cambria Math"/>
                          <w:sz w:val="22"/>
                          <w:szCs w:val="22"/>
                        </w:rPr>
                        <m:t>k</m:t>
                      </m:r>
                    </m:sub>
                  </m:sSub>
                  <m:r>
                    <w:rPr>
                      <w:rFonts w:ascii="Cambria Math" w:hAnsi="Cambria Math"/>
                      <w:sz w:val="22"/>
                      <w:szCs w:val="22"/>
                    </w:rPr>
                    <m:t xml:space="preserve"> = </m:t>
                  </m:r>
                  <m:sSub>
                    <m:sSubPr>
                      <m:ctrlPr>
                        <w:rPr>
                          <w:rFonts w:ascii="Cambria Math" w:hAnsi="Cambria Math"/>
                          <w:i/>
                          <w:sz w:val="22"/>
                          <w:szCs w:val="22"/>
                        </w:rPr>
                      </m:ctrlPr>
                    </m:sSubPr>
                    <m:e>
                      <m:r>
                        <w:rPr>
                          <w:rFonts w:ascii="Cambria Math" w:hAnsi="Cambria Math"/>
                          <w:sz w:val="22"/>
                          <w:szCs w:val="22"/>
                        </w:rPr>
                        <m:t>y</m:t>
                      </m:r>
                    </m:e>
                    <m:sub>
                      <m:r>
                        <w:rPr>
                          <w:rFonts w:ascii="Cambria Math" w:hAnsi="Cambria Math"/>
                          <w:sz w:val="22"/>
                          <w:szCs w:val="22"/>
                        </w:rPr>
                        <m:t>0</m:t>
                      </m:r>
                    </m:sub>
                  </m:sSub>
                  <m:r>
                    <w:rPr>
                      <w:rFonts w:ascii="Cambria Math" w:hAnsi="Cambria Math"/>
                      <w:sz w:val="22"/>
                      <w:szCs w:val="22"/>
                    </w:rPr>
                    <m:t xml:space="preserve"> ± </m:t>
                  </m:r>
                  <m:d>
                    <m:dPr>
                      <m:ctrlPr>
                        <w:rPr>
                          <w:rFonts w:ascii="Cambria Math" w:hAnsi="Cambria Math"/>
                          <w:i/>
                          <w:sz w:val="22"/>
                          <w:szCs w:val="22"/>
                        </w:rPr>
                      </m:ctrlPr>
                    </m:dPr>
                    <m:e>
                      <m:r>
                        <w:rPr>
                          <w:rFonts w:ascii="Cambria Math" w:hAnsi="Cambria Math"/>
                          <w:sz w:val="22"/>
                          <w:szCs w:val="22"/>
                        </w:rPr>
                        <m:t>2×k</m:t>
                      </m:r>
                    </m:e>
                  </m:d>
                </m:den>
              </m:f>
              <m:r>
                <w:rPr>
                  <w:rFonts w:ascii="Cambria Math" w:hAnsi="Cambria Math"/>
                  <w:sz w:val="22"/>
                  <w:szCs w:val="22"/>
                </w:rPr>
                <m:t xml:space="preserve">       </m:t>
              </m:r>
            </m:e>
          </m:d>
          <m:r>
            <w:rPr>
              <w:rFonts w:ascii="Cambria Math" w:hAnsi="Cambria Math"/>
              <w:sz w:val="22"/>
              <w:szCs w:val="22"/>
            </w:rPr>
            <m:t xml:space="preserve">    </m:t>
          </m:r>
          <m:r>
            <m:rPr>
              <m:nor/>
            </m:rPr>
            <w:rPr>
              <w:rFonts w:ascii="Cambria Math" w:hAnsi="Cambria Math"/>
              <w:sz w:val="22"/>
              <w:szCs w:val="22"/>
            </w:rPr>
            <m:t>for</m:t>
          </m:r>
          <m:r>
            <w:rPr>
              <w:rFonts w:ascii="Cambria Math" w:hAnsi="Cambria Math"/>
              <w:sz w:val="22"/>
              <w:szCs w:val="22"/>
            </w:rPr>
            <m:t xml:space="preserve"> k=0, 1, 2, 3 …</m:t>
          </m:r>
        </m:oMath>
      </m:oMathPara>
    </w:p>
    <w:p w14:paraId="468676AE" w14:textId="70E84EFA" w:rsidR="00E85AE1" w:rsidRPr="00B812CA" w:rsidRDefault="00E85AE1" w:rsidP="00E85AE1">
      <w:pPr>
        <w:spacing w:after="120" w:line="240" w:lineRule="auto"/>
        <w:jc w:val="both"/>
      </w:pPr>
      <w:r w:rsidRPr="00B812CA">
        <w:t xml:space="preserve">The results are depicted in </w:t>
      </w:r>
      <w:r w:rsidR="00624B58">
        <w:t>the following figure.</w:t>
      </w:r>
    </w:p>
    <w:p w14:paraId="2F83C50F" w14:textId="77777777" w:rsidR="00E85AE1" w:rsidRPr="00B812CA" w:rsidRDefault="00E85AE1" w:rsidP="00E85AE1">
      <w:pPr>
        <w:spacing w:line="240" w:lineRule="auto"/>
      </w:pPr>
    </w:p>
    <w:p w14:paraId="6D2B8DBD" w14:textId="77777777" w:rsidR="00E85AE1" w:rsidRPr="00B812CA" w:rsidRDefault="00E85AE1" w:rsidP="00E85AE1">
      <w:pPr>
        <w:keepNext/>
        <w:spacing w:line="240" w:lineRule="auto"/>
        <w:jc w:val="center"/>
      </w:pPr>
      <w:r w:rsidRPr="00B812CA">
        <w:rPr>
          <w:noProof/>
          <w:lang w:eastAsia="fr-FR"/>
        </w:rPr>
        <w:lastRenderedPageBreak/>
        <w:drawing>
          <wp:inline distT="0" distB="0" distL="0" distR="0" wp14:anchorId="159A734B" wp14:editId="025059A3">
            <wp:extent cx="3013041" cy="2981325"/>
            <wp:effectExtent l="0" t="0" r="0" b="0"/>
            <wp:docPr id="537468953" name="Picture 537468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ThinningWithGrid2.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3020425" cy="2988632"/>
                    </a:xfrm>
                    <a:prstGeom prst="rect">
                      <a:avLst/>
                    </a:prstGeom>
                  </pic:spPr>
                </pic:pic>
              </a:graphicData>
            </a:graphic>
          </wp:inline>
        </w:drawing>
      </w:r>
    </w:p>
    <w:p w14:paraId="3AE97BD4" w14:textId="5C598370" w:rsidR="00E85AE1" w:rsidRPr="00B812CA" w:rsidRDefault="00E85AE1" w:rsidP="00E85AE1">
      <w:pPr>
        <w:pStyle w:val="Caption"/>
        <w:spacing w:after="120" w:line="240" w:lineRule="auto"/>
        <w:jc w:val="center"/>
      </w:pPr>
      <w:r w:rsidRPr="00B812CA">
        <w:t>Figure</w:t>
      </w:r>
      <w:r w:rsidR="00BE7834">
        <w:t xml:space="preserve"> G-1-2</w:t>
      </w:r>
      <w:r w:rsidRPr="00B812CA">
        <w:t xml:space="preserve"> - Grid thinned with </w:t>
      </w:r>
      <w:proofErr w:type="spellStart"/>
      <w:r w:rsidRPr="00B812CA">
        <w:rPr>
          <w:i/>
          <w:iCs/>
        </w:rPr>
        <w:t>Rmax</w:t>
      </w:r>
      <w:proofErr w:type="spellEnd"/>
      <w:r w:rsidRPr="00B812CA">
        <w:t xml:space="preserve"> = 0.5</w:t>
      </w:r>
    </w:p>
    <w:p w14:paraId="2A404AB6" w14:textId="77777777" w:rsidR="00E85AE1" w:rsidRPr="00B812CA" w:rsidRDefault="00E85AE1" w:rsidP="00E85AE1">
      <w:pPr>
        <w:spacing w:line="240" w:lineRule="auto"/>
      </w:pPr>
    </w:p>
    <w:p w14:paraId="7F7EE1A9" w14:textId="77777777" w:rsidR="00E85AE1" w:rsidRPr="00B812CA" w:rsidRDefault="00E85AE1" w:rsidP="00E85AE1">
      <w:pPr>
        <w:spacing w:after="120" w:line="240" w:lineRule="auto"/>
        <w:jc w:val="both"/>
      </w:pPr>
      <w:r w:rsidRPr="00B812CA">
        <w:t xml:space="preserve">For </w:t>
      </w:r>
      <w:proofErr w:type="spellStart"/>
      <w:r w:rsidRPr="00B812CA">
        <w:rPr>
          <w:i/>
          <w:iCs/>
        </w:rPr>
        <w:t>Rmax</w:t>
      </w:r>
      <w:proofErr w:type="spellEnd"/>
      <w:r w:rsidRPr="00B812CA">
        <w:t xml:space="preserve"> = 0.33, the formula for </w:t>
      </w:r>
      <w:r w:rsidRPr="00B812CA">
        <w:rPr>
          <w:i/>
          <w:iCs/>
        </w:rPr>
        <w:t>n</w:t>
      </w:r>
      <w:r w:rsidRPr="00B812CA">
        <w:t xml:space="preserve"> yields:</w:t>
      </w:r>
    </w:p>
    <w:p w14:paraId="41A3FD6A" w14:textId="77777777" w:rsidR="00E85AE1" w:rsidRPr="00B812CA" w:rsidRDefault="00E85AE1" w:rsidP="00E85AE1">
      <w:pPr>
        <w:spacing w:after="120" w:line="240" w:lineRule="auto"/>
      </w:pPr>
      <m:oMathPara>
        <m:oMathParaPr>
          <m:jc m:val="left"/>
        </m:oMathParaPr>
        <m:oMath>
          <m:r>
            <w:rPr>
              <w:rFonts w:ascii="Cambria Math" w:hAnsi="Cambria Math"/>
              <w:sz w:val="22"/>
              <w:szCs w:val="22"/>
            </w:rPr>
            <m:t xml:space="preserve">n=1+ </m:t>
          </m:r>
          <m:r>
            <m:rPr>
              <m:nor/>
            </m:rPr>
            <w:rPr>
              <w:rFonts w:ascii="Cambria Math" w:hAnsi="Cambria Math"/>
              <w:sz w:val="22"/>
              <w:szCs w:val="22"/>
            </w:rPr>
            <m:t>fix</m:t>
          </m:r>
          <m:d>
            <m:dPr>
              <m:ctrlPr>
                <w:rPr>
                  <w:rFonts w:ascii="Cambria Math" w:hAnsi="Cambria Math"/>
                  <w:i/>
                  <w:sz w:val="22"/>
                  <w:szCs w:val="22"/>
                </w:rPr>
              </m:ctrlPr>
            </m:dPr>
            <m:e>
              <m:f>
                <m:fPr>
                  <m:ctrlPr>
                    <w:rPr>
                      <w:rFonts w:ascii="Cambria Math" w:hAnsi="Cambria Math"/>
                      <w:i/>
                      <w:sz w:val="22"/>
                      <w:szCs w:val="22"/>
                    </w:rPr>
                  </m:ctrlPr>
                </m:fPr>
                <m:num>
                  <m:r>
                    <w:rPr>
                      <w:rFonts w:ascii="Cambria Math" w:hAnsi="Cambria Math"/>
                      <w:sz w:val="22"/>
                      <w:szCs w:val="22"/>
                    </w:rPr>
                    <m:t>30.4</m:t>
                  </m:r>
                </m:num>
                <m:den>
                  <m:r>
                    <w:rPr>
                      <w:rFonts w:ascii="Cambria Math" w:hAnsi="Cambria Math"/>
                      <w:sz w:val="22"/>
                      <w:szCs w:val="22"/>
                    </w:rPr>
                    <m:t>36×0.33</m:t>
                  </m:r>
                </m:den>
              </m:f>
            </m:e>
          </m:d>
          <m:r>
            <w:rPr>
              <w:rFonts w:ascii="Cambria Math" w:hAnsi="Cambria Math"/>
              <w:sz w:val="22"/>
              <w:szCs w:val="22"/>
            </w:rPr>
            <m:t>=3</m:t>
          </m:r>
        </m:oMath>
      </m:oMathPara>
    </w:p>
    <w:p w14:paraId="4B3DB070" w14:textId="77777777" w:rsidR="00E85AE1" w:rsidRPr="00B812CA" w:rsidRDefault="00E85AE1" w:rsidP="00E85AE1">
      <w:pPr>
        <w:spacing w:after="120" w:line="240" w:lineRule="auto"/>
        <w:jc w:val="both"/>
      </w:pPr>
      <w:r w:rsidRPr="00B812CA">
        <w:t>and</w:t>
      </w:r>
    </w:p>
    <w:p w14:paraId="18A685DE" w14:textId="77777777" w:rsidR="00E85AE1" w:rsidRPr="00B812CA" w:rsidRDefault="00000000" w:rsidP="00E85AE1">
      <w:pPr>
        <w:spacing w:after="120" w:line="240" w:lineRule="auto"/>
      </w:pPr>
      <m:oMathPara>
        <m:oMathParaPr>
          <m:jc m:val="left"/>
        </m:oMathParaPr>
        <m:oMath>
          <m:d>
            <m:dPr>
              <m:begChr m:val=""/>
              <m:endChr m:val="}"/>
              <m:ctrlPr>
                <w:rPr>
                  <w:rFonts w:ascii="Cambria Math" w:hAnsi="Cambria Math"/>
                  <w:i/>
                  <w:sz w:val="22"/>
                  <w:szCs w:val="22"/>
                </w:rPr>
              </m:ctrlPr>
            </m:dPr>
            <m:e>
              <m:f>
                <m:fPr>
                  <m:type m:val="noBar"/>
                  <m:ctrlPr>
                    <w:rPr>
                      <w:rFonts w:ascii="Cambria Math" w:hAnsi="Cambria Math"/>
                      <w:i/>
                      <w:sz w:val="22"/>
                      <w:szCs w:val="22"/>
                    </w:rPr>
                  </m:ctrlPr>
                </m:fPr>
                <m:num>
                  <m:sSub>
                    <m:sSubPr>
                      <m:ctrlPr>
                        <w:rPr>
                          <w:rFonts w:ascii="Cambria Math" w:hAnsi="Cambria Math"/>
                          <w:i/>
                          <w:sz w:val="22"/>
                          <w:szCs w:val="22"/>
                        </w:rPr>
                      </m:ctrlPr>
                    </m:sSubPr>
                    <m:e>
                      <m:r>
                        <w:rPr>
                          <w:rFonts w:ascii="Cambria Math" w:hAnsi="Cambria Math"/>
                          <w:sz w:val="22"/>
                          <w:szCs w:val="22"/>
                        </w:rPr>
                        <m:t>x</m:t>
                      </m:r>
                    </m:e>
                    <m:sub>
                      <m:r>
                        <w:rPr>
                          <w:rFonts w:ascii="Cambria Math" w:hAnsi="Cambria Math"/>
                          <w:sz w:val="22"/>
                          <w:szCs w:val="22"/>
                        </w:rPr>
                        <m:t>k</m:t>
                      </m:r>
                    </m:sub>
                  </m:sSub>
                  <m:r>
                    <w:rPr>
                      <w:rFonts w:ascii="Cambria Math" w:hAnsi="Cambria Math"/>
                      <w:sz w:val="22"/>
                      <w:szCs w:val="22"/>
                    </w:rPr>
                    <m:t xml:space="preserve"> =</m:t>
                  </m:r>
                  <m:sSub>
                    <m:sSubPr>
                      <m:ctrlPr>
                        <w:rPr>
                          <w:rFonts w:ascii="Cambria Math" w:hAnsi="Cambria Math"/>
                          <w:i/>
                          <w:sz w:val="22"/>
                          <w:szCs w:val="22"/>
                        </w:rPr>
                      </m:ctrlPr>
                    </m:sSubPr>
                    <m:e>
                      <m:r>
                        <w:rPr>
                          <w:rFonts w:ascii="Cambria Math" w:hAnsi="Cambria Math"/>
                          <w:sz w:val="22"/>
                          <w:szCs w:val="22"/>
                        </w:rPr>
                        <m:t>x</m:t>
                      </m:r>
                    </m:e>
                    <m:sub>
                      <m:r>
                        <w:rPr>
                          <w:rFonts w:ascii="Cambria Math" w:hAnsi="Cambria Math"/>
                          <w:sz w:val="22"/>
                          <w:szCs w:val="22"/>
                        </w:rPr>
                        <m:t>0</m:t>
                      </m:r>
                    </m:sub>
                  </m:sSub>
                  <m:r>
                    <w:rPr>
                      <w:rFonts w:ascii="Cambria Math" w:hAnsi="Cambria Math"/>
                      <w:sz w:val="22"/>
                      <w:szCs w:val="22"/>
                    </w:rPr>
                    <m:t xml:space="preserve"> ±</m:t>
                  </m:r>
                  <m:d>
                    <m:dPr>
                      <m:ctrlPr>
                        <w:rPr>
                          <w:rFonts w:ascii="Cambria Math" w:hAnsi="Cambria Math"/>
                          <w:i/>
                          <w:sz w:val="22"/>
                          <w:szCs w:val="22"/>
                        </w:rPr>
                      </m:ctrlPr>
                    </m:dPr>
                    <m:e>
                      <m:r>
                        <w:rPr>
                          <w:rFonts w:ascii="Cambria Math" w:hAnsi="Cambria Math"/>
                          <w:sz w:val="22"/>
                          <w:szCs w:val="22"/>
                        </w:rPr>
                        <m:t>3×k</m:t>
                      </m:r>
                    </m:e>
                  </m:d>
                </m:num>
                <m:den>
                  <m:sSub>
                    <m:sSubPr>
                      <m:ctrlPr>
                        <w:rPr>
                          <w:rFonts w:ascii="Cambria Math" w:hAnsi="Cambria Math"/>
                          <w:i/>
                          <w:sz w:val="22"/>
                          <w:szCs w:val="22"/>
                        </w:rPr>
                      </m:ctrlPr>
                    </m:sSubPr>
                    <m:e>
                      <m:r>
                        <w:rPr>
                          <w:rFonts w:ascii="Cambria Math" w:hAnsi="Cambria Math"/>
                          <w:sz w:val="22"/>
                          <w:szCs w:val="22"/>
                        </w:rPr>
                        <m:t>y</m:t>
                      </m:r>
                    </m:e>
                    <m:sub>
                      <m:r>
                        <w:rPr>
                          <w:rFonts w:ascii="Cambria Math" w:hAnsi="Cambria Math"/>
                          <w:sz w:val="22"/>
                          <w:szCs w:val="22"/>
                        </w:rPr>
                        <m:t>k</m:t>
                      </m:r>
                    </m:sub>
                  </m:sSub>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y</m:t>
                      </m:r>
                    </m:e>
                    <m:sub>
                      <m:r>
                        <w:rPr>
                          <w:rFonts w:ascii="Cambria Math" w:hAnsi="Cambria Math"/>
                          <w:sz w:val="22"/>
                          <w:szCs w:val="22"/>
                        </w:rPr>
                        <m:t>0</m:t>
                      </m:r>
                    </m:sub>
                  </m:sSub>
                  <m:r>
                    <w:rPr>
                      <w:rFonts w:ascii="Cambria Math" w:hAnsi="Cambria Math"/>
                      <w:sz w:val="22"/>
                      <w:szCs w:val="22"/>
                    </w:rPr>
                    <m:t>±</m:t>
                  </m:r>
                  <m:d>
                    <m:dPr>
                      <m:ctrlPr>
                        <w:rPr>
                          <w:rFonts w:ascii="Cambria Math" w:hAnsi="Cambria Math"/>
                          <w:i/>
                          <w:sz w:val="22"/>
                          <w:szCs w:val="22"/>
                        </w:rPr>
                      </m:ctrlPr>
                    </m:dPr>
                    <m:e>
                      <m:r>
                        <w:rPr>
                          <w:rFonts w:ascii="Cambria Math" w:hAnsi="Cambria Math"/>
                          <w:sz w:val="22"/>
                          <w:szCs w:val="22"/>
                        </w:rPr>
                        <m:t>3×k</m:t>
                      </m:r>
                    </m:e>
                  </m:d>
                </m:den>
              </m:f>
              <m:r>
                <w:rPr>
                  <w:rFonts w:ascii="Cambria Math" w:hAnsi="Cambria Math"/>
                  <w:sz w:val="22"/>
                  <w:szCs w:val="22"/>
                </w:rPr>
                <m:t xml:space="preserve">        </m:t>
              </m:r>
            </m:e>
          </m:d>
          <m:r>
            <w:rPr>
              <w:rFonts w:ascii="Cambria Math" w:hAnsi="Cambria Math"/>
              <w:sz w:val="22"/>
              <w:szCs w:val="22"/>
            </w:rPr>
            <m:t xml:space="preserve">    </m:t>
          </m:r>
          <m:r>
            <m:rPr>
              <m:nor/>
            </m:rPr>
            <w:rPr>
              <w:rFonts w:ascii="Cambria Math" w:hAnsi="Cambria Math"/>
              <w:sz w:val="22"/>
              <w:szCs w:val="22"/>
            </w:rPr>
            <m:t>for</m:t>
          </m:r>
          <m:r>
            <w:rPr>
              <w:rFonts w:ascii="Cambria Math" w:hAnsi="Cambria Math"/>
              <w:sz w:val="22"/>
              <w:szCs w:val="22"/>
            </w:rPr>
            <m:t xml:space="preserve"> k=0, 1, 2, 3… </m:t>
          </m:r>
        </m:oMath>
      </m:oMathPara>
    </w:p>
    <w:p w14:paraId="476A4C92" w14:textId="5B7B2388" w:rsidR="00E85AE1" w:rsidRPr="00B812CA" w:rsidRDefault="00E85AE1" w:rsidP="00E85AE1">
      <w:pPr>
        <w:spacing w:after="120" w:line="240" w:lineRule="auto"/>
        <w:jc w:val="both"/>
      </w:pPr>
      <w:r w:rsidRPr="00B812CA">
        <w:t xml:space="preserve"> The results are shown in </w:t>
      </w:r>
      <w:r w:rsidR="00624B58">
        <w:t>Figure 10.</w:t>
      </w:r>
    </w:p>
    <w:p w14:paraId="54085C59" w14:textId="77777777" w:rsidR="00E85AE1" w:rsidRPr="00B812CA" w:rsidRDefault="00E85AE1" w:rsidP="00E85AE1">
      <w:pPr>
        <w:spacing w:line="240" w:lineRule="auto"/>
      </w:pPr>
    </w:p>
    <w:p w14:paraId="5FCB9DF8" w14:textId="77777777" w:rsidR="00E85AE1" w:rsidRPr="00B812CA" w:rsidRDefault="00E85AE1" w:rsidP="00E85AE1">
      <w:pPr>
        <w:keepNext/>
        <w:spacing w:line="240" w:lineRule="auto"/>
        <w:jc w:val="center"/>
      </w:pPr>
      <w:r w:rsidRPr="00B812CA">
        <w:rPr>
          <w:noProof/>
          <w:lang w:eastAsia="fr-FR"/>
        </w:rPr>
        <w:lastRenderedPageBreak/>
        <w:drawing>
          <wp:inline distT="0" distB="0" distL="0" distR="0" wp14:anchorId="4B583DDC" wp14:editId="08716C31">
            <wp:extent cx="3044825" cy="3012773"/>
            <wp:effectExtent l="0" t="0" r="3175" b="0"/>
            <wp:docPr id="1523216448" name="Picture 1523216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hinningWithGrid3.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3094978" cy="3062398"/>
                    </a:xfrm>
                    <a:prstGeom prst="rect">
                      <a:avLst/>
                    </a:prstGeom>
                  </pic:spPr>
                </pic:pic>
              </a:graphicData>
            </a:graphic>
          </wp:inline>
        </w:drawing>
      </w:r>
    </w:p>
    <w:p w14:paraId="2178128E" w14:textId="32DB2017" w:rsidR="00E85AE1" w:rsidRPr="00B812CA" w:rsidRDefault="00E85AE1" w:rsidP="00E85AE1">
      <w:pPr>
        <w:pStyle w:val="Caption"/>
        <w:spacing w:after="120" w:line="240" w:lineRule="auto"/>
        <w:jc w:val="center"/>
      </w:pPr>
      <w:r w:rsidRPr="00B812CA">
        <w:t xml:space="preserve">Figure </w:t>
      </w:r>
      <w:r w:rsidR="00BE7834">
        <w:t>G-1-3</w:t>
      </w:r>
      <w:r w:rsidR="00BE7834" w:rsidRPr="00B812CA">
        <w:t xml:space="preserve"> </w:t>
      </w:r>
      <w:r w:rsidRPr="00B812CA">
        <w:t xml:space="preserve">- Grid thinned with </w:t>
      </w:r>
      <w:proofErr w:type="spellStart"/>
      <w:r w:rsidRPr="00B812CA">
        <w:rPr>
          <w:i/>
          <w:iCs/>
        </w:rPr>
        <w:t>Rmax</w:t>
      </w:r>
      <w:proofErr w:type="spellEnd"/>
      <w:r w:rsidRPr="00B812CA">
        <w:t xml:space="preserve"> = 0.33</w:t>
      </w:r>
    </w:p>
    <w:p w14:paraId="166C94CD" w14:textId="186A7DBE" w:rsidR="00E85AE1" w:rsidRPr="00B812CA" w:rsidRDefault="00E85AE1" w:rsidP="00E85AE1">
      <w:pPr>
        <w:spacing w:after="120" w:line="240" w:lineRule="auto"/>
        <w:jc w:val="both"/>
      </w:pPr>
      <w:r w:rsidRPr="00B812CA">
        <w:t xml:space="preserve">The algorithm may hide significant characteristics of the data; for example, counting displayable rows and columns starting with the first instance of a maximised symbol may suppress significant information in nearby grid points and produce the wrong overall </w:t>
      </w:r>
      <w:r w:rsidRPr="003D2C33">
        <w:t>impression. In</w:t>
      </w:r>
      <w:r w:rsidR="003D2C33" w:rsidRPr="003D2C33">
        <w:t xml:space="preserve"> Figure G-1.3</w:t>
      </w:r>
      <w:r w:rsidRPr="003D2C33">
        <w:t>, row</w:t>
      </w:r>
      <w:r w:rsidRPr="00B812CA">
        <w:t xml:space="preserve"> 2 would be suppressed even if all the data points in that row are of the same size as the symbol at (1,1) — this would suppress more data points with scaled-up symbols, which may represent data of more significance to the Mariner.</w:t>
      </w:r>
    </w:p>
    <w:p w14:paraId="5E952D53" w14:textId="77777777" w:rsidR="00E85AE1" w:rsidRPr="00B812CA" w:rsidRDefault="00E85AE1" w:rsidP="00E85AE1">
      <w:pPr>
        <w:spacing w:after="120" w:line="240" w:lineRule="auto"/>
        <w:jc w:val="both"/>
      </w:pPr>
      <w:r w:rsidRPr="00B812CA">
        <w:t xml:space="preserve">Grid diagonal as a measure of cell spacing is more suitable for grids where cell dimensions along both axes are approximately equal in display units (that is, in millimetres at the display scale); if there are significant differences, the </w:t>
      </w:r>
      <w:r w:rsidRPr="00B812CA">
        <w:rPr>
          <w:i/>
          <w:iCs/>
        </w:rPr>
        <w:t>D</w:t>
      </w:r>
      <w:r w:rsidRPr="00B812CA">
        <w:t xml:space="preserve"> and </w:t>
      </w:r>
      <w:proofErr w:type="spellStart"/>
      <w:r w:rsidRPr="00B812CA">
        <w:rPr>
          <w:i/>
          <w:iCs/>
        </w:rPr>
        <w:t>Rmax</w:t>
      </w:r>
      <w:proofErr w:type="spellEnd"/>
      <w:r w:rsidRPr="00B812CA">
        <w:t xml:space="preserve"> parameters will need to be different for the two axes.</w:t>
      </w:r>
    </w:p>
    <w:p w14:paraId="1BF8B37A" w14:textId="77777777" w:rsidR="00E85AE1" w:rsidRPr="00B812CA" w:rsidRDefault="00E85AE1" w:rsidP="00E85AE1">
      <w:pPr>
        <w:spacing w:after="120" w:line="240" w:lineRule="auto"/>
        <w:jc w:val="both"/>
      </w:pPr>
      <w:r w:rsidRPr="00B812CA">
        <w:t xml:space="preserve">Execution of this algorithm would be faster if the grid coordinates of the seed point </w:t>
      </w:r>
      <w:r w:rsidRPr="00B812CA">
        <w:rPr>
          <w:i/>
          <w:iCs/>
        </w:rPr>
        <w:t>(x0, y0)</w:t>
      </w:r>
      <w:r w:rsidRPr="00B812CA">
        <w:t xml:space="preserve"> are known in advance, either encoded by the producer as instance metadata, or calculated when the dataset is ingested into the system. S-100 does not yet provide a standard way of encoding this information.</w:t>
      </w:r>
    </w:p>
    <w:p w14:paraId="2F0A1F7F" w14:textId="77777777" w:rsidR="00E85AE1" w:rsidRPr="00B812CA" w:rsidRDefault="00E85AE1" w:rsidP="00E85AE1">
      <w:pPr>
        <w:spacing w:after="60" w:line="240" w:lineRule="auto"/>
        <w:jc w:val="both"/>
      </w:pPr>
      <w:proofErr w:type="spellStart"/>
      <w:r w:rsidRPr="00B812CA">
        <w:t>Manufaturers</w:t>
      </w:r>
      <w:proofErr w:type="spellEnd"/>
      <w:r w:rsidRPr="00B812CA">
        <w:t xml:space="preserve"> may extend or adapt this algorithm in various ways, for example:</w:t>
      </w:r>
    </w:p>
    <w:p w14:paraId="32670C40" w14:textId="77777777" w:rsidR="00E85AE1" w:rsidRPr="00B812CA" w:rsidRDefault="00E85AE1" w:rsidP="00E85AE1">
      <w:pPr>
        <w:pStyle w:val="ListParagraph"/>
        <w:numPr>
          <w:ilvl w:val="0"/>
          <w:numId w:val="50"/>
        </w:numPr>
        <w:spacing w:after="60" w:line="240" w:lineRule="auto"/>
        <w:jc w:val="both"/>
      </w:pPr>
      <w:r w:rsidRPr="00B812CA">
        <w:t xml:space="preserve">Adapt </w:t>
      </w:r>
      <w:proofErr w:type="spellStart"/>
      <w:r w:rsidRPr="00B812CA">
        <w:rPr>
          <w:i/>
          <w:iCs/>
        </w:rPr>
        <w:t>Rmax</w:t>
      </w:r>
      <w:proofErr w:type="spellEnd"/>
      <w:r w:rsidRPr="00B812CA">
        <w:t xml:space="preserve"> to the shape and proportions of the symbol (that is, its perceived effect on the display).</w:t>
      </w:r>
    </w:p>
    <w:p w14:paraId="364DC72C" w14:textId="77777777" w:rsidR="00E85AE1" w:rsidRPr="00B812CA" w:rsidRDefault="00E85AE1" w:rsidP="00E85AE1">
      <w:pPr>
        <w:pStyle w:val="ListParagraph"/>
        <w:numPr>
          <w:ilvl w:val="0"/>
          <w:numId w:val="50"/>
        </w:numPr>
        <w:spacing w:after="60" w:line="240" w:lineRule="auto"/>
        <w:jc w:val="both"/>
      </w:pPr>
      <w:r w:rsidRPr="00B812CA">
        <w:t xml:space="preserve">For grids with cells whose dimensions in display units are very different along different axes, use different </w:t>
      </w:r>
      <w:r w:rsidRPr="00B812CA">
        <w:rPr>
          <w:i/>
          <w:iCs/>
        </w:rPr>
        <w:t>D</w:t>
      </w:r>
      <w:r w:rsidRPr="00B812CA">
        <w:t xml:space="preserve"> and </w:t>
      </w:r>
      <w:proofErr w:type="spellStart"/>
      <w:r w:rsidRPr="00B812CA">
        <w:rPr>
          <w:i/>
          <w:iCs/>
        </w:rPr>
        <w:t>Rmax</w:t>
      </w:r>
      <w:proofErr w:type="spellEnd"/>
      <w:r w:rsidRPr="00B812CA">
        <w:t xml:space="preserve"> parameters for the two axes, giving different values of </w:t>
      </w:r>
      <w:r w:rsidRPr="00B812CA">
        <w:rPr>
          <w:i/>
          <w:iCs/>
        </w:rPr>
        <w:t>n</w:t>
      </w:r>
      <w:r w:rsidRPr="00B812CA">
        <w:t xml:space="preserve"> for different axes.</w:t>
      </w:r>
    </w:p>
    <w:p w14:paraId="60DEA73E" w14:textId="77777777" w:rsidR="00E85AE1" w:rsidRPr="00B812CA" w:rsidRDefault="00E85AE1" w:rsidP="00E85AE1">
      <w:pPr>
        <w:pStyle w:val="ListParagraph"/>
        <w:numPr>
          <w:ilvl w:val="0"/>
          <w:numId w:val="50"/>
        </w:numPr>
        <w:spacing w:after="60" w:line="240" w:lineRule="auto"/>
        <w:jc w:val="both"/>
      </w:pPr>
      <w:r w:rsidRPr="00B812CA">
        <w:t xml:space="preserve">Pre-compute and cache the scale values where </w:t>
      </w:r>
      <w:r w:rsidRPr="00B812CA">
        <w:rPr>
          <w:i/>
          <w:iCs/>
        </w:rPr>
        <w:t>n</w:t>
      </w:r>
      <w:r w:rsidRPr="00B812CA">
        <w:t xml:space="preserve"> changes, so that suppression or revelation of symbols can be determined by the scale of the display.</w:t>
      </w:r>
    </w:p>
    <w:p w14:paraId="58C2E192" w14:textId="77777777" w:rsidR="00E85AE1" w:rsidRPr="00B812CA" w:rsidRDefault="00E85AE1" w:rsidP="00E85AE1">
      <w:pPr>
        <w:pStyle w:val="ListParagraph"/>
        <w:numPr>
          <w:ilvl w:val="0"/>
          <w:numId w:val="50"/>
        </w:numPr>
        <w:spacing w:after="120" w:line="240" w:lineRule="auto"/>
        <w:jc w:val="both"/>
      </w:pPr>
      <w:r w:rsidRPr="00B812CA">
        <w:t>Adapt the determination of the seed point to show as many significant values as possible.</w:t>
      </w:r>
    </w:p>
    <w:p w14:paraId="47547508" w14:textId="77777777" w:rsidR="00E85AE1" w:rsidRDefault="00E85AE1" w:rsidP="00E85AE1">
      <w:pPr>
        <w:spacing w:after="120" w:line="240" w:lineRule="auto"/>
        <w:jc w:val="both"/>
      </w:pPr>
      <w:r w:rsidRPr="00B812CA">
        <w:t>In order to avoid confusing the mariner, reasonable consideration should be given to generally maintaining the regular appearance of the grid coverage, though some irregularity is probably unavoidable with greater thinning.</w:t>
      </w:r>
    </w:p>
    <w:p w14:paraId="0DBADFDB" w14:textId="72D7C2D0" w:rsidR="00D343CC" w:rsidRDefault="00D343CC">
      <w:r>
        <w:br w:type="page"/>
      </w:r>
    </w:p>
    <w:p w14:paraId="5A59A6D0" w14:textId="4085B803" w:rsidR="00D343CC" w:rsidRDefault="00D343CC" w:rsidP="002D7DEE">
      <w:pPr>
        <w:pStyle w:val="Heading1"/>
        <w:numPr>
          <w:ilvl w:val="0"/>
          <w:numId w:val="0"/>
        </w:numPr>
        <w:ind w:left="432" w:hanging="432"/>
        <w:jc w:val="center"/>
      </w:pPr>
      <w:bookmarkStart w:id="967" w:name="_Toc194067260"/>
      <w:r>
        <w:lastRenderedPageBreak/>
        <w:t xml:space="preserve">Appendix </w:t>
      </w:r>
      <w:r w:rsidR="00E93146">
        <w:t xml:space="preserve">H- </w:t>
      </w:r>
      <w:r>
        <w:t xml:space="preserve"> Import and Use of projected data on S-100 ECDIS</w:t>
      </w:r>
      <w:bookmarkEnd w:id="967"/>
    </w:p>
    <w:p w14:paraId="480DE3E4" w14:textId="6C131DB8" w:rsidR="00D343CC" w:rsidRDefault="00D343CC" w:rsidP="002D7DEE">
      <w:pPr>
        <w:pStyle w:val="Heading1"/>
        <w:numPr>
          <w:ilvl w:val="0"/>
          <w:numId w:val="221"/>
        </w:numPr>
      </w:pPr>
      <w:bookmarkStart w:id="968" w:name="_Toc194067261"/>
      <w:r>
        <w:t>Introduction</w:t>
      </w:r>
      <w:bookmarkEnd w:id="968"/>
    </w:p>
    <w:p w14:paraId="492C474C" w14:textId="38E267F4" w:rsidR="001C665A" w:rsidRDefault="001C665A" w:rsidP="00E85AE1">
      <w:pPr>
        <w:spacing w:after="120" w:line="240" w:lineRule="auto"/>
        <w:jc w:val="both"/>
      </w:pPr>
      <w:r w:rsidRPr="002D7DEE">
        <w:t>The ECDIS implementer must use a</w:t>
      </w:r>
      <w:r>
        <w:t xml:space="preserve">n algorithm for </w:t>
      </w:r>
      <w:r w:rsidR="00D343CC">
        <w:t xml:space="preserve">the conversion of UTM coordinates to </w:t>
      </w:r>
      <w:r w:rsidR="00F13E78">
        <w:t>geographic</w:t>
      </w:r>
      <w:r w:rsidR="00D343CC">
        <w:t xml:space="preserve"> </w:t>
      </w:r>
      <w:r w:rsidR="00F13E78">
        <w:t>l</w:t>
      </w:r>
      <w:r w:rsidR="00D343CC">
        <w:t>atitude/longitude</w:t>
      </w:r>
      <w:r w:rsidR="005B58AA">
        <w:t>.</w:t>
      </w:r>
      <w:r>
        <w:t xml:space="preserve"> </w:t>
      </w:r>
      <w:r w:rsidRPr="00624B58">
        <w:t xml:space="preserve">The algorithm described meets these requirements but implementers may </w:t>
      </w:r>
      <w:r w:rsidRPr="002D7DEE">
        <w:t xml:space="preserve">also </w:t>
      </w:r>
      <w:r w:rsidRPr="00624B58">
        <w:t>use their own.</w:t>
      </w:r>
    </w:p>
    <w:p w14:paraId="37E26F1C" w14:textId="76D6CCCE" w:rsidR="00D343CC" w:rsidRDefault="005B58AA" w:rsidP="00E85AE1">
      <w:pPr>
        <w:spacing w:after="120" w:line="240" w:lineRule="auto"/>
        <w:jc w:val="both"/>
      </w:pPr>
      <w:r>
        <w:t>Clause H-1.1 and H-1.2 provide a set of numbered, steps for the conversion calculations.</w:t>
      </w:r>
    </w:p>
    <w:p w14:paraId="1840A243" w14:textId="77777777" w:rsidR="00F13E78" w:rsidRDefault="00F13E78" w:rsidP="00E85AE1">
      <w:pPr>
        <w:spacing w:after="120" w:line="240" w:lineRule="auto"/>
        <w:jc w:val="both"/>
      </w:pPr>
    </w:p>
    <w:p w14:paraId="600F8A9B" w14:textId="77777777" w:rsidR="00F13E78" w:rsidRPr="009D35BB" w:rsidRDefault="00F13E78" w:rsidP="002D7DEE">
      <w:pPr>
        <w:pStyle w:val="Heading2"/>
        <w:numPr>
          <w:ilvl w:val="1"/>
          <w:numId w:val="221"/>
        </w:numPr>
      </w:pPr>
      <w:bookmarkStart w:id="969" w:name="_Toc194067262"/>
      <w:r>
        <w:t>Conversion from UTM to WGS 84</w:t>
      </w:r>
      <w:bookmarkEnd w:id="969"/>
    </w:p>
    <w:p w14:paraId="4F454894" w14:textId="4BE73D6A" w:rsidR="00F13E78" w:rsidRPr="003642D0" w:rsidRDefault="00F13E78" w:rsidP="00F13E78">
      <w:pPr>
        <w:pStyle w:val="ListParagraph"/>
        <w:numPr>
          <w:ilvl w:val="0"/>
          <w:numId w:val="163"/>
        </w:numPr>
        <w:contextualSpacing/>
        <w:rPr>
          <w:rFonts w:ascii="Cambria Math" w:eastAsiaTheme="minorEastAsia" w:hAnsi="Cambria Math"/>
        </w:rPr>
      </w:pPr>
      <w:r>
        <w:rPr>
          <w:rFonts w:eastAsiaTheme="minorEastAsia"/>
          <w:noProof/>
        </w:rPr>
        <mc:AlternateContent>
          <mc:Choice Requires="wps">
            <w:drawing>
              <wp:anchor distT="0" distB="0" distL="114300" distR="114300" simplePos="0" relativeHeight="251658248" behindDoc="0" locked="0" layoutInCell="1" allowOverlap="1" wp14:anchorId="48F1D3BA" wp14:editId="569AAA5F">
                <wp:simplePos x="0" y="0"/>
                <wp:positionH relativeFrom="margin">
                  <wp:posOffset>198120</wp:posOffset>
                </wp:positionH>
                <wp:positionV relativeFrom="paragraph">
                  <wp:posOffset>520700</wp:posOffset>
                </wp:positionV>
                <wp:extent cx="2618105" cy="1104900"/>
                <wp:effectExtent l="0" t="0" r="10795" b="19050"/>
                <wp:wrapNone/>
                <wp:docPr id="1794923582" name="Rectangle 1794923582"/>
                <wp:cNvGraphicFramePr/>
                <a:graphic xmlns:a="http://schemas.openxmlformats.org/drawingml/2006/main">
                  <a:graphicData uri="http://schemas.microsoft.com/office/word/2010/wordprocessingShape">
                    <wps:wsp>
                      <wps:cNvSpPr/>
                      <wps:spPr>
                        <a:xfrm>
                          <a:off x="0" y="0"/>
                          <a:ext cx="2618105" cy="1104900"/>
                        </a:xfrm>
                        <a:prstGeom prst="rect">
                          <a:avLst/>
                        </a:prstGeom>
                        <a:noFill/>
                        <a:ln w="6350"/>
                      </wps:spPr>
                      <wps:style>
                        <a:lnRef idx="2">
                          <a:schemeClr val="accent1">
                            <a:shade val="50000"/>
                          </a:schemeClr>
                        </a:lnRef>
                        <a:fillRef idx="1">
                          <a:schemeClr val="accent1"/>
                        </a:fillRef>
                        <a:effectRef idx="0">
                          <a:schemeClr val="accent1"/>
                        </a:effectRef>
                        <a:fontRef idx="minor">
                          <a:schemeClr val="lt1"/>
                        </a:fontRef>
                      </wps:style>
                      <wps:txbx>
                        <w:txbxContent>
                          <w:p w14:paraId="2CE594ED" w14:textId="77777777" w:rsidR="00F13E78" w:rsidRPr="009D35BB" w:rsidRDefault="00F13E78" w:rsidP="00F13E78">
                            <w:pPr>
                              <w:jc w:val="right"/>
                            </w:pP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F1D3BA" id="Rectangle 1794923582" o:spid="_x0000_s1039" style="position:absolute;left:0;text-align:left;margin-left:15.6pt;margin-top:41pt;width:206.15pt;height:87pt;z-index:251658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" filled="f" strokecolor="#1f3763 [1604]" strokeweight=".5pt">
                <v:textbox>
                  <w:txbxContent>
                    <w:p w14:paraId="2CE594ED" w14:textId="77777777" w:rsidR="00F13E78" w:rsidRPr="009D35BB" w:rsidRDefault="00F13E78" w:rsidP="00F13E78">
                      <w:pPr>
                        <w:jc w:val="right"/>
                      </w:pPr>
                    </w:p>
                  </w:txbxContent>
                </v:textbox>
                <w10:wrap anchorx="margin"/>
              </v:rect>
            </w:pict>
          </mc:Fallback>
        </mc:AlternateContent>
      </w:r>
      <w:r w:rsidRPr="001D286B">
        <w:rPr>
          <w:rFonts w:ascii="Cambria Math" w:eastAsiaTheme="minorEastAsia" w:hAnsi="Cambria Math"/>
          <w:noProof/>
          <w:vertAlign w:val="subscript"/>
        </w:rPr>
        <mc:AlternateContent>
          <mc:Choice Requires="wps">
            <w:drawing>
              <wp:anchor distT="45720" distB="45720" distL="114300" distR="114300" simplePos="0" relativeHeight="251658249" behindDoc="0" locked="0" layoutInCell="1" allowOverlap="1" wp14:anchorId="6F84757C" wp14:editId="479C0ED5">
                <wp:simplePos x="0" y="0"/>
                <wp:positionH relativeFrom="column">
                  <wp:posOffset>2737262</wp:posOffset>
                </wp:positionH>
                <wp:positionV relativeFrom="paragraph">
                  <wp:posOffset>541193</wp:posOffset>
                </wp:positionV>
                <wp:extent cx="172193" cy="190005"/>
                <wp:effectExtent l="0" t="0" r="0" b="635"/>
                <wp:wrapNone/>
                <wp:docPr id="9040737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2193" cy="190005"/>
                        </a:xfrm>
                        <a:prstGeom prst="rect">
                          <a:avLst/>
                        </a:prstGeom>
                        <a:noFill/>
                        <a:ln w="9525">
                          <a:noFill/>
                          <a:miter lim="800000"/>
                          <a:headEnd/>
                          <a:tailEnd/>
                        </a:ln>
                      </wps:spPr>
                      <wps:txbx>
                        <w:txbxContent>
                          <w:p w14:paraId="050BB32E" w14:textId="77777777" w:rsidR="00F13E78" w:rsidRPr="001D286B" w:rsidRDefault="00F13E78" w:rsidP="00F13E78">
                            <w:pPr>
                              <w:rPr>
                                <w:color w:val="44546A" w:themeColor="text2"/>
                                <w:sz w:val="12"/>
                                <w:szCs w:val="12"/>
                              </w:rPr>
                            </w:pPr>
                            <w:r>
                              <w:rPr>
                                <w:color w:val="44546A" w:themeColor="text2"/>
                                <w:sz w:val="12"/>
                                <w:szCs w:val="12"/>
                              </w:rPr>
                              <w:fldChar w:fldCharType="begin"/>
                            </w:r>
                            <w:r>
                              <w:rPr>
                                <w:color w:val="44546A" w:themeColor="text2"/>
                                <w:sz w:val="12"/>
                                <w:szCs w:val="12"/>
                              </w:rPr>
                              <w:instrText xml:space="preserve"> REF _Ref184814621 \n \h </w:instrText>
                            </w:r>
                            <w:r>
                              <w:rPr>
                                <w:color w:val="44546A" w:themeColor="text2"/>
                                <w:sz w:val="12"/>
                                <w:szCs w:val="12"/>
                              </w:rPr>
                            </w:r>
                            <w:r>
                              <w:rPr>
                                <w:color w:val="44546A" w:themeColor="text2"/>
                                <w:sz w:val="12"/>
                                <w:szCs w:val="12"/>
                              </w:rPr>
                              <w:fldChar w:fldCharType="separate"/>
                            </w:r>
                            <w:r>
                              <w:rPr>
                                <w:color w:val="44546A" w:themeColor="text2"/>
                                <w:sz w:val="12"/>
                                <w:szCs w:val="12"/>
                              </w:rPr>
                              <w:t>1</w:t>
                            </w:r>
                            <w:r>
                              <w:rPr>
                                <w:color w:val="44546A" w:themeColor="text2"/>
                                <w:sz w:val="12"/>
                                <w:szCs w:val="12"/>
                              </w:rPr>
                              <w:fldChar w:fldCharType="end"/>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84757C" id="_x0000_s1040" type="#_x0000_t202" style="position:absolute;left:0;text-align:left;margin-left:215.55pt;margin-top:42.6pt;width:13.55pt;height:14.95pt;z-index:251658249;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" filled="f" stroked="f">
                <v:textbox>
                  <w:txbxContent>
                    <w:p w14:paraId="050BB32E" w14:textId="77777777" w:rsidR="00F13E78" w:rsidRPr="001D286B" w:rsidRDefault="00F13E78" w:rsidP="00F13E78">
                      <w:pPr>
                        <w:rPr>
                          <w:color w:val="44546A" w:themeColor="text2"/>
                          <w:sz w:val="12"/>
                          <w:szCs w:val="12"/>
                        </w:rPr>
                      </w:pPr>
                      <w:r>
                        <w:rPr>
                          <w:color w:val="44546A" w:themeColor="text2"/>
                          <w:sz w:val="12"/>
                          <w:szCs w:val="12"/>
                        </w:rPr>
                        <w:fldChar w:fldCharType="begin"/>
                      </w:r>
                      <w:r>
                        <w:rPr>
                          <w:color w:val="44546A" w:themeColor="text2"/>
                          <w:sz w:val="12"/>
                          <w:szCs w:val="12"/>
                        </w:rPr>
                        <w:instrText xml:space="preserve"> REF _Ref184814621 \n \h </w:instrText>
                      </w:r>
                      <w:r>
                        <w:rPr>
                          <w:color w:val="44546A" w:themeColor="text2"/>
                          <w:sz w:val="12"/>
                          <w:szCs w:val="12"/>
                        </w:rPr>
                      </w:r>
                      <w:r>
                        <w:rPr>
                          <w:color w:val="44546A" w:themeColor="text2"/>
                          <w:sz w:val="12"/>
                          <w:szCs w:val="12"/>
                        </w:rPr>
                        <w:fldChar w:fldCharType="separate"/>
                      </w:r>
                      <w:r>
                        <w:rPr>
                          <w:color w:val="44546A" w:themeColor="text2"/>
                          <w:sz w:val="12"/>
                          <w:szCs w:val="12"/>
                        </w:rPr>
                        <w:t>1</w:t>
                      </w:r>
                      <w:r>
                        <w:rPr>
                          <w:color w:val="44546A" w:themeColor="text2"/>
                          <w:sz w:val="12"/>
                          <w:szCs w:val="12"/>
                        </w:rPr>
                        <w:fldChar w:fldCharType="end"/>
                      </w:r>
                    </w:p>
                  </w:txbxContent>
                </v:textbox>
              </v:shape>
            </w:pict>
          </mc:Fallback>
        </mc:AlternateContent>
      </w:r>
      <w:r>
        <w:t xml:space="preserve">For the calculation of latitude </w:t>
      </w:r>
      <m:oMath>
        <m:r>
          <w:rPr>
            <w:rFonts w:ascii="Cambria Math" w:eastAsiaTheme="minorEastAsia" w:hAnsi="Cambria Math"/>
          </w:rPr>
          <m:t>φ</m:t>
        </m:r>
      </m:oMath>
      <w:r w:rsidRPr="003642D0">
        <w:rPr>
          <w:rFonts w:eastAsiaTheme="minorEastAsia"/>
        </w:rPr>
        <w:t xml:space="preserve"> and longitude </w:t>
      </w:r>
      <m:oMath>
        <m:r>
          <w:rPr>
            <w:rFonts w:ascii="Cambria Math" w:eastAsiaTheme="minorEastAsia" w:hAnsi="Cambria Math"/>
          </w:rPr>
          <m:t>λ</m:t>
        </m:r>
      </m:oMath>
      <w:r w:rsidRPr="003642D0">
        <w:rPr>
          <w:rFonts w:eastAsiaTheme="minorEastAsia"/>
        </w:rPr>
        <w:t xml:space="preserve"> (both in degrees of arc) from easting </w:t>
      </w:r>
      <w:r w:rsidRPr="009B4A44">
        <w:rPr>
          <w:rFonts w:ascii="Cambria Math" w:eastAsiaTheme="minorEastAsia" w:hAnsi="Cambria Math"/>
          <w:i/>
        </w:rPr>
        <w:t>E</w:t>
      </w:r>
      <w:r w:rsidRPr="003642D0">
        <w:rPr>
          <w:rFonts w:eastAsiaTheme="minorEastAsia"/>
        </w:rPr>
        <w:t xml:space="preserve"> and northing </w:t>
      </w:r>
      <w:r w:rsidRPr="009B4A44">
        <w:rPr>
          <w:rFonts w:ascii="Cambria Math" w:eastAsiaTheme="minorEastAsia" w:hAnsi="Cambria Math"/>
          <w:i/>
        </w:rPr>
        <w:t>N</w:t>
      </w:r>
      <w:r w:rsidRPr="003642D0">
        <w:rPr>
          <w:rFonts w:ascii="Cambria Math" w:eastAsiaTheme="minorEastAsia" w:hAnsi="Cambria Math"/>
        </w:rPr>
        <w:t xml:space="preserve"> </w:t>
      </w:r>
      <w:r>
        <w:rPr>
          <w:rFonts w:eastAsiaTheme="minorEastAsia" w:cstheme="minorHAnsi"/>
        </w:rPr>
        <w:t>(both in mete</w:t>
      </w:r>
      <w:r w:rsidRPr="003642D0">
        <w:rPr>
          <w:rFonts w:eastAsiaTheme="minorEastAsia" w:cstheme="minorHAnsi"/>
        </w:rPr>
        <w:t>rs)</w:t>
      </w:r>
      <w:r w:rsidRPr="003642D0">
        <w:rPr>
          <w:rFonts w:ascii="Cambria Math" w:eastAsiaTheme="minorEastAsia" w:hAnsi="Cambria Math"/>
        </w:rPr>
        <w:t xml:space="preserve"> </w:t>
      </w:r>
      <w:r w:rsidRPr="003642D0">
        <w:rPr>
          <w:rFonts w:eastAsiaTheme="minorEastAsia" w:cstheme="minorHAnsi"/>
        </w:rPr>
        <w:t xml:space="preserve">from a Universal Transverse Mercator (UTM) </w:t>
      </w:r>
      <w:r>
        <w:rPr>
          <w:rFonts w:eastAsiaTheme="minorEastAsia" w:cstheme="minorHAnsi"/>
        </w:rPr>
        <w:t>coordinate reference system (CRS)</w:t>
      </w:r>
      <w:r w:rsidRPr="003642D0">
        <w:rPr>
          <w:rFonts w:eastAsiaTheme="minorEastAsia" w:cstheme="minorHAnsi"/>
        </w:rPr>
        <w:t xml:space="preserve"> where the UTM CRS has a geodetic CRS of WGS 84, it is given </w:t>
      </w:r>
      <w:r>
        <w:rPr>
          <w:rFonts w:eastAsiaTheme="minorEastAsia" w:cstheme="minorHAnsi"/>
        </w:rPr>
        <w:t>for all UTM zones</w:t>
      </w:r>
      <w:r w:rsidRPr="003642D0">
        <w:rPr>
          <w:rFonts w:eastAsiaTheme="minorEastAsia" w:cstheme="minorHAnsi"/>
        </w:rPr>
        <w:t>:</w:t>
      </w:r>
      <w:r w:rsidRPr="003642D0">
        <w:rPr>
          <w:rFonts w:ascii="Cambria Math" w:eastAsiaTheme="minorEastAsia" w:hAnsi="Cambria Math"/>
        </w:rPr>
        <w:t xml:space="preserve"> </w:t>
      </w:r>
    </w:p>
    <w:p w14:paraId="2FFE41AA" w14:textId="1AAF233B" w:rsidR="00F13E78" w:rsidRDefault="00F13E78" w:rsidP="00F13E78">
      <w:pPr>
        <w:spacing w:line="240" w:lineRule="auto"/>
        <w:ind w:left="360"/>
        <w:rPr>
          <w:rFonts w:ascii="Cambria Math" w:eastAsiaTheme="minorEastAsia" w:hAnsi="Cambria Math"/>
          <w:vertAlign w:val="subscript"/>
        </w:rPr>
      </w:pPr>
      <w:r>
        <w:rPr>
          <w:rFonts w:eastAsiaTheme="minorEastAsia"/>
        </w:rPr>
        <w:t xml:space="preserve">False easting </w:t>
      </w:r>
      <w:r w:rsidRPr="00F54BEE">
        <w:rPr>
          <w:rFonts w:ascii="Cambria Math" w:eastAsiaTheme="minorEastAsia" w:hAnsi="Cambria Math"/>
          <w:i/>
        </w:rPr>
        <w:t>FE</w:t>
      </w:r>
      <w:r>
        <w:rPr>
          <w:rFonts w:ascii="Cambria Math" w:eastAsiaTheme="minorEastAsia" w:hAnsi="Cambria Math"/>
        </w:rPr>
        <w:t xml:space="preserve">                  = 500000 m</w:t>
      </w:r>
    </w:p>
    <w:p w14:paraId="4829DFD0" w14:textId="77777777" w:rsidR="00F13E78" w:rsidRDefault="00F13E78" w:rsidP="00F13E78">
      <w:pPr>
        <w:spacing w:line="240" w:lineRule="auto"/>
        <w:ind w:left="360"/>
        <w:rPr>
          <w:rFonts w:ascii="Cambria Math" w:eastAsiaTheme="minorEastAsia" w:hAnsi="Cambria Math"/>
        </w:rPr>
      </w:pPr>
      <w:r>
        <w:rPr>
          <w:rFonts w:eastAsiaTheme="minorEastAsia"/>
        </w:rPr>
        <w:t xml:space="preserve">Scale at natural origin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O</m:t>
            </m:r>
          </m:sub>
        </m:sSub>
        <m:r>
          <w:rPr>
            <w:rFonts w:ascii="Cambria Math" w:eastAsiaTheme="minorEastAsia" w:hAnsi="Cambria Math"/>
          </w:rPr>
          <m:t>=0.9996</m:t>
        </m:r>
      </m:oMath>
      <w:r>
        <w:rPr>
          <w:rFonts w:eastAsiaTheme="minorEastAsia"/>
        </w:rPr>
        <w:t xml:space="preserve"> </w:t>
      </w:r>
    </w:p>
    <w:p w14:paraId="097C0C3A" w14:textId="77777777" w:rsidR="00F13E78" w:rsidRDefault="00F13E78" w:rsidP="00F13E78">
      <w:pPr>
        <w:spacing w:line="240" w:lineRule="auto"/>
        <w:ind w:left="360"/>
        <w:rPr>
          <w:rFonts w:ascii="Cambria Math" w:eastAsiaTheme="minorEastAsia" w:hAnsi="Cambria Math"/>
          <w:vertAlign w:val="subscript"/>
        </w:rPr>
      </w:pPr>
      <w:r>
        <w:rPr>
          <w:rFonts w:eastAsiaTheme="minorEastAsia"/>
        </w:rPr>
        <w:t xml:space="preserve">Semi-major axis </w:t>
      </w:r>
      <w:r w:rsidRPr="00F54BEE">
        <w:rPr>
          <w:rFonts w:ascii="Cambria Math" w:eastAsiaTheme="minorEastAsia" w:hAnsi="Cambria Math"/>
          <w:i/>
        </w:rPr>
        <w:t>a</w:t>
      </w:r>
      <w:r>
        <w:rPr>
          <w:rFonts w:ascii="Cambria Math" w:eastAsiaTheme="minorEastAsia" w:hAnsi="Cambria Math"/>
        </w:rPr>
        <w:t xml:space="preserve">               = 6378137.000 m </w:t>
      </w:r>
    </w:p>
    <w:p w14:paraId="76EDC27E" w14:textId="7C3076AF" w:rsidR="00F13E78" w:rsidRDefault="00F13E78" w:rsidP="00F13E78">
      <w:pPr>
        <w:spacing w:line="240" w:lineRule="auto"/>
        <w:ind w:left="360"/>
        <w:rPr>
          <w:rFonts w:ascii="Cambria Math" w:eastAsiaTheme="minorEastAsia" w:hAnsi="Cambria Math"/>
          <w:vertAlign w:val="subscript"/>
        </w:rPr>
      </w:pPr>
      <w:r w:rsidRPr="001D286B">
        <w:rPr>
          <w:rFonts w:ascii="Cambria Math" w:eastAsiaTheme="minorEastAsia" w:hAnsi="Cambria Math"/>
          <w:noProof/>
          <w:vertAlign w:val="subscript"/>
        </w:rPr>
        <mc:AlternateContent>
          <mc:Choice Requires="wps">
            <w:drawing>
              <wp:anchor distT="45720" distB="45720" distL="114300" distR="114300" simplePos="0" relativeHeight="251658250" behindDoc="0" locked="0" layoutInCell="1" allowOverlap="1" wp14:anchorId="3DD8A6C7" wp14:editId="5DCB7D7E">
                <wp:simplePos x="0" y="0"/>
                <wp:positionH relativeFrom="column">
                  <wp:posOffset>2977136</wp:posOffset>
                </wp:positionH>
                <wp:positionV relativeFrom="paragraph">
                  <wp:posOffset>250569</wp:posOffset>
                </wp:positionV>
                <wp:extent cx="201295" cy="207645"/>
                <wp:effectExtent l="0" t="0" r="0" b="1905"/>
                <wp:wrapNone/>
                <wp:docPr id="38032567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1295" cy="207645"/>
                        </a:xfrm>
                        <a:prstGeom prst="rect">
                          <a:avLst/>
                        </a:prstGeom>
                        <a:noFill/>
                        <a:ln w="9525">
                          <a:noFill/>
                          <a:miter lim="800000"/>
                          <a:headEnd/>
                          <a:tailEnd/>
                        </a:ln>
                      </wps:spPr>
                      <wps:txbx>
                        <w:txbxContent>
                          <w:p w14:paraId="7E8F0352" w14:textId="77777777" w:rsidR="00F13E78" w:rsidRPr="001D286B" w:rsidRDefault="00F13E78" w:rsidP="00F13E78">
                            <w:pPr>
                              <w:rPr>
                                <w:color w:val="44546A" w:themeColor="text2"/>
                                <w:sz w:val="12"/>
                                <w:szCs w:val="12"/>
                              </w:rPr>
                            </w:pPr>
                            <w:r>
                              <w:rPr>
                                <w:color w:val="44546A" w:themeColor="text2"/>
                                <w:sz w:val="12"/>
                                <w:szCs w:val="12"/>
                              </w:rPr>
                              <w:fldChar w:fldCharType="begin"/>
                            </w:r>
                            <w:r>
                              <w:rPr>
                                <w:color w:val="44546A" w:themeColor="text2"/>
                                <w:sz w:val="12"/>
                                <w:szCs w:val="12"/>
                              </w:rPr>
                              <w:instrText xml:space="preserve"> REF _Ref184814645 \n \h </w:instrText>
                            </w:r>
                            <w:r>
                              <w:rPr>
                                <w:color w:val="44546A" w:themeColor="text2"/>
                                <w:sz w:val="12"/>
                                <w:szCs w:val="12"/>
                              </w:rPr>
                            </w:r>
                            <w:r>
                              <w:rPr>
                                <w:color w:val="44546A" w:themeColor="text2"/>
                                <w:sz w:val="12"/>
                                <w:szCs w:val="12"/>
                              </w:rPr>
                              <w:fldChar w:fldCharType="separate"/>
                            </w:r>
                            <w:r>
                              <w:rPr>
                                <w:color w:val="44546A" w:themeColor="text2"/>
                                <w:sz w:val="12"/>
                                <w:szCs w:val="12"/>
                              </w:rPr>
                              <w:t>2</w:t>
                            </w:r>
                            <w:r>
                              <w:rPr>
                                <w:color w:val="44546A" w:themeColor="text2"/>
                                <w:sz w:val="12"/>
                                <w:szCs w:val="12"/>
                              </w:rPr>
                              <w:fldChar w:fldCharType="end"/>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D8A6C7" id="_x0000_s1041" type="#_x0000_t202" style="position:absolute;left:0;text-align:left;margin-left:234.4pt;margin-top:19.75pt;width:15.85pt;height:16.35pt;z-index:25165825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" filled="f" stroked="f">
                <v:textbox>
                  <w:txbxContent>
                    <w:p w14:paraId="7E8F0352" w14:textId="77777777" w:rsidR="00F13E78" w:rsidRPr="001D286B" w:rsidRDefault="00F13E78" w:rsidP="00F13E78">
                      <w:pPr>
                        <w:rPr>
                          <w:color w:val="44546A" w:themeColor="text2"/>
                          <w:sz w:val="12"/>
                          <w:szCs w:val="12"/>
                        </w:rPr>
                      </w:pPr>
                      <w:r>
                        <w:rPr>
                          <w:color w:val="44546A" w:themeColor="text2"/>
                          <w:sz w:val="12"/>
                          <w:szCs w:val="12"/>
                        </w:rPr>
                        <w:fldChar w:fldCharType="begin"/>
                      </w:r>
                      <w:r>
                        <w:rPr>
                          <w:color w:val="44546A" w:themeColor="text2"/>
                          <w:sz w:val="12"/>
                          <w:szCs w:val="12"/>
                        </w:rPr>
                        <w:instrText xml:space="preserve"> REF _Ref184814645 \n \h </w:instrText>
                      </w:r>
                      <w:r>
                        <w:rPr>
                          <w:color w:val="44546A" w:themeColor="text2"/>
                          <w:sz w:val="12"/>
                          <w:szCs w:val="12"/>
                        </w:rPr>
                      </w:r>
                      <w:r>
                        <w:rPr>
                          <w:color w:val="44546A" w:themeColor="text2"/>
                          <w:sz w:val="12"/>
                          <w:szCs w:val="12"/>
                        </w:rPr>
                        <w:fldChar w:fldCharType="separate"/>
                      </w:r>
                      <w:r>
                        <w:rPr>
                          <w:color w:val="44546A" w:themeColor="text2"/>
                          <w:sz w:val="12"/>
                          <w:szCs w:val="12"/>
                        </w:rPr>
                        <w:t>2</w:t>
                      </w:r>
                      <w:r>
                        <w:rPr>
                          <w:color w:val="44546A" w:themeColor="text2"/>
                          <w:sz w:val="12"/>
                          <w:szCs w:val="12"/>
                        </w:rPr>
                        <w:fldChar w:fldCharType="end"/>
                      </w:r>
                    </w:p>
                  </w:txbxContent>
                </v:textbox>
              </v:shape>
            </w:pict>
          </mc:Fallback>
        </mc:AlternateContent>
      </w:r>
      <w:r>
        <w:rPr>
          <w:rFonts w:eastAsiaTheme="minorEastAsia"/>
        </w:rPr>
        <w:t xml:space="preserve">Inverse flattening  </w:t>
      </w:r>
      <m:oMath>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f</m:t>
            </m:r>
          </m:den>
        </m:f>
      </m:oMath>
      <w:r>
        <w:rPr>
          <w:rFonts w:ascii="Cambria Math" w:eastAsiaTheme="minorEastAsia" w:hAnsi="Cambria Math"/>
        </w:rPr>
        <w:t xml:space="preserve">           = 298.257223563 </w:t>
      </w:r>
    </w:p>
    <w:p w14:paraId="1A4B492C" w14:textId="22BD8F2B" w:rsidR="00F13E78" w:rsidRDefault="00F13E78" w:rsidP="00F13E78">
      <w:pPr>
        <w:spacing w:line="240" w:lineRule="auto"/>
        <w:ind w:left="360"/>
        <w:rPr>
          <w:rFonts w:eastAsiaTheme="minorEastAsia"/>
        </w:rPr>
      </w:pPr>
      <w:r>
        <w:rPr>
          <w:rFonts w:eastAsiaTheme="minorEastAsia"/>
        </w:rPr>
        <w:t xml:space="preserve">Where </w:t>
      </w:r>
      <w:r w:rsidRPr="00F54BEE">
        <w:rPr>
          <w:rFonts w:ascii="Cambria Math" w:eastAsiaTheme="minorEastAsia" w:hAnsi="Cambria Math"/>
          <w:i/>
        </w:rPr>
        <w:t>b</w:t>
      </w:r>
      <w:r>
        <w:rPr>
          <w:rFonts w:eastAsiaTheme="minorEastAsia"/>
        </w:rPr>
        <w:t xml:space="preserve"> is the semi-minor axis, because </w:t>
      </w:r>
      <m:oMath>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f</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a</m:t>
            </m:r>
          </m:num>
          <m:den>
            <m:r>
              <w:rPr>
                <w:rFonts w:ascii="Cambria Math" w:eastAsiaTheme="minorEastAsia" w:hAnsi="Cambria Math"/>
              </w:rPr>
              <m:t>a-b</m:t>
            </m:r>
          </m:den>
        </m:f>
      </m:oMath>
      <w:r>
        <w:rPr>
          <w:rFonts w:eastAsiaTheme="minorEastAsia"/>
        </w:rPr>
        <w:t xml:space="preserve">   </w:t>
      </w:r>
      <w:r>
        <w:rPr>
          <w:rFonts w:eastAsiaTheme="minorEastAsia"/>
          <w:vertAlign w:val="subscript"/>
        </w:rPr>
        <w:t xml:space="preserve"> </w:t>
      </w:r>
    </w:p>
    <w:p w14:paraId="5542D7F4" w14:textId="61AC99B1" w:rsidR="00F13E78" w:rsidRDefault="00F13E78" w:rsidP="00F13E78">
      <w:pPr>
        <w:spacing w:line="240" w:lineRule="auto"/>
        <w:ind w:left="360"/>
        <w:rPr>
          <w:rFonts w:ascii="Cambria Math" w:eastAsiaTheme="minorEastAsia" w:hAnsi="Cambria Math"/>
        </w:rPr>
      </w:pPr>
      <w:r>
        <w:rPr>
          <w:rFonts w:eastAsiaTheme="minorEastAsia"/>
        </w:rPr>
        <w:t xml:space="preserve">it follows that </w:t>
      </w:r>
      <w:r w:rsidRPr="00F54BEE">
        <w:rPr>
          <w:rFonts w:ascii="Cambria Math" w:eastAsiaTheme="minorEastAsia" w:hAnsi="Cambria Math"/>
          <w:i/>
        </w:rPr>
        <w:t>f</w:t>
      </w:r>
      <w:r>
        <w:rPr>
          <w:rFonts w:ascii="Cambria Math" w:eastAsiaTheme="minorEastAsia" w:hAnsi="Cambria Math"/>
        </w:rPr>
        <w:t xml:space="preserve">  = 3.35281066475 </w:t>
      </w:r>
      <m:oMath>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-3</m:t>
            </m:r>
          </m:sup>
        </m:sSup>
      </m:oMath>
    </w:p>
    <w:p w14:paraId="0063839C" w14:textId="77777777" w:rsidR="00F13E78" w:rsidRPr="0072225C" w:rsidRDefault="00F13E78" w:rsidP="00F13E78">
      <w:pPr>
        <w:spacing w:line="240" w:lineRule="auto"/>
        <w:ind w:left="360"/>
        <w:rPr>
          <w:rFonts w:eastAsiaTheme="minorEastAsia"/>
        </w:rPr>
      </w:pPr>
      <w:r>
        <w:rPr>
          <w:rFonts w:eastAsiaTheme="minorEastAsia"/>
        </w:rPr>
        <w:t xml:space="preserve">that </w:t>
      </w:r>
      <m:oMath>
        <m:r>
          <w:rPr>
            <w:rFonts w:ascii="Cambria Math" w:eastAsiaTheme="minorEastAsia" w:hAnsi="Cambria Math"/>
          </w:rPr>
          <m:t xml:space="preserve">b=a </m:t>
        </m:r>
        <m:d>
          <m:dPr>
            <m:ctrlPr>
              <w:rPr>
                <w:rFonts w:ascii="Cambria Math" w:eastAsiaTheme="minorEastAsia" w:hAnsi="Cambria Math"/>
                <w:i/>
              </w:rPr>
            </m:ctrlPr>
          </m:dPr>
          <m:e>
            <m:r>
              <w:rPr>
                <w:rFonts w:ascii="Cambria Math" w:eastAsiaTheme="minorEastAsia" w:hAnsi="Cambria Math"/>
              </w:rPr>
              <m:t>1-f</m:t>
            </m:r>
          </m:e>
        </m:d>
      </m:oMath>
    </w:p>
    <w:p w14:paraId="04BCB498" w14:textId="77777777" w:rsidR="00F13E78" w:rsidRDefault="00F13E78" w:rsidP="00F13E78">
      <w:pPr>
        <w:spacing w:line="240" w:lineRule="auto"/>
        <w:ind w:left="360"/>
        <w:rPr>
          <w:rFonts w:eastAsiaTheme="minorEastAsia"/>
        </w:rPr>
      </w:pPr>
      <w:r>
        <w:rPr>
          <w:rFonts w:eastAsiaTheme="minorEastAsia"/>
        </w:rPr>
        <w:t xml:space="preserve">and that  </w:t>
      </w:r>
      <m:oMath>
        <m:r>
          <w:rPr>
            <w:rFonts w:ascii="Cambria Math" w:eastAsiaTheme="minorEastAsia" w:hAnsi="Cambria Math"/>
          </w:rPr>
          <m:t>b=6356752.31425</m:t>
        </m:r>
      </m:oMath>
      <w:r>
        <w:rPr>
          <w:rFonts w:eastAsiaTheme="minorEastAsia"/>
        </w:rPr>
        <w:t xml:space="preserve">  </w:t>
      </w:r>
    </w:p>
    <w:p w14:paraId="5668D22F" w14:textId="77777777" w:rsidR="00F13E78" w:rsidRDefault="00F13E78" w:rsidP="00F13E78">
      <w:pPr>
        <w:spacing w:after="0" w:line="240" w:lineRule="auto"/>
        <w:ind w:left="360"/>
        <w:rPr>
          <w:rFonts w:eastAsiaTheme="minorEastAsia"/>
        </w:rPr>
      </w:pPr>
      <w:r>
        <w:rPr>
          <w:rFonts w:eastAsiaTheme="minorEastAsia"/>
          <w:noProof/>
        </w:rPr>
        <mc:AlternateContent>
          <mc:Choice Requires="wps">
            <w:drawing>
              <wp:anchor distT="0" distB="0" distL="114300" distR="114300" simplePos="0" relativeHeight="251658257" behindDoc="0" locked="0" layoutInCell="1" allowOverlap="1" wp14:anchorId="725B4C46" wp14:editId="338A0BB2">
                <wp:simplePos x="0" y="0"/>
                <wp:positionH relativeFrom="margin">
                  <wp:posOffset>2707574</wp:posOffset>
                </wp:positionH>
                <wp:positionV relativeFrom="paragraph">
                  <wp:posOffset>148945</wp:posOffset>
                </wp:positionV>
                <wp:extent cx="1417130" cy="510639"/>
                <wp:effectExtent l="0" t="0" r="12065" b="22860"/>
                <wp:wrapNone/>
                <wp:docPr id="1623906306" name="Rectangle 1623906306"/>
                <wp:cNvGraphicFramePr/>
                <a:graphic xmlns:a="http://schemas.openxmlformats.org/drawingml/2006/main">
                  <a:graphicData uri="http://schemas.microsoft.com/office/word/2010/wordprocessingShape">
                    <wps:wsp>
                      <wps:cNvSpPr/>
                      <wps:spPr>
                        <a:xfrm>
                          <a:off x="0" y="0"/>
                          <a:ext cx="1417130" cy="510639"/>
                        </a:xfrm>
                        <a:prstGeom prst="rect">
                          <a:avLst/>
                        </a:prstGeom>
                        <a:noFill/>
                        <a:ln w="6350"/>
                      </wps:spPr>
                      <wps:style>
                        <a:lnRef idx="2">
                          <a:schemeClr val="accent1">
                            <a:shade val="50000"/>
                          </a:schemeClr>
                        </a:lnRef>
                        <a:fillRef idx="1">
                          <a:schemeClr val="accent1"/>
                        </a:fillRef>
                        <a:effectRef idx="0">
                          <a:schemeClr val="accent1"/>
                        </a:effectRef>
                        <a:fontRef idx="minor">
                          <a:schemeClr val="lt1"/>
                        </a:fontRef>
                      </wps:style>
                      <wps:txbx>
                        <w:txbxContent>
                          <w:p w14:paraId="6413796B" w14:textId="77777777" w:rsidR="00F13E78" w:rsidRPr="009D35BB" w:rsidRDefault="00F13E78" w:rsidP="00F13E78">
                            <w:pPr>
                              <w:jc w:val="right"/>
                            </w:pP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5B4C46" id="Rectangle 1623906306" o:spid="_x0000_s1042" style="position:absolute;left:0;text-align:left;margin-left:213.2pt;margin-top:11.75pt;width:111.6pt;height:40.2pt;z-index:25165825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" filled="f" strokecolor="#1f3763 [1604]" strokeweight=".5pt">
                <v:textbox>
                  <w:txbxContent>
                    <w:p w14:paraId="6413796B" w14:textId="77777777" w:rsidR="00F13E78" w:rsidRPr="009D35BB" w:rsidRDefault="00F13E78" w:rsidP="00F13E78">
                      <w:pPr>
                        <w:jc w:val="right"/>
                      </w:pPr>
                    </w:p>
                  </w:txbxContent>
                </v:textbox>
                <w10:wrap anchorx="margin"/>
              </v:rect>
            </w:pict>
          </mc:Fallback>
        </mc:AlternateContent>
      </w:r>
      <w:r w:rsidRPr="001D286B">
        <w:rPr>
          <w:rFonts w:ascii="Cambria Math" w:eastAsiaTheme="minorEastAsia" w:hAnsi="Cambria Math"/>
          <w:noProof/>
          <w:vertAlign w:val="subscript"/>
        </w:rPr>
        <mc:AlternateContent>
          <mc:Choice Requires="wps">
            <w:drawing>
              <wp:anchor distT="45720" distB="45720" distL="114300" distR="114300" simplePos="0" relativeHeight="251658258" behindDoc="0" locked="0" layoutInCell="1" allowOverlap="1" wp14:anchorId="51EF85A7" wp14:editId="6CE73746">
                <wp:simplePos x="0" y="0"/>
                <wp:positionH relativeFrom="column">
                  <wp:posOffset>4064445</wp:posOffset>
                </wp:positionH>
                <wp:positionV relativeFrom="paragraph">
                  <wp:posOffset>93510</wp:posOffset>
                </wp:positionV>
                <wp:extent cx="201295" cy="207645"/>
                <wp:effectExtent l="0" t="0" r="0" b="1905"/>
                <wp:wrapNone/>
                <wp:docPr id="1847614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1295" cy="207645"/>
                        </a:xfrm>
                        <a:prstGeom prst="rect">
                          <a:avLst/>
                        </a:prstGeom>
                        <a:noFill/>
                        <a:ln w="9525">
                          <a:noFill/>
                          <a:miter lim="800000"/>
                          <a:headEnd/>
                          <a:tailEnd/>
                        </a:ln>
                      </wps:spPr>
                      <wps:txbx>
                        <w:txbxContent>
                          <w:p w14:paraId="5A25E186" w14:textId="77777777" w:rsidR="00F13E78" w:rsidRPr="001D286B" w:rsidRDefault="00F13E78" w:rsidP="00F13E78">
                            <w:pPr>
                              <w:rPr>
                                <w:color w:val="44546A" w:themeColor="text2"/>
                                <w:sz w:val="12"/>
                                <w:szCs w:val="12"/>
                              </w:rPr>
                            </w:pPr>
                            <w:r>
                              <w:rPr>
                                <w:color w:val="44546A" w:themeColor="text2"/>
                                <w:sz w:val="12"/>
                                <w:szCs w:val="12"/>
                              </w:rPr>
                              <w:fldChar w:fldCharType="begin"/>
                            </w:r>
                            <w:r>
                              <w:rPr>
                                <w:color w:val="44546A" w:themeColor="text2"/>
                                <w:sz w:val="12"/>
                                <w:szCs w:val="12"/>
                              </w:rPr>
                              <w:instrText xml:space="preserve"> REF _Ref184814621 \n \h </w:instrText>
                            </w:r>
                            <w:r>
                              <w:rPr>
                                <w:color w:val="44546A" w:themeColor="text2"/>
                                <w:sz w:val="12"/>
                                <w:szCs w:val="12"/>
                              </w:rPr>
                            </w:r>
                            <w:r>
                              <w:rPr>
                                <w:color w:val="44546A" w:themeColor="text2"/>
                                <w:sz w:val="12"/>
                                <w:szCs w:val="12"/>
                              </w:rPr>
                              <w:fldChar w:fldCharType="separate"/>
                            </w:r>
                            <w:r>
                              <w:rPr>
                                <w:color w:val="44546A" w:themeColor="text2"/>
                                <w:sz w:val="12"/>
                                <w:szCs w:val="12"/>
                              </w:rPr>
                              <w:t>1</w:t>
                            </w:r>
                            <w:r>
                              <w:rPr>
                                <w:color w:val="44546A" w:themeColor="text2"/>
                                <w:sz w:val="12"/>
                                <w:szCs w:val="12"/>
                              </w:rPr>
                              <w:fldChar w:fldCharType="end"/>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EF85A7" id="_x0000_s1043" type="#_x0000_t202" style="position:absolute;left:0;text-align:left;margin-left:320.05pt;margin-top:7.35pt;width:15.85pt;height:16.35pt;z-index:25165825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" filled="f" stroked="f">
                <v:textbox>
                  <w:txbxContent>
                    <w:p w14:paraId="5A25E186" w14:textId="77777777" w:rsidR="00F13E78" w:rsidRPr="001D286B" w:rsidRDefault="00F13E78" w:rsidP="00F13E78">
                      <w:pPr>
                        <w:rPr>
                          <w:color w:val="44546A" w:themeColor="text2"/>
                          <w:sz w:val="12"/>
                          <w:szCs w:val="12"/>
                        </w:rPr>
                      </w:pPr>
                      <w:r>
                        <w:rPr>
                          <w:color w:val="44546A" w:themeColor="text2"/>
                          <w:sz w:val="12"/>
                          <w:szCs w:val="12"/>
                        </w:rPr>
                        <w:fldChar w:fldCharType="begin"/>
                      </w:r>
                      <w:r>
                        <w:rPr>
                          <w:color w:val="44546A" w:themeColor="text2"/>
                          <w:sz w:val="12"/>
                          <w:szCs w:val="12"/>
                        </w:rPr>
                        <w:instrText xml:space="preserve"> REF _Ref184814621 \n \h </w:instrText>
                      </w:r>
                      <w:r>
                        <w:rPr>
                          <w:color w:val="44546A" w:themeColor="text2"/>
                          <w:sz w:val="12"/>
                          <w:szCs w:val="12"/>
                        </w:rPr>
                      </w:r>
                      <w:r>
                        <w:rPr>
                          <w:color w:val="44546A" w:themeColor="text2"/>
                          <w:sz w:val="12"/>
                          <w:szCs w:val="12"/>
                        </w:rPr>
                        <w:fldChar w:fldCharType="separate"/>
                      </w:r>
                      <w:r>
                        <w:rPr>
                          <w:color w:val="44546A" w:themeColor="text2"/>
                          <w:sz w:val="12"/>
                          <w:szCs w:val="12"/>
                        </w:rPr>
                        <w:t>1</w:t>
                      </w:r>
                      <w:r>
                        <w:rPr>
                          <w:color w:val="44546A" w:themeColor="text2"/>
                          <w:sz w:val="12"/>
                          <w:szCs w:val="12"/>
                        </w:rPr>
                        <w:fldChar w:fldCharType="end"/>
                      </w:r>
                    </w:p>
                  </w:txbxContent>
                </v:textbox>
              </v:shape>
            </w:pict>
          </mc:Fallback>
        </mc:AlternateContent>
      </w:r>
    </w:p>
    <w:p w14:paraId="0E54284F" w14:textId="77777777" w:rsidR="00F13E78" w:rsidRPr="009D35BB" w:rsidRDefault="00F13E78" w:rsidP="00F13E78">
      <w:pPr>
        <w:pStyle w:val="ListParagraph"/>
        <w:numPr>
          <w:ilvl w:val="0"/>
          <w:numId w:val="163"/>
        </w:numPr>
        <w:contextualSpacing/>
        <w:rPr>
          <w:rFonts w:ascii="Cambria Math" w:eastAsiaTheme="minorEastAsia" w:hAnsi="Cambria Math"/>
          <w:vertAlign w:val="subscript"/>
        </w:rPr>
      </w:pPr>
      <w:r w:rsidRPr="009D35BB">
        <w:rPr>
          <w:rFonts w:eastAsiaTheme="minorEastAsia"/>
        </w:rPr>
        <w:t>For all UTM North zones</w:t>
      </w:r>
      <w:r>
        <w:rPr>
          <w:rFonts w:eastAsiaTheme="minorEastAsia"/>
        </w:rPr>
        <w:t>,</w:t>
      </w:r>
      <w:r w:rsidRPr="009D35BB">
        <w:rPr>
          <w:rFonts w:eastAsiaTheme="minorEastAsia"/>
        </w:rPr>
        <w:t xml:space="preserve"> false northing </w:t>
      </w:r>
      <w:r w:rsidRPr="009D35BB">
        <w:rPr>
          <w:rFonts w:ascii="Cambria Math" w:eastAsiaTheme="minorEastAsia" w:hAnsi="Cambria Math"/>
          <w:i/>
        </w:rPr>
        <w:t>FN</w:t>
      </w:r>
      <w:r w:rsidRPr="009D35BB">
        <w:rPr>
          <w:rFonts w:ascii="Cambria Math" w:eastAsiaTheme="minorEastAsia" w:hAnsi="Cambria Math"/>
        </w:rPr>
        <w:t xml:space="preserve">           = 0 m  </w:t>
      </w:r>
    </w:p>
    <w:p w14:paraId="4D9B1A1E" w14:textId="77777777" w:rsidR="00F13E78" w:rsidRDefault="00F13E78" w:rsidP="00F13E78">
      <w:pPr>
        <w:ind w:left="360" w:firstLine="360"/>
        <w:rPr>
          <w:rFonts w:ascii="Cambria Math" w:eastAsiaTheme="minorEastAsia" w:hAnsi="Cambria Math"/>
          <w:vertAlign w:val="subscript"/>
        </w:rPr>
      </w:pPr>
      <w:r>
        <w:rPr>
          <w:rFonts w:eastAsiaTheme="minorEastAsia"/>
        </w:rPr>
        <w:t xml:space="preserve">For all UTM South zones, false northing </w:t>
      </w:r>
      <w:r w:rsidRPr="00F54BEE">
        <w:rPr>
          <w:rFonts w:ascii="Cambria Math" w:eastAsiaTheme="minorEastAsia" w:hAnsi="Cambria Math"/>
          <w:i/>
        </w:rPr>
        <w:t>F</w:t>
      </w:r>
      <w:r>
        <w:rPr>
          <w:rFonts w:ascii="Cambria Math" w:eastAsiaTheme="minorEastAsia" w:hAnsi="Cambria Math"/>
          <w:i/>
        </w:rPr>
        <w:t>N</w:t>
      </w:r>
      <w:r>
        <w:rPr>
          <w:rFonts w:ascii="Cambria Math" w:eastAsiaTheme="minorEastAsia" w:hAnsi="Cambria Math"/>
        </w:rPr>
        <w:t xml:space="preserve">          </w:t>
      </w:r>
      <w:r>
        <w:rPr>
          <w:rFonts w:ascii="Cambria Math" w:eastAsiaTheme="minorEastAsia" w:hAnsi="Cambria Math"/>
        </w:rPr>
        <w:tab/>
        <w:t xml:space="preserve">= 10000000 m  </w:t>
      </w:r>
    </w:p>
    <w:p w14:paraId="5245CC4F" w14:textId="77777777" w:rsidR="00F13E78" w:rsidRDefault="00F13E78" w:rsidP="00F13E78">
      <w:pPr>
        <w:pStyle w:val="ListParagraph"/>
        <w:spacing w:after="0"/>
        <w:rPr>
          <w:rFonts w:eastAsiaTheme="minorEastAsia"/>
        </w:rPr>
      </w:pPr>
    </w:p>
    <w:p w14:paraId="5ABBE39D" w14:textId="77777777" w:rsidR="00F13E78" w:rsidRDefault="00F13E78" w:rsidP="00F13E78">
      <w:pPr>
        <w:pStyle w:val="ListParagraph"/>
        <w:numPr>
          <w:ilvl w:val="0"/>
          <w:numId w:val="163"/>
        </w:numPr>
        <w:contextualSpacing/>
        <w:rPr>
          <w:rFonts w:eastAsiaTheme="minorEastAsia"/>
        </w:rPr>
      </w:pPr>
      <w:r w:rsidRPr="001D286B">
        <w:rPr>
          <w:rFonts w:ascii="Cambria Math" w:eastAsiaTheme="minorEastAsia" w:hAnsi="Cambria Math"/>
          <w:noProof/>
          <w:vertAlign w:val="subscript"/>
        </w:rPr>
        <mc:AlternateContent>
          <mc:Choice Requires="wps">
            <w:drawing>
              <wp:anchor distT="45720" distB="45720" distL="114300" distR="114300" simplePos="0" relativeHeight="251658259" behindDoc="0" locked="0" layoutInCell="1" allowOverlap="1" wp14:anchorId="7D406FF0" wp14:editId="2C133F9A">
                <wp:simplePos x="0" y="0"/>
                <wp:positionH relativeFrom="column">
                  <wp:posOffset>817335</wp:posOffset>
                </wp:positionH>
                <wp:positionV relativeFrom="paragraph">
                  <wp:posOffset>221532</wp:posOffset>
                </wp:positionV>
                <wp:extent cx="201295" cy="207645"/>
                <wp:effectExtent l="0" t="0" r="0" b="1905"/>
                <wp:wrapNone/>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1295" cy="207645"/>
                        </a:xfrm>
                        <a:prstGeom prst="rect">
                          <a:avLst/>
                        </a:prstGeom>
                        <a:noFill/>
                        <a:ln w="9525">
                          <a:noFill/>
                          <a:miter lim="800000"/>
                          <a:headEnd/>
                          <a:tailEnd/>
                        </a:ln>
                      </wps:spPr>
                      <wps:txbx>
                        <w:txbxContent>
                          <w:p w14:paraId="7A49C1D8" w14:textId="77777777" w:rsidR="00F13E78" w:rsidRPr="001D286B" w:rsidRDefault="00F13E78" w:rsidP="00F13E78">
                            <w:pPr>
                              <w:rPr>
                                <w:color w:val="44546A" w:themeColor="text2"/>
                                <w:sz w:val="12"/>
                                <w:szCs w:val="12"/>
                              </w:rPr>
                            </w:pPr>
                            <w:r>
                              <w:rPr>
                                <w:color w:val="44546A" w:themeColor="text2"/>
                                <w:sz w:val="12"/>
                                <w:szCs w:val="12"/>
                              </w:rPr>
                              <w:fldChar w:fldCharType="begin"/>
                            </w:r>
                            <w:r>
                              <w:rPr>
                                <w:color w:val="44546A" w:themeColor="text2"/>
                                <w:sz w:val="12"/>
                                <w:szCs w:val="12"/>
                              </w:rPr>
                              <w:instrText xml:space="preserve"> REF _Ref184814621 \n \h </w:instrText>
                            </w:r>
                            <w:r>
                              <w:rPr>
                                <w:color w:val="44546A" w:themeColor="text2"/>
                                <w:sz w:val="12"/>
                                <w:szCs w:val="12"/>
                              </w:rPr>
                            </w:r>
                            <w:r>
                              <w:rPr>
                                <w:color w:val="44546A" w:themeColor="text2"/>
                                <w:sz w:val="12"/>
                                <w:szCs w:val="12"/>
                              </w:rPr>
                              <w:fldChar w:fldCharType="separate"/>
                            </w:r>
                            <w:r>
                              <w:rPr>
                                <w:color w:val="44546A" w:themeColor="text2"/>
                                <w:sz w:val="12"/>
                                <w:szCs w:val="12"/>
                              </w:rPr>
                              <w:t>1</w:t>
                            </w:r>
                            <w:r>
                              <w:rPr>
                                <w:color w:val="44546A" w:themeColor="text2"/>
                                <w:sz w:val="12"/>
                                <w:szCs w:val="12"/>
                              </w:rPr>
                              <w:fldChar w:fldCharType="end"/>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406FF0" id="_x0000_s1044" type="#_x0000_t202" style="position:absolute;left:0;text-align:left;margin-left:64.35pt;margin-top:17.45pt;width:15.85pt;height:16.35pt;z-index:251658259;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" filled="f" stroked="f">
                <v:textbox>
                  <w:txbxContent>
                    <w:p w14:paraId="7A49C1D8" w14:textId="77777777" w:rsidR="00F13E78" w:rsidRPr="001D286B" w:rsidRDefault="00F13E78" w:rsidP="00F13E78">
                      <w:pPr>
                        <w:rPr>
                          <w:color w:val="44546A" w:themeColor="text2"/>
                          <w:sz w:val="12"/>
                          <w:szCs w:val="12"/>
                        </w:rPr>
                      </w:pPr>
                      <w:r>
                        <w:rPr>
                          <w:color w:val="44546A" w:themeColor="text2"/>
                          <w:sz w:val="12"/>
                          <w:szCs w:val="12"/>
                        </w:rPr>
                        <w:fldChar w:fldCharType="begin"/>
                      </w:r>
                      <w:r>
                        <w:rPr>
                          <w:color w:val="44546A" w:themeColor="text2"/>
                          <w:sz w:val="12"/>
                          <w:szCs w:val="12"/>
                        </w:rPr>
                        <w:instrText xml:space="preserve"> REF _Ref184814621 \n \h </w:instrText>
                      </w:r>
                      <w:r>
                        <w:rPr>
                          <w:color w:val="44546A" w:themeColor="text2"/>
                          <w:sz w:val="12"/>
                          <w:szCs w:val="12"/>
                        </w:rPr>
                      </w:r>
                      <w:r>
                        <w:rPr>
                          <w:color w:val="44546A" w:themeColor="text2"/>
                          <w:sz w:val="12"/>
                          <w:szCs w:val="12"/>
                        </w:rPr>
                        <w:fldChar w:fldCharType="separate"/>
                      </w:r>
                      <w:r>
                        <w:rPr>
                          <w:color w:val="44546A" w:themeColor="text2"/>
                          <w:sz w:val="12"/>
                          <w:szCs w:val="12"/>
                        </w:rPr>
                        <w:t>1</w:t>
                      </w:r>
                      <w:r>
                        <w:rPr>
                          <w:color w:val="44546A" w:themeColor="text2"/>
                          <w:sz w:val="12"/>
                          <w:szCs w:val="12"/>
                        </w:rPr>
                        <w:fldChar w:fldCharType="end"/>
                      </w:r>
                    </w:p>
                  </w:txbxContent>
                </v:textbox>
              </v:shape>
            </w:pict>
          </mc:Fallback>
        </mc:AlternateContent>
      </w:r>
      <w:r>
        <w:rPr>
          <w:rFonts w:eastAsiaTheme="minorEastAsia"/>
        </w:rPr>
        <w:t>Each UTM zone has a corresponding central meridian</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0</m:t>
            </m:r>
          </m:sub>
        </m:sSub>
      </m:oMath>
      <w:r>
        <w:rPr>
          <w:rFonts w:eastAsiaTheme="minorEastAsia"/>
        </w:rPr>
        <w:t xml:space="preserve">, which can be found in the EPSG dataset.  North and south zones of the same number (e.g., UTM Zone 18N and UTM Zone 18S) share a central meridian. </w:t>
      </w:r>
    </w:p>
    <w:p w14:paraId="7517F3F8" w14:textId="77777777" w:rsidR="00F13E78" w:rsidRPr="00332765" w:rsidRDefault="00F13E78" w:rsidP="00F13E78">
      <w:pPr>
        <w:ind w:left="360"/>
        <w:rPr>
          <w:rFonts w:eastAsiaTheme="minorEastAsia"/>
        </w:rPr>
      </w:pPr>
      <w:r w:rsidRPr="00332765">
        <w:rPr>
          <w:rFonts w:eastAsiaTheme="minorEastAsia"/>
        </w:rPr>
        <w:t>Algorithmically, the value can be found as follows:</w:t>
      </w:r>
    </w:p>
    <w:p w14:paraId="32F76D8D" w14:textId="77777777" w:rsidR="00F13E78" w:rsidRDefault="00F13E78" w:rsidP="00F13E78">
      <w:pPr>
        <w:pStyle w:val="ListParagraph"/>
        <w:rPr>
          <w:rFonts w:ascii="Cambria Math" w:eastAsiaTheme="minorEastAsia" w:hAnsi="Cambria Math"/>
          <w:vertAlign w:val="subscript"/>
        </w:rPr>
      </w:pPr>
      <w:r>
        <w:rPr>
          <w:rFonts w:eastAsiaTheme="minorEastAsia"/>
        </w:rPr>
        <w:t xml:space="preserve">For zone numbers </w:t>
      </w:r>
      <w:proofErr w:type="spellStart"/>
      <w:r>
        <w:rPr>
          <w:rFonts w:ascii="Cambria Math" w:eastAsiaTheme="minorEastAsia" w:hAnsi="Cambria Math"/>
          <w:i/>
        </w:rPr>
        <w:t>N</w:t>
      </w:r>
      <w:r w:rsidRPr="0058148F">
        <w:rPr>
          <w:rFonts w:ascii="Cambria Math" w:eastAsiaTheme="minorEastAsia" w:hAnsi="Cambria Math"/>
          <w:i/>
          <w:vertAlign w:val="subscript"/>
        </w:rPr>
        <w:t>z</w:t>
      </w:r>
      <w:proofErr w:type="spellEnd"/>
      <w:r>
        <w:rPr>
          <w:rFonts w:ascii="Cambria Math" w:eastAsiaTheme="minorEastAsia" w:hAnsi="Cambria Math"/>
        </w:rPr>
        <w:t xml:space="preserve"> </w:t>
      </w:r>
      <w:r>
        <w:rPr>
          <w:rFonts w:eastAsiaTheme="minorEastAsia"/>
        </w:rPr>
        <w:t xml:space="preserve">between 1 and 30 (inclusive): </w:t>
      </w:r>
      <w:r>
        <w:rPr>
          <w:rFonts w:eastAsiaTheme="minorEastAsia"/>
        </w:rPr>
        <w:tab/>
      </w:r>
      <m:oMath>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0</m:t>
            </m:r>
          </m:sub>
        </m:sSub>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183-(6×</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z</m:t>
                </m:r>
              </m:sub>
            </m:sSub>
            <m:r>
              <w:rPr>
                <w:rFonts w:ascii="Cambria Math" w:eastAsiaTheme="minorEastAsia" w:hAnsi="Cambria Math"/>
              </w:rPr>
              <m:t>)</m:t>
            </m:r>
          </m:e>
        </m:d>
        <m:r>
          <w:rPr>
            <w:rFonts w:ascii="Cambria Math" w:eastAsiaTheme="minorEastAsia" w:hAnsi="Cambria Math"/>
          </w:rPr>
          <m:t>° W</m:t>
        </m:r>
      </m:oMath>
      <w:r>
        <w:rPr>
          <w:rFonts w:eastAsiaTheme="minorEastAsia"/>
        </w:rPr>
        <w:t xml:space="preserve">  </w:t>
      </w:r>
    </w:p>
    <w:p w14:paraId="593288D2" w14:textId="77777777" w:rsidR="00F13E78" w:rsidRDefault="00F13E78" w:rsidP="00F13E78">
      <w:pPr>
        <w:ind w:left="360" w:firstLine="360"/>
        <w:rPr>
          <w:rFonts w:eastAsiaTheme="minorEastAsia"/>
        </w:rPr>
      </w:pPr>
      <w:r>
        <w:rPr>
          <w:rFonts w:eastAsiaTheme="minorEastAsia"/>
        </w:rPr>
        <w:t xml:space="preserve">For </w:t>
      </w:r>
      <w:r w:rsidRPr="009D35BB">
        <w:rPr>
          <w:rFonts w:eastAsiaTheme="minorEastAsia"/>
        </w:rPr>
        <w:t>zone number</w:t>
      </w:r>
      <w:r>
        <w:rPr>
          <w:rFonts w:eastAsiaTheme="minorEastAsia"/>
        </w:rPr>
        <w:t>s</w:t>
      </w:r>
      <w:r w:rsidRPr="009D35BB">
        <w:rPr>
          <w:rFonts w:eastAsiaTheme="minorEastAsia"/>
        </w:rPr>
        <w:t xml:space="preserve"> </w:t>
      </w:r>
      <w:proofErr w:type="spellStart"/>
      <w:r w:rsidRPr="009D35BB">
        <w:rPr>
          <w:rFonts w:ascii="Cambria Math" w:eastAsiaTheme="minorEastAsia" w:hAnsi="Cambria Math"/>
          <w:i/>
        </w:rPr>
        <w:t>N</w:t>
      </w:r>
      <w:r w:rsidRPr="009D35BB">
        <w:rPr>
          <w:rFonts w:ascii="Cambria Math" w:eastAsiaTheme="minorEastAsia" w:hAnsi="Cambria Math"/>
          <w:i/>
          <w:vertAlign w:val="subscript"/>
        </w:rPr>
        <w:t>z</w:t>
      </w:r>
      <w:proofErr w:type="spellEnd"/>
      <w:r w:rsidRPr="009D35BB">
        <w:rPr>
          <w:rFonts w:ascii="Cambria Math" w:eastAsiaTheme="minorEastAsia" w:hAnsi="Cambria Math"/>
        </w:rPr>
        <w:t xml:space="preserve"> </w:t>
      </w:r>
      <w:r>
        <w:rPr>
          <w:rFonts w:eastAsiaTheme="minorEastAsia"/>
        </w:rPr>
        <w:t>between</w:t>
      </w:r>
      <w:r w:rsidRPr="009D35BB">
        <w:rPr>
          <w:rFonts w:eastAsiaTheme="minorEastAsia"/>
        </w:rPr>
        <w:t xml:space="preserve"> 31 </w:t>
      </w:r>
      <w:r>
        <w:rPr>
          <w:rFonts w:eastAsiaTheme="minorEastAsia"/>
        </w:rPr>
        <w:t>and</w:t>
      </w:r>
      <w:r w:rsidRPr="009D35BB">
        <w:rPr>
          <w:rFonts w:eastAsiaTheme="minorEastAsia"/>
        </w:rPr>
        <w:t xml:space="preserve"> 60 (inclusive)</w:t>
      </w:r>
      <w:r>
        <w:rPr>
          <w:rFonts w:eastAsiaTheme="minorEastAsia"/>
        </w:rPr>
        <w:t xml:space="preserve">: </w:t>
      </w:r>
      <w:r w:rsidRPr="009D35BB">
        <w:rPr>
          <w:rFonts w:eastAsiaTheme="minorEastAsia"/>
        </w:rPr>
        <w:t xml:space="preserve"> </w:t>
      </w:r>
      <w:r>
        <w:rPr>
          <w:rFonts w:eastAsiaTheme="minorEastAsia"/>
        </w:rPr>
        <w:t xml:space="preserve">  </w:t>
      </w:r>
      <w:r>
        <w:rPr>
          <w:rFonts w:eastAsiaTheme="minorEastAsia"/>
        </w:rPr>
        <w:tab/>
      </w:r>
      <m:oMath>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0</m:t>
            </m:r>
          </m:sub>
        </m:sSub>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6×</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z</m:t>
                    </m:r>
                  </m:sub>
                </m:sSub>
                <m:r>
                  <w:rPr>
                    <w:rFonts w:ascii="Cambria Math" w:eastAsiaTheme="minorEastAsia" w:hAnsi="Cambria Math"/>
                  </w:rPr>
                  <m:t>-30</m:t>
                </m:r>
              </m:e>
            </m:d>
          </m:e>
        </m:d>
        <m:r>
          <w:rPr>
            <w:rFonts w:ascii="Cambria Math" w:eastAsiaTheme="minorEastAsia" w:hAnsi="Cambria Math"/>
          </w:rPr>
          <m:t>-3}° E</m:t>
        </m:r>
      </m:oMath>
    </w:p>
    <w:p w14:paraId="02B7CEE3" w14:textId="77777777" w:rsidR="00F13E78" w:rsidRDefault="00F13E78" w:rsidP="00F13E78">
      <w:pPr>
        <w:ind w:left="360" w:firstLine="360"/>
        <w:rPr>
          <w:rFonts w:eastAsiaTheme="minorEastAsia"/>
        </w:rPr>
      </w:pPr>
      <w:r>
        <w:rPr>
          <w:rFonts w:eastAsiaTheme="minorEastAsia"/>
        </w:rPr>
        <w:t xml:space="preserve">Example: For UTM Zone 45S, </w:t>
      </w:r>
      <m:oMath>
        <m:r>
          <w:rPr>
            <w:rFonts w:ascii="Cambria Math" w:eastAsiaTheme="minorEastAsia" w:hAnsi="Cambria Math"/>
          </w:rPr>
          <m:t>N</m:t>
        </m:r>
        <m:r>
          <w:rPr>
            <w:rFonts w:ascii="Cambria Math" w:eastAsiaTheme="minorEastAsia" w:hAnsi="Cambria Math"/>
            <w:vertAlign w:val="subscript"/>
          </w:rPr>
          <m:t>z</m:t>
        </m:r>
        <m:r>
          <w:rPr>
            <w:rFonts w:ascii="Cambria Math" w:eastAsiaTheme="minorEastAsia" w:hAnsi="Cambria Math"/>
          </w:rPr>
          <m:t>=45</m:t>
        </m:r>
      </m:oMath>
      <w:r>
        <w:rPr>
          <w:rFonts w:eastAsiaTheme="minorEastAsia"/>
        </w:rPr>
        <w:t xml:space="preserve">, so </w:t>
      </w:r>
      <m:oMath>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0</m:t>
            </m:r>
          </m:sub>
        </m:sSub>
        <m:r>
          <w:rPr>
            <w:rFonts w:ascii="Cambria Math" w:eastAsiaTheme="minorEastAsia" w:hAnsi="Cambria Math"/>
          </w:rPr>
          <m:t>=87° E</m:t>
        </m:r>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0</m:t>
            </m:r>
          </m:sub>
        </m:sSub>
      </m:oMath>
      <w:r>
        <w:rPr>
          <w:rFonts w:eastAsiaTheme="minorEastAsia"/>
        </w:rPr>
        <w:t xml:space="preserve"> is also </w:t>
      </w:r>
      <m:oMath>
        <m:r>
          <w:rPr>
            <w:rFonts w:ascii="Cambria Math" w:eastAsiaTheme="minorEastAsia" w:hAnsi="Cambria Math"/>
          </w:rPr>
          <m:t>87° E</m:t>
        </m:r>
      </m:oMath>
      <w:r>
        <w:rPr>
          <w:rFonts w:eastAsiaTheme="minorEastAsia"/>
        </w:rPr>
        <w:t xml:space="preserve"> for UTM Zone 45N.</w:t>
      </w:r>
    </w:p>
    <w:p w14:paraId="608891D6" w14:textId="77777777" w:rsidR="00F13E78" w:rsidRPr="008B51D9" w:rsidRDefault="00F13E78" w:rsidP="00F13E78">
      <w:pPr>
        <w:spacing w:after="0"/>
        <w:ind w:left="360" w:firstLine="360"/>
        <w:rPr>
          <w:rFonts w:eastAsiaTheme="minorEastAsia"/>
        </w:rPr>
      </w:pPr>
    </w:p>
    <w:p w14:paraId="724FA17F" w14:textId="77777777" w:rsidR="00F13E78" w:rsidRPr="00C52FBD" w:rsidRDefault="00F13E78" w:rsidP="00F13E78">
      <w:pPr>
        <w:pStyle w:val="ListParagraph"/>
        <w:numPr>
          <w:ilvl w:val="0"/>
          <w:numId w:val="163"/>
        </w:numPr>
        <w:contextualSpacing/>
        <w:rPr>
          <w:rFonts w:eastAsiaTheme="minorEastAsia"/>
        </w:rPr>
      </w:pPr>
      <w:r w:rsidRPr="00E52F77">
        <w:rPr>
          <w:rFonts w:eastAsiaTheme="minorEastAsia"/>
          <w:noProof/>
        </w:rPr>
        <mc:AlternateContent>
          <mc:Choice Requires="wps">
            <w:drawing>
              <wp:anchor distT="0" distB="0" distL="114300" distR="114300" simplePos="0" relativeHeight="251658260" behindDoc="0" locked="0" layoutInCell="1" allowOverlap="1" wp14:anchorId="797BC2B2" wp14:editId="1BE91902">
                <wp:simplePos x="0" y="0"/>
                <wp:positionH relativeFrom="column">
                  <wp:posOffset>177800</wp:posOffset>
                </wp:positionH>
                <wp:positionV relativeFrom="paragraph">
                  <wp:posOffset>276225</wp:posOffset>
                </wp:positionV>
                <wp:extent cx="2383790" cy="231140"/>
                <wp:effectExtent l="0" t="0" r="16510" b="16510"/>
                <wp:wrapNone/>
                <wp:docPr id="18" name="Rectangle 18"/>
                <wp:cNvGraphicFramePr/>
                <a:graphic xmlns:a="http://schemas.openxmlformats.org/drawingml/2006/main">
                  <a:graphicData uri="http://schemas.microsoft.com/office/word/2010/wordprocessingShape">
                    <wps:wsp>
                      <wps:cNvSpPr/>
                      <wps:spPr>
                        <a:xfrm>
                          <a:off x="0" y="0"/>
                          <a:ext cx="2383790" cy="231140"/>
                        </a:xfrm>
                        <a:prstGeom prst="rect">
                          <a:avLst/>
                        </a:prstGeom>
                        <a:noFill/>
                        <a:ln w="6350"/>
                      </wps:spPr>
                      <wps:style>
                        <a:lnRef idx="2">
                          <a:schemeClr val="accent1">
                            <a:shade val="50000"/>
                          </a:schemeClr>
                        </a:lnRef>
                        <a:fillRef idx="1">
                          <a:schemeClr val="accent1"/>
                        </a:fillRef>
                        <a:effectRef idx="0">
                          <a:schemeClr val="accent1"/>
                        </a:effectRef>
                        <a:fontRef idx="minor">
                          <a:schemeClr val="lt1"/>
                        </a:fontRef>
                      </wps:style>
                      <wps:txbx>
                        <w:txbxContent>
                          <w:p w14:paraId="7A9E7872" w14:textId="77777777" w:rsidR="00F13E78" w:rsidRPr="009D35BB" w:rsidRDefault="00F13E78" w:rsidP="00F13E78">
                            <w:pPr>
                              <w:jc w:val="right"/>
                            </w:pP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7BC2B2" id="Rectangle 18" o:spid="_x0000_s1045" style="position:absolute;left:0;text-align:left;margin-left:14pt;margin-top:21.75pt;width:187.7pt;height:18.2pt;z-index:2516582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" filled="f" strokecolor="#1f3763 [1604]" strokeweight=".5pt">
                <v:textbox>
                  <w:txbxContent>
                    <w:p w14:paraId="7A9E7872" w14:textId="77777777" w:rsidR="00F13E78" w:rsidRPr="009D35BB" w:rsidRDefault="00F13E78" w:rsidP="00F13E78">
                      <w:pPr>
                        <w:jc w:val="right"/>
                      </w:pPr>
                    </w:p>
                  </w:txbxContent>
                </v:textbox>
              </v:rect>
            </w:pict>
          </mc:Fallback>
        </mc:AlternateContent>
      </w:r>
      <w:r w:rsidRPr="001D286B">
        <w:rPr>
          <w:rFonts w:ascii="Cambria Math" w:eastAsiaTheme="minorEastAsia" w:hAnsi="Cambria Math"/>
          <w:noProof/>
          <w:vertAlign w:val="subscript"/>
        </w:rPr>
        <mc:AlternateContent>
          <mc:Choice Requires="wps">
            <w:drawing>
              <wp:anchor distT="45720" distB="45720" distL="114300" distR="114300" simplePos="0" relativeHeight="251658252" behindDoc="0" locked="0" layoutInCell="1" allowOverlap="1" wp14:anchorId="58711C65" wp14:editId="065B3127">
                <wp:simplePos x="0" y="0"/>
                <wp:positionH relativeFrom="column">
                  <wp:posOffset>3098800</wp:posOffset>
                </wp:positionH>
                <wp:positionV relativeFrom="paragraph">
                  <wp:posOffset>463962</wp:posOffset>
                </wp:positionV>
                <wp:extent cx="201295" cy="207645"/>
                <wp:effectExtent l="0" t="0" r="0" b="1905"/>
                <wp:wrapNone/>
                <wp:docPr id="16390222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1295" cy="207645"/>
                        </a:xfrm>
                        <a:prstGeom prst="rect">
                          <a:avLst/>
                        </a:prstGeom>
                        <a:noFill/>
                        <a:ln w="9525">
                          <a:noFill/>
                          <a:miter lim="800000"/>
                          <a:headEnd/>
                          <a:tailEnd/>
                        </a:ln>
                      </wps:spPr>
                      <wps:txbx>
                        <w:txbxContent>
                          <w:p w14:paraId="2C7FACB8" w14:textId="77777777" w:rsidR="00F13E78" w:rsidRPr="001D286B" w:rsidRDefault="00F13E78" w:rsidP="00F13E78">
                            <w:pPr>
                              <w:rPr>
                                <w:color w:val="44546A" w:themeColor="text2"/>
                                <w:sz w:val="12"/>
                                <w:szCs w:val="12"/>
                              </w:rPr>
                            </w:pPr>
                            <w:r>
                              <w:rPr>
                                <w:color w:val="44546A" w:themeColor="text2"/>
                                <w:sz w:val="12"/>
                                <w:szCs w:val="12"/>
                              </w:rPr>
                              <w:fldChar w:fldCharType="begin"/>
                            </w:r>
                            <w:r>
                              <w:rPr>
                                <w:color w:val="44546A" w:themeColor="text2"/>
                                <w:sz w:val="12"/>
                                <w:szCs w:val="12"/>
                              </w:rPr>
                              <w:instrText xml:space="preserve"> REF _Ref184814718 \n \h </w:instrText>
                            </w:r>
                            <w:r>
                              <w:rPr>
                                <w:color w:val="44546A" w:themeColor="text2"/>
                                <w:sz w:val="12"/>
                                <w:szCs w:val="12"/>
                              </w:rPr>
                            </w:r>
                            <w:r>
                              <w:rPr>
                                <w:color w:val="44546A" w:themeColor="text2"/>
                                <w:sz w:val="12"/>
                                <w:szCs w:val="12"/>
                              </w:rPr>
                              <w:fldChar w:fldCharType="separate"/>
                            </w:r>
                            <w:r>
                              <w:rPr>
                                <w:color w:val="44546A" w:themeColor="text2"/>
                                <w:sz w:val="12"/>
                                <w:szCs w:val="12"/>
                              </w:rPr>
                              <w:t>3</w:t>
                            </w:r>
                            <w:r>
                              <w:rPr>
                                <w:color w:val="44546A" w:themeColor="text2"/>
                                <w:sz w:val="12"/>
                                <w:szCs w:val="12"/>
                              </w:rPr>
                              <w:fldChar w:fldCharType="end"/>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711C65" id="_x0000_s1046" type="#_x0000_t202" style="position:absolute;left:0;text-align:left;margin-left:244pt;margin-top:36.55pt;width:15.85pt;height:16.35pt;z-index:2516582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" filled="f" stroked="f">
                <v:textbox>
                  <w:txbxContent>
                    <w:p w14:paraId="2C7FACB8" w14:textId="77777777" w:rsidR="00F13E78" w:rsidRPr="001D286B" w:rsidRDefault="00F13E78" w:rsidP="00F13E78">
                      <w:pPr>
                        <w:rPr>
                          <w:color w:val="44546A" w:themeColor="text2"/>
                          <w:sz w:val="12"/>
                          <w:szCs w:val="12"/>
                        </w:rPr>
                      </w:pPr>
                      <w:r>
                        <w:rPr>
                          <w:color w:val="44546A" w:themeColor="text2"/>
                          <w:sz w:val="12"/>
                          <w:szCs w:val="12"/>
                        </w:rPr>
                        <w:fldChar w:fldCharType="begin"/>
                      </w:r>
                      <w:r>
                        <w:rPr>
                          <w:color w:val="44546A" w:themeColor="text2"/>
                          <w:sz w:val="12"/>
                          <w:szCs w:val="12"/>
                        </w:rPr>
                        <w:instrText xml:space="preserve"> REF _Ref184814718 \n \h </w:instrText>
                      </w:r>
                      <w:r>
                        <w:rPr>
                          <w:color w:val="44546A" w:themeColor="text2"/>
                          <w:sz w:val="12"/>
                          <w:szCs w:val="12"/>
                        </w:rPr>
                      </w:r>
                      <w:r>
                        <w:rPr>
                          <w:color w:val="44546A" w:themeColor="text2"/>
                          <w:sz w:val="12"/>
                          <w:szCs w:val="12"/>
                        </w:rPr>
                        <w:fldChar w:fldCharType="separate"/>
                      </w:r>
                      <w:r>
                        <w:rPr>
                          <w:color w:val="44546A" w:themeColor="text2"/>
                          <w:sz w:val="12"/>
                          <w:szCs w:val="12"/>
                        </w:rPr>
                        <w:t>3</w:t>
                      </w:r>
                      <w:r>
                        <w:rPr>
                          <w:color w:val="44546A" w:themeColor="text2"/>
                          <w:sz w:val="12"/>
                          <w:szCs w:val="12"/>
                        </w:rPr>
                        <w:fldChar w:fldCharType="end"/>
                      </w:r>
                    </w:p>
                  </w:txbxContent>
                </v:textbox>
              </v:shape>
            </w:pict>
          </mc:Fallback>
        </mc:AlternateContent>
      </w:r>
      <w:r>
        <w:rPr>
          <w:rFonts w:eastAsiaTheme="minorEastAsia"/>
          <w:noProof/>
        </w:rPr>
        <mc:AlternateContent>
          <mc:Choice Requires="wps">
            <w:drawing>
              <wp:anchor distT="0" distB="0" distL="114300" distR="114300" simplePos="0" relativeHeight="251658251" behindDoc="0" locked="0" layoutInCell="1" allowOverlap="1" wp14:anchorId="73794C34" wp14:editId="0F6D5916">
                <wp:simplePos x="0" y="0"/>
                <wp:positionH relativeFrom="column">
                  <wp:posOffset>178130</wp:posOffset>
                </wp:positionH>
                <wp:positionV relativeFrom="paragraph">
                  <wp:posOffset>526159</wp:posOffset>
                </wp:positionV>
                <wp:extent cx="2997835" cy="682502"/>
                <wp:effectExtent l="0" t="0" r="12065" b="22860"/>
                <wp:wrapNone/>
                <wp:docPr id="933566042" name="Rectangle 933566042"/>
                <wp:cNvGraphicFramePr/>
                <a:graphic xmlns:a="http://schemas.openxmlformats.org/drawingml/2006/main">
                  <a:graphicData uri="http://schemas.microsoft.com/office/word/2010/wordprocessingShape">
                    <wps:wsp>
                      <wps:cNvSpPr/>
                      <wps:spPr>
                        <a:xfrm>
                          <a:off x="0" y="0"/>
                          <a:ext cx="2997835" cy="682502"/>
                        </a:xfrm>
                        <a:prstGeom prst="rect">
                          <a:avLst/>
                        </a:prstGeom>
                        <a:noFill/>
                        <a:ln w="6350"/>
                      </wps:spPr>
                      <wps:style>
                        <a:lnRef idx="2">
                          <a:schemeClr val="accent1">
                            <a:shade val="50000"/>
                          </a:schemeClr>
                        </a:lnRef>
                        <a:fillRef idx="1">
                          <a:schemeClr val="accent1"/>
                        </a:fillRef>
                        <a:effectRef idx="0">
                          <a:schemeClr val="accent1"/>
                        </a:effectRef>
                        <a:fontRef idx="minor">
                          <a:schemeClr val="lt1"/>
                        </a:fontRef>
                      </wps:style>
                      <wps:txbx>
                        <w:txbxContent>
                          <w:p w14:paraId="3911D9B3" w14:textId="77777777" w:rsidR="00F13E78" w:rsidRPr="009D35BB" w:rsidRDefault="00F13E78" w:rsidP="00F13E78">
                            <w:pPr>
                              <w:jc w:val="right"/>
                            </w:pP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794C34" id="Rectangle 933566042" o:spid="_x0000_s1047" style="position:absolute;left:0;text-align:left;margin-left:14.05pt;margin-top:41.45pt;width:236.05pt;height:53.75pt;z-index:2516582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" filled="f" strokecolor="#1f3763 [1604]" strokeweight=".5pt">
                <v:textbox>
                  <w:txbxContent>
                    <w:p w14:paraId="3911D9B3" w14:textId="77777777" w:rsidR="00F13E78" w:rsidRPr="009D35BB" w:rsidRDefault="00F13E78" w:rsidP="00F13E78">
                      <w:pPr>
                        <w:jc w:val="right"/>
                      </w:pPr>
                    </w:p>
                  </w:txbxContent>
                </v:textbox>
              </v:rect>
            </w:pict>
          </mc:Fallback>
        </mc:AlternateContent>
      </w:r>
      <w:r w:rsidRPr="001D286B">
        <w:rPr>
          <w:rFonts w:ascii="Cambria Math" w:eastAsiaTheme="minorEastAsia" w:hAnsi="Cambria Math"/>
          <w:noProof/>
          <w:vertAlign w:val="subscript"/>
        </w:rPr>
        <mc:AlternateContent>
          <mc:Choice Requires="wps">
            <w:drawing>
              <wp:anchor distT="45720" distB="45720" distL="114300" distR="114300" simplePos="0" relativeHeight="251658261" behindDoc="0" locked="0" layoutInCell="1" allowOverlap="1" wp14:anchorId="70FF4D92" wp14:editId="0D4FDD2B">
                <wp:simplePos x="0" y="0"/>
                <wp:positionH relativeFrom="column">
                  <wp:posOffset>2488265</wp:posOffset>
                </wp:positionH>
                <wp:positionV relativeFrom="paragraph">
                  <wp:posOffset>206745</wp:posOffset>
                </wp:positionV>
                <wp:extent cx="201295" cy="207645"/>
                <wp:effectExtent l="0" t="0" r="0" b="1905"/>
                <wp:wrapNone/>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1295" cy="207645"/>
                        </a:xfrm>
                        <a:prstGeom prst="rect">
                          <a:avLst/>
                        </a:prstGeom>
                        <a:noFill/>
                        <a:ln w="9525">
                          <a:noFill/>
                          <a:miter lim="800000"/>
                          <a:headEnd/>
                          <a:tailEnd/>
                        </a:ln>
                      </wps:spPr>
                      <wps:txbx>
                        <w:txbxContent>
                          <w:p w14:paraId="7CD96D1C" w14:textId="77777777" w:rsidR="00F13E78" w:rsidRPr="001D286B" w:rsidRDefault="00F13E78" w:rsidP="00F13E78">
                            <w:pPr>
                              <w:rPr>
                                <w:color w:val="44546A" w:themeColor="text2"/>
                                <w:sz w:val="12"/>
                                <w:szCs w:val="12"/>
                              </w:rPr>
                            </w:pPr>
                            <w:r>
                              <w:rPr>
                                <w:color w:val="44546A" w:themeColor="text2"/>
                                <w:sz w:val="12"/>
                                <w:szCs w:val="12"/>
                              </w:rPr>
                              <w:fldChar w:fldCharType="begin"/>
                            </w:r>
                            <w:r>
                              <w:rPr>
                                <w:color w:val="44546A" w:themeColor="text2"/>
                                <w:sz w:val="12"/>
                                <w:szCs w:val="12"/>
                              </w:rPr>
                              <w:instrText xml:space="preserve"> REF _Ref184814645 \n \h </w:instrText>
                            </w:r>
                            <w:r>
                              <w:rPr>
                                <w:color w:val="44546A" w:themeColor="text2"/>
                                <w:sz w:val="12"/>
                                <w:szCs w:val="12"/>
                              </w:rPr>
                            </w:r>
                            <w:r>
                              <w:rPr>
                                <w:color w:val="44546A" w:themeColor="text2"/>
                                <w:sz w:val="12"/>
                                <w:szCs w:val="12"/>
                              </w:rPr>
                              <w:fldChar w:fldCharType="separate"/>
                            </w:r>
                            <w:r>
                              <w:rPr>
                                <w:color w:val="44546A" w:themeColor="text2"/>
                                <w:sz w:val="12"/>
                                <w:szCs w:val="12"/>
                              </w:rPr>
                              <w:t>2</w:t>
                            </w:r>
                            <w:r>
                              <w:rPr>
                                <w:color w:val="44546A" w:themeColor="text2"/>
                                <w:sz w:val="12"/>
                                <w:szCs w:val="12"/>
                              </w:rPr>
                              <w:fldChar w:fldCharType="end"/>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FF4D92" id="_x0000_s1048" type="#_x0000_t202" style="position:absolute;left:0;text-align:left;margin-left:195.95pt;margin-top:16.3pt;width:15.85pt;height:16.35pt;z-index:251658261;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" filled="f" stroked="f">
                <v:textbox>
                  <w:txbxContent>
                    <w:p w14:paraId="7CD96D1C" w14:textId="77777777" w:rsidR="00F13E78" w:rsidRPr="001D286B" w:rsidRDefault="00F13E78" w:rsidP="00F13E78">
                      <w:pPr>
                        <w:rPr>
                          <w:color w:val="44546A" w:themeColor="text2"/>
                          <w:sz w:val="12"/>
                          <w:szCs w:val="12"/>
                        </w:rPr>
                      </w:pPr>
                      <w:r>
                        <w:rPr>
                          <w:color w:val="44546A" w:themeColor="text2"/>
                          <w:sz w:val="12"/>
                          <w:szCs w:val="12"/>
                        </w:rPr>
                        <w:fldChar w:fldCharType="begin"/>
                      </w:r>
                      <w:r>
                        <w:rPr>
                          <w:color w:val="44546A" w:themeColor="text2"/>
                          <w:sz w:val="12"/>
                          <w:szCs w:val="12"/>
                        </w:rPr>
                        <w:instrText xml:space="preserve"> REF _Ref184814645 \n \h </w:instrText>
                      </w:r>
                      <w:r>
                        <w:rPr>
                          <w:color w:val="44546A" w:themeColor="text2"/>
                          <w:sz w:val="12"/>
                          <w:szCs w:val="12"/>
                        </w:rPr>
                      </w:r>
                      <w:r>
                        <w:rPr>
                          <w:color w:val="44546A" w:themeColor="text2"/>
                          <w:sz w:val="12"/>
                          <w:szCs w:val="12"/>
                        </w:rPr>
                        <w:fldChar w:fldCharType="separate"/>
                      </w:r>
                      <w:r>
                        <w:rPr>
                          <w:color w:val="44546A" w:themeColor="text2"/>
                          <w:sz w:val="12"/>
                          <w:szCs w:val="12"/>
                        </w:rPr>
                        <w:t>2</w:t>
                      </w:r>
                      <w:r>
                        <w:rPr>
                          <w:color w:val="44546A" w:themeColor="text2"/>
                          <w:sz w:val="12"/>
                          <w:szCs w:val="12"/>
                        </w:rPr>
                        <w:fldChar w:fldCharType="end"/>
                      </w:r>
                    </w:p>
                  </w:txbxContent>
                </v:textbox>
              </v:shape>
            </w:pict>
          </mc:Fallback>
        </mc:AlternateContent>
      </w:r>
      <w:r w:rsidRPr="00C52FBD">
        <w:rPr>
          <w:rFonts w:eastAsiaTheme="minorEastAsia"/>
        </w:rPr>
        <w:t xml:space="preserve">We </w:t>
      </w:r>
      <w:r>
        <w:rPr>
          <w:rFonts w:eastAsiaTheme="minorEastAsia"/>
        </w:rPr>
        <w:t>next</w:t>
      </w:r>
      <w:r w:rsidRPr="00C52FBD">
        <w:rPr>
          <w:rFonts w:eastAsiaTheme="minorEastAsia"/>
        </w:rPr>
        <w:t xml:space="preserve"> calculate constants for the projection:</w:t>
      </w:r>
    </w:p>
    <w:p w14:paraId="73F38569" w14:textId="77777777" w:rsidR="00F13E78" w:rsidRPr="00102D25" w:rsidRDefault="00F13E78" w:rsidP="00F13E78">
      <w:pPr>
        <w:spacing w:after="0" w:line="360" w:lineRule="auto"/>
        <w:ind w:left="360"/>
        <w:rPr>
          <w:rFonts w:eastAsiaTheme="minorEastAsia"/>
        </w:rPr>
      </w:pPr>
      <m:oMath>
        <m:r>
          <w:rPr>
            <w:rFonts w:ascii="Cambria Math" w:eastAsiaTheme="minorEastAsia" w:hAnsi="Cambria Math"/>
          </w:rPr>
          <m:t xml:space="preserve">e= </m:t>
        </m:r>
        <m:rad>
          <m:radPr>
            <m:degHide m:val="1"/>
            <m:ctrlPr>
              <w:rPr>
                <w:rFonts w:ascii="Cambria Math" w:eastAsiaTheme="minorEastAsia" w:hAnsi="Cambria Math"/>
                <w:i/>
              </w:rPr>
            </m:ctrlPr>
          </m:radPr>
          <m:deg/>
          <m:e>
            <m:r>
              <w:rPr>
                <w:rFonts w:ascii="Cambria Math" w:eastAsiaTheme="minorEastAsia" w:hAnsi="Cambria Math"/>
              </w:rPr>
              <m:t>2f-</m:t>
            </m:r>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2</m:t>
                </m:r>
              </m:sup>
            </m:sSup>
          </m:e>
        </m:rad>
        <m:r>
          <w:rPr>
            <w:rFonts w:ascii="Cambria Math" w:eastAsiaTheme="minorEastAsia" w:hAnsi="Cambria Math"/>
          </w:rPr>
          <m:t xml:space="preserve">=8.18191908 × </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-2</m:t>
            </m:r>
          </m:sup>
        </m:sSup>
      </m:oMath>
      <w:r>
        <w:rPr>
          <w:rFonts w:eastAsiaTheme="minorEastAsia"/>
        </w:rPr>
        <w:t xml:space="preserve">  </w:t>
      </w:r>
    </w:p>
    <w:p w14:paraId="60520C25" w14:textId="77777777" w:rsidR="00F13E78" w:rsidRPr="007363AE" w:rsidRDefault="00F13E78" w:rsidP="00F13E78">
      <w:pPr>
        <w:spacing w:after="0" w:line="360" w:lineRule="auto"/>
        <w:ind w:left="360"/>
        <w:rPr>
          <w:rFonts w:eastAsiaTheme="minorEastAsia"/>
        </w:rPr>
      </w:pPr>
      <m:oMath>
        <m:r>
          <w:rPr>
            <w:rFonts w:ascii="Cambria Math" w:hAnsi="Cambria Math"/>
          </w:rPr>
          <m:t xml:space="preserve">n= </m:t>
        </m:r>
        <m:f>
          <m:fPr>
            <m:ctrlPr>
              <w:rPr>
                <w:rFonts w:ascii="Cambria Math" w:hAnsi="Cambria Math"/>
                <w:i/>
              </w:rPr>
            </m:ctrlPr>
          </m:fPr>
          <m:num>
            <m:r>
              <w:rPr>
                <w:rFonts w:ascii="Cambria Math" w:hAnsi="Cambria Math"/>
              </w:rPr>
              <m:t>f</m:t>
            </m:r>
          </m:num>
          <m:den>
            <m:r>
              <w:rPr>
                <w:rFonts w:ascii="Cambria Math" w:hAnsi="Cambria Math"/>
              </w:rPr>
              <m:t>(2-f)</m:t>
            </m:r>
          </m:den>
        </m:f>
        <m:r>
          <w:rPr>
            <w:rFonts w:ascii="Cambria Math" w:eastAsiaTheme="minorEastAsia" w:hAnsi="Cambria Math"/>
          </w:rPr>
          <m:t xml:space="preserve">=1.67922039 × </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-3</m:t>
            </m:r>
          </m:sup>
        </m:sSup>
      </m:oMath>
      <w:r>
        <w:rPr>
          <w:rFonts w:ascii="Cambria Math" w:eastAsiaTheme="minorEastAsia" w:hAnsi="Cambria Math"/>
        </w:rPr>
        <w:t xml:space="preserve">  </w:t>
      </w:r>
    </w:p>
    <w:p w14:paraId="46A8E326" w14:textId="77777777" w:rsidR="00F13E78" w:rsidRDefault="00F13E78" w:rsidP="00F13E78">
      <w:pPr>
        <w:spacing w:after="0" w:line="360" w:lineRule="auto"/>
        <w:ind w:left="360"/>
        <w:rPr>
          <w:rFonts w:ascii="Cambria Math" w:eastAsiaTheme="minorEastAsia" w:hAnsi="Cambria Math"/>
        </w:rPr>
        <w:sectPr w:rsidR="00F13E78" w:rsidSect="00F13E78">
          <w:pgSz w:w="12240" w:h="15840"/>
          <w:pgMar w:top="1440" w:right="1440" w:bottom="1440" w:left="1440" w:header="720" w:footer="720" w:gutter="0"/>
          <w:cols w:space="720"/>
          <w:docGrid w:linePitch="360"/>
        </w:sectPr>
      </w:pPr>
      <m:oMath>
        <m:r>
          <w:rPr>
            <w:rFonts w:ascii="Cambria Math" w:hAnsi="Cambria Math"/>
          </w:rPr>
          <w:lastRenderedPageBreak/>
          <m:t>B=</m:t>
        </m:r>
        <m:d>
          <m:dPr>
            <m:begChr m:val="["/>
            <m:endChr m:val="]"/>
            <m:ctrlPr>
              <w:rPr>
                <w:rFonts w:ascii="Cambria Math" w:hAnsi="Cambria Math"/>
                <w:i/>
              </w:rPr>
            </m:ctrlPr>
          </m:dPr>
          <m:e>
            <m:f>
              <m:fPr>
                <m:ctrlPr>
                  <w:rPr>
                    <w:rFonts w:ascii="Cambria Math" w:hAnsi="Cambria Math"/>
                    <w:i/>
                  </w:rPr>
                </m:ctrlPr>
              </m:fPr>
              <m:num>
                <m:r>
                  <w:rPr>
                    <w:rFonts w:ascii="Cambria Math" w:hAnsi="Cambria Math"/>
                  </w:rPr>
                  <m:t>a</m:t>
                </m:r>
              </m:num>
              <m:den>
                <m:r>
                  <w:rPr>
                    <w:rFonts w:ascii="Cambria Math" w:hAnsi="Cambria Math"/>
                  </w:rPr>
                  <m:t>(1+n)</m:t>
                </m:r>
              </m:den>
            </m:f>
          </m:e>
        </m:d>
        <m:d>
          <m:dPr>
            <m:ctrlPr>
              <w:rPr>
                <w:rFonts w:ascii="Cambria Math" w:hAnsi="Cambria Math"/>
                <w:i/>
              </w:rPr>
            </m:ctrlPr>
          </m:dPr>
          <m:e>
            <m:r>
              <w:rPr>
                <w:rFonts w:ascii="Cambria Math" w:hAnsi="Cambria Math"/>
              </w:rPr>
              <m:t>1+</m:t>
            </m:r>
            <m:f>
              <m:fPr>
                <m:ctrlPr>
                  <w:rPr>
                    <w:rFonts w:ascii="Cambria Math" w:hAnsi="Cambria Math"/>
                    <w:i/>
                  </w:rPr>
                </m:ctrlPr>
              </m:fPr>
              <m:num>
                <m:sSup>
                  <m:sSupPr>
                    <m:ctrlPr>
                      <w:rPr>
                        <w:rFonts w:ascii="Cambria Math" w:hAnsi="Cambria Math"/>
                        <w:i/>
                      </w:rPr>
                    </m:ctrlPr>
                  </m:sSupPr>
                  <m:e>
                    <m:r>
                      <w:rPr>
                        <w:rFonts w:ascii="Cambria Math" w:hAnsi="Cambria Math"/>
                      </w:rPr>
                      <m:t>n</m:t>
                    </m:r>
                  </m:e>
                  <m:sup>
                    <m:r>
                      <w:rPr>
                        <w:rFonts w:ascii="Cambria Math" w:hAnsi="Cambria Math"/>
                      </w:rPr>
                      <m:t>2</m:t>
                    </m:r>
                  </m:sup>
                </m:sSup>
              </m:num>
              <m:den>
                <m:r>
                  <w:rPr>
                    <w:rFonts w:ascii="Cambria Math" w:hAnsi="Cambria Math"/>
                  </w:rPr>
                  <m:t>4</m:t>
                </m:r>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n</m:t>
                    </m:r>
                  </m:e>
                  <m:sup>
                    <m:r>
                      <w:rPr>
                        <w:rFonts w:ascii="Cambria Math" w:hAnsi="Cambria Math"/>
                      </w:rPr>
                      <m:t>4</m:t>
                    </m:r>
                  </m:sup>
                </m:sSup>
              </m:num>
              <m:den>
                <m:r>
                  <w:rPr>
                    <w:rFonts w:ascii="Cambria Math" w:hAnsi="Cambria Math"/>
                  </w:rPr>
                  <m:t>64</m:t>
                </m:r>
              </m:den>
            </m:f>
          </m:e>
        </m:d>
        <m:r>
          <w:rPr>
            <w:rFonts w:ascii="Cambria Math" w:hAnsi="Cambria Math"/>
          </w:rPr>
          <m:t>=6367449.145823415</m:t>
        </m:r>
      </m:oMath>
      <w:r>
        <w:rPr>
          <w:rFonts w:ascii="Cambria Math" w:eastAsiaTheme="minorEastAsia" w:hAnsi="Cambria Math"/>
        </w:rPr>
        <w:t xml:space="preserve">  </w:t>
      </w:r>
    </w:p>
    <w:p w14:paraId="581EFE5F" w14:textId="77777777" w:rsidR="00F13E78" w:rsidRPr="007363AE" w:rsidRDefault="00000000" w:rsidP="00F13E78">
      <w:pPr>
        <w:spacing w:after="0"/>
        <w:ind w:left="360"/>
        <w:rPr>
          <w:rFonts w:eastAsiaTheme="minorEastAsia"/>
        </w:rPr>
      </w:pPr>
      <m:oMath>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n</m:t>
            </m:r>
          </m:num>
          <m:den>
            <m:r>
              <w:rPr>
                <w:rFonts w:ascii="Cambria Math" w:eastAsiaTheme="minorEastAsia" w:hAnsi="Cambria Math"/>
              </w:rPr>
              <m:t>2</m:t>
            </m:r>
          </m:den>
        </m:f>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2</m:t>
                </m:r>
              </m:num>
              <m:den>
                <m:r>
                  <w:rPr>
                    <w:rFonts w:ascii="Cambria Math" w:eastAsiaTheme="minorEastAsia" w:hAnsi="Cambria Math"/>
                  </w:rPr>
                  <m:t>3</m:t>
                </m:r>
              </m:den>
            </m:f>
          </m:e>
        </m:d>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2</m:t>
            </m:r>
          </m:sup>
        </m:sSup>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37</m:t>
                </m:r>
              </m:num>
              <m:den>
                <m:r>
                  <w:rPr>
                    <w:rFonts w:ascii="Cambria Math" w:eastAsiaTheme="minorEastAsia" w:hAnsi="Cambria Math"/>
                  </w:rPr>
                  <m:t>96</m:t>
                </m:r>
              </m:den>
            </m:f>
          </m:e>
        </m:d>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3</m:t>
            </m:r>
          </m:sup>
        </m:sSup>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360</m:t>
                </m:r>
              </m:den>
            </m:f>
          </m:e>
        </m:d>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4</m:t>
            </m:r>
          </m:sup>
        </m:sSup>
        <m:r>
          <w:rPr>
            <w:rFonts w:ascii="Cambria Math" w:eastAsiaTheme="minorEastAsia" w:hAnsi="Cambria Math"/>
          </w:rPr>
          <m:t>=8.37732164 ×</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-4</m:t>
            </m:r>
          </m:sup>
        </m:sSup>
      </m:oMath>
      <w:r w:rsidR="00F13E78">
        <w:rPr>
          <w:rFonts w:eastAsiaTheme="minorEastAsia"/>
        </w:rPr>
        <w:t xml:space="preserve">  </w:t>
      </w:r>
    </w:p>
    <w:p w14:paraId="38116CFC" w14:textId="77777777" w:rsidR="00F13E78" w:rsidRPr="007363AE" w:rsidRDefault="00000000" w:rsidP="00F13E78">
      <w:pPr>
        <w:spacing w:after="0"/>
        <w:ind w:left="360"/>
        <w:rPr>
          <w:rFonts w:eastAsiaTheme="minorEastAsia"/>
        </w:rPr>
      </w:pPr>
      <m:oMath>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e>
          <m:sup>
            <m:r>
              <w:rPr>
                <w:rFonts w:ascii="Cambria Math" w:eastAsiaTheme="minorEastAsia" w:hAnsi="Cambria Math"/>
              </w:rPr>
              <m:t>'</m:t>
            </m:r>
          </m:sup>
        </m:sSup>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48</m:t>
                </m:r>
              </m:den>
            </m:f>
          </m:e>
        </m:d>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2</m:t>
            </m:r>
          </m:sup>
        </m:sSup>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15</m:t>
                </m:r>
              </m:den>
            </m:f>
          </m:e>
        </m:d>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3</m:t>
            </m:r>
          </m:sup>
        </m:sSup>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437</m:t>
                </m:r>
              </m:num>
              <m:den>
                <m:r>
                  <w:rPr>
                    <w:rFonts w:ascii="Cambria Math" w:eastAsiaTheme="minorEastAsia" w:hAnsi="Cambria Math"/>
                  </w:rPr>
                  <m:t>1440</m:t>
                </m:r>
              </m:den>
            </m:f>
          </m:e>
        </m:d>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4</m:t>
            </m:r>
          </m:sup>
        </m:sSup>
        <m:r>
          <w:rPr>
            <w:rFonts w:ascii="Cambria Math" w:eastAsiaTheme="minorEastAsia" w:hAnsi="Cambria Math"/>
          </w:rPr>
          <m:t xml:space="preserve">=5.84321837 × </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-8</m:t>
            </m:r>
          </m:sup>
        </m:sSup>
      </m:oMath>
      <w:r w:rsidR="00F13E78">
        <w:rPr>
          <w:rFonts w:eastAsiaTheme="minorEastAsia"/>
        </w:rPr>
        <w:t xml:space="preserve">  </w:t>
      </w:r>
    </w:p>
    <w:p w14:paraId="0F8EDDA9" w14:textId="77777777" w:rsidR="00F13E78" w:rsidRPr="007363AE" w:rsidRDefault="00000000" w:rsidP="00F13E78">
      <w:pPr>
        <w:spacing w:after="0"/>
        <w:ind w:left="360"/>
        <w:rPr>
          <w:rFonts w:eastAsiaTheme="minorEastAsia"/>
        </w:rPr>
      </w:pPr>
      <m:oMath>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3</m:t>
                </m:r>
              </m:sub>
            </m:sSub>
          </m:e>
          <m:sup>
            <m:r>
              <w:rPr>
                <w:rFonts w:ascii="Cambria Math" w:eastAsiaTheme="minorEastAsia" w:hAnsi="Cambria Math"/>
              </w:rPr>
              <m:t>'</m:t>
            </m:r>
          </m:sup>
        </m:sSup>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17</m:t>
                </m:r>
              </m:num>
              <m:den>
                <m:r>
                  <w:rPr>
                    <w:rFonts w:ascii="Cambria Math" w:eastAsiaTheme="minorEastAsia" w:hAnsi="Cambria Math"/>
                  </w:rPr>
                  <m:t>480</m:t>
                </m:r>
              </m:den>
            </m:f>
          </m:e>
        </m:d>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3</m:t>
            </m:r>
          </m:sup>
        </m:sSup>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37</m:t>
                </m:r>
              </m:num>
              <m:den>
                <m:r>
                  <w:rPr>
                    <w:rFonts w:ascii="Cambria Math" w:eastAsiaTheme="minorEastAsia" w:hAnsi="Cambria Math"/>
                  </w:rPr>
                  <m:t>840</m:t>
                </m:r>
              </m:den>
            </m:f>
          </m:e>
        </m:d>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4</m:t>
            </m:r>
          </m:sup>
        </m:sSup>
        <m:r>
          <w:rPr>
            <w:rFonts w:ascii="Cambria Math" w:eastAsiaTheme="minorEastAsia" w:hAnsi="Cambria Math"/>
          </w:rPr>
          <m:t>=1.67348888 ×</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-10</m:t>
            </m:r>
          </m:sup>
        </m:sSup>
      </m:oMath>
      <w:r w:rsidR="00F13E78">
        <w:rPr>
          <w:rFonts w:eastAsiaTheme="minorEastAsia"/>
        </w:rPr>
        <w:t xml:space="preserve">  </w:t>
      </w:r>
    </w:p>
    <w:p w14:paraId="76DA5543" w14:textId="77777777" w:rsidR="00F13E78" w:rsidRDefault="00000000" w:rsidP="00F13E78">
      <w:pPr>
        <w:spacing w:after="0"/>
        <w:ind w:left="360"/>
        <w:rPr>
          <w:rFonts w:eastAsiaTheme="minorEastAsia"/>
        </w:rPr>
      </w:pPr>
      <m:oMath>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4</m:t>
                </m:r>
              </m:sub>
            </m:sSub>
          </m:e>
          <m:sup>
            <m:r>
              <w:rPr>
                <w:rFonts w:ascii="Cambria Math" w:eastAsiaTheme="minorEastAsia" w:hAnsi="Cambria Math"/>
              </w:rPr>
              <m:t>'</m:t>
            </m:r>
          </m:sup>
        </m:sSup>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4397</m:t>
                </m:r>
              </m:num>
              <m:den>
                <m:r>
                  <w:rPr>
                    <w:rFonts w:ascii="Cambria Math" w:eastAsiaTheme="minorEastAsia" w:hAnsi="Cambria Math"/>
                  </w:rPr>
                  <m:t>161280</m:t>
                </m:r>
              </m:den>
            </m:f>
          </m:e>
        </m:d>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4</m:t>
            </m:r>
          </m:sup>
        </m:sSup>
        <m:r>
          <w:rPr>
            <w:rFonts w:ascii="Cambria Math" w:eastAsiaTheme="minorEastAsia" w:hAnsi="Cambria Math"/>
          </w:rPr>
          <m:t xml:space="preserve">=2.16773776 × </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-13</m:t>
            </m:r>
          </m:sup>
        </m:sSup>
      </m:oMath>
      <w:r w:rsidR="00F13E78">
        <w:rPr>
          <w:rFonts w:eastAsiaTheme="minorEastAsia"/>
        </w:rPr>
        <w:t xml:space="preserve">  </w:t>
      </w:r>
    </w:p>
    <w:p w14:paraId="3105E660" w14:textId="77777777" w:rsidR="00F13E78" w:rsidRPr="004A3BA3" w:rsidRDefault="00F13E78" w:rsidP="00F13E78">
      <w:pPr>
        <w:spacing w:after="0"/>
        <w:ind w:left="360"/>
        <w:rPr>
          <w:rFonts w:eastAsiaTheme="minorEastAsia"/>
        </w:rPr>
      </w:pPr>
      <w:r w:rsidRPr="001D286B">
        <w:rPr>
          <w:rFonts w:ascii="Cambria Math" w:eastAsiaTheme="minorEastAsia" w:hAnsi="Cambria Math"/>
          <w:noProof/>
          <w:vertAlign w:val="subscript"/>
        </w:rPr>
        <mc:AlternateContent>
          <mc:Choice Requires="wps">
            <w:drawing>
              <wp:anchor distT="45720" distB="45720" distL="114300" distR="114300" simplePos="0" relativeHeight="251658253" behindDoc="0" locked="0" layoutInCell="1" allowOverlap="1" wp14:anchorId="4BE4694D" wp14:editId="14A88F09">
                <wp:simplePos x="0" y="0"/>
                <wp:positionH relativeFrom="column">
                  <wp:posOffset>3909695</wp:posOffset>
                </wp:positionH>
                <wp:positionV relativeFrom="paragraph">
                  <wp:posOffset>-1121633</wp:posOffset>
                </wp:positionV>
                <wp:extent cx="201295" cy="207645"/>
                <wp:effectExtent l="0" t="0" r="0" b="1905"/>
                <wp:wrapNone/>
                <wp:docPr id="20870459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1295" cy="207645"/>
                        </a:xfrm>
                        <a:prstGeom prst="rect">
                          <a:avLst/>
                        </a:prstGeom>
                        <a:noFill/>
                        <a:ln w="9525">
                          <a:noFill/>
                          <a:miter lim="800000"/>
                          <a:headEnd/>
                          <a:tailEnd/>
                        </a:ln>
                      </wps:spPr>
                      <wps:txbx>
                        <w:txbxContent>
                          <w:p w14:paraId="3C3BB725" w14:textId="77777777" w:rsidR="00F13E78" w:rsidRPr="001D286B" w:rsidRDefault="00F13E78" w:rsidP="00F13E78">
                            <w:pPr>
                              <w:rPr>
                                <w:color w:val="44546A" w:themeColor="text2"/>
                                <w:sz w:val="12"/>
                                <w:szCs w:val="12"/>
                              </w:rPr>
                            </w:pPr>
                            <w:r>
                              <w:rPr>
                                <w:color w:val="44546A" w:themeColor="text2"/>
                                <w:sz w:val="12"/>
                                <w:szCs w:val="12"/>
                              </w:rPr>
                              <w:fldChar w:fldCharType="begin"/>
                            </w:r>
                            <w:r>
                              <w:rPr>
                                <w:color w:val="44546A" w:themeColor="text2"/>
                                <w:sz w:val="12"/>
                                <w:szCs w:val="12"/>
                              </w:rPr>
                              <w:instrText xml:space="preserve"> REF _Ref184814728 \n \h </w:instrText>
                            </w:r>
                            <w:r>
                              <w:rPr>
                                <w:color w:val="44546A" w:themeColor="text2"/>
                                <w:sz w:val="12"/>
                                <w:szCs w:val="12"/>
                              </w:rPr>
                            </w:r>
                            <w:r>
                              <w:rPr>
                                <w:color w:val="44546A" w:themeColor="text2"/>
                                <w:sz w:val="12"/>
                                <w:szCs w:val="12"/>
                              </w:rPr>
                              <w:fldChar w:fldCharType="separate"/>
                            </w:r>
                            <w:r>
                              <w:rPr>
                                <w:color w:val="44546A" w:themeColor="text2"/>
                                <w:sz w:val="12"/>
                                <w:szCs w:val="12"/>
                              </w:rPr>
                              <w:t>4</w:t>
                            </w:r>
                            <w:r>
                              <w:rPr>
                                <w:color w:val="44546A" w:themeColor="text2"/>
                                <w:sz w:val="12"/>
                                <w:szCs w:val="12"/>
                              </w:rPr>
                              <w:fldChar w:fldCharType="end"/>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E4694D" id="_x0000_s1049" type="#_x0000_t202" style="position:absolute;left:0;text-align:left;margin-left:307.85pt;margin-top:-88.3pt;width:15.85pt;height:16.35pt;z-index:251658253;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" filled="f" stroked="f">
                <v:textbox>
                  <w:txbxContent>
                    <w:p w14:paraId="3C3BB725" w14:textId="77777777" w:rsidR="00F13E78" w:rsidRPr="001D286B" w:rsidRDefault="00F13E78" w:rsidP="00F13E78">
                      <w:pPr>
                        <w:rPr>
                          <w:color w:val="44546A" w:themeColor="text2"/>
                          <w:sz w:val="12"/>
                          <w:szCs w:val="12"/>
                        </w:rPr>
                      </w:pPr>
                      <w:r>
                        <w:rPr>
                          <w:color w:val="44546A" w:themeColor="text2"/>
                          <w:sz w:val="12"/>
                          <w:szCs w:val="12"/>
                        </w:rPr>
                        <w:fldChar w:fldCharType="begin"/>
                      </w:r>
                      <w:r>
                        <w:rPr>
                          <w:color w:val="44546A" w:themeColor="text2"/>
                          <w:sz w:val="12"/>
                          <w:szCs w:val="12"/>
                        </w:rPr>
                        <w:instrText xml:space="preserve"> REF _Ref184814728 \n \h </w:instrText>
                      </w:r>
                      <w:r>
                        <w:rPr>
                          <w:color w:val="44546A" w:themeColor="text2"/>
                          <w:sz w:val="12"/>
                          <w:szCs w:val="12"/>
                        </w:rPr>
                      </w:r>
                      <w:r>
                        <w:rPr>
                          <w:color w:val="44546A" w:themeColor="text2"/>
                          <w:sz w:val="12"/>
                          <w:szCs w:val="12"/>
                        </w:rPr>
                        <w:fldChar w:fldCharType="separate"/>
                      </w:r>
                      <w:r>
                        <w:rPr>
                          <w:color w:val="44546A" w:themeColor="text2"/>
                          <w:sz w:val="12"/>
                          <w:szCs w:val="12"/>
                        </w:rPr>
                        <w:t>4</w:t>
                      </w:r>
                      <w:r>
                        <w:rPr>
                          <w:color w:val="44546A" w:themeColor="text2"/>
                          <w:sz w:val="12"/>
                          <w:szCs w:val="12"/>
                        </w:rPr>
                        <w:fldChar w:fldCharType="end"/>
                      </w:r>
                    </w:p>
                  </w:txbxContent>
                </v:textbox>
              </v:shape>
            </w:pict>
          </mc:Fallback>
        </mc:AlternateContent>
      </w:r>
      <w:r>
        <w:rPr>
          <w:rFonts w:eastAsiaTheme="minorEastAsia"/>
          <w:noProof/>
        </w:rPr>
        <mc:AlternateContent>
          <mc:Choice Requires="wps">
            <w:drawing>
              <wp:anchor distT="0" distB="0" distL="114300" distR="114300" simplePos="0" relativeHeight="251658247" behindDoc="0" locked="0" layoutInCell="1" allowOverlap="1" wp14:anchorId="2183FA81" wp14:editId="5F2DDD1C">
                <wp:simplePos x="0" y="0"/>
                <wp:positionH relativeFrom="column">
                  <wp:posOffset>178130</wp:posOffset>
                </wp:positionH>
                <wp:positionV relativeFrom="paragraph">
                  <wp:posOffset>-1055369</wp:posOffset>
                </wp:positionV>
                <wp:extent cx="3805555" cy="1080432"/>
                <wp:effectExtent l="0" t="0" r="23495" b="24765"/>
                <wp:wrapNone/>
                <wp:docPr id="1" name="Rectangle 1"/>
                <wp:cNvGraphicFramePr/>
                <a:graphic xmlns:a="http://schemas.openxmlformats.org/drawingml/2006/main">
                  <a:graphicData uri="http://schemas.microsoft.com/office/word/2010/wordprocessingShape">
                    <wps:wsp>
                      <wps:cNvSpPr/>
                      <wps:spPr>
                        <a:xfrm>
                          <a:off x="0" y="0"/>
                          <a:ext cx="3805555" cy="1080432"/>
                        </a:xfrm>
                        <a:prstGeom prst="rect">
                          <a:avLst/>
                        </a:prstGeom>
                        <a:noFill/>
                        <a:ln w="6350"/>
                      </wps:spPr>
                      <wps:style>
                        <a:lnRef idx="2">
                          <a:schemeClr val="accent1">
                            <a:shade val="50000"/>
                          </a:schemeClr>
                        </a:lnRef>
                        <a:fillRef idx="1">
                          <a:schemeClr val="accent1"/>
                        </a:fillRef>
                        <a:effectRef idx="0">
                          <a:schemeClr val="accent1"/>
                        </a:effectRef>
                        <a:fontRef idx="minor">
                          <a:schemeClr val="lt1"/>
                        </a:fontRef>
                      </wps:style>
                      <wps:txbx>
                        <w:txbxContent>
                          <w:p w14:paraId="59EDD68A" w14:textId="77777777" w:rsidR="00F13E78" w:rsidRPr="009D35BB" w:rsidRDefault="00F13E78" w:rsidP="00F13E78">
                            <w:pPr>
                              <w:jc w:val="right"/>
                            </w:pP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83FA81" id="Rectangle 1" o:spid="_x0000_s1050" style="position:absolute;left:0;text-align:left;margin-left:14.05pt;margin-top:-83.1pt;width:299.65pt;height:85.05pt;z-index:2516582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" filled="f" strokecolor="#1f3763 [1604]" strokeweight=".5pt">
                <v:textbox>
                  <w:txbxContent>
                    <w:p w14:paraId="59EDD68A" w14:textId="77777777" w:rsidR="00F13E78" w:rsidRPr="009D35BB" w:rsidRDefault="00F13E78" w:rsidP="00F13E78">
                      <w:pPr>
                        <w:jc w:val="right"/>
                      </w:pPr>
                    </w:p>
                  </w:txbxContent>
                </v:textbox>
              </v:rect>
            </w:pict>
          </mc:Fallback>
        </mc:AlternateContent>
      </w:r>
    </w:p>
    <w:p w14:paraId="4A63AE3E" w14:textId="77777777" w:rsidR="00F13E78" w:rsidRPr="00A76254" w:rsidRDefault="00F13E78" w:rsidP="00F13E78">
      <w:pPr>
        <w:pStyle w:val="ListParagraph"/>
        <w:numPr>
          <w:ilvl w:val="0"/>
          <w:numId w:val="163"/>
        </w:numPr>
        <w:spacing w:after="0"/>
        <w:contextualSpacing/>
        <w:rPr>
          <w:rFonts w:eastAsiaTheme="minorEastAsia"/>
        </w:rPr>
      </w:pPr>
      <w:r>
        <w:rPr>
          <w:rFonts w:eastAsiaTheme="minorEastAsia"/>
          <w:noProof/>
        </w:rPr>
        <mc:AlternateContent>
          <mc:Choice Requires="wps">
            <w:drawing>
              <wp:anchor distT="0" distB="0" distL="114300" distR="114300" simplePos="0" relativeHeight="251658262" behindDoc="0" locked="0" layoutInCell="1" allowOverlap="1" wp14:anchorId="7D88687D" wp14:editId="0DCC7F98">
                <wp:simplePos x="0" y="0"/>
                <wp:positionH relativeFrom="column">
                  <wp:posOffset>194310</wp:posOffset>
                </wp:positionH>
                <wp:positionV relativeFrom="paragraph">
                  <wp:posOffset>170815</wp:posOffset>
                </wp:positionV>
                <wp:extent cx="5504213" cy="3060700"/>
                <wp:effectExtent l="0" t="0" r="20320" b="44450"/>
                <wp:wrapNone/>
                <wp:docPr id="336133585" name="Freeform 22"/>
                <wp:cNvGraphicFramePr/>
                <a:graphic xmlns:a="http://schemas.openxmlformats.org/drawingml/2006/main">
                  <a:graphicData uri="http://schemas.microsoft.com/office/word/2010/wordprocessingShape">
                    <wps:wsp>
                      <wps:cNvSpPr/>
                      <wps:spPr>
                        <a:xfrm>
                          <a:off x="0" y="0"/>
                          <a:ext cx="5504213" cy="3060700"/>
                        </a:xfrm>
                        <a:custGeom>
                          <a:avLst/>
                          <a:gdLst>
                            <a:gd name="connsiteX0" fmla="*/ 0 w 5504213"/>
                            <a:gd name="connsiteY0" fmla="*/ 0 h 3046021"/>
                            <a:gd name="connsiteX1" fmla="*/ 724395 w 5504213"/>
                            <a:gd name="connsiteY1" fmla="*/ 0 h 3046021"/>
                            <a:gd name="connsiteX2" fmla="*/ 724395 w 5504213"/>
                            <a:gd name="connsiteY2" fmla="*/ 878774 h 3046021"/>
                            <a:gd name="connsiteX3" fmla="*/ 5504213 w 5504213"/>
                            <a:gd name="connsiteY3" fmla="*/ 878774 h 3046021"/>
                            <a:gd name="connsiteX4" fmla="*/ 5504213 w 5504213"/>
                            <a:gd name="connsiteY4" fmla="*/ 2796639 h 3046021"/>
                            <a:gd name="connsiteX5" fmla="*/ 2048493 w 5504213"/>
                            <a:gd name="connsiteY5" fmla="*/ 2796639 h 3046021"/>
                            <a:gd name="connsiteX6" fmla="*/ 2048493 w 5504213"/>
                            <a:gd name="connsiteY6" fmla="*/ 3046021 h 3046021"/>
                            <a:gd name="connsiteX7" fmla="*/ 5938 w 5504213"/>
                            <a:gd name="connsiteY7" fmla="*/ 3040083 h 3046021"/>
                            <a:gd name="connsiteX8" fmla="*/ 0 w 5504213"/>
                            <a:gd name="connsiteY8" fmla="*/ 0 h 304602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5504213" h="3046021">
                              <a:moveTo>
                                <a:pt x="0" y="0"/>
                              </a:moveTo>
                              <a:lnTo>
                                <a:pt x="724395" y="0"/>
                              </a:lnTo>
                              <a:lnTo>
                                <a:pt x="724395" y="878774"/>
                              </a:lnTo>
                              <a:lnTo>
                                <a:pt x="5504213" y="878774"/>
                              </a:lnTo>
                              <a:lnTo>
                                <a:pt x="5504213" y="2796639"/>
                              </a:lnTo>
                              <a:lnTo>
                                <a:pt x="2048493" y="2796639"/>
                              </a:lnTo>
                              <a:lnTo>
                                <a:pt x="2048493" y="3046021"/>
                              </a:lnTo>
                              <a:lnTo>
                                <a:pt x="5938" y="3040083"/>
                              </a:lnTo>
                              <a:cubicBezTo>
                                <a:pt x="3959" y="2026722"/>
                                <a:pt x="1979" y="1013361"/>
                                <a:pt x="0" y="0"/>
                              </a:cubicBezTo>
                              <a:close/>
                            </a:path>
                          </a:pathLst>
                        </a:custGeom>
                        <a:noFill/>
                        <a:ln w="63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arto="http://schemas.microsoft.com/office/word/2006/arto">
            <w:pict>
              <v:shape w14:anchorId="73E97FDE" id="Freeform 22" o:spid="_x0000_s1026" style="position:absolute;margin-left:15.3pt;margin-top:13.45pt;width:433.4pt;height:241pt;z-index:251694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5504213,30460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" path="m,l724395,r,878774l5504213,878774r,1917865l2048493,2796639r,249382l5938,3040083c3959,2026722,1979,1013361,,xe" filled="f" strokecolor="#1f3763 [1604]" strokeweight=".5pt">
                <v:stroke joinstyle="miter"/>
                <v:path arrowok="t" o:connecttype="custom" o:connectlocs="0,0;724395,0;724395,883009;5504213,883009;5504213,2810116;2048493,2810116;2048493,3060700;5938,3054733;0,0" o:connectangles="0,0,0,0,0,0,0,0,0"/>
              </v:shape>
            </w:pict>
          </mc:Fallback>
        </mc:AlternateContent>
      </w:r>
      <w:r w:rsidRPr="00A76254">
        <w:rPr>
          <w:rFonts w:eastAsiaTheme="minorEastAsia"/>
        </w:rPr>
        <w:t>Then</w:t>
      </w:r>
    </w:p>
    <w:p w14:paraId="6D20514B" w14:textId="77777777" w:rsidR="00F13E78" w:rsidRDefault="00000000" w:rsidP="00F13E78">
      <w:pPr>
        <w:spacing w:after="0"/>
        <w:ind w:left="360"/>
      </w:pPr>
      <m:oMath>
        <m:sSup>
          <m:sSupPr>
            <m:ctrlPr>
              <w:rPr>
                <w:rFonts w:ascii="Cambria Math" w:hAnsi="Cambria Math"/>
                <w:i/>
              </w:rPr>
            </m:ctrlPr>
          </m:sSupPr>
          <m:e>
            <m:r>
              <w:rPr>
                <w:rFonts w:ascii="Cambria Math" w:hAnsi="Cambria Math"/>
              </w:rPr>
              <m:t>η</m:t>
            </m:r>
          </m:e>
          <m:sup>
            <m:r>
              <w:rPr>
                <w:rFonts w:ascii="Cambria Math" w:hAnsi="Cambria Math"/>
              </w:rPr>
              <m:t>'</m:t>
            </m:r>
          </m:sup>
        </m:sSup>
        <m:r>
          <w:rPr>
            <w:rFonts w:ascii="Cambria Math" w:hAnsi="Cambria Math"/>
          </w:rPr>
          <m:t>=</m:t>
        </m:r>
        <m:f>
          <m:fPr>
            <m:ctrlPr>
              <w:rPr>
                <w:rFonts w:ascii="Cambria Math" w:hAnsi="Cambria Math"/>
                <w:i/>
              </w:rPr>
            </m:ctrlPr>
          </m:fPr>
          <m:num>
            <m:d>
              <m:dPr>
                <m:ctrlPr>
                  <w:rPr>
                    <w:rFonts w:ascii="Cambria Math" w:hAnsi="Cambria Math"/>
                    <w:i/>
                  </w:rPr>
                </m:ctrlPr>
              </m:dPr>
              <m:e>
                <m:r>
                  <w:rPr>
                    <w:rFonts w:ascii="Cambria Math" w:hAnsi="Cambria Math"/>
                  </w:rPr>
                  <m:t>E-FE</m:t>
                </m:r>
              </m:e>
            </m:d>
          </m:num>
          <m:den>
            <m:d>
              <m:dPr>
                <m:ctrlPr>
                  <w:rPr>
                    <w:rFonts w:ascii="Cambria Math" w:hAnsi="Cambria Math"/>
                    <w:i/>
                  </w:rPr>
                </m:ctrlPr>
              </m:dPr>
              <m:e>
                <m:r>
                  <w:rPr>
                    <w:rFonts w:ascii="Cambria Math" w:hAnsi="Cambria Math"/>
                  </w:rPr>
                  <m:t xml:space="preserve">B </m:t>
                </m:r>
                <m:sSub>
                  <m:sSubPr>
                    <m:ctrlPr>
                      <w:rPr>
                        <w:rFonts w:ascii="Cambria Math" w:hAnsi="Cambria Math"/>
                        <w:i/>
                      </w:rPr>
                    </m:ctrlPr>
                  </m:sSubPr>
                  <m:e>
                    <m:r>
                      <w:rPr>
                        <w:rFonts w:ascii="Cambria Math" w:hAnsi="Cambria Math"/>
                      </w:rPr>
                      <m:t>k</m:t>
                    </m:r>
                  </m:e>
                  <m:sub>
                    <m:r>
                      <w:rPr>
                        <w:rFonts w:ascii="Cambria Math" w:hAnsi="Cambria Math"/>
                      </w:rPr>
                      <m:t>O</m:t>
                    </m:r>
                  </m:sub>
                </m:sSub>
              </m:e>
            </m:d>
          </m:den>
        </m:f>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(E-500000)</m:t>
            </m:r>
          </m:num>
          <m:den>
            <m:r>
              <w:rPr>
                <w:rFonts w:ascii="Cambria Math" w:eastAsiaTheme="minorEastAsia" w:hAnsi="Cambria Math"/>
              </w:rPr>
              <m:t>6364902.166165086</m:t>
            </m:r>
          </m:den>
        </m:f>
      </m:oMath>
      <w:r w:rsidR="00F13E78">
        <w:rPr>
          <w:rFonts w:eastAsiaTheme="minorEastAsia"/>
        </w:rPr>
        <w:t xml:space="preserve">    </w:t>
      </w:r>
      <w:r w:rsidR="00F13E78">
        <w:tab/>
      </w:r>
    </w:p>
    <w:p w14:paraId="0BDBA31C" w14:textId="77777777" w:rsidR="00F13E78" w:rsidRDefault="00F13E78" w:rsidP="00F13E78">
      <w:pPr>
        <w:spacing w:after="0"/>
        <w:ind w:left="360"/>
        <w:rPr>
          <w:rFonts w:eastAsiaTheme="minorEastAsia"/>
        </w:rPr>
      </w:pPr>
    </w:p>
    <w:p w14:paraId="040D1C34" w14:textId="77777777" w:rsidR="00F13E78" w:rsidRDefault="00000000" w:rsidP="00F13E78">
      <w:pPr>
        <w:spacing w:after="0"/>
        <w:ind w:left="360"/>
      </w:pPr>
      <m:oMath>
        <m:sSup>
          <m:sSupPr>
            <m:ctrlPr>
              <w:rPr>
                <w:rFonts w:ascii="Cambria Math" w:hAnsi="Cambria Math"/>
                <w:i/>
              </w:rPr>
            </m:ctrlPr>
          </m:sSupPr>
          <m:e>
            <m:r>
              <w:rPr>
                <w:rFonts w:ascii="Cambria Math" w:hAnsi="Cambria Math"/>
              </w:rPr>
              <m:t>ξ</m:t>
            </m:r>
          </m:e>
          <m:sup>
            <m:r>
              <w:rPr>
                <w:rFonts w:ascii="Cambria Math" w:hAnsi="Cambria Math"/>
              </w:rPr>
              <m:t>'</m:t>
            </m:r>
          </m:sup>
        </m:sSup>
        <m:r>
          <w:rPr>
            <w:rFonts w:ascii="Cambria Math" w:hAnsi="Cambria Math"/>
          </w:rPr>
          <m:t>=</m:t>
        </m:r>
        <m:f>
          <m:fPr>
            <m:ctrlPr>
              <w:rPr>
                <w:rFonts w:ascii="Cambria Math" w:hAnsi="Cambria Math"/>
                <w:i/>
              </w:rPr>
            </m:ctrlPr>
          </m:fPr>
          <m:num>
            <m:r>
              <w:rPr>
                <w:rFonts w:ascii="Cambria Math" w:hAnsi="Cambria Math"/>
              </w:rPr>
              <m:t>(N-FN)</m:t>
            </m:r>
          </m:num>
          <m:den>
            <m:d>
              <m:dPr>
                <m:ctrlPr>
                  <w:rPr>
                    <w:rFonts w:ascii="Cambria Math" w:hAnsi="Cambria Math"/>
                    <w:i/>
                  </w:rPr>
                </m:ctrlPr>
              </m:dPr>
              <m:e>
                <m:r>
                  <w:rPr>
                    <w:rFonts w:ascii="Cambria Math" w:hAnsi="Cambria Math"/>
                  </w:rPr>
                  <m:t>B</m:t>
                </m:r>
                <m:sSub>
                  <m:sSubPr>
                    <m:ctrlPr>
                      <w:rPr>
                        <w:rFonts w:ascii="Cambria Math" w:hAnsi="Cambria Math"/>
                        <w:i/>
                      </w:rPr>
                    </m:ctrlPr>
                  </m:sSubPr>
                  <m:e>
                    <m:r>
                      <w:rPr>
                        <w:rFonts w:ascii="Cambria Math" w:hAnsi="Cambria Math"/>
                      </w:rPr>
                      <m:t>k</m:t>
                    </m:r>
                  </m:e>
                  <m:sub>
                    <m:r>
                      <w:rPr>
                        <w:rFonts w:ascii="Cambria Math" w:hAnsi="Cambria Math"/>
                      </w:rPr>
                      <m:t>O</m:t>
                    </m:r>
                  </m:sub>
                </m:sSub>
              </m:e>
            </m:d>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(N-FN)</m:t>
            </m:r>
          </m:num>
          <m:den>
            <m:r>
              <w:rPr>
                <w:rFonts w:ascii="Cambria Math" w:eastAsiaTheme="minorEastAsia" w:hAnsi="Cambria Math"/>
              </w:rPr>
              <m:t>6364902.166165086</m:t>
            </m:r>
          </m:den>
        </m:f>
      </m:oMath>
      <w:r w:rsidR="00F13E78">
        <w:rPr>
          <w:rFonts w:eastAsiaTheme="minorEastAsia"/>
        </w:rPr>
        <w:t xml:space="preserve">     </w:t>
      </w:r>
      <w:r w:rsidR="00F13E78">
        <w:tab/>
      </w:r>
      <w:r w:rsidR="00F13E78">
        <w:tab/>
      </w:r>
    </w:p>
    <w:p w14:paraId="05FF9EC2" w14:textId="77777777" w:rsidR="00F13E78" w:rsidRDefault="00F13E78" w:rsidP="00F13E78">
      <w:pPr>
        <w:spacing w:after="0"/>
        <w:ind w:left="360"/>
        <w:rPr>
          <w:rFonts w:eastAsiaTheme="minorEastAsia"/>
        </w:rPr>
      </w:pPr>
      <w:r w:rsidRPr="001D286B">
        <w:rPr>
          <w:rFonts w:eastAsiaTheme="minorEastAsia"/>
          <w:noProof/>
        </w:rPr>
        <mc:AlternateContent>
          <mc:Choice Requires="wps">
            <w:drawing>
              <wp:anchor distT="45720" distB="45720" distL="114300" distR="114300" simplePos="0" relativeHeight="251658254" behindDoc="0" locked="0" layoutInCell="1" allowOverlap="1" wp14:anchorId="08630EF5" wp14:editId="5B417131">
                <wp:simplePos x="0" y="0"/>
                <wp:positionH relativeFrom="column">
                  <wp:posOffset>5640103</wp:posOffset>
                </wp:positionH>
                <wp:positionV relativeFrom="paragraph">
                  <wp:posOffset>85469</wp:posOffset>
                </wp:positionV>
                <wp:extent cx="201295" cy="207645"/>
                <wp:effectExtent l="0" t="0" r="0" b="1905"/>
                <wp:wrapNone/>
                <wp:docPr id="177892427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1295" cy="207645"/>
                        </a:xfrm>
                        <a:prstGeom prst="rect">
                          <a:avLst/>
                        </a:prstGeom>
                        <a:noFill/>
                        <a:ln w="9525">
                          <a:noFill/>
                          <a:miter lim="800000"/>
                          <a:headEnd/>
                          <a:tailEnd/>
                        </a:ln>
                      </wps:spPr>
                      <wps:txbx>
                        <w:txbxContent>
                          <w:p w14:paraId="144C4CA5" w14:textId="77777777" w:rsidR="00F13E78" w:rsidRPr="001D286B" w:rsidRDefault="00F13E78" w:rsidP="00F13E78">
                            <w:pPr>
                              <w:rPr>
                                <w:color w:val="44546A" w:themeColor="text2"/>
                                <w:sz w:val="12"/>
                                <w:szCs w:val="12"/>
                              </w:rPr>
                            </w:pPr>
                            <w:r>
                              <w:rPr>
                                <w:color w:val="44546A" w:themeColor="text2"/>
                                <w:sz w:val="12"/>
                                <w:szCs w:val="12"/>
                              </w:rPr>
                              <w:fldChar w:fldCharType="begin"/>
                            </w:r>
                            <w:r>
                              <w:rPr>
                                <w:color w:val="44546A" w:themeColor="text2"/>
                                <w:sz w:val="12"/>
                                <w:szCs w:val="12"/>
                              </w:rPr>
                              <w:instrText xml:space="preserve"> REF _Ref184814728 \n \h </w:instrText>
                            </w:r>
                            <w:r>
                              <w:rPr>
                                <w:color w:val="44546A" w:themeColor="text2"/>
                                <w:sz w:val="12"/>
                                <w:szCs w:val="12"/>
                              </w:rPr>
                            </w:r>
                            <w:r>
                              <w:rPr>
                                <w:color w:val="44546A" w:themeColor="text2"/>
                                <w:sz w:val="12"/>
                                <w:szCs w:val="12"/>
                              </w:rPr>
                              <w:fldChar w:fldCharType="separate"/>
                            </w:r>
                            <w:r>
                              <w:rPr>
                                <w:color w:val="44546A" w:themeColor="text2"/>
                                <w:sz w:val="12"/>
                                <w:szCs w:val="12"/>
                              </w:rPr>
                              <w:t>4</w:t>
                            </w:r>
                            <w:r>
                              <w:rPr>
                                <w:color w:val="44546A" w:themeColor="text2"/>
                                <w:sz w:val="12"/>
                                <w:szCs w:val="12"/>
                              </w:rPr>
                              <w:fldChar w:fldCharType="end"/>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630EF5" id="_x0000_s1051" type="#_x0000_t202" style="position:absolute;left:0;text-align:left;margin-left:444.1pt;margin-top:6.75pt;width:15.85pt;height:16.35pt;z-index:25165825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" filled="f" stroked="f">
                <v:textbox>
                  <w:txbxContent>
                    <w:p w14:paraId="144C4CA5" w14:textId="77777777" w:rsidR="00F13E78" w:rsidRPr="001D286B" w:rsidRDefault="00F13E78" w:rsidP="00F13E78">
                      <w:pPr>
                        <w:rPr>
                          <w:color w:val="44546A" w:themeColor="text2"/>
                          <w:sz w:val="12"/>
                          <w:szCs w:val="12"/>
                        </w:rPr>
                      </w:pPr>
                      <w:r>
                        <w:rPr>
                          <w:color w:val="44546A" w:themeColor="text2"/>
                          <w:sz w:val="12"/>
                          <w:szCs w:val="12"/>
                        </w:rPr>
                        <w:fldChar w:fldCharType="begin"/>
                      </w:r>
                      <w:r>
                        <w:rPr>
                          <w:color w:val="44546A" w:themeColor="text2"/>
                          <w:sz w:val="12"/>
                          <w:szCs w:val="12"/>
                        </w:rPr>
                        <w:instrText xml:space="preserve"> REF _Ref184814728 \n \h </w:instrText>
                      </w:r>
                      <w:r>
                        <w:rPr>
                          <w:color w:val="44546A" w:themeColor="text2"/>
                          <w:sz w:val="12"/>
                          <w:szCs w:val="12"/>
                        </w:rPr>
                      </w:r>
                      <w:r>
                        <w:rPr>
                          <w:color w:val="44546A" w:themeColor="text2"/>
                          <w:sz w:val="12"/>
                          <w:szCs w:val="12"/>
                        </w:rPr>
                        <w:fldChar w:fldCharType="separate"/>
                      </w:r>
                      <w:r>
                        <w:rPr>
                          <w:color w:val="44546A" w:themeColor="text2"/>
                          <w:sz w:val="12"/>
                          <w:szCs w:val="12"/>
                        </w:rPr>
                        <w:t>4</w:t>
                      </w:r>
                      <w:r>
                        <w:rPr>
                          <w:color w:val="44546A" w:themeColor="text2"/>
                          <w:sz w:val="12"/>
                          <w:szCs w:val="12"/>
                        </w:rPr>
                        <w:fldChar w:fldCharType="end"/>
                      </w:r>
                    </w:p>
                  </w:txbxContent>
                </v:textbox>
              </v:shape>
            </w:pict>
          </mc:Fallback>
        </mc:AlternateContent>
      </w:r>
    </w:p>
    <w:p w14:paraId="3A7A1DDE" w14:textId="77777777" w:rsidR="00F13E78" w:rsidRDefault="00000000" w:rsidP="00F13E78">
      <w:pPr>
        <w:spacing w:after="0"/>
        <w:ind w:left="360"/>
        <w:rPr>
          <w:rFonts w:eastAsiaTheme="minorEastAsia"/>
        </w:rPr>
      </w:pPr>
      <m:oMath>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ξ</m:t>
                </m:r>
              </m:e>
              <m:sub>
                <m:r>
                  <w:rPr>
                    <w:rFonts w:ascii="Cambria Math" w:eastAsiaTheme="minorEastAsia" w:hAnsi="Cambria Math"/>
                  </w:rPr>
                  <m:t>1</m:t>
                </m:r>
              </m:sub>
            </m:sSub>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e>
          <m:sup>
            <m:r>
              <w:rPr>
                <w:rFonts w:ascii="Cambria Math" w:eastAsiaTheme="minorEastAsia" w:hAnsi="Cambria Math"/>
              </w:rPr>
              <m:t>'</m:t>
            </m:r>
          </m:sup>
        </m:sSup>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2</m:t>
                </m:r>
                <m:sSup>
                  <m:sSupPr>
                    <m:ctrlPr>
                      <w:rPr>
                        <w:rFonts w:ascii="Cambria Math" w:hAnsi="Cambria Math"/>
                        <w:i/>
                      </w:rPr>
                    </m:ctrlPr>
                  </m:sSupPr>
                  <m:e>
                    <m:r>
                      <w:rPr>
                        <w:rFonts w:ascii="Cambria Math" w:hAnsi="Cambria Math"/>
                      </w:rPr>
                      <m:t>ξ</m:t>
                    </m:r>
                  </m:e>
                  <m:sup>
                    <m:r>
                      <w:rPr>
                        <w:rFonts w:ascii="Cambria Math" w:hAnsi="Cambria Math"/>
                      </w:rPr>
                      <m:t>'</m:t>
                    </m:r>
                  </m:sup>
                </m:sSup>
              </m:e>
            </m:d>
          </m:e>
        </m:func>
        <m:func>
          <m:funcPr>
            <m:ctrlPr>
              <w:rPr>
                <w:rFonts w:ascii="Cambria Math" w:eastAsiaTheme="minorEastAsia" w:hAnsi="Cambria Math"/>
                <w:i/>
              </w:rPr>
            </m:ctrlPr>
          </m:funcPr>
          <m:fName>
            <m:r>
              <m:rPr>
                <m:sty m:val="p"/>
              </m:rPr>
              <w:rPr>
                <w:rFonts w:ascii="Cambria Math" w:hAnsi="Cambria Math"/>
              </w:rPr>
              <m:t>cosh</m:t>
            </m:r>
          </m:fName>
          <m:e>
            <m:d>
              <m:dPr>
                <m:ctrlPr>
                  <w:rPr>
                    <w:rFonts w:ascii="Cambria Math" w:eastAsiaTheme="minorEastAsia" w:hAnsi="Cambria Math"/>
                    <w:i/>
                  </w:rPr>
                </m:ctrlPr>
              </m:dPr>
              <m:e>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η</m:t>
                    </m:r>
                  </m:e>
                  <m:sup>
                    <m:r>
                      <w:rPr>
                        <w:rFonts w:ascii="Cambria Math" w:eastAsiaTheme="minorEastAsia" w:hAnsi="Cambria Math"/>
                      </w:rPr>
                      <m:t>'</m:t>
                    </m:r>
                  </m:sup>
                </m:sSup>
              </m:e>
            </m:d>
          </m:e>
        </m:func>
      </m:oMath>
      <w:r w:rsidR="00F13E78">
        <w:rPr>
          <w:rFonts w:eastAsiaTheme="minorEastAsia"/>
        </w:rPr>
        <w:t xml:space="preserve">   </w:t>
      </w:r>
      <w:r w:rsidR="00F13E78">
        <w:tab/>
      </w:r>
      <w:r w:rsidR="00F13E78">
        <w:rPr>
          <w:rFonts w:eastAsiaTheme="minorEastAsia"/>
        </w:rPr>
        <w:tab/>
      </w:r>
      <w:r w:rsidR="00F13E78">
        <w:rPr>
          <w:rFonts w:eastAsiaTheme="minorEastAsia"/>
        </w:rPr>
        <w:tab/>
      </w:r>
      <w:r w:rsidR="00F13E78">
        <w:rPr>
          <w:rFonts w:eastAsiaTheme="minorEastAsia"/>
        </w:rPr>
        <w:tab/>
      </w:r>
      <m:oMath>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1</m:t>
                </m:r>
              </m:sub>
            </m:sSub>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e>
          <m:sup>
            <m:r>
              <w:rPr>
                <w:rFonts w:ascii="Cambria Math" w:eastAsiaTheme="minorEastAsia" w:hAnsi="Cambria Math"/>
              </w:rPr>
              <m:t>'</m:t>
            </m:r>
          </m:sup>
        </m:sSup>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ξ</m:t>
                    </m:r>
                  </m:e>
                  <m:sup>
                    <m:r>
                      <w:rPr>
                        <w:rFonts w:ascii="Cambria Math" w:eastAsiaTheme="minorEastAsia" w:hAnsi="Cambria Math"/>
                      </w:rPr>
                      <m:t>'</m:t>
                    </m:r>
                  </m:sup>
                </m:sSup>
              </m:e>
            </m:d>
          </m:e>
        </m:func>
        <m:func>
          <m:funcPr>
            <m:ctrlPr>
              <w:rPr>
                <w:rFonts w:ascii="Cambria Math" w:eastAsiaTheme="minorEastAsia" w:hAnsi="Cambria Math"/>
                <w:i/>
              </w:rPr>
            </m:ctrlPr>
          </m:funcPr>
          <m:fName>
            <m:r>
              <m:rPr>
                <m:sty m:val="p"/>
              </m:rPr>
              <w:rPr>
                <w:rFonts w:ascii="Cambria Math" w:hAnsi="Cambria Math"/>
              </w:rPr>
              <m:t>sinh</m:t>
            </m:r>
          </m:fName>
          <m:e>
            <m:d>
              <m:dPr>
                <m:ctrlPr>
                  <w:rPr>
                    <w:rFonts w:ascii="Cambria Math" w:eastAsiaTheme="minorEastAsia" w:hAnsi="Cambria Math"/>
                    <w:i/>
                  </w:rPr>
                </m:ctrlPr>
              </m:dPr>
              <m:e>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η</m:t>
                    </m:r>
                  </m:e>
                  <m:sup>
                    <m:r>
                      <w:rPr>
                        <w:rFonts w:ascii="Cambria Math" w:eastAsiaTheme="minorEastAsia" w:hAnsi="Cambria Math"/>
                      </w:rPr>
                      <m:t>'</m:t>
                    </m:r>
                  </m:sup>
                </m:sSup>
              </m:e>
            </m:d>
          </m:e>
        </m:func>
      </m:oMath>
      <w:r w:rsidR="00F13E78">
        <w:rPr>
          <w:rFonts w:eastAsiaTheme="minorEastAsia"/>
        </w:rPr>
        <w:t xml:space="preserve">   </w:t>
      </w:r>
      <w:r w:rsidR="00F13E78">
        <w:tab/>
      </w:r>
    </w:p>
    <w:p w14:paraId="79D8999F" w14:textId="77777777" w:rsidR="00F13E78" w:rsidRDefault="00000000" w:rsidP="00F13E78">
      <w:pPr>
        <w:spacing w:after="0"/>
        <w:ind w:left="360"/>
        <w:rPr>
          <w:rFonts w:eastAsiaTheme="minorEastAsia"/>
        </w:rPr>
      </w:pPr>
      <m:oMath>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ξ</m:t>
                </m:r>
              </m:e>
              <m:sub>
                <m:r>
                  <w:rPr>
                    <w:rFonts w:ascii="Cambria Math" w:eastAsiaTheme="minorEastAsia" w:hAnsi="Cambria Math"/>
                  </w:rPr>
                  <m:t>2</m:t>
                </m:r>
              </m:sub>
            </m:sSub>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e>
          <m:sup>
            <m:r>
              <w:rPr>
                <w:rFonts w:ascii="Cambria Math" w:eastAsiaTheme="minorEastAsia" w:hAnsi="Cambria Math"/>
              </w:rPr>
              <m:t>'</m:t>
            </m:r>
          </m:sup>
        </m:sSup>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4</m:t>
                </m:r>
                <m:sSup>
                  <m:sSupPr>
                    <m:ctrlPr>
                      <w:rPr>
                        <w:rFonts w:ascii="Cambria Math" w:hAnsi="Cambria Math"/>
                        <w:i/>
                      </w:rPr>
                    </m:ctrlPr>
                  </m:sSupPr>
                  <m:e>
                    <m:r>
                      <w:rPr>
                        <w:rFonts w:ascii="Cambria Math" w:hAnsi="Cambria Math"/>
                      </w:rPr>
                      <m:t>ξ</m:t>
                    </m:r>
                  </m:e>
                  <m:sup>
                    <m:r>
                      <w:rPr>
                        <w:rFonts w:ascii="Cambria Math" w:hAnsi="Cambria Math"/>
                      </w:rPr>
                      <m:t>'</m:t>
                    </m:r>
                  </m:sup>
                </m:sSup>
              </m:e>
            </m:d>
          </m:e>
        </m:func>
        <m:func>
          <m:funcPr>
            <m:ctrlPr>
              <w:rPr>
                <w:rFonts w:ascii="Cambria Math" w:eastAsiaTheme="minorEastAsia" w:hAnsi="Cambria Math"/>
                <w:i/>
              </w:rPr>
            </m:ctrlPr>
          </m:funcPr>
          <m:fName>
            <m:r>
              <m:rPr>
                <m:sty m:val="p"/>
              </m:rPr>
              <w:rPr>
                <w:rFonts w:ascii="Cambria Math" w:hAnsi="Cambria Math"/>
              </w:rPr>
              <m:t>cosh</m:t>
            </m:r>
          </m:fName>
          <m:e>
            <m:d>
              <m:dPr>
                <m:ctrlPr>
                  <w:rPr>
                    <w:rFonts w:ascii="Cambria Math" w:eastAsiaTheme="minorEastAsia" w:hAnsi="Cambria Math"/>
                    <w:i/>
                  </w:rPr>
                </m:ctrlPr>
              </m:dPr>
              <m:e>
                <m:r>
                  <w:rPr>
                    <w:rFonts w:ascii="Cambria Math" w:eastAsiaTheme="minorEastAsia" w:hAnsi="Cambria Math"/>
                  </w:rPr>
                  <m:t>4</m:t>
                </m:r>
                <m:sSup>
                  <m:sSupPr>
                    <m:ctrlPr>
                      <w:rPr>
                        <w:rFonts w:ascii="Cambria Math" w:eastAsiaTheme="minorEastAsia" w:hAnsi="Cambria Math"/>
                        <w:i/>
                      </w:rPr>
                    </m:ctrlPr>
                  </m:sSupPr>
                  <m:e>
                    <m:r>
                      <w:rPr>
                        <w:rFonts w:ascii="Cambria Math" w:eastAsiaTheme="minorEastAsia" w:hAnsi="Cambria Math"/>
                      </w:rPr>
                      <m:t>η</m:t>
                    </m:r>
                  </m:e>
                  <m:sup>
                    <m:r>
                      <w:rPr>
                        <w:rFonts w:ascii="Cambria Math" w:eastAsiaTheme="minorEastAsia" w:hAnsi="Cambria Math"/>
                      </w:rPr>
                      <m:t>'</m:t>
                    </m:r>
                  </m:sup>
                </m:sSup>
              </m:e>
            </m:d>
          </m:e>
        </m:func>
      </m:oMath>
      <w:r w:rsidR="00F13E78">
        <w:rPr>
          <w:rFonts w:eastAsiaTheme="minorEastAsia"/>
        </w:rPr>
        <w:t xml:space="preserve">   </w:t>
      </w:r>
      <w:r w:rsidR="00F13E78">
        <w:tab/>
      </w:r>
      <w:r w:rsidR="00F13E78">
        <w:rPr>
          <w:rFonts w:eastAsiaTheme="minorEastAsia"/>
        </w:rPr>
        <w:tab/>
      </w:r>
      <w:r w:rsidR="00F13E78">
        <w:rPr>
          <w:rFonts w:eastAsiaTheme="minorEastAsia"/>
        </w:rPr>
        <w:tab/>
      </w:r>
      <w:r w:rsidR="00F13E78">
        <w:rPr>
          <w:rFonts w:eastAsiaTheme="minorEastAsia"/>
        </w:rPr>
        <w:tab/>
      </w:r>
      <m:oMath>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2</m:t>
                </m:r>
              </m:sub>
            </m:sSub>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e>
          <m:sup>
            <m:r>
              <w:rPr>
                <w:rFonts w:ascii="Cambria Math" w:eastAsiaTheme="minorEastAsia" w:hAnsi="Cambria Math"/>
              </w:rPr>
              <m:t>'</m:t>
            </m:r>
          </m:sup>
        </m:sSup>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4</m:t>
                </m:r>
                <m:sSup>
                  <m:sSupPr>
                    <m:ctrlPr>
                      <w:rPr>
                        <w:rFonts w:ascii="Cambria Math" w:eastAsiaTheme="minorEastAsia" w:hAnsi="Cambria Math"/>
                        <w:i/>
                      </w:rPr>
                    </m:ctrlPr>
                  </m:sSupPr>
                  <m:e>
                    <m:r>
                      <w:rPr>
                        <w:rFonts w:ascii="Cambria Math" w:eastAsiaTheme="minorEastAsia" w:hAnsi="Cambria Math"/>
                      </w:rPr>
                      <m:t>ξ</m:t>
                    </m:r>
                  </m:e>
                  <m:sup>
                    <m:r>
                      <w:rPr>
                        <w:rFonts w:ascii="Cambria Math" w:eastAsiaTheme="minorEastAsia" w:hAnsi="Cambria Math"/>
                      </w:rPr>
                      <m:t>'</m:t>
                    </m:r>
                  </m:sup>
                </m:sSup>
              </m:e>
            </m:d>
          </m:e>
        </m:func>
        <m:func>
          <m:funcPr>
            <m:ctrlPr>
              <w:rPr>
                <w:rFonts w:ascii="Cambria Math" w:eastAsiaTheme="minorEastAsia" w:hAnsi="Cambria Math"/>
                <w:i/>
              </w:rPr>
            </m:ctrlPr>
          </m:funcPr>
          <m:fName>
            <m:r>
              <m:rPr>
                <m:sty m:val="p"/>
              </m:rPr>
              <w:rPr>
                <w:rFonts w:ascii="Cambria Math" w:hAnsi="Cambria Math"/>
              </w:rPr>
              <m:t>sinh</m:t>
            </m:r>
          </m:fName>
          <m:e>
            <m:d>
              <m:dPr>
                <m:ctrlPr>
                  <w:rPr>
                    <w:rFonts w:ascii="Cambria Math" w:eastAsiaTheme="minorEastAsia" w:hAnsi="Cambria Math"/>
                    <w:i/>
                  </w:rPr>
                </m:ctrlPr>
              </m:dPr>
              <m:e>
                <m:r>
                  <w:rPr>
                    <w:rFonts w:ascii="Cambria Math" w:eastAsiaTheme="minorEastAsia" w:hAnsi="Cambria Math"/>
                  </w:rPr>
                  <m:t>4</m:t>
                </m:r>
                <m:sSup>
                  <m:sSupPr>
                    <m:ctrlPr>
                      <w:rPr>
                        <w:rFonts w:ascii="Cambria Math" w:eastAsiaTheme="minorEastAsia" w:hAnsi="Cambria Math"/>
                        <w:i/>
                      </w:rPr>
                    </m:ctrlPr>
                  </m:sSupPr>
                  <m:e>
                    <m:r>
                      <w:rPr>
                        <w:rFonts w:ascii="Cambria Math" w:eastAsiaTheme="minorEastAsia" w:hAnsi="Cambria Math"/>
                      </w:rPr>
                      <m:t>η</m:t>
                    </m:r>
                  </m:e>
                  <m:sup>
                    <m:r>
                      <w:rPr>
                        <w:rFonts w:ascii="Cambria Math" w:eastAsiaTheme="minorEastAsia" w:hAnsi="Cambria Math"/>
                      </w:rPr>
                      <m:t>'</m:t>
                    </m:r>
                  </m:sup>
                </m:sSup>
              </m:e>
            </m:d>
          </m:e>
        </m:func>
      </m:oMath>
      <w:r w:rsidR="00F13E78">
        <w:rPr>
          <w:rFonts w:eastAsiaTheme="minorEastAsia"/>
        </w:rPr>
        <w:t xml:space="preserve">   </w:t>
      </w:r>
      <w:r w:rsidR="00F13E78">
        <w:tab/>
      </w:r>
    </w:p>
    <w:p w14:paraId="058A7003" w14:textId="77777777" w:rsidR="00F13E78" w:rsidRDefault="00000000" w:rsidP="00F13E78">
      <w:pPr>
        <w:spacing w:after="0"/>
        <w:ind w:left="360"/>
        <w:rPr>
          <w:rFonts w:eastAsiaTheme="minorEastAsia"/>
        </w:rPr>
      </w:pPr>
      <m:oMath>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ξ</m:t>
                </m:r>
              </m:e>
              <m:sub>
                <m:r>
                  <w:rPr>
                    <w:rFonts w:ascii="Cambria Math" w:eastAsiaTheme="minorEastAsia" w:hAnsi="Cambria Math"/>
                  </w:rPr>
                  <m:t>3</m:t>
                </m:r>
              </m:sub>
            </m:sSub>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3</m:t>
                </m:r>
              </m:sub>
            </m:sSub>
          </m:e>
          <m:sup>
            <m:r>
              <w:rPr>
                <w:rFonts w:ascii="Cambria Math" w:eastAsiaTheme="minorEastAsia" w:hAnsi="Cambria Math"/>
              </w:rPr>
              <m:t>'</m:t>
            </m:r>
          </m:sup>
        </m:sSup>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6</m:t>
                </m:r>
                <m:sSup>
                  <m:sSupPr>
                    <m:ctrlPr>
                      <w:rPr>
                        <w:rFonts w:ascii="Cambria Math" w:hAnsi="Cambria Math"/>
                        <w:i/>
                      </w:rPr>
                    </m:ctrlPr>
                  </m:sSupPr>
                  <m:e>
                    <m:r>
                      <w:rPr>
                        <w:rFonts w:ascii="Cambria Math" w:hAnsi="Cambria Math"/>
                      </w:rPr>
                      <m:t>ξ</m:t>
                    </m:r>
                  </m:e>
                  <m:sup>
                    <m:r>
                      <w:rPr>
                        <w:rFonts w:ascii="Cambria Math" w:hAnsi="Cambria Math"/>
                      </w:rPr>
                      <m:t>'</m:t>
                    </m:r>
                  </m:sup>
                </m:sSup>
              </m:e>
            </m:d>
          </m:e>
        </m:func>
        <m:func>
          <m:funcPr>
            <m:ctrlPr>
              <w:rPr>
                <w:rFonts w:ascii="Cambria Math" w:eastAsiaTheme="minorEastAsia" w:hAnsi="Cambria Math"/>
                <w:i/>
              </w:rPr>
            </m:ctrlPr>
          </m:funcPr>
          <m:fName>
            <m:r>
              <m:rPr>
                <m:sty m:val="p"/>
              </m:rPr>
              <w:rPr>
                <w:rFonts w:ascii="Cambria Math" w:hAnsi="Cambria Math"/>
              </w:rPr>
              <m:t>cosh</m:t>
            </m:r>
          </m:fName>
          <m:e>
            <m:d>
              <m:dPr>
                <m:ctrlPr>
                  <w:rPr>
                    <w:rFonts w:ascii="Cambria Math" w:eastAsiaTheme="minorEastAsia" w:hAnsi="Cambria Math"/>
                    <w:i/>
                  </w:rPr>
                </m:ctrlPr>
              </m:dPr>
              <m:e>
                <m:r>
                  <w:rPr>
                    <w:rFonts w:ascii="Cambria Math" w:eastAsiaTheme="minorEastAsia" w:hAnsi="Cambria Math"/>
                  </w:rPr>
                  <m:t>6</m:t>
                </m:r>
                <m:sSup>
                  <m:sSupPr>
                    <m:ctrlPr>
                      <w:rPr>
                        <w:rFonts w:ascii="Cambria Math" w:eastAsiaTheme="minorEastAsia" w:hAnsi="Cambria Math"/>
                        <w:i/>
                      </w:rPr>
                    </m:ctrlPr>
                  </m:sSupPr>
                  <m:e>
                    <m:r>
                      <w:rPr>
                        <w:rFonts w:ascii="Cambria Math" w:eastAsiaTheme="minorEastAsia" w:hAnsi="Cambria Math"/>
                      </w:rPr>
                      <m:t>η</m:t>
                    </m:r>
                  </m:e>
                  <m:sup>
                    <m:r>
                      <w:rPr>
                        <w:rFonts w:ascii="Cambria Math" w:eastAsiaTheme="minorEastAsia" w:hAnsi="Cambria Math"/>
                      </w:rPr>
                      <m:t>'</m:t>
                    </m:r>
                  </m:sup>
                </m:sSup>
              </m:e>
            </m:d>
          </m:e>
        </m:func>
      </m:oMath>
      <w:r w:rsidR="00F13E78">
        <w:rPr>
          <w:rFonts w:eastAsiaTheme="minorEastAsia"/>
        </w:rPr>
        <w:t xml:space="preserve">   </w:t>
      </w:r>
      <w:r w:rsidR="00F13E78">
        <w:tab/>
      </w:r>
      <w:r w:rsidR="00F13E78">
        <w:rPr>
          <w:rFonts w:eastAsiaTheme="minorEastAsia"/>
        </w:rPr>
        <w:tab/>
      </w:r>
      <w:r w:rsidR="00F13E78">
        <w:rPr>
          <w:rFonts w:eastAsiaTheme="minorEastAsia"/>
        </w:rPr>
        <w:tab/>
      </w:r>
      <w:r w:rsidR="00F13E78">
        <w:rPr>
          <w:rFonts w:eastAsiaTheme="minorEastAsia"/>
        </w:rPr>
        <w:tab/>
      </w:r>
      <m:oMath>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3</m:t>
                </m:r>
              </m:sub>
            </m:sSub>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3</m:t>
                </m:r>
              </m:sub>
            </m:sSub>
          </m:e>
          <m:sup>
            <m:r>
              <w:rPr>
                <w:rFonts w:ascii="Cambria Math" w:eastAsiaTheme="minorEastAsia" w:hAnsi="Cambria Math"/>
              </w:rPr>
              <m:t>'</m:t>
            </m:r>
          </m:sup>
        </m:sSup>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6</m:t>
                </m:r>
                <m:sSup>
                  <m:sSupPr>
                    <m:ctrlPr>
                      <w:rPr>
                        <w:rFonts w:ascii="Cambria Math" w:eastAsiaTheme="minorEastAsia" w:hAnsi="Cambria Math"/>
                        <w:i/>
                      </w:rPr>
                    </m:ctrlPr>
                  </m:sSupPr>
                  <m:e>
                    <m:r>
                      <w:rPr>
                        <w:rFonts w:ascii="Cambria Math" w:eastAsiaTheme="minorEastAsia" w:hAnsi="Cambria Math"/>
                      </w:rPr>
                      <m:t>ξ</m:t>
                    </m:r>
                  </m:e>
                  <m:sup>
                    <m:r>
                      <w:rPr>
                        <w:rFonts w:ascii="Cambria Math" w:eastAsiaTheme="minorEastAsia" w:hAnsi="Cambria Math"/>
                      </w:rPr>
                      <m:t>'</m:t>
                    </m:r>
                  </m:sup>
                </m:sSup>
              </m:e>
            </m:d>
          </m:e>
        </m:func>
        <m:func>
          <m:funcPr>
            <m:ctrlPr>
              <w:rPr>
                <w:rFonts w:ascii="Cambria Math" w:eastAsiaTheme="minorEastAsia" w:hAnsi="Cambria Math"/>
                <w:i/>
              </w:rPr>
            </m:ctrlPr>
          </m:funcPr>
          <m:fName>
            <m:r>
              <m:rPr>
                <m:sty m:val="p"/>
              </m:rPr>
              <w:rPr>
                <w:rFonts w:ascii="Cambria Math" w:hAnsi="Cambria Math"/>
              </w:rPr>
              <m:t>sinh</m:t>
            </m:r>
          </m:fName>
          <m:e>
            <m:d>
              <m:dPr>
                <m:ctrlPr>
                  <w:rPr>
                    <w:rFonts w:ascii="Cambria Math" w:eastAsiaTheme="minorEastAsia" w:hAnsi="Cambria Math"/>
                    <w:i/>
                  </w:rPr>
                </m:ctrlPr>
              </m:dPr>
              <m:e>
                <m:r>
                  <w:rPr>
                    <w:rFonts w:ascii="Cambria Math" w:eastAsiaTheme="minorEastAsia" w:hAnsi="Cambria Math"/>
                  </w:rPr>
                  <m:t>6</m:t>
                </m:r>
                <m:sSup>
                  <m:sSupPr>
                    <m:ctrlPr>
                      <w:rPr>
                        <w:rFonts w:ascii="Cambria Math" w:eastAsiaTheme="minorEastAsia" w:hAnsi="Cambria Math"/>
                        <w:i/>
                      </w:rPr>
                    </m:ctrlPr>
                  </m:sSupPr>
                  <m:e>
                    <m:r>
                      <w:rPr>
                        <w:rFonts w:ascii="Cambria Math" w:eastAsiaTheme="minorEastAsia" w:hAnsi="Cambria Math"/>
                      </w:rPr>
                      <m:t>η</m:t>
                    </m:r>
                  </m:e>
                  <m:sup>
                    <m:r>
                      <w:rPr>
                        <w:rFonts w:ascii="Cambria Math" w:eastAsiaTheme="minorEastAsia" w:hAnsi="Cambria Math"/>
                      </w:rPr>
                      <m:t>'</m:t>
                    </m:r>
                  </m:sup>
                </m:sSup>
              </m:e>
            </m:d>
          </m:e>
        </m:func>
      </m:oMath>
      <w:r w:rsidR="00F13E78">
        <w:rPr>
          <w:rFonts w:eastAsiaTheme="minorEastAsia"/>
        </w:rPr>
        <w:t xml:space="preserve">   </w:t>
      </w:r>
      <w:r w:rsidR="00F13E78">
        <w:tab/>
      </w:r>
    </w:p>
    <w:p w14:paraId="2AF7D152" w14:textId="77777777" w:rsidR="00F13E78" w:rsidRDefault="00000000" w:rsidP="00F13E78">
      <w:pPr>
        <w:spacing w:after="0"/>
        <w:ind w:firstLine="360"/>
        <w:rPr>
          <w:rFonts w:eastAsiaTheme="minorEastAsia"/>
        </w:rPr>
      </w:pPr>
      <m:oMath>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ξ</m:t>
                </m:r>
              </m:e>
              <m:sub>
                <m:r>
                  <w:rPr>
                    <w:rFonts w:ascii="Cambria Math" w:eastAsiaTheme="minorEastAsia" w:hAnsi="Cambria Math"/>
                  </w:rPr>
                  <m:t>4</m:t>
                </m:r>
              </m:sub>
            </m:sSub>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4</m:t>
                </m:r>
              </m:sub>
            </m:sSub>
          </m:e>
          <m:sup>
            <m:r>
              <w:rPr>
                <w:rFonts w:ascii="Cambria Math" w:eastAsiaTheme="minorEastAsia" w:hAnsi="Cambria Math"/>
              </w:rPr>
              <m:t>'</m:t>
            </m:r>
          </m:sup>
        </m:sSup>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8</m:t>
                </m:r>
                <m:sSup>
                  <m:sSupPr>
                    <m:ctrlPr>
                      <w:rPr>
                        <w:rFonts w:ascii="Cambria Math" w:hAnsi="Cambria Math"/>
                        <w:i/>
                      </w:rPr>
                    </m:ctrlPr>
                  </m:sSupPr>
                  <m:e>
                    <m:r>
                      <w:rPr>
                        <w:rFonts w:ascii="Cambria Math" w:hAnsi="Cambria Math"/>
                      </w:rPr>
                      <m:t>ξ</m:t>
                    </m:r>
                  </m:e>
                  <m:sup>
                    <m:r>
                      <w:rPr>
                        <w:rFonts w:ascii="Cambria Math" w:hAnsi="Cambria Math"/>
                      </w:rPr>
                      <m:t>'</m:t>
                    </m:r>
                  </m:sup>
                </m:sSup>
              </m:e>
            </m:d>
          </m:e>
        </m:func>
        <m:func>
          <m:funcPr>
            <m:ctrlPr>
              <w:rPr>
                <w:rFonts w:ascii="Cambria Math" w:eastAsiaTheme="minorEastAsia" w:hAnsi="Cambria Math"/>
                <w:i/>
              </w:rPr>
            </m:ctrlPr>
          </m:funcPr>
          <m:fName>
            <m:r>
              <m:rPr>
                <m:sty m:val="p"/>
              </m:rPr>
              <w:rPr>
                <w:rFonts w:ascii="Cambria Math" w:hAnsi="Cambria Math"/>
              </w:rPr>
              <m:t>cosh</m:t>
            </m:r>
          </m:fName>
          <m:e>
            <m:d>
              <m:dPr>
                <m:ctrlPr>
                  <w:rPr>
                    <w:rFonts w:ascii="Cambria Math" w:eastAsiaTheme="minorEastAsia" w:hAnsi="Cambria Math"/>
                    <w:i/>
                  </w:rPr>
                </m:ctrlPr>
              </m:dPr>
              <m:e>
                <m:r>
                  <w:rPr>
                    <w:rFonts w:ascii="Cambria Math" w:eastAsiaTheme="minorEastAsia" w:hAnsi="Cambria Math"/>
                  </w:rPr>
                  <m:t>8</m:t>
                </m:r>
                <m:sSup>
                  <m:sSupPr>
                    <m:ctrlPr>
                      <w:rPr>
                        <w:rFonts w:ascii="Cambria Math" w:eastAsiaTheme="minorEastAsia" w:hAnsi="Cambria Math"/>
                        <w:i/>
                      </w:rPr>
                    </m:ctrlPr>
                  </m:sSupPr>
                  <m:e>
                    <m:r>
                      <w:rPr>
                        <w:rFonts w:ascii="Cambria Math" w:eastAsiaTheme="minorEastAsia" w:hAnsi="Cambria Math"/>
                      </w:rPr>
                      <m:t>η</m:t>
                    </m:r>
                  </m:e>
                  <m:sup>
                    <m:r>
                      <w:rPr>
                        <w:rFonts w:ascii="Cambria Math" w:eastAsiaTheme="minorEastAsia" w:hAnsi="Cambria Math"/>
                      </w:rPr>
                      <m:t>'</m:t>
                    </m:r>
                  </m:sup>
                </m:sSup>
              </m:e>
            </m:d>
          </m:e>
        </m:func>
      </m:oMath>
      <w:r w:rsidR="00F13E78">
        <w:rPr>
          <w:rFonts w:eastAsiaTheme="minorEastAsia"/>
        </w:rPr>
        <w:t xml:space="preserve">   </w:t>
      </w:r>
      <w:r w:rsidR="00F13E78">
        <w:tab/>
      </w:r>
      <w:r w:rsidR="00F13E78">
        <w:rPr>
          <w:rFonts w:eastAsiaTheme="minorEastAsia"/>
        </w:rPr>
        <w:tab/>
      </w:r>
      <w:r w:rsidR="00F13E78">
        <w:rPr>
          <w:rFonts w:eastAsiaTheme="minorEastAsia"/>
        </w:rPr>
        <w:tab/>
      </w:r>
      <w:r w:rsidR="00F13E78">
        <w:rPr>
          <w:rFonts w:eastAsiaTheme="minorEastAsia"/>
        </w:rPr>
        <w:tab/>
      </w:r>
      <m:oMath>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4</m:t>
                </m:r>
              </m:sub>
            </m:sSub>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4</m:t>
                </m:r>
              </m:sub>
            </m:sSub>
          </m:e>
          <m:sup>
            <m:r>
              <w:rPr>
                <w:rFonts w:ascii="Cambria Math" w:eastAsiaTheme="minorEastAsia" w:hAnsi="Cambria Math"/>
              </w:rPr>
              <m:t>'</m:t>
            </m:r>
          </m:sup>
        </m:sSup>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8</m:t>
                </m:r>
                <m:sSup>
                  <m:sSupPr>
                    <m:ctrlPr>
                      <w:rPr>
                        <w:rFonts w:ascii="Cambria Math" w:eastAsiaTheme="minorEastAsia" w:hAnsi="Cambria Math"/>
                        <w:i/>
                      </w:rPr>
                    </m:ctrlPr>
                  </m:sSupPr>
                  <m:e>
                    <m:r>
                      <w:rPr>
                        <w:rFonts w:ascii="Cambria Math" w:eastAsiaTheme="minorEastAsia" w:hAnsi="Cambria Math"/>
                      </w:rPr>
                      <m:t>ξ</m:t>
                    </m:r>
                  </m:e>
                  <m:sup>
                    <m:r>
                      <w:rPr>
                        <w:rFonts w:ascii="Cambria Math" w:eastAsiaTheme="minorEastAsia" w:hAnsi="Cambria Math"/>
                      </w:rPr>
                      <m:t>'</m:t>
                    </m:r>
                  </m:sup>
                </m:sSup>
              </m:e>
            </m:d>
          </m:e>
        </m:func>
        <m:func>
          <m:funcPr>
            <m:ctrlPr>
              <w:rPr>
                <w:rFonts w:ascii="Cambria Math" w:eastAsiaTheme="minorEastAsia" w:hAnsi="Cambria Math"/>
                <w:i/>
              </w:rPr>
            </m:ctrlPr>
          </m:funcPr>
          <m:fName>
            <m:r>
              <m:rPr>
                <m:sty m:val="p"/>
              </m:rPr>
              <w:rPr>
                <w:rFonts w:ascii="Cambria Math" w:hAnsi="Cambria Math"/>
              </w:rPr>
              <m:t>sinh</m:t>
            </m:r>
          </m:fName>
          <m:e>
            <m:d>
              <m:dPr>
                <m:ctrlPr>
                  <w:rPr>
                    <w:rFonts w:ascii="Cambria Math" w:eastAsiaTheme="minorEastAsia" w:hAnsi="Cambria Math"/>
                    <w:i/>
                  </w:rPr>
                </m:ctrlPr>
              </m:dPr>
              <m:e>
                <m:r>
                  <w:rPr>
                    <w:rFonts w:ascii="Cambria Math" w:eastAsiaTheme="minorEastAsia" w:hAnsi="Cambria Math"/>
                  </w:rPr>
                  <m:t>8</m:t>
                </m:r>
                <m:sSup>
                  <m:sSupPr>
                    <m:ctrlPr>
                      <w:rPr>
                        <w:rFonts w:ascii="Cambria Math" w:eastAsiaTheme="minorEastAsia" w:hAnsi="Cambria Math"/>
                        <w:i/>
                      </w:rPr>
                    </m:ctrlPr>
                  </m:sSupPr>
                  <m:e>
                    <m:r>
                      <w:rPr>
                        <w:rFonts w:ascii="Cambria Math" w:eastAsiaTheme="minorEastAsia" w:hAnsi="Cambria Math"/>
                      </w:rPr>
                      <m:t>η</m:t>
                    </m:r>
                  </m:e>
                  <m:sup>
                    <m:r>
                      <w:rPr>
                        <w:rFonts w:ascii="Cambria Math" w:eastAsiaTheme="minorEastAsia" w:hAnsi="Cambria Math"/>
                      </w:rPr>
                      <m:t>'</m:t>
                    </m:r>
                  </m:sup>
                </m:sSup>
              </m:e>
            </m:d>
          </m:e>
        </m:func>
      </m:oMath>
      <w:r w:rsidR="00F13E78">
        <w:rPr>
          <w:rFonts w:eastAsiaTheme="minorEastAsia"/>
        </w:rPr>
        <w:t xml:space="preserve">   </w:t>
      </w:r>
      <w:r w:rsidR="00F13E78">
        <w:tab/>
      </w:r>
    </w:p>
    <w:p w14:paraId="00261368" w14:textId="77777777" w:rsidR="00F13E78" w:rsidRDefault="00000000" w:rsidP="00F13E78">
      <w:pPr>
        <w:spacing w:after="0"/>
        <w:ind w:left="360"/>
        <w:rPr>
          <w:rFonts w:eastAsiaTheme="minorEastAsia"/>
        </w:rPr>
      </w:pPr>
      <m:oMath>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ξ</m:t>
                </m:r>
              </m:e>
              <m:sub>
                <m:r>
                  <w:rPr>
                    <w:rFonts w:ascii="Cambria Math" w:eastAsiaTheme="minorEastAsia" w:hAnsi="Cambria Math"/>
                  </w:rPr>
                  <m:t>0</m:t>
                </m:r>
              </m:sub>
            </m:sSub>
          </m:e>
          <m:sup>
            <m:r>
              <w:rPr>
                <w:rFonts w:ascii="Cambria Math" w:eastAsiaTheme="minorEastAsia" w:hAnsi="Cambria Math"/>
              </w:rPr>
              <m:t>'</m:t>
            </m:r>
          </m:sup>
        </m:sSup>
        <m:r>
          <w:rPr>
            <w:rFonts w:ascii="Cambria Math" w:eastAsiaTheme="minorEastAsia" w:hAnsi="Cambria Math"/>
          </w:rPr>
          <m:t xml:space="preserve">= </m:t>
        </m:r>
        <m:sSup>
          <m:sSupPr>
            <m:ctrlPr>
              <w:rPr>
                <w:rFonts w:ascii="Cambria Math" w:hAnsi="Cambria Math"/>
                <w:i/>
              </w:rPr>
            </m:ctrlPr>
          </m:sSupPr>
          <m:e>
            <m:r>
              <w:rPr>
                <w:rFonts w:ascii="Cambria Math" w:hAnsi="Cambria Math"/>
              </w:rPr>
              <m:t>ξ</m:t>
            </m:r>
          </m:e>
          <m:sup>
            <m:r>
              <w:rPr>
                <w:rFonts w:ascii="Cambria Math" w:hAnsi="Cambria Math"/>
              </w:rPr>
              <m:t>'</m:t>
            </m:r>
          </m:sup>
        </m:sSup>
        <m:r>
          <w:rPr>
            <w:rFonts w:ascii="Cambria Math" w:hAnsi="Cambria Math"/>
          </w:rPr>
          <m:t xml:space="preserve">- </m:t>
        </m:r>
        <m:d>
          <m:dPr>
            <m:ctrlPr>
              <w:rPr>
                <w:rFonts w:ascii="Cambria Math" w:hAnsi="Cambria Math"/>
                <w:i/>
              </w:rPr>
            </m:ctrlPr>
          </m:dPr>
          <m:e>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ξ</m:t>
                    </m:r>
                  </m:e>
                  <m:sub>
                    <m:r>
                      <w:rPr>
                        <w:rFonts w:ascii="Cambria Math" w:eastAsiaTheme="minorEastAsia" w:hAnsi="Cambria Math"/>
                      </w:rPr>
                      <m:t>1</m:t>
                    </m:r>
                  </m:sub>
                </m:sSub>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ξ</m:t>
                    </m:r>
                  </m:e>
                  <m:sub>
                    <m:r>
                      <w:rPr>
                        <w:rFonts w:ascii="Cambria Math" w:eastAsiaTheme="minorEastAsia" w:hAnsi="Cambria Math"/>
                      </w:rPr>
                      <m:t>2</m:t>
                    </m:r>
                  </m:sub>
                </m:sSub>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ξ</m:t>
                    </m:r>
                  </m:e>
                  <m:sub>
                    <m:r>
                      <w:rPr>
                        <w:rFonts w:ascii="Cambria Math" w:eastAsiaTheme="minorEastAsia" w:hAnsi="Cambria Math"/>
                      </w:rPr>
                      <m:t>3</m:t>
                    </m:r>
                  </m:sub>
                </m:sSub>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ξ</m:t>
                    </m:r>
                  </m:e>
                  <m:sub>
                    <m:r>
                      <w:rPr>
                        <w:rFonts w:ascii="Cambria Math" w:eastAsiaTheme="minorEastAsia" w:hAnsi="Cambria Math"/>
                      </w:rPr>
                      <m:t>4</m:t>
                    </m:r>
                  </m:sub>
                </m:sSub>
              </m:e>
              <m:sup>
                <m:r>
                  <w:rPr>
                    <w:rFonts w:ascii="Cambria Math" w:eastAsiaTheme="minorEastAsia" w:hAnsi="Cambria Math"/>
                  </w:rPr>
                  <m:t>'</m:t>
                </m:r>
              </m:sup>
            </m:sSup>
          </m:e>
        </m:d>
      </m:oMath>
      <w:r w:rsidR="00F13E78">
        <w:rPr>
          <w:rFonts w:eastAsiaTheme="minorEastAsia"/>
        </w:rPr>
        <w:t xml:space="preserve">   </w:t>
      </w:r>
      <w:r w:rsidR="00F13E78">
        <w:tab/>
      </w:r>
      <w:r w:rsidR="00F13E78">
        <w:rPr>
          <w:rFonts w:eastAsiaTheme="minorEastAsia"/>
        </w:rPr>
        <w:tab/>
      </w:r>
      <w:r w:rsidR="00F13E78">
        <w:rPr>
          <w:rFonts w:eastAsiaTheme="minorEastAsia"/>
        </w:rPr>
        <w:tab/>
      </w:r>
      <m:oMath>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0</m:t>
                </m:r>
              </m:sub>
            </m:sSub>
          </m:e>
          <m:sup>
            <m:r>
              <w:rPr>
                <w:rFonts w:ascii="Cambria Math" w:eastAsiaTheme="minorEastAsia" w:hAnsi="Cambria Math"/>
              </w:rPr>
              <m:t>'</m:t>
            </m:r>
          </m:sup>
        </m:sSup>
        <m:r>
          <w:rPr>
            <w:rFonts w:ascii="Cambria Math" w:eastAsiaTheme="minorEastAsia" w:hAnsi="Cambria Math"/>
          </w:rPr>
          <m:t xml:space="preserve">= </m:t>
        </m:r>
        <m:sSup>
          <m:sSupPr>
            <m:ctrlPr>
              <w:rPr>
                <w:rFonts w:ascii="Cambria Math" w:hAnsi="Cambria Math"/>
                <w:i/>
              </w:rPr>
            </m:ctrlPr>
          </m:sSupPr>
          <m:e>
            <m:r>
              <w:rPr>
                <w:rFonts w:ascii="Cambria Math" w:hAnsi="Cambria Math"/>
              </w:rPr>
              <m:t>η</m:t>
            </m:r>
          </m:e>
          <m:sup>
            <m:r>
              <w:rPr>
                <w:rFonts w:ascii="Cambria Math" w:hAnsi="Cambria Math"/>
              </w:rPr>
              <m:t>'</m:t>
            </m:r>
          </m:sup>
        </m:sSup>
        <m:r>
          <w:rPr>
            <w:rFonts w:ascii="Cambria Math" w:hAnsi="Cambria Math"/>
          </w:rPr>
          <m:t>-</m:t>
        </m:r>
        <m:d>
          <m:dPr>
            <m:ctrlPr>
              <w:rPr>
                <w:rFonts w:ascii="Cambria Math" w:hAnsi="Cambria Math"/>
                <w:i/>
              </w:rPr>
            </m:ctrlPr>
          </m:dPr>
          <m:e>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1</m:t>
                    </m:r>
                  </m:sub>
                </m:sSub>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2</m:t>
                    </m:r>
                  </m:sub>
                </m:sSub>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3</m:t>
                    </m:r>
                  </m:sub>
                </m:sSub>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4</m:t>
                    </m:r>
                  </m:sub>
                </m:sSub>
              </m:e>
              <m:sup>
                <m:r>
                  <w:rPr>
                    <w:rFonts w:ascii="Cambria Math" w:eastAsiaTheme="minorEastAsia" w:hAnsi="Cambria Math"/>
                  </w:rPr>
                  <m:t>'</m:t>
                </m:r>
              </m:sup>
            </m:sSup>
          </m:e>
        </m:d>
      </m:oMath>
      <w:r w:rsidR="00F13E78">
        <w:rPr>
          <w:rFonts w:eastAsiaTheme="minorEastAsia"/>
        </w:rPr>
        <w:t xml:space="preserve">   </w:t>
      </w:r>
      <w:r w:rsidR="00F13E78">
        <w:tab/>
      </w:r>
    </w:p>
    <w:p w14:paraId="4FC31D60" w14:textId="77777777" w:rsidR="00F13E78" w:rsidRDefault="00F13E78" w:rsidP="00F13E78">
      <w:pPr>
        <w:spacing w:after="0"/>
        <w:ind w:left="360"/>
        <w:rPr>
          <w:rFonts w:eastAsiaTheme="minorEastAsia"/>
        </w:rPr>
      </w:pPr>
    </w:p>
    <w:p w14:paraId="0B4AC63E" w14:textId="77777777" w:rsidR="00F13E78" w:rsidRDefault="00000000" w:rsidP="00F13E78">
      <w:pPr>
        <w:ind w:firstLine="360"/>
        <w:rPr>
          <w:rFonts w:eastAsiaTheme="minorEastAsia"/>
        </w:rPr>
      </w:pPr>
      <m:oMath>
        <m:sSup>
          <m:sSupPr>
            <m:ctrlPr>
              <w:rPr>
                <w:rFonts w:ascii="Cambria Math" w:hAnsi="Cambria Math"/>
                <w:i/>
              </w:rPr>
            </m:ctrlPr>
          </m:sSupPr>
          <m:e>
            <m:r>
              <w:rPr>
                <w:rFonts w:ascii="Cambria Math" w:hAnsi="Cambria Math"/>
              </w:rPr>
              <m:t>β</m:t>
            </m:r>
          </m:e>
          <m:sup>
            <m:r>
              <w:rPr>
                <w:rFonts w:ascii="Cambria Math" w:hAnsi="Cambria Math"/>
              </w:rPr>
              <m:t>'</m:t>
            </m:r>
          </m:sup>
        </m:sSup>
        <m:r>
          <w:rPr>
            <w:rFonts w:ascii="Cambria Math" w:hAnsi="Cambria Math"/>
          </w:rPr>
          <m:t>=</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-1</m:t>
                </m:r>
              </m:sup>
            </m:sSup>
          </m:fName>
          <m:e>
            <m:d>
              <m:dPr>
                <m:ctrlPr>
                  <w:rPr>
                    <w:rFonts w:ascii="Cambria Math" w:hAnsi="Cambria Math"/>
                    <w:i/>
                  </w:rPr>
                </m:ctrlPr>
              </m:dPr>
              <m:e>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sin</m:t>
                        </m:r>
                      </m:fName>
                      <m:e>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ξ</m:t>
                                </m:r>
                              </m:e>
                              <m:sub>
                                <m:r>
                                  <w:rPr>
                                    <w:rFonts w:ascii="Cambria Math" w:eastAsiaTheme="minorEastAsia" w:hAnsi="Cambria Math"/>
                                  </w:rPr>
                                  <m:t>0</m:t>
                                </m:r>
                              </m:sub>
                            </m:sSub>
                          </m:e>
                          <m:sup>
                            <m:r>
                              <w:rPr>
                                <w:rFonts w:ascii="Cambria Math" w:eastAsiaTheme="minorEastAsia" w:hAnsi="Cambria Math"/>
                              </w:rPr>
                              <m:t>'</m:t>
                            </m:r>
                          </m:sup>
                        </m:sSup>
                      </m:e>
                    </m:func>
                  </m:num>
                  <m:den>
                    <m:func>
                      <m:funcPr>
                        <m:ctrlPr>
                          <w:rPr>
                            <w:rFonts w:ascii="Cambria Math" w:hAnsi="Cambria Math"/>
                            <w:i/>
                          </w:rPr>
                        </m:ctrlPr>
                      </m:funcPr>
                      <m:fName>
                        <m:r>
                          <m:rPr>
                            <m:sty m:val="p"/>
                          </m:rPr>
                          <w:rPr>
                            <w:rFonts w:ascii="Cambria Math" w:hAnsi="Cambria Math"/>
                          </w:rPr>
                          <m:t>cosh</m:t>
                        </m:r>
                      </m:fName>
                      <m:e>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0</m:t>
                                </m:r>
                              </m:sub>
                            </m:sSub>
                          </m:e>
                          <m:sup>
                            <m:r>
                              <w:rPr>
                                <w:rFonts w:ascii="Cambria Math" w:eastAsiaTheme="minorEastAsia" w:hAnsi="Cambria Math"/>
                              </w:rPr>
                              <m:t>'</m:t>
                            </m:r>
                          </m:sup>
                        </m:sSup>
                      </m:e>
                    </m:func>
                  </m:den>
                </m:f>
              </m:e>
            </m:d>
          </m:e>
        </m:func>
      </m:oMath>
      <w:r w:rsidR="00F13E78">
        <w:rPr>
          <w:rFonts w:eastAsiaTheme="minorEastAsia"/>
        </w:rPr>
        <w:t xml:space="preserve">   </w:t>
      </w:r>
      <w:r w:rsidR="00F13E78">
        <w:tab/>
      </w:r>
      <w:r w:rsidR="00F13E78">
        <w:tab/>
      </w:r>
    </w:p>
    <w:p w14:paraId="4EA3FCA2" w14:textId="77777777" w:rsidR="00F13E78" w:rsidRDefault="00000000" w:rsidP="00F13E78">
      <w:pPr>
        <w:spacing w:after="0"/>
        <w:ind w:firstLine="360"/>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m:t>
            </m:r>
          </m:sup>
        </m:sSup>
        <m:r>
          <w:rPr>
            <w:rFonts w:ascii="Cambria Math" w:eastAsiaTheme="minorEastAsia" w:hAnsi="Cambria Math"/>
          </w:rPr>
          <m:t>=</m:t>
        </m:r>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hAnsi="Cambria Math"/>
                  </w:rPr>
                  <m:t>sinh</m:t>
                </m:r>
              </m:e>
              <m:sup>
                <m:r>
                  <w:rPr>
                    <w:rFonts w:ascii="Cambria Math" w:hAnsi="Cambria Math"/>
                  </w:rPr>
                  <m:t>-1</m:t>
                </m:r>
              </m:sup>
            </m:sSup>
          </m:fName>
          <m:e>
            <m:d>
              <m:dPr>
                <m:ctrlPr>
                  <w:rPr>
                    <w:rFonts w:ascii="Cambria Math" w:eastAsiaTheme="minorEastAsia" w:hAnsi="Cambria Math"/>
                    <w:i/>
                  </w:rPr>
                </m:ctrlPr>
              </m:dPr>
              <m:e>
                <m:func>
                  <m:funcPr>
                    <m:ctrlPr>
                      <w:rPr>
                        <w:rFonts w:ascii="Cambria Math" w:eastAsiaTheme="minorEastAsia" w:hAnsi="Cambria Math"/>
                        <w:i/>
                      </w:rPr>
                    </m:ctrlPr>
                  </m:funcPr>
                  <m:fName>
                    <m:r>
                      <m:rPr>
                        <m:sty m:val="p"/>
                      </m:rPr>
                      <w:rPr>
                        <w:rFonts w:ascii="Cambria Math" w:hAnsi="Cambria Math"/>
                      </w:rPr>
                      <m:t>tan</m:t>
                    </m:r>
                  </m:fName>
                  <m:e>
                    <m:sSup>
                      <m:sSupPr>
                        <m:ctrlPr>
                          <w:rPr>
                            <w:rFonts w:ascii="Cambria Math" w:eastAsiaTheme="minorEastAsia" w:hAnsi="Cambria Math"/>
                            <w:i/>
                          </w:rPr>
                        </m:ctrlPr>
                      </m:sSupPr>
                      <m:e>
                        <m:r>
                          <w:rPr>
                            <w:rFonts w:ascii="Cambria Math" w:eastAsiaTheme="minorEastAsia" w:hAnsi="Cambria Math"/>
                          </w:rPr>
                          <m:t>β</m:t>
                        </m:r>
                      </m:e>
                      <m:sup>
                        <m:r>
                          <w:rPr>
                            <w:rFonts w:ascii="Cambria Math" w:eastAsiaTheme="minorEastAsia" w:hAnsi="Cambria Math"/>
                          </w:rPr>
                          <m:t>'</m:t>
                        </m:r>
                      </m:sup>
                    </m:sSup>
                  </m:e>
                </m:func>
              </m:e>
            </m:d>
          </m:e>
        </m:func>
      </m:oMath>
      <w:r w:rsidR="00F13E78">
        <w:rPr>
          <w:rFonts w:eastAsiaTheme="minorEastAsia"/>
        </w:rPr>
        <w:t xml:space="preserve">   </w:t>
      </w:r>
      <w:r w:rsidR="00F13E78">
        <w:tab/>
      </w:r>
      <w:r w:rsidR="00F13E78">
        <w:rPr>
          <w:rFonts w:eastAsiaTheme="minorEastAsia"/>
        </w:rPr>
        <w:tab/>
      </w:r>
    </w:p>
    <w:p w14:paraId="041FB0F7" w14:textId="77777777" w:rsidR="00F13E78" w:rsidRDefault="00000000" w:rsidP="00F13E78">
      <w:pPr>
        <w:spacing w:after="0"/>
        <w:ind w:firstLine="360"/>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m:t>
            </m:r>
          </m:sup>
        </m:sSup>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 xml:space="preserve">e </m:t>
            </m:r>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hAnsi="Cambria Math"/>
                      </w:rPr>
                      <m:t>tanh</m:t>
                    </m:r>
                  </m:e>
                  <m:sup>
                    <m:r>
                      <w:rPr>
                        <w:rFonts w:ascii="Cambria Math" w:hAnsi="Cambria Math"/>
                      </w:rPr>
                      <m:t>-1</m:t>
                    </m:r>
                  </m:sup>
                </m:sSup>
              </m:fName>
              <m:e>
                <m:d>
                  <m:dPr>
                    <m:ctrlPr>
                      <w:rPr>
                        <w:rFonts w:ascii="Cambria Math" w:eastAsiaTheme="minorEastAsia" w:hAnsi="Cambria Math"/>
                        <w:i/>
                      </w:rPr>
                    </m:ctrlPr>
                  </m:dPr>
                  <m:e>
                    <m:r>
                      <w:rPr>
                        <w:rFonts w:ascii="Cambria Math" w:eastAsiaTheme="minorEastAsia" w:hAnsi="Cambria Math"/>
                      </w:rPr>
                      <m:t xml:space="preserve">e </m:t>
                    </m:r>
                    <m:func>
                      <m:funcPr>
                        <m:ctrlPr>
                          <w:rPr>
                            <w:rFonts w:ascii="Cambria Math" w:eastAsiaTheme="minorEastAsia" w:hAnsi="Cambria Math"/>
                            <w:i/>
                          </w:rPr>
                        </m:ctrlPr>
                      </m:funcPr>
                      <m:fName>
                        <m:r>
                          <m:rPr>
                            <m:sty m:val="p"/>
                          </m:rPr>
                          <w:rPr>
                            <w:rFonts w:ascii="Cambria Math" w:hAnsi="Cambria Math"/>
                          </w:rPr>
                          <m:t>tanh</m:t>
                        </m:r>
                      </m:fName>
                      <m:e>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m:t>
                            </m:r>
                          </m:sup>
                        </m:sSup>
                      </m:e>
                    </m:func>
                  </m:e>
                </m:d>
              </m:e>
            </m:func>
          </m:e>
        </m:d>
      </m:oMath>
      <w:r w:rsidR="00F13E78">
        <w:rPr>
          <w:rFonts w:eastAsiaTheme="minorEastAsia"/>
        </w:rPr>
        <w:t xml:space="preserve">   </w:t>
      </w:r>
      <w:r w:rsidR="00F13E78">
        <w:tab/>
      </w:r>
      <w:r w:rsidR="00F13E78">
        <w:rPr>
          <w:rFonts w:eastAsiaTheme="minorEastAsia"/>
        </w:rPr>
        <w:tab/>
      </w:r>
    </w:p>
    <w:p w14:paraId="4ED4AC9A" w14:textId="77777777" w:rsidR="00F13E78" w:rsidRDefault="00F13E78" w:rsidP="00F13E78">
      <w:pPr>
        <w:spacing w:after="0"/>
        <w:ind w:firstLine="360"/>
        <w:rPr>
          <w:rFonts w:eastAsiaTheme="minorEastAsia"/>
        </w:rPr>
      </w:pPr>
      <m:oMath>
        <m:r>
          <w:rPr>
            <w:rFonts w:ascii="Cambria Math" w:eastAsiaTheme="minorEastAsia" w:hAnsi="Cambria Math"/>
          </w:rPr>
          <m:t xml:space="preserve">      =</m:t>
        </m:r>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m:t>
            </m:r>
          </m:sup>
        </m:sSup>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 xml:space="preserve">e </m:t>
            </m:r>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hAnsi="Cambria Math"/>
                      </w:rPr>
                      <m:t>tanh</m:t>
                    </m:r>
                  </m:e>
                  <m:sup>
                    <m:r>
                      <w:rPr>
                        <w:rFonts w:ascii="Cambria Math" w:hAnsi="Cambria Math"/>
                      </w:rPr>
                      <m:t>-1</m:t>
                    </m:r>
                  </m:sup>
                </m:sSup>
              </m:fName>
              <m:e>
                <m:d>
                  <m:dPr>
                    <m:ctrlPr>
                      <w:rPr>
                        <w:rFonts w:ascii="Cambria Math" w:eastAsiaTheme="minorEastAsia" w:hAnsi="Cambria Math"/>
                        <w:i/>
                      </w:rPr>
                    </m:ctrlPr>
                  </m:dPr>
                  <m:e>
                    <m:r>
                      <w:rPr>
                        <w:rFonts w:ascii="Cambria Math" w:eastAsiaTheme="minorEastAsia" w:hAnsi="Cambria Math"/>
                      </w:rPr>
                      <m:t xml:space="preserve">e </m:t>
                    </m:r>
                    <m:func>
                      <m:funcPr>
                        <m:ctrlPr>
                          <w:rPr>
                            <w:rFonts w:ascii="Cambria Math" w:eastAsiaTheme="minorEastAsia" w:hAnsi="Cambria Math"/>
                            <w:i/>
                          </w:rPr>
                        </m:ctrlPr>
                      </m:funcPr>
                      <m:fName>
                        <m:r>
                          <m:rPr>
                            <m:sty m:val="p"/>
                          </m:rPr>
                          <w:rPr>
                            <w:rFonts w:ascii="Cambria Math" w:hAnsi="Cambria Math"/>
                          </w:rPr>
                          <m:t>tanh</m:t>
                        </m:r>
                      </m:fName>
                      <m:e>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m:t>
                            </m:r>
                          </m:sup>
                        </m:sSup>
                      </m:e>
                    </m:func>
                  </m:e>
                </m:d>
              </m:e>
            </m:func>
          </m:e>
        </m:d>
      </m:oMath>
      <w:r>
        <w:rPr>
          <w:rFonts w:eastAsiaTheme="minorEastAsia"/>
        </w:rPr>
        <w:t xml:space="preserve">   </w:t>
      </w:r>
      <w:r>
        <w:t xml:space="preserve"> </w:t>
      </w:r>
      <w:r>
        <w:rPr>
          <w:rFonts w:eastAsiaTheme="minorEastAsia"/>
        </w:rPr>
        <w:t xml:space="preserve">which should be iterated until the change in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m:t>
            </m:r>
          </m:sup>
        </m:sSup>
      </m:oMath>
      <w:r>
        <w:rPr>
          <w:rFonts w:eastAsiaTheme="minorEastAsia"/>
        </w:rPr>
        <w:t xml:space="preserve"> </w:t>
      </w:r>
      <m:oMath>
        <m:r>
          <w:rPr>
            <w:rFonts w:ascii="Cambria Math" w:eastAsiaTheme="minorEastAsia" w:hAnsi="Cambria Math"/>
          </w:rPr>
          <m:t>&lt;</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-8</m:t>
            </m:r>
          </m:sup>
        </m:sSup>
        <m:r>
          <w:rPr>
            <w:rFonts w:ascii="Cambria Math" w:eastAsiaTheme="minorEastAsia" w:hAnsi="Cambria Math"/>
          </w:rPr>
          <m:t xml:space="preserve"> </m:t>
        </m:r>
      </m:oMath>
      <w:hyperlink w:anchor="note" w:history="1">
        <w:r w:rsidRPr="00316F44">
          <w:rPr>
            <w:rStyle w:val="Hyperlink"/>
            <w:rFonts w:eastAsiaTheme="minorEastAsia"/>
            <w:vertAlign w:val="superscript"/>
          </w:rPr>
          <w:t>‡</w:t>
        </w:r>
      </w:hyperlink>
    </w:p>
    <w:p w14:paraId="4FEE649D" w14:textId="77777777" w:rsidR="00F13E78" w:rsidRDefault="00F13E78" w:rsidP="00F13E78">
      <w:pPr>
        <w:spacing w:after="0"/>
        <w:ind w:firstLine="360"/>
        <w:rPr>
          <w:rFonts w:eastAsiaTheme="minorEastAsia"/>
        </w:rPr>
      </w:pPr>
    </w:p>
    <w:p w14:paraId="0796BE9E" w14:textId="77777777" w:rsidR="00F13E78" w:rsidRPr="00CC0B0D" w:rsidRDefault="00F13E78" w:rsidP="00F13E78">
      <w:pPr>
        <w:pStyle w:val="ListParagraph"/>
        <w:numPr>
          <w:ilvl w:val="0"/>
          <w:numId w:val="163"/>
        </w:numPr>
        <w:contextualSpacing/>
        <w:rPr>
          <w:rFonts w:eastAsiaTheme="minorEastAsia"/>
        </w:rPr>
      </w:pPr>
      <w:r w:rsidRPr="001D286B">
        <w:rPr>
          <w:noProof/>
        </w:rPr>
        <mc:AlternateContent>
          <mc:Choice Requires="wps">
            <w:drawing>
              <wp:anchor distT="45720" distB="45720" distL="114300" distR="114300" simplePos="0" relativeHeight="251658256" behindDoc="0" locked="0" layoutInCell="1" allowOverlap="1" wp14:anchorId="78A05ABC" wp14:editId="3AC5DAC1">
                <wp:simplePos x="0" y="0"/>
                <wp:positionH relativeFrom="column">
                  <wp:posOffset>2068195</wp:posOffset>
                </wp:positionH>
                <wp:positionV relativeFrom="paragraph">
                  <wp:posOffset>229235</wp:posOffset>
                </wp:positionV>
                <wp:extent cx="120650" cy="207645"/>
                <wp:effectExtent l="0" t="0" r="0" b="1905"/>
                <wp:wrapNone/>
                <wp:docPr id="209848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650" cy="207645"/>
                        </a:xfrm>
                        <a:prstGeom prst="rect">
                          <a:avLst/>
                        </a:prstGeom>
                        <a:noFill/>
                        <a:ln w="9525">
                          <a:noFill/>
                          <a:miter lim="800000"/>
                          <a:headEnd/>
                          <a:tailEnd/>
                        </a:ln>
                      </wps:spPr>
                      <wps:txbx>
                        <w:txbxContent>
                          <w:p w14:paraId="4E25079E" w14:textId="77777777" w:rsidR="00F13E78" w:rsidRPr="001D286B" w:rsidRDefault="00F13E78" w:rsidP="00F13E78">
                            <w:pPr>
                              <w:rPr>
                                <w:color w:val="44546A" w:themeColor="text2"/>
                                <w:sz w:val="12"/>
                                <w:szCs w:val="12"/>
                              </w:rPr>
                            </w:pPr>
                            <w:r>
                              <w:rPr>
                                <w:color w:val="44546A" w:themeColor="text2"/>
                                <w:sz w:val="12"/>
                                <w:szCs w:val="12"/>
                              </w:rPr>
                              <w:fldChar w:fldCharType="begin"/>
                            </w:r>
                            <w:r>
                              <w:rPr>
                                <w:color w:val="44546A" w:themeColor="text2"/>
                                <w:sz w:val="12"/>
                                <w:szCs w:val="12"/>
                              </w:rPr>
                              <w:instrText xml:space="preserve"> REF _Ref184814728 \n \h </w:instrText>
                            </w:r>
                            <w:r>
                              <w:rPr>
                                <w:color w:val="44546A" w:themeColor="text2"/>
                                <w:sz w:val="12"/>
                                <w:szCs w:val="12"/>
                              </w:rPr>
                            </w:r>
                            <w:r>
                              <w:rPr>
                                <w:color w:val="44546A" w:themeColor="text2"/>
                                <w:sz w:val="12"/>
                                <w:szCs w:val="12"/>
                              </w:rPr>
                              <w:fldChar w:fldCharType="separate"/>
                            </w:r>
                            <w:r>
                              <w:rPr>
                                <w:color w:val="44546A" w:themeColor="text2"/>
                                <w:sz w:val="12"/>
                                <w:szCs w:val="12"/>
                              </w:rPr>
                              <w:t>4</w:t>
                            </w:r>
                            <w:r>
                              <w:rPr>
                                <w:color w:val="44546A" w:themeColor="text2"/>
                                <w:sz w:val="12"/>
                                <w:szCs w:val="12"/>
                              </w:rPr>
                              <w:fldChar w:fldCharType="end"/>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A05ABC" id="_x0000_s1052" type="#_x0000_t202" style="position:absolute;left:0;text-align:left;margin-left:162.85pt;margin-top:18.05pt;width:9.5pt;height:16.35pt;z-index:2516582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" filled="f" stroked="f">
                <v:textbox>
                  <w:txbxContent>
                    <w:p w14:paraId="4E25079E" w14:textId="77777777" w:rsidR="00F13E78" w:rsidRPr="001D286B" w:rsidRDefault="00F13E78" w:rsidP="00F13E78">
                      <w:pPr>
                        <w:rPr>
                          <w:color w:val="44546A" w:themeColor="text2"/>
                          <w:sz w:val="12"/>
                          <w:szCs w:val="12"/>
                        </w:rPr>
                      </w:pPr>
                      <w:r>
                        <w:rPr>
                          <w:color w:val="44546A" w:themeColor="text2"/>
                          <w:sz w:val="12"/>
                          <w:szCs w:val="12"/>
                        </w:rPr>
                        <w:fldChar w:fldCharType="begin"/>
                      </w:r>
                      <w:r>
                        <w:rPr>
                          <w:color w:val="44546A" w:themeColor="text2"/>
                          <w:sz w:val="12"/>
                          <w:szCs w:val="12"/>
                        </w:rPr>
                        <w:instrText xml:space="preserve"> REF _Ref184814728 \n \h </w:instrText>
                      </w:r>
                      <w:r>
                        <w:rPr>
                          <w:color w:val="44546A" w:themeColor="text2"/>
                          <w:sz w:val="12"/>
                          <w:szCs w:val="12"/>
                        </w:rPr>
                      </w:r>
                      <w:r>
                        <w:rPr>
                          <w:color w:val="44546A" w:themeColor="text2"/>
                          <w:sz w:val="12"/>
                          <w:szCs w:val="12"/>
                        </w:rPr>
                        <w:fldChar w:fldCharType="separate"/>
                      </w:r>
                      <w:r>
                        <w:rPr>
                          <w:color w:val="44546A" w:themeColor="text2"/>
                          <w:sz w:val="12"/>
                          <w:szCs w:val="12"/>
                        </w:rPr>
                        <w:t>4</w:t>
                      </w:r>
                      <w:r>
                        <w:rPr>
                          <w:color w:val="44546A" w:themeColor="text2"/>
                          <w:sz w:val="12"/>
                          <w:szCs w:val="12"/>
                        </w:rPr>
                        <w:fldChar w:fldCharType="end"/>
                      </w:r>
                    </w:p>
                  </w:txbxContent>
                </v:textbox>
              </v:shape>
            </w:pict>
          </mc:Fallback>
        </mc:AlternateContent>
      </w:r>
      <w:r w:rsidRPr="001D286B">
        <w:rPr>
          <w:noProof/>
        </w:rPr>
        <mc:AlternateContent>
          <mc:Choice Requires="wps">
            <w:drawing>
              <wp:anchor distT="0" distB="0" distL="114300" distR="114300" simplePos="0" relativeHeight="251658255" behindDoc="0" locked="0" layoutInCell="1" allowOverlap="1" wp14:anchorId="5365ECB6" wp14:editId="0836F0B7">
                <wp:simplePos x="0" y="0"/>
                <wp:positionH relativeFrom="column">
                  <wp:posOffset>212725</wp:posOffset>
                </wp:positionH>
                <wp:positionV relativeFrom="paragraph">
                  <wp:posOffset>285750</wp:posOffset>
                </wp:positionV>
                <wp:extent cx="1905635" cy="581660"/>
                <wp:effectExtent l="0" t="0" r="18415" b="27940"/>
                <wp:wrapNone/>
                <wp:docPr id="1977770177" name="Rectangle 1977770177"/>
                <wp:cNvGraphicFramePr/>
                <a:graphic xmlns:a="http://schemas.openxmlformats.org/drawingml/2006/main">
                  <a:graphicData uri="http://schemas.microsoft.com/office/word/2010/wordprocessingShape">
                    <wps:wsp>
                      <wps:cNvSpPr/>
                      <wps:spPr>
                        <a:xfrm>
                          <a:off x="0" y="0"/>
                          <a:ext cx="1905635" cy="581660"/>
                        </a:xfrm>
                        <a:prstGeom prst="rect">
                          <a:avLst/>
                        </a:prstGeom>
                        <a:noFill/>
                        <a:ln w="6350"/>
                      </wps:spPr>
                      <wps:style>
                        <a:lnRef idx="2">
                          <a:schemeClr val="accent1">
                            <a:shade val="50000"/>
                          </a:schemeClr>
                        </a:lnRef>
                        <a:fillRef idx="1">
                          <a:schemeClr val="accent1"/>
                        </a:fillRef>
                        <a:effectRef idx="0">
                          <a:schemeClr val="accent1"/>
                        </a:effectRef>
                        <a:fontRef idx="minor">
                          <a:schemeClr val="lt1"/>
                        </a:fontRef>
                      </wps:style>
                      <wps:txbx>
                        <w:txbxContent>
                          <w:p w14:paraId="7DA222A5" w14:textId="77777777" w:rsidR="00F13E78" w:rsidRPr="009D35BB" w:rsidRDefault="00F13E78" w:rsidP="00F13E78">
                            <w:pPr>
                              <w:jc w:val="right"/>
                            </w:pP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65ECB6" id="Rectangle 1977770177" o:spid="_x0000_s1053" style="position:absolute;left:0;text-align:left;margin-left:16.75pt;margin-top:22.5pt;width:150.05pt;height:45.8pt;z-index:25165825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" filled="f" strokecolor="#1f3763 [1604]" strokeweight=".5pt">
                <v:textbox>
                  <w:txbxContent>
                    <w:p w14:paraId="7DA222A5" w14:textId="77777777" w:rsidR="00F13E78" w:rsidRPr="009D35BB" w:rsidRDefault="00F13E78" w:rsidP="00F13E78">
                      <w:pPr>
                        <w:jc w:val="right"/>
                      </w:pPr>
                    </w:p>
                  </w:txbxContent>
                </v:textbox>
              </v:rect>
            </w:pict>
          </mc:Fallback>
        </mc:AlternateContent>
      </w:r>
      <w:r>
        <w:rPr>
          <w:rFonts w:eastAsiaTheme="minorEastAsia"/>
        </w:rPr>
        <w:t>Finally</w:t>
      </w:r>
    </w:p>
    <w:p w14:paraId="3D1B763C" w14:textId="77777777" w:rsidR="00F13E78" w:rsidRDefault="00F13E78" w:rsidP="00F13E78">
      <w:pPr>
        <w:spacing w:after="0"/>
        <w:ind w:firstLine="360"/>
        <w:rPr>
          <w:rFonts w:eastAsiaTheme="minorEastAsia"/>
        </w:rPr>
      </w:pPr>
      <m:oMath>
        <m:r>
          <w:rPr>
            <w:rFonts w:ascii="Cambria Math" w:eastAsiaTheme="minorEastAsia" w:hAnsi="Cambria Math"/>
          </w:rPr>
          <m:t>φ=</m:t>
        </m:r>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hAnsi="Cambria Math"/>
                  </w:rPr>
                  <m:t>tan</m:t>
                </m:r>
              </m:e>
              <m:sup>
                <m:r>
                  <w:rPr>
                    <w:rFonts w:ascii="Cambria Math" w:hAnsi="Cambria Math"/>
                  </w:rPr>
                  <m:t>-1</m:t>
                </m:r>
              </m:sup>
            </m:sSup>
          </m:fName>
          <m:e>
            <m:d>
              <m:dPr>
                <m:ctrlPr>
                  <w:rPr>
                    <w:rFonts w:ascii="Cambria Math" w:eastAsiaTheme="minorEastAsia" w:hAnsi="Cambria Math"/>
                    <w:i/>
                  </w:rPr>
                </m:ctrlPr>
              </m:dPr>
              <m:e>
                <m:func>
                  <m:funcPr>
                    <m:ctrlPr>
                      <w:rPr>
                        <w:rFonts w:ascii="Cambria Math" w:eastAsiaTheme="minorEastAsia" w:hAnsi="Cambria Math"/>
                        <w:i/>
                      </w:rPr>
                    </m:ctrlPr>
                  </m:funcPr>
                  <m:fName>
                    <m:r>
                      <m:rPr>
                        <m:sty m:val="p"/>
                      </m:rPr>
                      <w:rPr>
                        <w:rFonts w:ascii="Cambria Math" w:hAnsi="Cambria Math"/>
                      </w:rPr>
                      <m:t>sinh</m:t>
                    </m:r>
                  </m:fName>
                  <m:e>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m:t>
                        </m:r>
                      </m:sup>
                    </m:sSup>
                  </m:e>
                </m:func>
              </m:e>
            </m:d>
          </m:e>
        </m:func>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180</m:t>
                </m:r>
              </m:num>
              <m:den>
                <m:r>
                  <w:rPr>
                    <w:rFonts w:ascii="Cambria Math" w:eastAsiaTheme="minorEastAsia" w:hAnsi="Cambria Math"/>
                  </w:rPr>
                  <m:t>π</m:t>
                </m:r>
              </m:den>
            </m:f>
          </m:e>
        </m:d>
      </m:oMath>
      <w:r>
        <w:rPr>
          <w:rFonts w:eastAsiaTheme="minorEastAsia"/>
        </w:rPr>
        <w:t xml:space="preserve">   </w:t>
      </w:r>
    </w:p>
    <w:p w14:paraId="6193B689" w14:textId="77777777" w:rsidR="00F13E78" w:rsidRDefault="00F13E78" w:rsidP="00F13E78">
      <w:pPr>
        <w:spacing w:after="0"/>
        <w:ind w:firstLine="360"/>
        <w:rPr>
          <w:rFonts w:ascii="Cambria Math" w:hAnsi="Cambria Math" w:cs="Cambria Math"/>
          <w:color w:val="202122"/>
          <w:shd w:val="clear" w:color="auto" w:fill="FFFFFF"/>
        </w:rPr>
      </w:pPr>
      <m:oMath>
        <m:r>
          <w:rPr>
            <w:rFonts w:ascii="Cambria Math" w:eastAsiaTheme="minorEastAsia" w:hAnsi="Cambria Math"/>
          </w:rPr>
          <m:t>λ=</m:t>
        </m:r>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O</m:t>
            </m:r>
          </m:sub>
        </m:sSub>
        <m:r>
          <w:rPr>
            <w:rFonts w:ascii="Cambria Math" w:eastAsiaTheme="minorEastAsia" w:hAnsi="Cambria Math"/>
          </w:rPr>
          <m:t>+</m:t>
        </m:r>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hAnsi="Cambria Math"/>
                  </w:rPr>
                  <m:t>sin</m:t>
                </m:r>
              </m:e>
              <m:sup>
                <m:r>
                  <w:rPr>
                    <w:rFonts w:ascii="Cambria Math" w:hAnsi="Cambria Math"/>
                  </w:rPr>
                  <m:t>-1</m:t>
                </m:r>
              </m:sup>
            </m:sSup>
          </m:fName>
          <m:e>
            <m:d>
              <m:dPr>
                <m:ctrlPr>
                  <w:rPr>
                    <w:rFonts w:ascii="Cambria Math" w:eastAsiaTheme="minorEastAsia" w:hAnsi="Cambria Math"/>
                    <w:i/>
                  </w:rPr>
                </m:ctrlPr>
              </m:dPr>
              <m:e>
                <m:f>
                  <m:fPr>
                    <m:ctrlPr>
                      <w:rPr>
                        <w:rFonts w:ascii="Cambria Math" w:eastAsiaTheme="minorEastAsia" w:hAnsi="Cambria Math"/>
                        <w:i/>
                      </w:rPr>
                    </m:ctrlPr>
                  </m:fPr>
                  <m:num>
                    <m:func>
                      <m:funcPr>
                        <m:ctrlPr>
                          <w:rPr>
                            <w:rFonts w:ascii="Cambria Math" w:eastAsiaTheme="minorEastAsia" w:hAnsi="Cambria Math"/>
                            <w:i/>
                          </w:rPr>
                        </m:ctrlPr>
                      </m:funcPr>
                      <m:fName>
                        <m:r>
                          <m:rPr>
                            <m:sty m:val="p"/>
                          </m:rPr>
                          <w:rPr>
                            <w:rFonts w:ascii="Cambria Math" w:hAnsi="Cambria Math"/>
                          </w:rPr>
                          <m:t>tanh</m:t>
                        </m:r>
                      </m:fName>
                      <m:e>
                        <m:d>
                          <m:dPr>
                            <m:ctrlPr>
                              <w:rPr>
                                <w:rFonts w:ascii="Cambria Math" w:eastAsiaTheme="minorEastAsia" w:hAnsi="Cambria Math"/>
                                <w:i/>
                              </w:rPr>
                            </m:ctrlPr>
                          </m:dPr>
                          <m:e>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0</m:t>
                                    </m:r>
                                  </m:sub>
                                </m:sSub>
                              </m:e>
                              <m:sup>
                                <m:r>
                                  <w:rPr>
                                    <w:rFonts w:ascii="Cambria Math" w:eastAsiaTheme="minorEastAsia" w:hAnsi="Cambria Math"/>
                                  </w:rPr>
                                  <m:t>'</m:t>
                                </m:r>
                              </m:sup>
                            </m:sSup>
                          </m:e>
                        </m:d>
                      </m:e>
                    </m:func>
                  </m:num>
                  <m:den>
                    <m:func>
                      <m:funcPr>
                        <m:ctrlPr>
                          <w:rPr>
                            <w:rFonts w:ascii="Cambria Math" w:eastAsiaTheme="minorEastAsia" w:hAnsi="Cambria Math"/>
                            <w:i/>
                          </w:rPr>
                        </m:ctrlPr>
                      </m:funcPr>
                      <m:fName>
                        <m:r>
                          <m:rPr>
                            <m:sty m:val="p"/>
                          </m:rPr>
                          <w:rPr>
                            <w:rFonts w:ascii="Cambria Math" w:hAnsi="Cambria Math"/>
                          </w:rPr>
                          <m:t>cos</m:t>
                        </m:r>
                      </m:fName>
                      <m:e>
                        <m:sSup>
                          <m:sSupPr>
                            <m:ctrlPr>
                              <w:rPr>
                                <w:rFonts w:ascii="Cambria Math" w:eastAsiaTheme="minorEastAsia" w:hAnsi="Cambria Math"/>
                                <w:i/>
                              </w:rPr>
                            </m:ctrlPr>
                          </m:sSupPr>
                          <m:e>
                            <m:r>
                              <w:rPr>
                                <w:rFonts w:ascii="Cambria Math" w:eastAsiaTheme="minorEastAsia" w:hAnsi="Cambria Math"/>
                              </w:rPr>
                              <m:t>β</m:t>
                            </m:r>
                          </m:e>
                          <m:sup>
                            <m:r>
                              <w:rPr>
                                <w:rFonts w:ascii="Cambria Math" w:eastAsiaTheme="minorEastAsia" w:hAnsi="Cambria Math"/>
                              </w:rPr>
                              <m:t>'</m:t>
                            </m:r>
                          </m:sup>
                        </m:sSup>
                      </m:e>
                    </m:func>
                  </m:den>
                </m:f>
              </m:e>
            </m:d>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180</m:t>
                    </m:r>
                  </m:num>
                  <m:den>
                    <m:r>
                      <w:rPr>
                        <w:rFonts w:ascii="Cambria Math" w:eastAsiaTheme="minorEastAsia" w:hAnsi="Cambria Math"/>
                      </w:rPr>
                      <m:t>π</m:t>
                    </m:r>
                  </m:den>
                </m:f>
              </m:e>
            </m:d>
          </m:e>
        </m:func>
      </m:oMath>
      <w:r>
        <w:rPr>
          <w:rFonts w:eastAsiaTheme="minorEastAsia"/>
        </w:rPr>
        <w:t xml:space="preserve">    </w:t>
      </w:r>
      <w:r>
        <w:rPr>
          <w:rFonts w:ascii="Cambria Math" w:hAnsi="Cambria Math" w:cs="Cambria Math"/>
          <w:color w:val="202122"/>
          <w:shd w:val="clear" w:color="auto" w:fill="FFFFFF"/>
        </w:rPr>
        <w:t>∎</w:t>
      </w:r>
    </w:p>
    <w:p w14:paraId="7ACE7E55" w14:textId="77777777" w:rsidR="00F13E78" w:rsidRDefault="00F13E78" w:rsidP="00F13E78">
      <w:pPr>
        <w:spacing w:after="0"/>
        <w:rPr>
          <w:rFonts w:ascii="Cambria Math" w:hAnsi="Cambria Math" w:cs="Cambria Math"/>
          <w:color w:val="202122"/>
          <w:shd w:val="clear" w:color="auto" w:fill="FFFFFF"/>
        </w:rPr>
      </w:pPr>
    </w:p>
    <w:p w14:paraId="5ED1778A" w14:textId="22D33FFE" w:rsidR="00F13E78" w:rsidRDefault="00F13E78" w:rsidP="002D7DEE">
      <w:pPr>
        <w:pStyle w:val="Heading2"/>
        <w:numPr>
          <w:ilvl w:val="1"/>
          <w:numId w:val="221"/>
        </w:numPr>
      </w:pPr>
      <w:bookmarkStart w:id="970" w:name="_Toc194067263"/>
      <w:r>
        <w:t>Conversion from UPS North to WGS 84</w:t>
      </w:r>
      <w:bookmarkEnd w:id="970"/>
    </w:p>
    <w:p w14:paraId="24E3E24B" w14:textId="77777777" w:rsidR="00F13E78" w:rsidRDefault="00F13E78" w:rsidP="00F13E78">
      <w:pPr>
        <w:pStyle w:val="ListParagraph"/>
        <w:numPr>
          <w:ilvl w:val="0"/>
          <w:numId w:val="166"/>
        </w:numPr>
        <w:spacing w:line="256" w:lineRule="auto"/>
        <w:contextualSpacing/>
        <w:rPr>
          <w:rFonts w:ascii="Cambria Math" w:eastAsiaTheme="minorEastAsia" w:hAnsi="Cambria Math"/>
        </w:rPr>
      </w:pPr>
      <w:r>
        <w:rPr>
          <w:noProof/>
        </w:rPr>
        <mc:AlternateContent>
          <mc:Choice Requires="wpg">
            <w:drawing>
              <wp:anchor distT="0" distB="0" distL="114300" distR="114300" simplePos="0" relativeHeight="251658263" behindDoc="0" locked="0" layoutInCell="1" allowOverlap="1" wp14:anchorId="3EBD53DA" wp14:editId="396D05E8">
                <wp:simplePos x="0" y="0"/>
                <wp:positionH relativeFrom="column">
                  <wp:posOffset>175260</wp:posOffset>
                </wp:positionH>
                <wp:positionV relativeFrom="paragraph">
                  <wp:posOffset>422910</wp:posOffset>
                </wp:positionV>
                <wp:extent cx="2784475" cy="1606550"/>
                <wp:effectExtent l="0" t="0" r="0" b="12700"/>
                <wp:wrapNone/>
                <wp:docPr id="198" name="Group 198"/>
                <wp:cNvGraphicFramePr/>
                <a:graphic xmlns:a="http://schemas.openxmlformats.org/drawingml/2006/main">
                  <a:graphicData uri="http://schemas.microsoft.com/office/word/2010/wordprocessingGroup">
                    <wpg:wgp>
                      <wpg:cNvGrpSpPr/>
                      <wpg:grpSpPr>
                        <a:xfrm>
                          <a:off x="0" y="0"/>
                          <a:ext cx="2784475" cy="1606550"/>
                          <a:chOff x="0" y="0"/>
                          <a:chExt cx="2743200" cy="1215105"/>
                        </a:xfrm>
                      </wpg:grpSpPr>
                      <wps:wsp>
                        <wps:cNvPr id="45" name="Rectangle 45"/>
                        <wps:cNvSpPr/>
                        <wps:spPr>
                          <a:xfrm>
                            <a:off x="0" y="51323"/>
                            <a:ext cx="2618509" cy="1163782"/>
                          </a:xfrm>
                          <a:prstGeom prst="rect">
                            <a:avLst/>
                          </a:prstGeom>
                          <a:noFill/>
                          <a:ln w="6350"/>
                        </wps:spPr>
                        <wps:style>
                          <a:lnRef idx="2">
                            <a:schemeClr val="accent1">
                              <a:shade val="50000"/>
                            </a:schemeClr>
                          </a:lnRef>
                          <a:fillRef idx="1">
                            <a:schemeClr val="accent1"/>
                          </a:fillRef>
                          <a:effectRef idx="0">
                            <a:schemeClr val="accent1"/>
                          </a:effectRef>
                          <a:fontRef idx="minor">
                            <a:schemeClr val="lt1"/>
                          </a:fontRef>
                        </wps:style>
                        <wps:txbx>
                          <w:txbxContent>
                            <w:p w14:paraId="50180382" w14:textId="77777777" w:rsidR="00F13E78" w:rsidRDefault="00F13E78" w:rsidP="00F13E78">
                              <w:pPr>
                                <w:jc w:val="right"/>
                              </w:pPr>
                            </w:p>
                          </w:txbxContent>
                        </wps:txbx>
                        <wps:bodyPr rot="0" spcFirstLastPara="0" vert="horz" wrap="square" lIns="91440" tIns="45720" rIns="91440" bIns="45720" numCol="1" spcCol="0" rtlCol="0" fromWordArt="0" anchor="b" anchorCtr="0" forceAA="0" compatLnSpc="1">
                          <a:prstTxWarp prst="textNoShape">
                            <a:avLst/>
                          </a:prstTxWarp>
                          <a:noAutofit/>
                        </wps:bodyPr>
                      </wps:wsp>
                      <wps:wsp>
                        <wps:cNvPr id="46" name="Text Box 2"/>
                        <wps:cNvSpPr txBox="1">
                          <a:spLocks noChangeArrowheads="1"/>
                        </wps:cNvSpPr>
                        <wps:spPr bwMode="auto">
                          <a:xfrm>
                            <a:off x="2541319" y="0"/>
                            <a:ext cx="201881" cy="207645"/>
                          </a:xfrm>
                          <a:prstGeom prst="rect">
                            <a:avLst/>
                          </a:prstGeom>
                          <a:noFill/>
                          <a:ln w="9525">
                            <a:noFill/>
                            <a:miter lim="800000"/>
                            <a:headEnd/>
                            <a:tailEnd/>
                          </a:ln>
                        </wps:spPr>
                        <wps:txbx>
                          <w:txbxContent>
                            <w:p w14:paraId="444B7DE6" w14:textId="77777777" w:rsidR="00F13E78" w:rsidRDefault="00F13E78" w:rsidP="00F13E78">
                              <w:pPr>
                                <w:rPr>
                                  <w:color w:val="44546A" w:themeColor="text2"/>
                                  <w:sz w:val="12"/>
                                  <w:szCs w:val="12"/>
                                </w:rPr>
                              </w:pPr>
                              <w:r>
                                <w:rPr>
                                  <w:color w:val="44546A" w:themeColor="text2"/>
                                  <w:sz w:val="12"/>
                                  <w:szCs w:val="12"/>
                                </w:rPr>
                                <w:fldChar w:fldCharType="begin"/>
                              </w:r>
                              <w:r>
                                <w:rPr>
                                  <w:color w:val="44546A" w:themeColor="text2"/>
                                  <w:sz w:val="12"/>
                                  <w:szCs w:val="12"/>
                                </w:rPr>
                                <w:instrText xml:space="preserve"> REF _Ref184814621 \n \h </w:instrText>
                              </w:r>
                              <w:r>
                                <w:rPr>
                                  <w:color w:val="44546A" w:themeColor="text2"/>
                                  <w:sz w:val="12"/>
                                  <w:szCs w:val="12"/>
                                </w:rPr>
                              </w:r>
                              <w:r>
                                <w:rPr>
                                  <w:color w:val="44546A" w:themeColor="text2"/>
                                  <w:sz w:val="12"/>
                                  <w:szCs w:val="12"/>
                                </w:rPr>
                                <w:fldChar w:fldCharType="separate"/>
                              </w:r>
                              <w:r>
                                <w:rPr>
                                  <w:color w:val="44546A" w:themeColor="text2"/>
                                  <w:sz w:val="12"/>
                                  <w:szCs w:val="12"/>
                                </w:rPr>
                                <w:t>1</w:t>
                              </w:r>
                              <w:r>
                                <w:rPr>
                                  <w:color w:val="44546A" w:themeColor="text2"/>
                                  <w:sz w:val="12"/>
                                  <w:szCs w:val="12"/>
                                </w:rPr>
                                <w:fldChar w:fldCharType="end"/>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3EBD53DA" id="Group 198" o:spid="_x0000_s1054" style="position:absolute;left:0;text-align:left;margin-left:13.8pt;margin-top:33.3pt;width:219.25pt;height:126.5pt;z-index:251658263;mso-width-relative:margin;mso-height-relative:margin" coordsize="27432,121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">
                <v:rect id="Rectangle 45" o:spid="_x0000_s1055" style="position:absolute;top:513;width:26185;height:11638;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" filled="f" strokecolor="#1f3763 [1604]" strokeweight=".5pt">
                  <v:textbox>
                    <w:txbxContent>
                      <w:p w14:paraId="50180382" w14:textId="77777777" w:rsidR="00F13E78" w:rsidRDefault="00F13E78" w:rsidP="00F13E78">
                        <w:pPr>
                          <w:jc w:val="right"/>
                        </w:pPr>
                      </w:p>
                    </w:txbxContent>
                  </v:textbox>
                </v:rect>
                <v:shape id="_x0000_s1056" type="#_x0000_t202" style="position:absolute;left:25413;width:2019;height:2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" filled="f" stroked="f">
                  <v:textbox>
                    <w:txbxContent>
                      <w:p w14:paraId="444B7DE6" w14:textId="77777777" w:rsidR="00F13E78" w:rsidRDefault="00F13E78" w:rsidP="00F13E78">
                        <w:pPr>
                          <w:rPr>
                            <w:color w:val="44546A" w:themeColor="text2"/>
                            <w:sz w:val="12"/>
                            <w:szCs w:val="12"/>
                          </w:rPr>
                        </w:pPr>
                        <w:r>
                          <w:rPr>
                            <w:color w:val="44546A" w:themeColor="text2"/>
                            <w:sz w:val="12"/>
                            <w:szCs w:val="12"/>
                          </w:rPr>
                          <w:fldChar w:fldCharType="begin"/>
                        </w:r>
                        <w:r>
                          <w:rPr>
                            <w:color w:val="44546A" w:themeColor="text2"/>
                            <w:sz w:val="12"/>
                            <w:szCs w:val="12"/>
                          </w:rPr>
                          <w:instrText xml:space="preserve"> REF _Ref184814621 \n \h </w:instrText>
                        </w:r>
                        <w:r>
                          <w:rPr>
                            <w:color w:val="44546A" w:themeColor="text2"/>
                            <w:sz w:val="12"/>
                            <w:szCs w:val="12"/>
                          </w:rPr>
                        </w:r>
                        <w:r>
                          <w:rPr>
                            <w:color w:val="44546A" w:themeColor="text2"/>
                            <w:sz w:val="12"/>
                            <w:szCs w:val="12"/>
                          </w:rPr>
                          <w:fldChar w:fldCharType="separate"/>
                        </w:r>
                        <w:r>
                          <w:rPr>
                            <w:color w:val="44546A" w:themeColor="text2"/>
                            <w:sz w:val="12"/>
                            <w:szCs w:val="12"/>
                          </w:rPr>
                          <w:t>1</w:t>
                        </w:r>
                        <w:r>
                          <w:rPr>
                            <w:color w:val="44546A" w:themeColor="text2"/>
                            <w:sz w:val="12"/>
                            <w:szCs w:val="12"/>
                          </w:rPr>
                          <w:fldChar w:fldCharType="end"/>
                        </w:r>
                      </w:p>
                    </w:txbxContent>
                  </v:textbox>
                </v:shape>
              </v:group>
            </w:pict>
          </mc:Fallback>
        </mc:AlternateContent>
      </w:r>
      <w:r>
        <w:t xml:space="preserve">For the calculation of latitude </w:t>
      </w:r>
      <m:oMath>
        <m:r>
          <w:rPr>
            <w:rFonts w:ascii="Cambria Math" w:eastAsiaTheme="minorEastAsia" w:hAnsi="Cambria Math"/>
          </w:rPr>
          <m:t>φ</m:t>
        </m:r>
      </m:oMath>
      <w:r>
        <w:rPr>
          <w:rFonts w:eastAsiaTheme="minorEastAsia"/>
        </w:rPr>
        <w:t xml:space="preserve"> and longitude </w:t>
      </w:r>
      <m:oMath>
        <m:r>
          <w:rPr>
            <w:rFonts w:ascii="Cambria Math" w:eastAsiaTheme="minorEastAsia" w:hAnsi="Cambria Math"/>
          </w:rPr>
          <m:t>λ</m:t>
        </m:r>
      </m:oMath>
      <w:r>
        <w:rPr>
          <w:rFonts w:eastAsiaTheme="minorEastAsia"/>
        </w:rPr>
        <w:t xml:space="preserve"> (both in degrees of arc) from easting </w:t>
      </w:r>
      <w:r>
        <w:rPr>
          <w:rFonts w:ascii="Cambria Math" w:eastAsiaTheme="minorEastAsia" w:hAnsi="Cambria Math"/>
          <w:i/>
        </w:rPr>
        <w:t>E</w:t>
      </w:r>
      <w:r>
        <w:rPr>
          <w:rFonts w:eastAsiaTheme="minorEastAsia"/>
        </w:rPr>
        <w:t xml:space="preserve"> and northing </w:t>
      </w:r>
      <w:r>
        <w:rPr>
          <w:rFonts w:ascii="Cambria Math" w:eastAsiaTheme="minorEastAsia" w:hAnsi="Cambria Math"/>
          <w:i/>
        </w:rPr>
        <w:t>N</w:t>
      </w:r>
      <w:r>
        <w:rPr>
          <w:rFonts w:ascii="Cambria Math" w:eastAsiaTheme="minorEastAsia" w:hAnsi="Cambria Math"/>
        </w:rPr>
        <w:t xml:space="preserve"> </w:t>
      </w:r>
      <w:r>
        <w:rPr>
          <w:rFonts w:eastAsiaTheme="minorEastAsia" w:cstheme="minorHAnsi"/>
        </w:rPr>
        <w:t>(both in meters)</w:t>
      </w:r>
      <w:r>
        <w:rPr>
          <w:rFonts w:ascii="Cambria Math" w:eastAsiaTheme="minorEastAsia" w:hAnsi="Cambria Math"/>
        </w:rPr>
        <w:t xml:space="preserve"> </w:t>
      </w:r>
      <w:r>
        <w:rPr>
          <w:rFonts w:eastAsiaTheme="minorEastAsia" w:cstheme="minorHAnsi"/>
        </w:rPr>
        <w:t>from the Universal Polar Stereographic (UPS) North CRS with a geodetic CRS of WGS 84, it is given that:</w:t>
      </w:r>
      <w:r>
        <w:rPr>
          <w:rFonts w:ascii="Cambria Math" w:eastAsiaTheme="minorEastAsia" w:hAnsi="Cambria Math"/>
        </w:rPr>
        <w:t xml:space="preserve"> </w:t>
      </w:r>
    </w:p>
    <w:p w14:paraId="556D2612" w14:textId="77777777" w:rsidR="00F13E78" w:rsidRDefault="00F13E78" w:rsidP="00F13E78">
      <w:pPr>
        <w:spacing w:line="240" w:lineRule="auto"/>
        <w:ind w:left="360"/>
        <w:rPr>
          <w:rFonts w:ascii="Cambria Math" w:eastAsiaTheme="minorEastAsia" w:hAnsi="Cambria Math"/>
        </w:rPr>
      </w:pPr>
      <w:r>
        <w:rPr>
          <w:rFonts w:eastAsiaTheme="minorEastAsia"/>
        </w:rPr>
        <w:t xml:space="preserve">False easting </w:t>
      </w:r>
      <w:r>
        <w:rPr>
          <w:rFonts w:ascii="Cambria Math" w:eastAsiaTheme="minorEastAsia" w:hAnsi="Cambria Math"/>
          <w:i/>
        </w:rPr>
        <w:t>FE</w:t>
      </w:r>
      <w:r>
        <w:rPr>
          <w:rFonts w:ascii="Cambria Math" w:eastAsiaTheme="minorEastAsia" w:hAnsi="Cambria Math"/>
        </w:rPr>
        <w:t xml:space="preserve">                  = 2000000 m</w:t>
      </w:r>
    </w:p>
    <w:p w14:paraId="575A5DAD" w14:textId="77777777" w:rsidR="00F13E78" w:rsidRDefault="00F13E78" w:rsidP="00F13E78">
      <w:pPr>
        <w:spacing w:line="240" w:lineRule="auto"/>
        <w:ind w:left="360"/>
        <w:rPr>
          <w:rFonts w:ascii="Cambria Math" w:eastAsiaTheme="minorEastAsia" w:hAnsi="Cambria Math"/>
          <w:vertAlign w:val="subscript"/>
        </w:rPr>
      </w:pPr>
      <w:r>
        <w:rPr>
          <w:rFonts w:eastAsiaTheme="minorEastAsia"/>
        </w:rPr>
        <w:t xml:space="preserve">False northing </w:t>
      </w:r>
      <w:r>
        <w:rPr>
          <w:rFonts w:ascii="Cambria Math" w:eastAsiaTheme="minorEastAsia" w:hAnsi="Cambria Math"/>
          <w:i/>
        </w:rPr>
        <w:t>FN</w:t>
      </w:r>
      <w:r>
        <w:rPr>
          <w:rFonts w:ascii="Cambria Math" w:eastAsiaTheme="minorEastAsia" w:hAnsi="Cambria Math"/>
        </w:rPr>
        <w:t xml:space="preserve">               = 2000000 m   </w:t>
      </w:r>
    </w:p>
    <w:p w14:paraId="40C88738" w14:textId="77777777" w:rsidR="00F13E78" w:rsidRDefault="00F13E78" w:rsidP="00F13E78">
      <w:pPr>
        <w:spacing w:line="240" w:lineRule="auto"/>
        <w:ind w:left="360"/>
        <w:rPr>
          <w:rFonts w:ascii="Cambria Math" w:eastAsiaTheme="minorEastAsia" w:hAnsi="Cambria Math"/>
        </w:rPr>
      </w:pPr>
      <w:r>
        <w:rPr>
          <w:rFonts w:eastAsiaTheme="minorEastAsia"/>
        </w:rPr>
        <w:t xml:space="preserve">Scale at natural origin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O</m:t>
            </m:r>
          </m:sub>
        </m:sSub>
        <m:r>
          <w:rPr>
            <w:rFonts w:ascii="Cambria Math" w:eastAsiaTheme="minorEastAsia" w:hAnsi="Cambria Math"/>
          </w:rPr>
          <m:t>=0.994</m:t>
        </m:r>
      </m:oMath>
      <w:r>
        <w:rPr>
          <w:rFonts w:eastAsiaTheme="minorEastAsia"/>
        </w:rPr>
        <w:t xml:space="preserve"> </w:t>
      </w:r>
    </w:p>
    <w:p w14:paraId="67F85339" w14:textId="77777777" w:rsidR="00F13E78" w:rsidRDefault="00F13E78" w:rsidP="00F13E78">
      <w:pPr>
        <w:spacing w:line="240" w:lineRule="auto"/>
        <w:ind w:left="360"/>
        <w:rPr>
          <w:rFonts w:ascii="Cambria Math" w:eastAsiaTheme="minorEastAsia" w:hAnsi="Cambria Math"/>
          <w:vertAlign w:val="subscript"/>
        </w:rPr>
      </w:pPr>
      <w:r>
        <w:rPr>
          <w:rFonts w:eastAsiaTheme="minorEastAsia"/>
        </w:rPr>
        <w:t xml:space="preserve">Semi-major axis </w:t>
      </w:r>
      <w:r>
        <w:rPr>
          <w:rFonts w:ascii="Cambria Math" w:eastAsiaTheme="minorEastAsia" w:hAnsi="Cambria Math"/>
          <w:i/>
        </w:rPr>
        <w:t>a</w:t>
      </w:r>
      <w:r>
        <w:rPr>
          <w:rFonts w:ascii="Cambria Math" w:eastAsiaTheme="minorEastAsia" w:hAnsi="Cambria Math"/>
        </w:rPr>
        <w:t xml:space="preserve">               = 6378137.000 m </w:t>
      </w:r>
    </w:p>
    <w:p w14:paraId="3C9D906B" w14:textId="77777777" w:rsidR="00F13E78" w:rsidRDefault="00F13E78" w:rsidP="00F13E78">
      <w:pPr>
        <w:spacing w:line="240" w:lineRule="auto"/>
        <w:ind w:left="360"/>
        <w:rPr>
          <w:rFonts w:ascii="Cambria Math" w:eastAsiaTheme="minorEastAsia" w:hAnsi="Cambria Math"/>
        </w:rPr>
        <w:sectPr w:rsidR="00F13E78" w:rsidSect="00F13E78">
          <w:footerReference w:type="default" r:id="rId83"/>
          <w:pgSz w:w="12240" w:h="15840"/>
          <w:pgMar w:top="1440" w:right="1440" w:bottom="1440" w:left="1440" w:header="720" w:footer="720" w:gutter="0"/>
          <w:cols w:space="720"/>
          <w:docGrid w:linePitch="360"/>
        </w:sectPr>
      </w:pPr>
      <w:r>
        <w:rPr>
          <w:rFonts w:eastAsiaTheme="minorEastAsia"/>
        </w:rPr>
        <w:t xml:space="preserve">Inverse flattening  </w:t>
      </w:r>
      <m:oMath>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f</m:t>
            </m:r>
          </m:den>
        </m:f>
      </m:oMath>
      <w:r>
        <w:rPr>
          <w:rFonts w:ascii="Cambria Math" w:eastAsiaTheme="minorEastAsia" w:hAnsi="Cambria Math"/>
        </w:rPr>
        <w:t xml:space="preserve">           = 298.257223563</w:t>
      </w:r>
    </w:p>
    <w:p w14:paraId="03BA2321" w14:textId="77777777" w:rsidR="00F13E78" w:rsidRPr="00453B8F" w:rsidRDefault="00F13E78" w:rsidP="00F13E78">
      <w:pPr>
        <w:spacing w:line="240" w:lineRule="auto"/>
        <w:ind w:left="360"/>
        <w:rPr>
          <w:rFonts w:ascii="Cambria Math" w:eastAsiaTheme="minorEastAsia" w:hAnsi="Cambria Math"/>
          <w:vertAlign w:val="subscript"/>
        </w:rPr>
      </w:pPr>
      <w:r>
        <w:rPr>
          <w:rFonts w:ascii="Cambria Math" w:eastAsiaTheme="minorEastAsia" w:hAnsi="Cambria Math"/>
          <w:noProof/>
        </w:rPr>
        <w:lastRenderedPageBreak/>
        <mc:AlternateContent>
          <mc:Choice Requires="wps">
            <w:drawing>
              <wp:anchor distT="0" distB="0" distL="114300" distR="114300" simplePos="0" relativeHeight="251658272" behindDoc="0" locked="0" layoutInCell="1" allowOverlap="1" wp14:anchorId="3398B78D" wp14:editId="04C67DEF">
                <wp:simplePos x="0" y="0"/>
                <wp:positionH relativeFrom="column">
                  <wp:posOffset>730332</wp:posOffset>
                </wp:positionH>
                <wp:positionV relativeFrom="paragraph">
                  <wp:posOffset>261257</wp:posOffset>
                </wp:positionV>
                <wp:extent cx="904899" cy="233287"/>
                <wp:effectExtent l="0" t="0" r="28575" b="14605"/>
                <wp:wrapNone/>
                <wp:docPr id="41" name="Rectangle 41"/>
                <wp:cNvGraphicFramePr/>
                <a:graphic xmlns:a="http://schemas.openxmlformats.org/drawingml/2006/main">
                  <a:graphicData uri="http://schemas.microsoft.com/office/word/2010/wordprocessingShape">
                    <wps:wsp>
                      <wps:cNvSpPr/>
                      <wps:spPr>
                        <a:xfrm>
                          <a:off x="0" y="0"/>
                          <a:ext cx="904899" cy="233287"/>
                        </a:xfrm>
                        <a:prstGeom prst="rect">
                          <a:avLst/>
                        </a:prstGeom>
                        <a:noFill/>
                        <a:ln w="6350"/>
                      </wps:spPr>
                      <wps:style>
                        <a:lnRef idx="2">
                          <a:schemeClr val="accent1">
                            <a:shade val="50000"/>
                          </a:schemeClr>
                        </a:lnRef>
                        <a:fillRef idx="1">
                          <a:schemeClr val="accent1"/>
                        </a:fillRef>
                        <a:effectRef idx="0">
                          <a:schemeClr val="accent1"/>
                        </a:effectRef>
                        <a:fontRef idx="minor">
                          <a:schemeClr val="lt1"/>
                        </a:fontRef>
                      </wps:style>
                      <wps:txbx>
                        <w:txbxContent>
                          <w:p w14:paraId="1F29BB12" w14:textId="77777777" w:rsidR="00F13E78" w:rsidRDefault="00F13E78" w:rsidP="00F13E78">
                            <w:pPr>
                              <w:jc w:val="right"/>
                            </w:pPr>
                          </w:p>
                        </w:txbxContent>
                      </wps:txbx>
                      <wps:bodyPr rot="0" spcFirstLastPara="0" vert="horz" wrap="square" lIns="91440" tIns="45720" rIns="91440" bIns="45720" numCol="1" spcCol="0" rtlCol="0" fromWordArt="0" anchor="b" anchorCtr="0" forceAA="0" compatLnSpc="1">
                        <a:prstTxWarp prst="textNoShape">
                          <a:avLst/>
                        </a:prstTxWarp>
                        <a:noAutofit/>
                      </wps:bodyPr>
                    </wps:wsp>
                  </a:graphicData>
                </a:graphic>
              </wp:anchor>
            </w:drawing>
          </mc:Choice>
          <mc:Fallback>
            <w:pict>
              <v:rect w14:anchorId="3398B78D" id="Rectangle 41" o:spid="_x0000_s1057" style="position:absolute;left:0;text-align:left;margin-left:57.5pt;margin-top:20.55pt;width:71.25pt;height:18.35pt;z-index:251658272;visibility:visible;mso-wrap-style:square;mso-wrap-distance-left:9pt;mso-wrap-distance-top:0;mso-wrap-distance-right:9pt;mso-wrap-distance-bottom:0;mso-position-horizontal:absolute;mso-position-horizontal-relative:text;mso-position-vertical:absolute;mso-position-vertical-relative:text;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" filled="f" strokecolor="#1f3763 [1604]" strokeweight=".5pt">
                <v:textbox>
                  <w:txbxContent>
                    <w:p w14:paraId="1F29BB12" w14:textId="77777777" w:rsidR="00F13E78" w:rsidRDefault="00F13E78" w:rsidP="00F13E78">
                      <w:pPr>
                        <w:jc w:val="right"/>
                      </w:pPr>
                    </w:p>
                  </w:txbxContent>
                </v:textbox>
              </v:rect>
            </w:pict>
          </mc:Fallback>
        </mc:AlternateContent>
      </w:r>
      <w:r>
        <w:rPr>
          <w:rFonts w:ascii="Cambria Math" w:eastAsiaTheme="minorEastAsia" w:hAnsi="Cambria Math"/>
        </w:rPr>
        <w:t xml:space="preserve"> </w:t>
      </w:r>
      <w:r>
        <w:rPr>
          <w:noProof/>
        </w:rPr>
        <mc:AlternateContent>
          <mc:Choice Requires="wps">
            <w:drawing>
              <wp:anchor distT="0" distB="0" distL="114300" distR="114300" simplePos="0" relativeHeight="251658266" behindDoc="0" locked="0" layoutInCell="1" allowOverlap="1" wp14:anchorId="4DD9F64A" wp14:editId="3DCA6520">
                <wp:simplePos x="0" y="0"/>
                <wp:positionH relativeFrom="column">
                  <wp:posOffset>1567815</wp:posOffset>
                </wp:positionH>
                <wp:positionV relativeFrom="paragraph">
                  <wp:posOffset>180340</wp:posOffset>
                </wp:positionV>
                <wp:extent cx="205105" cy="249555"/>
                <wp:effectExtent l="0" t="0" r="0" b="0"/>
                <wp:wrapNone/>
                <wp:docPr id="197" name="Text Box 1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4470" cy="249555"/>
                        </a:xfrm>
                        <a:prstGeom prst="rect">
                          <a:avLst/>
                        </a:prstGeom>
                        <a:noFill/>
                        <a:ln w="9525">
                          <a:noFill/>
                          <a:miter lim="800000"/>
                          <a:headEnd/>
                          <a:tailEnd/>
                        </a:ln>
                      </wps:spPr>
                      <wps:txbx>
                        <w:txbxContent>
                          <w:p w14:paraId="1EFA6534" w14:textId="77777777" w:rsidR="00F13E78" w:rsidRDefault="00F13E78" w:rsidP="00F13E78">
                            <w:pPr>
                              <w:rPr>
                                <w:color w:val="44546A" w:themeColor="text2"/>
                                <w:sz w:val="12"/>
                                <w:szCs w:val="12"/>
                              </w:rPr>
                            </w:pPr>
                            <w:r>
                              <w:rPr>
                                <w:color w:val="44546A" w:themeColor="text2"/>
                                <w:sz w:val="12"/>
                                <w:szCs w:val="12"/>
                              </w:rPr>
                              <w:fldChar w:fldCharType="begin"/>
                            </w:r>
                            <w:r>
                              <w:rPr>
                                <w:color w:val="44546A" w:themeColor="text2"/>
                                <w:sz w:val="12"/>
                                <w:szCs w:val="12"/>
                              </w:rPr>
                              <w:instrText xml:space="preserve"> REF _Ref184814645 \n \h </w:instrText>
                            </w:r>
                            <w:r>
                              <w:rPr>
                                <w:color w:val="44546A" w:themeColor="text2"/>
                                <w:sz w:val="12"/>
                                <w:szCs w:val="12"/>
                              </w:rPr>
                            </w:r>
                            <w:r>
                              <w:rPr>
                                <w:color w:val="44546A" w:themeColor="text2"/>
                                <w:sz w:val="12"/>
                                <w:szCs w:val="12"/>
                              </w:rPr>
                              <w:fldChar w:fldCharType="separate"/>
                            </w:r>
                            <w:r>
                              <w:rPr>
                                <w:color w:val="44546A" w:themeColor="text2"/>
                                <w:sz w:val="12"/>
                                <w:szCs w:val="12"/>
                              </w:rPr>
                              <w:t>2</w:t>
                            </w:r>
                            <w:r>
                              <w:rPr>
                                <w:color w:val="44546A" w:themeColor="text2"/>
                                <w:sz w:val="12"/>
                                <w:szCs w:val="12"/>
                              </w:rPr>
                              <w:fldChar w:fldCharType="end"/>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4DD9F64A" id="Text Box 197" o:spid="_x0000_s1058" type="#_x0000_t202" style="position:absolute;left:0;text-align:left;margin-left:123.45pt;margin-top:14.2pt;width:16.15pt;height:19.65pt;z-index:2516582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" filled="f" stroked="f">
                <v:textbox>
                  <w:txbxContent>
                    <w:p w14:paraId="1EFA6534" w14:textId="77777777" w:rsidR="00F13E78" w:rsidRDefault="00F13E78" w:rsidP="00F13E78">
                      <w:pPr>
                        <w:rPr>
                          <w:color w:val="44546A" w:themeColor="text2"/>
                          <w:sz w:val="12"/>
                          <w:szCs w:val="12"/>
                        </w:rPr>
                      </w:pPr>
                      <w:r>
                        <w:rPr>
                          <w:color w:val="44546A" w:themeColor="text2"/>
                          <w:sz w:val="12"/>
                          <w:szCs w:val="12"/>
                        </w:rPr>
                        <w:fldChar w:fldCharType="begin"/>
                      </w:r>
                      <w:r>
                        <w:rPr>
                          <w:color w:val="44546A" w:themeColor="text2"/>
                          <w:sz w:val="12"/>
                          <w:szCs w:val="12"/>
                        </w:rPr>
                        <w:instrText xml:space="preserve"> REF _Ref184814645 \n \h </w:instrText>
                      </w:r>
                      <w:r>
                        <w:rPr>
                          <w:color w:val="44546A" w:themeColor="text2"/>
                          <w:sz w:val="12"/>
                          <w:szCs w:val="12"/>
                        </w:rPr>
                      </w:r>
                      <w:r>
                        <w:rPr>
                          <w:color w:val="44546A" w:themeColor="text2"/>
                          <w:sz w:val="12"/>
                          <w:szCs w:val="12"/>
                        </w:rPr>
                        <w:fldChar w:fldCharType="separate"/>
                      </w:r>
                      <w:r>
                        <w:rPr>
                          <w:color w:val="44546A" w:themeColor="text2"/>
                          <w:sz w:val="12"/>
                          <w:szCs w:val="12"/>
                        </w:rPr>
                        <w:t>2</w:t>
                      </w:r>
                      <w:r>
                        <w:rPr>
                          <w:color w:val="44546A" w:themeColor="text2"/>
                          <w:sz w:val="12"/>
                          <w:szCs w:val="12"/>
                        </w:rPr>
                        <w:fldChar w:fldCharType="end"/>
                      </w:r>
                    </w:p>
                  </w:txbxContent>
                </v:textbox>
              </v:shape>
            </w:pict>
          </mc:Fallback>
        </mc:AlternateContent>
      </w:r>
      <w:r>
        <w:rPr>
          <w:rFonts w:eastAsiaTheme="minorEastAsia"/>
        </w:rPr>
        <w:t xml:space="preserve">It follows that </w:t>
      </w:r>
      <w:r>
        <w:rPr>
          <w:rFonts w:ascii="Cambria Math" w:eastAsiaTheme="minorEastAsia" w:hAnsi="Cambria Math"/>
          <w:i/>
        </w:rPr>
        <w:t>f</w:t>
      </w:r>
      <w:r>
        <w:rPr>
          <w:rFonts w:ascii="Cambria Math" w:eastAsiaTheme="minorEastAsia" w:hAnsi="Cambria Math"/>
        </w:rPr>
        <w:t xml:space="preserve">  = 3.35281066475 </w:t>
      </w:r>
      <m:oMath>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-3</m:t>
            </m:r>
          </m:sup>
        </m:sSup>
      </m:oMath>
    </w:p>
    <w:p w14:paraId="16E25CB1" w14:textId="77777777" w:rsidR="00F13E78" w:rsidRDefault="00F13E78" w:rsidP="00F13E78">
      <w:pPr>
        <w:spacing w:after="0" w:line="360" w:lineRule="auto"/>
        <w:ind w:left="360"/>
        <w:rPr>
          <w:rFonts w:eastAsiaTheme="minorEastAsia"/>
        </w:rPr>
      </w:pPr>
      <w:r>
        <w:rPr>
          <w:rFonts w:eastAsiaTheme="minorEastAsia"/>
        </w:rPr>
        <w:t xml:space="preserve">and that </w:t>
      </w:r>
      <m:oMath>
        <m:r>
          <w:rPr>
            <w:rFonts w:ascii="Cambria Math" w:eastAsiaTheme="minorEastAsia" w:hAnsi="Cambria Math"/>
          </w:rPr>
          <m:t xml:space="preserve">e= </m:t>
        </m:r>
        <m:rad>
          <m:radPr>
            <m:degHide m:val="1"/>
            <m:ctrlPr>
              <w:rPr>
                <w:rFonts w:ascii="Cambria Math" w:eastAsiaTheme="minorEastAsia" w:hAnsi="Cambria Math"/>
                <w:i/>
              </w:rPr>
            </m:ctrlPr>
          </m:radPr>
          <m:deg/>
          <m:e>
            <m:r>
              <w:rPr>
                <w:rFonts w:ascii="Cambria Math" w:eastAsiaTheme="minorEastAsia" w:hAnsi="Cambria Math"/>
              </w:rPr>
              <m:t>2f-</m:t>
            </m:r>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2</m:t>
                </m:r>
              </m:sup>
            </m:sSup>
          </m:e>
        </m:rad>
        <m:r>
          <w:rPr>
            <w:rFonts w:ascii="Cambria Math" w:eastAsiaTheme="minorEastAsia" w:hAnsi="Cambria Math"/>
          </w:rPr>
          <m:t xml:space="preserve">=8.18191908 × </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-2</m:t>
            </m:r>
          </m:sup>
        </m:sSup>
      </m:oMath>
      <w:r>
        <w:rPr>
          <w:rFonts w:eastAsiaTheme="minorEastAsia"/>
        </w:rPr>
        <w:t xml:space="preserve">   </w:t>
      </w:r>
    </w:p>
    <w:p w14:paraId="050AB285" w14:textId="77777777" w:rsidR="00F13E78" w:rsidRDefault="00F13E78" w:rsidP="00F13E78">
      <w:pPr>
        <w:spacing w:after="0" w:line="360" w:lineRule="auto"/>
        <w:ind w:left="360"/>
        <w:rPr>
          <w:rFonts w:eastAsiaTheme="minorEastAsia"/>
        </w:rPr>
      </w:pPr>
    </w:p>
    <w:p w14:paraId="066F3EFC" w14:textId="77777777" w:rsidR="00F13E78" w:rsidRDefault="00F13E78" w:rsidP="00F13E78">
      <w:pPr>
        <w:pStyle w:val="ListParagraph"/>
        <w:numPr>
          <w:ilvl w:val="0"/>
          <w:numId w:val="166"/>
        </w:numPr>
        <w:spacing w:line="256" w:lineRule="auto"/>
        <w:contextualSpacing/>
        <w:rPr>
          <w:rFonts w:eastAsiaTheme="minorEastAsia"/>
        </w:rPr>
      </w:pPr>
      <w:r>
        <w:rPr>
          <w:noProof/>
        </w:rPr>
        <mc:AlternateContent>
          <mc:Choice Requires="wps">
            <w:drawing>
              <wp:anchor distT="0" distB="0" distL="114300" distR="114300" simplePos="0" relativeHeight="251658265" behindDoc="0" locked="0" layoutInCell="1" allowOverlap="1" wp14:anchorId="18965A37" wp14:editId="5B0F9E6F">
                <wp:simplePos x="0" y="0"/>
                <wp:positionH relativeFrom="column">
                  <wp:posOffset>3545205</wp:posOffset>
                </wp:positionH>
                <wp:positionV relativeFrom="paragraph">
                  <wp:posOffset>183515</wp:posOffset>
                </wp:positionV>
                <wp:extent cx="205105" cy="249555"/>
                <wp:effectExtent l="0" t="0" r="0" b="0"/>
                <wp:wrapNone/>
                <wp:docPr id="193" name="Text Box 1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4470" cy="249555"/>
                        </a:xfrm>
                        <a:prstGeom prst="rect">
                          <a:avLst/>
                        </a:prstGeom>
                        <a:noFill/>
                        <a:ln w="9525">
                          <a:noFill/>
                          <a:miter lim="800000"/>
                          <a:headEnd/>
                          <a:tailEnd/>
                        </a:ln>
                      </wps:spPr>
                      <wps:txbx>
                        <w:txbxContent>
                          <w:p w14:paraId="07093032" w14:textId="77777777" w:rsidR="00F13E78" w:rsidRDefault="00F13E78" w:rsidP="00F13E78">
                            <w:pPr>
                              <w:rPr>
                                <w:color w:val="44546A" w:themeColor="text2"/>
                                <w:sz w:val="12"/>
                                <w:szCs w:val="12"/>
                              </w:rPr>
                            </w:pPr>
                            <w:r>
                              <w:rPr>
                                <w:color w:val="44546A" w:themeColor="text2"/>
                                <w:sz w:val="12"/>
                                <w:szCs w:val="12"/>
                              </w:rPr>
                              <w:fldChar w:fldCharType="begin"/>
                            </w:r>
                            <w:r>
                              <w:rPr>
                                <w:color w:val="44546A" w:themeColor="text2"/>
                                <w:sz w:val="12"/>
                                <w:szCs w:val="12"/>
                              </w:rPr>
                              <w:instrText xml:space="preserve"> REF _Ref184814844 \n \h </w:instrText>
                            </w:r>
                            <w:r>
                              <w:rPr>
                                <w:color w:val="44546A" w:themeColor="text2"/>
                                <w:sz w:val="12"/>
                                <w:szCs w:val="12"/>
                              </w:rPr>
                            </w:r>
                            <w:r>
                              <w:rPr>
                                <w:color w:val="44546A" w:themeColor="text2"/>
                                <w:sz w:val="12"/>
                                <w:szCs w:val="12"/>
                              </w:rPr>
                              <w:fldChar w:fldCharType="separate"/>
                            </w:r>
                            <w:r>
                              <w:rPr>
                                <w:color w:val="44546A" w:themeColor="text2"/>
                                <w:sz w:val="12"/>
                                <w:szCs w:val="12"/>
                              </w:rPr>
                              <w:t>5</w:t>
                            </w:r>
                            <w:r>
                              <w:rPr>
                                <w:color w:val="44546A" w:themeColor="text2"/>
                                <w:sz w:val="12"/>
                                <w:szCs w:val="12"/>
                              </w:rPr>
                              <w:fldChar w:fldCharType="end"/>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18965A37" id="Text Box 193" o:spid="_x0000_s1059" type="#_x0000_t202" style="position:absolute;left:0;text-align:left;margin-left:279.15pt;margin-top:14.45pt;width:16.15pt;height:19.65pt;z-index:2516582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" filled="f" stroked="f">
                <v:textbox>
                  <w:txbxContent>
                    <w:p w14:paraId="07093032" w14:textId="77777777" w:rsidR="00F13E78" w:rsidRDefault="00F13E78" w:rsidP="00F13E78">
                      <w:pPr>
                        <w:rPr>
                          <w:color w:val="44546A" w:themeColor="text2"/>
                          <w:sz w:val="12"/>
                          <w:szCs w:val="12"/>
                        </w:rPr>
                      </w:pPr>
                      <w:r>
                        <w:rPr>
                          <w:color w:val="44546A" w:themeColor="text2"/>
                          <w:sz w:val="12"/>
                          <w:szCs w:val="12"/>
                        </w:rPr>
                        <w:fldChar w:fldCharType="begin"/>
                      </w:r>
                      <w:r>
                        <w:rPr>
                          <w:color w:val="44546A" w:themeColor="text2"/>
                          <w:sz w:val="12"/>
                          <w:szCs w:val="12"/>
                        </w:rPr>
                        <w:instrText xml:space="preserve"> REF _Ref184814844 \n \h </w:instrText>
                      </w:r>
                      <w:r>
                        <w:rPr>
                          <w:color w:val="44546A" w:themeColor="text2"/>
                          <w:sz w:val="12"/>
                          <w:szCs w:val="12"/>
                        </w:rPr>
                      </w:r>
                      <w:r>
                        <w:rPr>
                          <w:color w:val="44546A" w:themeColor="text2"/>
                          <w:sz w:val="12"/>
                          <w:szCs w:val="12"/>
                        </w:rPr>
                        <w:fldChar w:fldCharType="separate"/>
                      </w:r>
                      <w:r>
                        <w:rPr>
                          <w:color w:val="44546A" w:themeColor="text2"/>
                          <w:sz w:val="12"/>
                          <w:szCs w:val="12"/>
                        </w:rPr>
                        <w:t>5</w:t>
                      </w:r>
                      <w:r>
                        <w:rPr>
                          <w:color w:val="44546A" w:themeColor="text2"/>
                          <w:sz w:val="12"/>
                          <w:szCs w:val="12"/>
                        </w:rPr>
                        <w:fldChar w:fldCharType="end"/>
                      </w:r>
                    </w:p>
                  </w:txbxContent>
                </v:textbox>
              </v:shape>
            </w:pict>
          </mc:Fallback>
        </mc:AlternateContent>
      </w:r>
      <w:r>
        <w:rPr>
          <w:noProof/>
        </w:rPr>
        <mc:AlternateContent>
          <mc:Choice Requires="wpg">
            <w:drawing>
              <wp:anchor distT="0" distB="0" distL="114300" distR="114300" simplePos="0" relativeHeight="251658264" behindDoc="0" locked="0" layoutInCell="1" allowOverlap="1" wp14:anchorId="013DF9D8" wp14:editId="41A68E10">
                <wp:simplePos x="0" y="0"/>
                <wp:positionH relativeFrom="column">
                  <wp:posOffset>176530</wp:posOffset>
                </wp:positionH>
                <wp:positionV relativeFrom="paragraph">
                  <wp:posOffset>239395</wp:posOffset>
                </wp:positionV>
                <wp:extent cx="3601720" cy="513080"/>
                <wp:effectExtent l="0" t="0" r="0" b="20320"/>
                <wp:wrapNone/>
                <wp:docPr id="192" name="Group 192"/>
                <wp:cNvGraphicFramePr/>
                <a:graphic xmlns:a="http://schemas.openxmlformats.org/drawingml/2006/main">
                  <a:graphicData uri="http://schemas.microsoft.com/office/word/2010/wordprocessingGroup">
                    <wpg:wgp>
                      <wpg:cNvGrpSpPr/>
                      <wpg:grpSpPr>
                        <a:xfrm>
                          <a:off x="0" y="0"/>
                          <a:ext cx="3601085" cy="512445"/>
                          <a:chOff x="0" y="0"/>
                          <a:chExt cx="2743200" cy="1229096"/>
                        </a:xfrm>
                      </wpg:grpSpPr>
                      <wps:wsp>
                        <wps:cNvPr id="34" name="Rectangle 34"/>
                        <wps:cNvSpPr/>
                        <wps:spPr>
                          <a:xfrm>
                            <a:off x="0" y="65314"/>
                            <a:ext cx="2618509" cy="1163782"/>
                          </a:xfrm>
                          <a:prstGeom prst="rect">
                            <a:avLst/>
                          </a:prstGeom>
                          <a:noFill/>
                          <a:ln w="6350"/>
                        </wps:spPr>
                        <wps:style>
                          <a:lnRef idx="2">
                            <a:schemeClr val="accent1">
                              <a:shade val="50000"/>
                            </a:schemeClr>
                          </a:lnRef>
                          <a:fillRef idx="1">
                            <a:schemeClr val="accent1"/>
                          </a:fillRef>
                          <a:effectRef idx="0">
                            <a:schemeClr val="accent1"/>
                          </a:effectRef>
                          <a:fontRef idx="minor">
                            <a:schemeClr val="lt1"/>
                          </a:fontRef>
                        </wps:style>
                        <wps:txbx>
                          <w:txbxContent>
                            <w:p w14:paraId="068A9967" w14:textId="77777777" w:rsidR="00F13E78" w:rsidRDefault="00F13E78" w:rsidP="00F13E78">
                              <w:pPr>
                                <w:jc w:val="right"/>
                              </w:pPr>
                            </w:p>
                          </w:txbxContent>
                        </wps:txbx>
                        <wps:bodyPr rot="0" spcFirstLastPara="0" vert="horz" wrap="square" lIns="91440" tIns="45720" rIns="91440" bIns="45720" numCol="1" spcCol="0" rtlCol="0" fromWordArt="0" anchor="b" anchorCtr="0" forceAA="0" compatLnSpc="1">
                          <a:prstTxWarp prst="textNoShape">
                            <a:avLst/>
                          </a:prstTxWarp>
                          <a:noAutofit/>
                        </wps:bodyPr>
                      </wps:wsp>
                      <wps:wsp>
                        <wps:cNvPr id="35" name="Text Box 2"/>
                        <wps:cNvSpPr txBox="1">
                          <a:spLocks noChangeArrowheads="1"/>
                        </wps:cNvSpPr>
                        <wps:spPr bwMode="auto">
                          <a:xfrm>
                            <a:off x="2541319" y="0"/>
                            <a:ext cx="201881" cy="207645"/>
                          </a:xfrm>
                          <a:prstGeom prst="rect">
                            <a:avLst/>
                          </a:prstGeom>
                          <a:noFill/>
                          <a:ln w="9525">
                            <a:noFill/>
                            <a:miter lim="800000"/>
                            <a:headEnd/>
                            <a:tailEnd/>
                          </a:ln>
                        </wps:spPr>
                        <wps:txbx>
                          <w:txbxContent>
                            <w:p w14:paraId="0E2BB07B" w14:textId="77777777" w:rsidR="00F13E78" w:rsidRDefault="00F13E78" w:rsidP="00F13E78">
                              <w:pPr>
                                <w:rPr>
                                  <w:color w:val="44546A" w:themeColor="text2"/>
                                  <w:sz w:val="12"/>
                                  <w:szCs w:val="12"/>
                                </w:rPr>
                              </w:pPr>
                              <w:r>
                                <w:rPr>
                                  <w:color w:val="44546A" w:themeColor="text2"/>
                                  <w:sz w:val="12"/>
                                  <w:szCs w:val="12"/>
                                </w:rPr>
                                <w:t>1</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013DF9D8" id="Group 192" o:spid="_x0000_s1060" style="position:absolute;left:0;text-align:left;margin-left:13.9pt;margin-top:18.85pt;width:283.6pt;height:40.4pt;z-index:251658264;mso-width-relative:margin;mso-height-relative:margin" coordsize="27432,122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">
                <v:rect id="Rectangle 34" o:spid="_x0000_s1061" style="position:absolute;top:653;width:26185;height:1163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" filled="f" strokecolor="#1f3763 [1604]" strokeweight=".5pt">
                  <v:textbox>
                    <w:txbxContent>
                      <w:p w14:paraId="068A9967" w14:textId="77777777" w:rsidR="00F13E78" w:rsidRDefault="00F13E78" w:rsidP="00F13E78">
                        <w:pPr>
                          <w:jc w:val="right"/>
                        </w:pPr>
                      </w:p>
                    </w:txbxContent>
                  </v:textbox>
                </v:rect>
                <v:shape id="_x0000_s1062" type="#_x0000_t202" style="position:absolute;left:25413;width:2019;height:2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" filled="f" stroked="f">
                  <v:textbox>
                    <w:txbxContent>
                      <w:p w14:paraId="0E2BB07B" w14:textId="77777777" w:rsidR="00F13E78" w:rsidRDefault="00F13E78" w:rsidP="00F13E78">
                        <w:pPr>
                          <w:rPr>
                            <w:color w:val="44546A" w:themeColor="text2"/>
                            <w:sz w:val="12"/>
                            <w:szCs w:val="12"/>
                          </w:rPr>
                        </w:pPr>
                        <w:r>
                          <w:rPr>
                            <w:color w:val="44546A" w:themeColor="text2"/>
                            <w:sz w:val="12"/>
                            <w:szCs w:val="12"/>
                          </w:rPr>
                          <w:t>1</w:t>
                        </w:r>
                      </w:p>
                    </w:txbxContent>
                  </v:textbox>
                </v:shape>
              </v:group>
            </w:pict>
          </mc:Fallback>
        </mc:AlternateContent>
      </w:r>
      <w:r>
        <w:rPr>
          <w:rFonts w:eastAsiaTheme="minorEastAsia"/>
        </w:rPr>
        <w:t xml:space="preserve">We next calculate the value </w:t>
      </w:r>
      <m:oMath>
        <m:sSup>
          <m:sSupPr>
            <m:ctrlPr>
              <w:rPr>
                <w:rFonts w:ascii="Cambria Math" w:eastAsiaTheme="minorEastAsia" w:hAnsi="Cambria Math"/>
                <w:i/>
              </w:rPr>
            </m:ctrlPr>
          </m:sSupPr>
          <m:e>
            <m:r>
              <w:rPr>
                <w:rFonts w:ascii="Cambria Math" w:eastAsiaTheme="minorEastAsia" w:hAnsi="Cambria Math"/>
              </w:rPr>
              <m:t>t</m:t>
            </m:r>
          </m:e>
          <m:sup>
            <m:r>
              <w:rPr>
                <w:rFonts w:ascii="Cambria Math" w:eastAsiaTheme="minorEastAsia" w:hAnsi="Cambria Math"/>
              </w:rPr>
              <m:t>'</m:t>
            </m:r>
          </m:sup>
        </m:sSup>
      </m:oMath>
      <w:r>
        <w:rPr>
          <w:rFonts w:eastAsiaTheme="minorEastAsia"/>
        </w:rPr>
        <w:t>:</w:t>
      </w:r>
    </w:p>
    <w:p w14:paraId="74CFF288" w14:textId="77777777" w:rsidR="00F13E78" w:rsidRDefault="00000000" w:rsidP="00F13E78">
      <w:pPr>
        <w:ind w:left="360"/>
        <w:rPr>
          <w:rFonts w:eastAsiaTheme="minorEastAsia"/>
        </w:rPr>
      </w:pPr>
      <m:oMathPara>
        <m:oMathParaPr>
          <m:jc m:val="left"/>
        </m:oMathParaPr>
        <m:oMath>
          <m:sSup>
            <m:sSupPr>
              <m:ctrlPr>
                <w:rPr>
                  <w:rFonts w:ascii="Cambria Math" w:eastAsiaTheme="minorEastAsia" w:hAnsi="Cambria Math"/>
                  <w:i/>
                </w:rPr>
              </m:ctrlPr>
            </m:sSupPr>
            <m:e>
              <m:r>
                <w:rPr>
                  <w:rFonts w:ascii="Cambria Math" w:eastAsiaTheme="minorEastAsia" w:hAnsi="Cambria Math"/>
                </w:rPr>
                <m:t>t</m:t>
              </m:r>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rad>
                <m:radPr>
                  <m:degHide m:val="1"/>
                  <m:ctrlPr>
                    <w:rPr>
                      <w:rFonts w:ascii="Cambria Math" w:eastAsiaTheme="minorEastAsia" w:hAnsi="Cambria Math"/>
                      <w:i/>
                    </w:rPr>
                  </m:ctrlPr>
                </m:radPr>
                <m:deg/>
                <m:e>
                  <m:d>
                    <m:dPr>
                      <m:begChr m:val="["/>
                      <m:endChr m:val="]"/>
                      <m:ctrlPr>
                        <w:rPr>
                          <w:rFonts w:ascii="Cambria Math" w:eastAsiaTheme="minorEastAsia" w:hAnsi="Cambria Math"/>
                          <w:i/>
                        </w:rPr>
                      </m:ctrlPr>
                    </m:dPr>
                    <m:e>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E-FE</m:t>
                              </m:r>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(N-FN)</m:t>
                          </m:r>
                        </m:e>
                        <m:sup>
                          <m:r>
                            <w:rPr>
                              <w:rFonts w:ascii="Cambria Math" w:eastAsiaTheme="minorEastAsia" w:hAnsi="Cambria Math"/>
                            </w:rPr>
                            <m:t>2</m:t>
                          </m:r>
                        </m:sup>
                      </m:sSup>
                    </m:e>
                  </m:d>
                  <m:sSup>
                    <m:sSupPr>
                      <m:ctrlPr>
                        <w:rPr>
                          <w:rFonts w:ascii="Cambria Math" w:eastAsiaTheme="minorEastAsia" w:hAnsi="Cambria Math"/>
                          <w:i/>
                        </w:rPr>
                      </m:ctrlPr>
                    </m:sSupPr>
                    <m:e>
                      <m:r>
                        <w:rPr>
                          <w:rFonts w:ascii="Cambria Math" w:eastAsiaTheme="minorEastAsia" w:hAnsi="Cambria Math"/>
                        </w:rPr>
                        <m:t>(1+e)</m:t>
                      </m:r>
                    </m:e>
                    <m:sup>
                      <m:r>
                        <w:rPr>
                          <w:rFonts w:ascii="Cambria Math" w:eastAsiaTheme="minorEastAsia" w:hAnsi="Cambria Math"/>
                        </w:rPr>
                        <m:t>(1+e)</m:t>
                      </m:r>
                    </m:sup>
                  </m:sSup>
                  <m:sSup>
                    <m:sSupPr>
                      <m:ctrlPr>
                        <w:rPr>
                          <w:rFonts w:ascii="Cambria Math" w:eastAsiaTheme="minorEastAsia" w:hAnsi="Cambria Math"/>
                          <w:i/>
                        </w:rPr>
                      </m:ctrlPr>
                    </m:sSupPr>
                    <m:e>
                      <m:r>
                        <w:rPr>
                          <w:rFonts w:ascii="Cambria Math" w:eastAsiaTheme="minorEastAsia" w:hAnsi="Cambria Math"/>
                        </w:rPr>
                        <m:t>(1-e)</m:t>
                      </m:r>
                    </m:e>
                    <m:sup>
                      <m:r>
                        <w:rPr>
                          <w:rFonts w:ascii="Cambria Math" w:eastAsiaTheme="minorEastAsia" w:hAnsi="Cambria Math"/>
                        </w:rPr>
                        <m:t>(1-e)</m:t>
                      </m:r>
                    </m:sup>
                  </m:sSup>
                </m:e>
              </m:rad>
            </m:num>
            <m:den>
              <m:r>
                <w:rPr>
                  <w:rFonts w:ascii="Cambria Math" w:eastAsiaTheme="minorEastAsia" w:hAnsi="Cambria Math"/>
                </w:rPr>
                <m:t>2a</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O</m:t>
                  </m:r>
                </m:sub>
              </m:sSub>
            </m:den>
          </m:f>
        </m:oMath>
      </m:oMathPara>
    </w:p>
    <w:p w14:paraId="689832F4" w14:textId="77777777" w:rsidR="00F13E78" w:rsidRDefault="00F13E78" w:rsidP="00F13E78">
      <w:pPr>
        <w:ind w:left="360"/>
        <w:rPr>
          <w:rFonts w:eastAsiaTheme="minorEastAsia"/>
        </w:rPr>
      </w:pPr>
      <m:oMath>
        <m:r>
          <w:rPr>
            <w:rFonts w:ascii="Cambria Math" w:eastAsiaTheme="minorEastAsia" w:hAnsi="Cambria Math"/>
          </w:rPr>
          <m:t xml:space="preserve">     =7.91307065 ×</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-8</m:t>
            </m:r>
          </m:sup>
        </m:sSup>
        <m:rad>
          <m:radPr>
            <m:degHide m:val="1"/>
            <m:ctrlPr>
              <w:rPr>
                <w:rFonts w:ascii="Cambria Math" w:eastAsiaTheme="minorEastAsia" w:hAnsi="Cambria Math"/>
                <w:i/>
              </w:rPr>
            </m:ctrlPr>
          </m:radPr>
          <m:deg/>
          <m:e>
            <m:d>
              <m:dPr>
                <m:begChr m:val="["/>
                <m:endChr m:val="]"/>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(E-2000000)</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N-2000000</m:t>
                        </m:r>
                      </m:e>
                    </m:d>
                  </m:e>
                  <m:sup>
                    <m:r>
                      <w:rPr>
                        <w:rFonts w:ascii="Cambria Math" w:eastAsiaTheme="minorEastAsia" w:hAnsi="Cambria Math"/>
                      </w:rPr>
                      <m:t>2</m:t>
                    </m:r>
                  </m:sup>
                </m:sSup>
              </m:e>
            </m:d>
          </m:e>
        </m:rad>
      </m:oMath>
      <w:r>
        <w:rPr>
          <w:rFonts w:eastAsiaTheme="minorEastAsia"/>
        </w:rPr>
        <w:t xml:space="preserve"> </w:t>
      </w:r>
    </w:p>
    <w:p w14:paraId="31E7BC0B" w14:textId="77777777" w:rsidR="00F13E78" w:rsidRDefault="00F13E78" w:rsidP="00F13E78">
      <w:pPr>
        <w:ind w:left="360"/>
        <w:rPr>
          <w:rFonts w:eastAsiaTheme="minorEastAsia"/>
        </w:rPr>
      </w:pPr>
    </w:p>
    <w:p w14:paraId="2225C013" w14:textId="77777777" w:rsidR="00F13E78" w:rsidRPr="004A3BA3" w:rsidRDefault="00F13E78" w:rsidP="00F13E78">
      <w:pPr>
        <w:pStyle w:val="ListParagraph"/>
        <w:numPr>
          <w:ilvl w:val="0"/>
          <w:numId w:val="166"/>
        </w:numPr>
        <w:contextualSpacing/>
        <w:rPr>
          <w:rFonts w:eastAsiaTheme="minorEastAsia"/>
        </w:rPr>
      </w:pPr>
      <w:r>
        <w:rPr>
          <w:noProof/>
        </w:rPr>
        <mc:AlternateContent>
          <mc:Choice Requires="wps">
            <w:drawing>
              <wp:anchor distT="0" distB="0" distL="114300" distR="114300" simplePos="0" relativeHeight="251658274" behindDoc="0" locked="0" layoutInCell="1" allowOverlap="1" wp14:anchorId="2DA4D74D" wp14:editId="27E481F6">
                <wp:simplePos x="0" y="0"/>
                <wp:positionH relativeFrom="column">
                  <wp:posOffset>195943</wp:posOffset>
                </wp:positionH>
                <wp:positionV relativeFrom="paragraph">
                  <wp:posOffset>257384</wp:posOffset>
                </wp:positionV>
                <wp:extent cx="1167560" cy="354195"/>
                <wp:effectExtent l="0" t="0" r="13970" b="27305"/>
                <wp:wrapNone/>
                <wp:docPr id="200" name="Rectangle 200"/>
                <wp:cNvGraphicFramePr/>
                <a:graphic xmlns:a="http://schemas.openxmlformats.org/drawingml/2006/main">
                  <a:graphicData uri="http://schemas.microsoft.com/office/word/2010/wordprocessingShape">
                    <wps:wsp>
                      <wps:cNvSpPr/>
                      <wps:spPr>
                        <a:xfrm>
                          <a:off x="0" y="0"/>
                          <a:ext cx="1167560" cy="354195"/>
                        </a:xfrm>
                        <a:prstGeom prst="rect">
                          <a:avLst/>
                        </a:prstGeom>
                        <a:noFill/>
                        <a:ln w="6350"/>
                      </wps:spPr>
                      <wps:style>
                        <a:lnRef idx="2">
                          <a:schemeClr val="accent1">
                            <a:shade val="50000"/>
                          </a:schemeClr>
                        </a:lnRef>
                        <a:fillRef idx="1">
                          <a:schemeClr val="accent1"/>
                        </a:fillRef>
                        <a:effectRef idx="0">
                          <a:schemeClr val="accent1"/>
                        </a:effectRef>
                        <a:fontRef idx="minor">
                          <a:schemeClr val="lt1"/>
                        </a:fontRef>
                      </wps:style>
                      <wps:txbx>
                        <w:txbxContent>
                          <w:p w14:paraId="3D1E0AAB" w14:textId="77777777" w:rsidR="00F13E78" w:rsidRDefault="00F13E78" w:rsidP="00F13E78">
                            <w:pPr>
                              <w:jc w:val="right"/>
                            </w:pPr>
                          </w:p>
                        </w:txbxContent>
                      </wps:txbx>
                      <wps:bodyPr rot="0" spcFirstLastPara="0" vert="horz" wrap="square" lIns="91440" tIns="45720" rIns="91440" bIns="45720" numCol="1" spcCol="0" rtlCol="0" fromWordArt="0" anchor="b" anchorCtr="0" forceAA="0" compatLnSpc="1">
                        <a:prstTxWarp prst="textNoShape">
                          <a:avLst/>
                        </a:prstTxWarp>
                        <a:noAutofit/>
                      </wps:bodyPr>
                    </wps:wsp>
                  </a:graphicData>
                </a:graphic>
              </wp:anchor>
            </w:drawing>
          </mc:Choice>
          <mc:Fallback>
            <w:pict>
              <v:rect w14:anchorId="2DA4D74D" id="Rectangle 200" o:spid="_x0000_s1063" style="position:absolute;left:0;text-align:left;margin-left:15.45pt;margin-top:20.25pt;width:91.95pt;height:27.9pt;z-index:251658274;visibility:visible;mso-wrap-style:square;mso-wrap-distance-left:9pt;mso-wrap-distance-top:0;mso-wrap-distance-right:9pt;mso-wrap-distance-bottom:0;mso-position-horizontal:absolute;mso-position-horizontal-relative:text;mso-position-vertical:absolute;mso-position-vertical-relative:text;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" filled="f" strokecolor="#1f3763 [1604]" strokeweight=".5pt">
                <v:textbox>
                  <w:txbxContent>
                    <w:p w14:paraId="3D1E0AAB" w14:textId="77777777" w:rsidR="00F13E78" w:rsidRDefault="00F13E78" w:rsidP="00F13E78">
                      <w:pPr>
                        <w:jc w:val="right"/>
                      </w:pPr>
                    </w:p>
                  </w:txbxContent>
                </v:textbox>
              </v:rect>
            </w:pict>
          </mc:Fallback>
        </mc:AlternateContent>
      </w:r>
      <w:r>
        <w:rPr>
          <w:noProof/>
        </w:rPr>
        <mc:AlternateContent>
          <mc:Choice Requires="wps">
            <w:drawing>
              <wp:anchor distT="0" distB="0" distL="114300" distR="114300" simplePos="0" relativeHeight="251658273" behindDoc="0" locked="0" layoutInCell="1" allowOverlap="1" wp14:anchorId="045A7DCE" wp14:editId="1E990D99">
                <wp:simplePos x="0" y="0"/>
                <wp:positionH relativeFrom="column">
                  <wp:posOffset>1293495</wp:posOffset>
                </wp:positionH>
                <wp:positionV relativeFrom="paragraph">
                  <wp:posOffset>208915</wp:posOffset>
                </wp:positionV>
                <wp:extent cx="205105" cy="249555"/>
                <wp:effectExtent l="0" t="0" r="0" b="0"/>
                <wp:wrapNone/>
                <wp:docPr id="194" name="Text Box 1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4470" cy="249555"/>
                        </a:xfrm>
                        <a:prstGeom prst="rect">
                          <a:avLst/>
                        </a:prstGeom>
                        <a:noFill/>
                        <a:ln w="9525">
                          <a:noFill/>
                          <a:miter lim="800000"/>
                          <a:headEnd/>
                          <a:tailEnd/>
                        </a:ln>
                      </wps:spPr>
                      <wps:txbx>
                        <w:txbxContent>
                          <w:p w14:paraId="448C0D80" w14:textId="77777777" w:rsidR="00F13E78" w:rsidRDefault="00F13E78" w:rsidP="00F13E78">
                            <w:pPr>
                              <w:rPr>
                                <w:color w:val="44546A" w:themeColor="text2"/>
                                <w:sz w:val="12"/>
                                <w:szCs w:val="12"/>
                              </w:rPr>
                            </w:pPr>
                            <w:r>
                              <w:rPr>
                                <w:color w:val="44546A" w:themeColor="text2"/>
                                <w:sz w:val="12"/>
                                <w:szCs w:val="12"/>
                              </w:rPr>
                              <w:fldChar w:fldCharType="begin"/>
                            </w:r>
                            <w:r>
                              <w:rPr>
                                <w:color w:val="44546A" w:themeColor="text2"/>
                                <w:sz w:val="12"/>
                                <w:szCs w:val="12"/>
                              </w:rPr>
                              <w:instrText xml:space="preserve"> REF _Ref184814844 \n \h </w:instrText>
                            </w:r>
                            <w:r>
                              <w:rPr>
                                <w:color w:val="44546A" w:themeColor="text2"/>
                                <w:sz w:val="12"/>
                                <w:szCs w:val="12"/>
                              </w:rPr>
                            </w:r>
                            <w:r>
                              <w:rPr>
                                <w:color w:val="44546A" w:themeColor="text2"/>
                                <w:sz w:val="12"/>
                                <w:szCs w:val="12"/>
                              </w:rPr>
                              <w:fldChar w:fldCharType="separate"/>
                            </w:r>
                            <w:r>
                              <w:rPr>
                                <w:color w:val="44546A" w:themeColor="text2"/>
                                <w:sz w:val="12"/>
                                <w:szCs w:val="12"/>
                              </w:rPr>
                              <w:t>5</w:t>
                            </w:r>
                            <w:r>
                              <w:rPr>
                                <w:color w:val="44546A" w:themeColor="text2"/>
                                <w:sz w:val="12"/>
                                <w:szCs w:val="12"/>
                              </w:rPr>
                              <w:fldChar w:fldCharType="end"/>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045A7DCE" id="Text Box 194" o:spid="_x0000_s1064" type="#_x0000_t202" style="position:absolute;left:0;text-align:left;margin-left:101.85pt;margin-top:16.45pt;width:16.15pt;height:19.65pt;z-index:25165827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" filled="f" stroked="f">
                <v:textbox>
                  <w:txbxContent>
                    <w:p w14:paraId="448C0D80" w14:textId="77777777" w:rsidR="00F13E78" w:rsidRDefault="00F13E78" w:rsidP="00F13E78">
                      <w:pPr>
                        <w:rPr>
                          <w:color w:val="44546A" w:themeColor="text2"/>
                          <w:sz w:val="12"/>
                          <w:szCs w:val="12"/>
                        </w:rPr>
                      </w:pPr>
                      <w:r>
                        <w:rPr>
                          <w:color w:val="44546A" w:themeColor="text2"/>
                          <w:sz w:val="12"/>
                          <w:szCs w:val="12"/>
                        </w:rPr>
                        <w:fldChar w:fldCharType="begin"/>
                      </w:r>
                      <w:r>
                        <w:rPr>
                          <w:color w:val="44546A" w:themeColor="text2"/>
                          <w:sz w:val="12"/>
                          <w:szCs w:val="12"/>
                        </w:rPr>
                        <w:instrText xml:space="preserve"> REF _Ref184814844 \n \h </w:instrText>
                      </w:r>
                      <w:r>
                        <w:rPr>
                          <w:color w:val="44546A" w:themeColor="text2"/>
                          <w:sz w:val="12"/>
                          <w:szCs w:val="12"/>
                        </w:rPr>
                      </w:r>
                      <w:r>
                        <w:rPr>
                          <w:color w:val="44546A" w:themeColor="text2"/>
                          <w:sz w:val="12"/>
                          <w:szCs w:val="12"/>
                        </w:rPr>
                        <w:fldChar w:fldCharType="separate"/>
                      </w:r>
                      <w:r>
                        <w:rPr>
                          <w:color w:val="44546A" w:themeColor="text2"/>
                          <w:sz w:val="12"/>
                          <w:szCs w:val="12"/>
                        </w:rPr>
                        <w:t>5</w:t>
                      </w:r>
                      <w:r>
                        <w:rPr>
                          <w:color w:val="44546A" w:themeColor="text2"/>
                          <w:sz w:val="12"/>
                          <w:szCs w:val="12"/>
                        </w:rPr>
                        <w:fldChar w:fldCharType="end"/>
                      </w:r>
                    </w:p>
                  </w:txbxContent>
                </v:textbox>
              </v:shape>
            </w:pict>
          </mc:Fallback>
        </mc:AlternateContent>
      </w:r>
      <w:r>
        <w:rPr>
          <w:noProof/>
        </w:rPr>
        <mc:AlternateContent>
          <mc:Choice Requires="wps">
            <w:drawing>
              <wp:anchor distT="0" distB="0" distL="114300" distR="114300" simplePos="0" relativeHeight="251658267" behindDoc="0" locked="0" layoutInCell="1" allowOverlap="1" wp14:anchorId="70AB5E2D" wp14:editId="7948DC01">
                <wp:simplePos x="0" y="0"/>
                <wp:positionH relativeFrom="column">
                  <wp:posOffset>1377315</wp:posOffset>
                </wp:positionH>
                <wp:positionV relativeFrom="paragraph">
                  <wp:posOffset>411480</wp:posOffset>
                </wp:positionV>
                <wp:extent cx="205105" cy="249555"/>
                <wp:effectExtent l="0" t="0" r="0" b="0"/>
                <wp:wrapNone/>
                <wp:docPr id="528503691" name="Text Box 5285036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4470" cy="249555"/>
                        </a:xfrm>
                        <a:prstGeom prst="rect">
                          <a:avLst/>
                        </a:prstGeom>
                        <a:noFill/>
                        <a:ln w="9525">
                          <a:noFill/>
                          <a:miter lim="800000"/>
                          <a:headEnd/>
                          <a:tailEnd/>
                        </a:ln>
                      </wps:spPr>
                      <wps:txbx>
                        <w:txbxContent>
                          <w:p w14:paraId="4BEEB700" w14:textId="77777777" w:rsidR="00F13E78" w:rsidRDefault="00F13E78" w:rsidP="00F13E78">
                            <w:pPr>
                              <w:rPr>
                                <w:color w:val="44546A" w:themeColor="text2"/>
                                <w:sz w:val="12"/>
                                <w:szCs w:val="12"/>
                              </w:rPr>
                            </w:pP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70AB5E2D" id="Text Box 528503691" o:spid="_x0000_s1065" type="#_x0000_t202" style="position:absolute;left:0;text-align:left;margin-left:108.45pt;margin-top:32.4pt;width:16.15pt;height:19.65pt;z-index:25165826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" filled="f" stroked="f">
                <v:textbox>
                  <w:txbxContent>
                    <w:p w14:paraId="4BEEB700" w14:textId="77777777" w:rsidR="00F13E78" w:rsidRDefault="00F13E78" w:rsidP="00F13E78">
                      <w:pPr>
                        <w:rPr>
                          <w:color w:val="44546A" w:themeColor="text2"/>
                          <w:sz w:val="12"/>
                          <w:szCs w:val="12"/>
                        </w:rPr>
                      </w:pPr>
                    </w:p>
                  </w:txbxContent>
                </v:textbox>
              </v:shape>
            </w:pict>
          </mc:Fallback>
        </mc:AlternateContent>
      </w:r>
      <w:r w:rsidRPr="004A3BA3">
        <w:rPr>
          <w:rFonts w:eastAsiaTheme="minorEastAsia"/>
        </w:rPr>
        <w:t xml:space="preserve">We then calculate the value </w:t>
      </w:r>
      <m:oMath>
        <m:r>
          <w:rPr>
            <w:rFonts w:ascii="Cambria Math" w:eastAsiaTheme="minorEastAsia" w:hAnsi="Cambria Math"/>
          </w:rPr>
          <m:t>χ</m:t>
        </m:r>
      </m:oMath>
      <w:r w:rsidRPr="004A3BA3">
        <w:rPr>
          <w:rFonts w:eastAsiaTheme="minorEastAsia"/>
        </w:rPr>
        <w:t>. For UPS North:</w:t>
      </w:r>
    </w:p>
    <w:p w14:paraId="1D4656B8" w14:textId="77777777" w:rsidR="00F13E78" w:rsidRDefault="00F13E78" w:rsidP="00F13E78">
      <w:pPr>
        <w:ind w:left="360"/>
        <w:rPr>
          <w:rFonts w:eastAsiaTheme="minorEastAsia"/>
        </w:rPr>
      </w:pPr>
      <m:oMathPara>
        <m:oMathParaPr>
          <m:jc m:val="left"/>
        </m:oMathParaPr>
        <m:oMath>
          <m:r>
            <w:rPr>
              <w:rFonts w:ascii="Cambria Math" w:eastAsiaTheme="minorEastAsia" w:hAnsi="Cambria Math"/>
            </w:rPr>
            <m:t xml:space="preserve">χ= </m:t>
          </m:r>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2</m:t>
              </m:r>
            </m:den>
          </m:f>
          <m:r>
            <w:rPr>
              <w:rFonts w:ascii="Cambria Math" w:eastAsiaTheme="minorEastAsia" w:hAnsi="Cambria Math"/>
            </w:rPr>
            <m:t>-2</m:t>
          </m:r>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hAnsi="Cambria Math"/>
                    </w:rPr>
                    <m:t>tan</m:t>
                  </m:r>
                </m:e>
                <m:sup>
                  <m:r>
                    <w:rPr>
                      <w:rFonts w:ascii="Cambria Math" w:hAnsi="Cambria Math"/>
                    </w:rPr>
                    <m:t>-1</m:t>
                  </m:r>
                </m:sup>
              </m:sSup>
            </m:fName>
            <m:e>
              <m:sSup>
                <m:sSupPr>
                  <m:ctrlPr>
                    <w:rPr>
                      <w:rFonts w:ascii="Cambria Math" w:eastAsiaTheme="minorEastAsia" w:hAnsi="Cambria Math"/>
                      <w:i/>
                    </w:rPr>
                  </m:ctrlPr>
                </m:sSupPr>
                <m:e>
                  <m:r>
                    <w:rPr>
                      <w:rFonts w:ascii="Cambria Math" w:eastAsiaTheme="minorEastAsia" w:hAnsi="Cambria Math"/>
                    </w:rPr>
                    <m:t>t</m:t>
                  </m:r>
                </m:e>
                <m:sup>
                  <m:r>
                    <w:rPr>
                      <w:rFonts w:ascii="Cambria Math" w:eastAsiaTheme="minorEastAsia" w:hAnsi="Cambria Math"/>
                    </w:rPr>
                    <m:t>'</m:t>
                  </m:r>
                </m:sup>
              </m:sSup>
            </m:e>
          </m:func>
        </m:oMath>
      </m:oMathPara>
    </w:p>
    <w:p w14:paraId="2E79A511" w14:textId="77777777" w:rsidR="00F13E78" w:rsidRDefault="00F13E78" w:rsidP="00F13E78">
      <w:pPr>
        <w:ind w:left="360"/>
        <w:rPr>
          <w:rFonts w:eastAsiaTheme="minorEastAsia"/>
        </w:rPr>
      </w:pPr>
    </w:p>
    <w:p w14:paraId="0BBE36F3" w14:textId="77777777" w:rsidR="00F13E78" w:rsidRDefault="00F13E78" w:rsidP="00F13E78">
      <w:pPr>
        <w:pStyle w:val="ListParagraph"/>
        <w:numPr>
          <w:ilvl w:val="0"/>
          <w:numId w:val="166"/>
        </w:numPr>
        <w:spacing w:line="256" w:lineRule="auto"/>
        <w:contextualSpacing/>
        <w:rPr>
          <w:rFonts w:eastAsiaTheme="minorEastAsia"/>
        </w:rPr>
      </w:pPr>
      <w:r>
        <w:rPr>
          <w:noProof/>
        </w:rPr>
        <mc:AlternateContent>
          <mc:Choice Requires="wps">
            <w:drawing>
              <wp:anchor distT="0" distB="0" distL="114300" distR="114300" simplePos="0" relativeHeight="251658269" behindDoc="0" locked="0" layoutInCell="1" allowOverlap="1" wp14:anchorId="7B2D15B6" wp14:editId="0BA6D0FF">
                <wp:simplePos x="0" y="0"/>
                <wp:positionH relativeFrom="column">
                  <wp:posOffset>5842363</wp:posOffset>
                </wp:positionH>
                <wp:positionV relativeFrom="paragraph">
                  <wp:posOffset>153480</wp:posOffset>
                </wp:positionV>
                <wp:extent cx="205105" cy="249555"/>
                <wp:effectExtent l="0" t="0" r="0" b="0"/>
                <wp:wrapNone/>
                <wp:docPr id="1525801650" name="Text Box 15258016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105" cy="249555"/>
                        </a:xfrm>
                        <a:prstGeom prst="rect">
                          <a:avLst/>
                        </a:prstGeom>
                        <a:noFill/>
                        <a:ln w="9525">
                          <a:noFill/>
                          <a:miter lim="800000"/>
                          <a:headEnd/>
                          <a:tailEnd/>
                        </a:ln>
                      </wps:spPr>
                      <wps:txbx>
                        <w:txbxContent>
                          <w:p w14:paraId="1FEF4A20" w14:textId="77777777" w:rsidR="00F13E78" w:rsidRDefault="00F13E78" w:rsidP="00F13E78">
                            <w:pPr>
                              <w:rPr>
                                <w:color w:val="44546A" w:themeColor="text2"/>
                                <w:sz w:val="12"/>
                                <w:szCs w:val="12"/>
                              </w:rPr>
                            </w:pPr>
                            <w:r>
                              <w:rPr>
                                <w:color w:val="44546A" w:themeColor="text2"/>
                                <w:sz w:val="12"/>
                                <w:szCs w:val="12"/>
                              </w:rPr>
                              <w:fldChar w:fldCharType="begin"/>
                            </w:r>
                            <w:r>
                              <w:rPr>
                                <w:color w:val="44546A" w:themeColor="text2"/>
                                <w:sz w:val="12"/>
                                <w:szCs w:val="12"/>
                              </w:rPr>
                              <w:instrText xml:space="preserve"> PAGEREF _Ref184814844 \h </w:instrText>
                            </w:r>
                            <w:r>
                              <w:rPr>
                                <w:color w:val="44546A" w:themeColor="text2"/>
                                <w:sz w:val="12"/>
                                <w:szCs w:val="12"/>
                              </w:rPr>
                            </w:r>
                            <w:r>
                              <w:rPr>
                                <w:color w:val="44546A" w:themeColor="text2"/>
                                <w:sz w:val="12"/>
                                <w:szCs w:val="12"/>
                              </w:rPr>
                              <w:fldChar w:fldCharType="separate"/>
                            </w:r>
                            <w:r>
                              <w:rPr>
                                <w:noProof/>
                                <w:color w:val="44546A" w:themeColor="text2"/>
                                <w:sz w:val="12"/>
                                <w:szCs w:val="12"/>
                              </w:rPr>
                              <w:t>4</w:t>
                            </w:r>
                            <w:r>
                              <w:rPr>
                                <w:color w:val="44546A" w:themeColor="text2"/>
                                <w:sz w:val="12"/>
                                <w:szCs w:val="12"/>
                              </w:rPr>
                              <w:fldChar w:fldCharType="end"/>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7B2D15B6" id="Text Box 1525801650" o:spid="_x0000_s1066" type="#_x0000_t202" style="position:absolute;left:0;text-align:left;margin-left:460.05pt;margin-top:12.1pt;width:16.15pt;height:19.65pt;z-index:25165826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" filled="f" stroked="f">
                <v:textbox>
                  <w:txbxContent>
                    <w:p w14:paraId="1FEF4A20" w14:textId="77777777" w:rsidR="00F13E78" w:rsidRDefault="00F13E78" w:rsidP="00F13E78">
                      <w:pPr>
                        <w:rPr>
                          <w:color w:val="44546A" w:themeColor="text2"/>
                          <w:sz w:val="12"/>
                          <w:szCs w:val="12"/>
                        </w:rPr>
                      </w:pPr>
                      <w:r>
                        <w:rPr>
                          <w:color w:val="44546A" w:themeColor="text2"/>
                          <w:sz w:val="12"/>
                          <w:szCs w:val="12"/>
                        </w:rPr>
                        <w:fldChar w:fldCharType="begin"/>
                      </w:r>
                      <w:r>
                        <w:rPr>
                          <w:color w:val="44546A" w:themeColor="text2"/>
                          <w:sz w:val="12"/>
                          <w:szCs w:val="12"/>
                        </w:rPr>
                        <w:instrText xml:space="preserve"> PAGEREF _Ref184814844 \h </w:instrText>
                      </w:r>
                      <w:r>
                        <w:rPr>
                          <w:color w:val="44546A" w:themeColor="text2"/>
                          <w:sz w:val="12"/>
                          <w:szCs w:val="12"/>
                        </w:rPr>
                      </w:r>
                      <w:r>
                        <w:rPr>
                          <w:color w:val="44546A" w:themeColor="text2"/>
                          <w:sz w:val="12"/>
                          <w:szCs w:val="12"/>
                        </w:rPr>
                        <w:fldChar w:fldCharType="separate"/>
                      </w:r>
                      <w:r>
                        <w:rPr>
                          <w:noProof/>
                          <w:color w:val="44546A" w:themeColor="text2"/>
                          <w:sz w:val="12"/>
                          <w:szCs w:val="12"/>
                        </w:rPr>
                        <w:t>4</w:t>
                      </w:r>
                      <w:r>
                        <w:rPr>
                          <w:color w:val="44546A" w:themeColor="text2"/>
                          <w:sz w:val="12"/>
                          <w:szCs w:val="12"/>
                        </w:rPr>
                        <w:fldChar w:fldCharType="end"/>
                      </w:r>
                    </w:p>
                  </w:txbxContent>
                </v:textbox>
              </v:shape>
            </w:pict>
          </mc:Fallback>
        </mc:AlternateContent>
      </w:r>
      <w:r>
        <w:rPr>
          <w:noProof/>
        </w:rPr>
        <mc:AlternateContent>
          <mc:Choice Requires="wpg">
            <w:drawing>
              <wp:anchor distT="0" distB="0" distL="114300" distR="114300" simplePos="0" relativeHeight="251658268" behindDoc="0" locked="0" layoutInCell="1" allowOverlap="1" wp14:anchorId="19AC6D14" wp14:editId="06E152B7">
                <wp:simplePos x="0" y="0"/>
                <wp:positionH relativeFrom="column">
                  <wp:posOffset>195943</wp:posOffset>
                </wp:positionH>
                <wp:positionV relativeFrom="paragraph">
                  <wp:posOffset>186904</wp:posOffset>
                </wp:positionV>
                <wp:extent cx="6748145" cy="445135"/>
                <wp:effectExtent l="0" t="0" r="0" b="12065"/>
                <wp:wrapNone/>
                <wp:docPr id="905387045" name="Group 905387045"/>
                <wp:cNvGraphicFramePr/>
                <a:graphic xmlns:a="http://schemas.openxmlformats.org/drawingml/2006/main">
                  <a:graphicData uri="http://schemas.microsoft.com/office/word/2010/wordprocessingGroup">
                    <wpg:wgp>
                      <wpg:cNvGrpSpPr/>
                      <wpg:grpSpPr>
                        <a:xfrm>
                          <a:off x="0" y="0"/>
                          <a:ext cx="6748145" cy="445135"/>
                          <a:chOff x="0" y="0"/>
                          <a:chExt cx="2743200" cy="1068109"/>
                        </a:xfrm>
                      </wpg:grpSpPr>
                      <wps:wsp>
                        <wps:cNvPr id="611283775" name="Rectangle 611283775"/>
                        <wps:cNvSpPr/>
                        <wps:spPr>
                          <a:xfrm>
                            <a:off x="0" y="65312"/>
                            <a:ext cx="2326835" cy="1002797"/>
                          </a:xfrm>
                          <a:prstGeom prst="rect">
                            <a:avLst/>
                          </a:prstGeom>
                          <a:noFill/>
                          <a:ln w="6350"/>
                        </wps:spPr>
                        <wps:style>
                          <a:lnRef idx="2">
                            <a:schemeClr val="accent1">
                              <a:shade val="50000"/>
                            </a:schemeClr>
                          </a:lnRef>
                          <a:fillRef idx="1">
                            <a:schemeClr val="accent1"/>
                          </a:fillRef>
                          <a:effectRef idx="0">
                            <a:schemeClr val="accent1"/>
                          </a:effectRef>
                          <a:fontRef idx="minor">
                            <a:schemeClr val="lt1"/>
                          </a:fontRef>
                        </wps:style>
                        <wps:txbx>
                          <w:txbxContent>
                            <w:p w14:paraId="39FB8046" w14:textId="77777777" w:rsidR="00F13E78" w:rsidRDefault="00F13E78" w:rsidP="00F13E78">
                              <w:pPr>
                                <w:jc w:val="right"/>
                              </w:pPr>
                            </w:p>
                          </w:txbxContent>
                        </wps:txbx>
                        <wps:bodyPr rot="0" spcFirstLastPara="0" vert="horz" wrap="square" lIns="91440" tIns="45720" rIns="91440" bIns="45720" numCol="1" spcCol="0" rtlCol="0" fromWordArt="0" anchor="b" anchorCtr="0" forceAA="0" compatLnSpc="1">
                          <a:prstTxWarp prst="textNoShape">
                            <a:avLst/>
                          </a:prstTxWarp>
                          <a:noAutofit/>
                        </wps:bodyPr>
                      </wps:wsp>
                      <wps:wsp>
                        <wps:cNvPr id="185705734" name="Text Box 2"/>
                        <wps:cNvSpPr txBox="1">
                          <a:spLocks noChangeArrowheads="1"/>
                        </wps:cNvSpPr>
                        <wps:spPr bwMode="auto">
                          <a:xfrm>
                            <a:off x="2541319" y="0"/>
                            <a:ext cx="201881" cy="207645"/>
                          </a:xfrm>
                          <a:prstGeom prst="rect">
                            <a:avLst/>
                          </a:prstGeom>
                          <a:noFill/>
                          <a:ln w="9525">
                            <a:noFill/>
                            <a:miter lim="800000"/>
                            <a:headEnd/>
                            <a:tailEnd/>
                          </a:ln>
                        </wps:spPr>
                        <wps:txbx>
                          <w:txbxContent>
                            <w:p w14:paraId="0074BE52" w14:textId="77777777" w:rsidR="00F13E78" w:rsidRDefault="00F13E78" w:rsidP="00F13E78">
                              <w:pPr>
                                <w:rPr>
                                  <w:color w:val="44546A" w:themeColor="text2"/>
                                  <w:sz w:val="12"/>
                                  <w:szCs w:val="12"/>
                                </w:rPr>
                              </w:pPr>
                              <w:r>
                                <w:rPr>
                                  <w:color w:val="44546A" w:themeColor="text2"/>
                                  <w:sz w:val="12"/>
                                  <w:szCs w:val="12"/>
                                </w:rPr>
                                <w:t>1</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19AC6D14" id="Group 905387045" o:spid="_x0000_s1067" style="position:absolute;left:0;text-align:left;margin-left:15.45pt;margin-top:14.7pt;width:531.35pt;height:35.05pt;z-index:251658268;mso-width-relative:margin;mso-height-relative:margin" coordsize="27432,106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">
                <v:rect id="Rectangle 611283775" o:spid="_x0000_s1068" style="position:absolute;top:653;width:23268;height:10028;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" filled="f" strokecolor="#1f3763 [1604]" strokeweight=".5pt">
                  <v:textbox>
                    <w:txbxContent>
                      <w:p w14:paraId="39FB8046" w14:textId="77777777" w:rsidR="00F13E78" w:rsidRDefault="00F13E78" w:rsidP="00F13E78">
                        <w:pPr>
                          <w:jc w:val="right"/>
                        </w:pPr>
                      </w:p>
                    </w:txbxContent>
                  </v:textbox>
                </v:rect>
                <v:shape id="_x0000_s1069" type="#_x0000_t202" style="position:absolute;left:25413;width:2019;height:2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" filled="f" stroked="f">
                  <v:textbox>
                    <w:txbxContent>
                      <w:p w14:paraId="0074BE52" w14:textId="77777777" w:rsidR="00F13E78" w:rsidRDefault="00F13E78" w:rsidP="00F13E78">
                        <w:pPr>
                          <w:rPr>
                            <w:color w:val="44546A" w:themeColor="text2"/>
                            <w:sz w:val="12"/>
                            <w:szCs w:val="12"/>
                          </w:rPr>
                        </w:pPr>
                        <w:r>
                          <w:rPr>
                            <w:color w:val="44546A" w:themeColor="text2"/>
                            <w:sz w:val="12"/>
                            <w:szCs w:val="12"/>
                          </w:rPr>
                          <w:t>1</w:t>
                        </w:r>
                      </w:p>
                    </w:txbxContent>
                  </v:textbox>
                </v:shape>
              </v:group>
            </w:pict>
          </mc:Fallback>
        </mc:AlternateContent>
      </w:r>
      <w:r>
        <w:rPr>
          <w:rFonts w:eastAsiaTheme="minorEastAsia"/>
        </w:rPr>
        <w:t xml:space="preserve">We then find </w:t>
      </w:r>
      <m:oMath>
        <m:r>
          <w:rPr>
            <w:rFonts w:ascii="Cambria Math" w:eastAsiaTheme="minorEastAsia" w:hAnsi="Cambria Math"/>
          </w:rPr>
          <m:t>φ</m:t>
        </m:r>
      </m:oMath>
      <w:r>
        <w:rPr>
          <w:rFonts w:eastAsiaTheme="minorEastAsia"/>
        </w:rPr>
        <w:t>:</w:t>
      </w:r>
    </w:p>
    <w:p w14:paraId="1B4EBD7B" w14:textId="77777777" w:rsidR="00F13E78" w:rsidRPr="00453B8F" w:rsidRDefault="00F13E78" w:rsidP="00F13E78">
      <w:pPr>
        <w:ind w:left="360"/>
        <w:rPr>
          <w:rFonts w:eastAsiaTheme="minorEastAsia"/>
          <w:sz w:val="16"/>
          <w:szCs w:val="16"/>
        </w:rPr>
      </w:pPr>
      <m:oMathPara>
        <m:oMathParaPr>
          <m:jc m:val="left"/>
        </m:oMathParaPr>
        <m:oMath>
          <m:r>
            <w:rPr>
              <w:rFonts w:ascii="Cambria Math" w:eastAsiaTheme="minorEastAsia" w:hAnsi="Cambria Math"/>
              <w:sz w:val="16"/>
              <w:szCs w:val="16"/>
            </w:rPr>
            <m:t xml:space="preserve">φ= </m:t>
          </m:r>
          <m:d>
            <m:dPr>
              <m:ctrlPr>
                <w:rPr>
                  <w:rFonts w:ascii="Cambria Math" w:eastAsiaTheme="minorEastAsia" w:hAnsi="Cambria Math"/>
                  <w:i/>
                  <w:sz w:val="16"/>
                  <w:szCs w:val="16"/>
                </w:rPr>
              </m:ctrlPr>
            </m:dPr>
            <m:e>
              <m:f>
                <m:fPr>
                  <m:ctrlPr>
                    <w:rPr>
                      <w:rFonts w:ascii="Cambria Math" w:eastAsiaTheme="minorEastAsia" w:hAnsi="Cambria Math"/>
                      <w:i/>
                      <w:sz w:val="16"/>
                      <w:szCs w:val="16"/>
                    </w:rPr>
                  </m:ctrlPr>
                </m:fPr>
                <m:num>
                  <m:r>
                    <w:rPr>
                      <w:rFonts w:ascii="Cambria Math" w:eastAsiaTheme="minorEastAsia" w:hAnsi="Cambria Math"/>
                      <w:sz w:val="16"/>
                      <w:szCs w:val="16"/>
                    </w:rPr>
                    <m:t>180</m:t>
                  </m:r>
                </m:num>
                <m:den>
                  <m:r>
                    <w:rPr>
                      <w:rFonts w:ascii="Cambria Math" w:eastAsiaTheme="minorEastAsia" w:hAnsi="Cambria Math"/>
                      <w:sz w:val="16"/>
                      <w:szCs w:val="16"/>
                    </w:rPr>
                    <m:t>π</m:t>
                  </m:r>
                </m:den>
              </m:f>
            </m:e>
          </m:d>
          <m:d>
            <m:dPr>
              <m:begChr m:val="["/>
              <m:endChr m:val="]"/>
              <m:ctrlPr>
                <w:rPr>
                  <w:rFonts w:ascii="Cambria Math" w:eastAsiaTheme="minorEastAsia" w:hAnsi="Cambria Math"/>
                  <w:i/>
                  <w:sz w:val="16"/>
                  <w:szCs w:val="16"/>
                </w:rPr>
              </m:ctrlPr>
            </m:dPr>
            <m:e>
              <m:r>
                <w:rPr>
                  <w:rFonts w:ascii="Cambria Math" w:eastAsiaTheme="minorEastAsia" w:hAnsi="Cambria Math"/>
                  <w:sz w:val="16"/>
                  <w:szCs w:val="16"/>
                </w:rPr>
                <m:t>χ+</m:t>
              </m:r>
              <m:d>
                <m:dPr>
                  <m:ctrlPr>
                    <w:rPr>
                      <w:rFonts w:ascii="Cambria Math" w:eastAsiaTheme="minorEastAsia" w:hAnsi="Cambria Math"/>
                      <w:i/>
                      <w:sz w:val="16"/>
                      <w:szCs w:val="16"/>
                    </w:rPr>
                  </m:ctrlPr>
                </m:dPr>
                <m:e>
                  <m:f>
                    <m:fPr>
                      <m:ctrlPr>
                        <w:rPr>
                          <w:rFonts w:ascii="Cambria Math" w:eastAsiaTheme="minorEastAsia" w:hAnsi="Cambria Math"/>
                          <w:i/>
                          <w:sz w:val="16"/>
                          <w:szCs w:val="16"/>
                        </w:rPr>
                      </m:ctrlPr>
                    </m:fPr>
                    <m:num>
                      <m:sSup>
                        <m:sSupPr>
                          <m:ctrlPr>
                            <w:rPr>
                              <w:rFonts w:ascii="Cambria Math" w:eastAsiaTheme="minorEastAsia" w:hAnsi="Cambria Math"/>
                              <w:i/>
                              <w:sz w:val="16"/>
                              <w:szCs w:val="16"/>
                            </w:rPr>
                          </m:ctrlPr>
                        </m:sSupPr>
                        <m:e>
                          <m:r>
                            <w:rPr>
                              <w:rFonts w:ascii="Cambria Math" w:eastAsiaTheme="minorEastAsia" w:hAnsi="Cambria Math"/>
                              <w:sz w:val="16"/>
                              <w:szCs w:val="16"/>
                            </w:rPr>
                            <m:t>e</m:t>
                          </m:r>
                        </m:e>
                        <m:sup>
                          <m:r>
                            <w:rPr>
                              <w:rFonts w:ascii="Cambria Math" w:eastAsiaTheme="minorEastAsia" w:hAnsi="Cambria Math"/>
                              <w:sz w:val="16"/>
                              <w:szCs w:val="16"/>
                            </w:rPr>
                            <m:t>2</m:t>
                          </m:r>
                        </m:sup>
                      </m:sSup>
                    </m:num>
                    <m:den>
                      <m:r>
                        <w:rPr>
                          <w:rFonts w:ascii="Cambria Math" w:eastAsiaTheme="minorEastAsia" w:hAnsi="Cambria Math"/>
                          <w:sz w:val="16"/>
                          <w:szCs w:val="16"/>
                        </w:rPr>
                        <m:t>2</m:t>
                      </m:r>
                    </m:den>
                  </m:f>
                  <m:r>
                    <w:rPr>
                      <w:rFonts w:ascii="Cambria Math" w:eastAsiaTheme="minorEastAsia" w:hAnsi="Cambria Math"/>
                      <w:sz w:val="16"/>
                      <w:szCs w:val="16"/>
                    </w:rPr>
                    <m:t>+</m:t>
                  </m:r>
                  <m:f>
                    <m:fPr>
                      <m:ctrlPr>
                        <w:rPr>
                          <w:rFonts w:ascii="Cambria Math" w:eastAsiaTheme="minorEastAsia" w:hAnsi="Cambria Math"/>
                          <w:i/>
                          <w:sz w:val="16"/>
                          <w:szCs w:val="16"/>
                        </w:rPr>
                      </m:ctrlPr>
                    </m:fPr>
                    <m:num>
                      <m:r>
                        <w:rPr>
                          <w:rFonts w:ascii="Cambria Math" w:eastAsiaTheme="minorEastAsia" w:hAnsi="Cambria Math"/>
                          <w:sz w:val="16"/>
                          <w:szCs w:val="16"/>
                        </w:rPr>
                        <m:t>5</m:t>
                      </m:r>
                      <m:sSup>
                        <m:sSupPr>
                          <m:ctrlPr>
                            <w:rPr>
                              <w:rFonts w:ascii="Cambria Math" w:eastAsiaTheme="minorEastAsia" w:hAnsi="Cambria Math"/>
                              <w:i/>
                              <w:sz w:val="16"/>
                              <w:szCs w:val="16"/>
                            </w:rPr>
                          </m:ctrlPr>
                        </m:sSupPr>
                        <m:e>
                          <m:r>
                            <w:rPr>
                              <w:rFonts w:ascii="Cambria Math" w:eastAsiaTheme="minorEastAsia" w:hAnsi="Cambria Math"/>
                              <w:sz w:val="16"/>
                              <w:szCs w:val="16"/>
                            </w:rPr>
                            <m:t>e</m:t>
                          </m:r>
                        </m:e>
                        <m:sup>
                          <m:r>
                            <w:rPr>
                              <w:rFonts w:ascii="Cambria Math" w:eastAsiaTheme="minorEastAsia" w:hAnsi="Cambria Math"/>
                              <w:sz w:val="16"/>
                              <w:szCs w:val="16"/>
                            </w:rPr>
                            <m:t>4</m:t>
                          </m:r>
                        </m:sup>
                      </m:sSup>
                    </m:num>
                    <m:den>
                      <m:r>
                        <w:rPr>
                          <w:rFonts w:ascii="Cambria Math" w:eastAsiaTheme="minorEastAsia" w:hAnsi="Cambria Math"/>
                          <w:sz w:val="16"/>
                          <w:szCs w:val="16"/>
                        </w:rPr>
                        <m:t>24</m:t>
                      </m:r>
                    </m:den>
                  </m:f>
                  <m:r>
                    <w:rPr>
                      <w:rFonts w:ascii="Cambria Math" w:eastAsiaTheme="minorEastAsia" w:hAnsi="Cambria Math"/>
                      <w:sz w:val="16"/>
                      <w:szCs w:val="16"/>
                    </w:rPr>
                    <m:t>+</m:t>
                  </m:r>
                  <m:f>
                    <m:fPr>
                      <m:ctrlPr>
                        <w:rPr>
                          <w:rFonts w:ascii="Cambria Math" w:eastAsiaTheme="minorEastAsia" w:hAnsi="Cambria Math"/>
                          <w:i/>
                          <w:sz w:val="16"/>
                          <w:szCs w:val="16"/>
                        </w:rPr>
                      </m:ctrlPr>
                    </m:fPr>
                    <m:num>
                      <m:sSup>
                        <m:sSupPr>
                          <m:ctrlPr>
                            <w:rPr>
                              <w:rFonts w:ascii="Cambria Math" w:eastAsiaTheme="minorEastAsia" w:hAnsi="Cambria Math"/>
                              <w:i/>
                              <w:sz w:val="16"/>
                              <w:szCs w:val="16"/>
                            </w:rPr>
                          </m:ctrlPr>
                        </m:sSupPr>
                        <m:e>
                          <m:r>
                            <w:rPr>
                              <w:rFonts w:ascii="Cambria Math" w:eastAsiaTheme="minorEastAsia" w:hAnsi="Cambria Math"/>
                              <w:sz w:val="16"/>
                              <w:szCs w:val="16"/>
                            </w:rPr>
                            <m:t>e</m:t>
                          </m:r>
                        </m:e>
                        <m:sup>
                          <m:r>
                            <w:rPr>
                              <w:rFonts w:ascii="Cambria Math" w:eastAsiaTheme="minorEastAsia" w:hAnsi="Cambria Math"/>
                              <w:sz w:val="16"/>
                              <w:szCs w:val="16"/>
                            </w:rPr>
                            <m:t>6</m:t>
                          </m:r>
                        </m:sup>
                      </m:sSup>
                    </m:num>
                    <m:den>
                      <m:r>
                        <w:rPr>
                          <w:rFonts w:ascii="Cambria Math" w:eastAsiaTheme="minorEastAsia" w:hAnsi="Cambria Math"/>
                          <w:sz w:val="16"/>
                          <w:szCs w:val="16"/>
                        </w:rPr>
                        <m:t>12</m:t>
                      </m:r>
                    </m:den>
                  </m:f>
                  <m:r>
                    <w:rPr>
                      <w:rFonts w:ascii="Cambria Math" w:eastAsiaTheme="minorEastAsia" w:hAnsi="Cambria Math"/>
                      <w:sz w:val="16"/>
                      <w:szCs w:val="16"/>
                    </w:rPr>
                    <m:t>+</m:t>
                  </m:r>
                  <m:f>
                    <m:fPr>
                      <m:ctrlPr>
                        <w:rPr>
                          <w:rFonts w:ascii="Cambria Math" w:eastAsiaTheme="minorEastAsia" w:hAnsi="Cambria Math"/>
                          <w:i/>
                          <w:sz w:val="16"/>
                          <w:szCs w:val="16"/>
                        </w:rPr>
                      </m:ctrlPr>
                    </m:fPr>
                    <m:num>
                      <m:r>
                        <w:rPr>
                          <w:rFonts w:ascii="Cambria Math" w:eastAsiaTheme="minorEastAsia" w:hAnsi="Cambria Math"/>
                          <w:sz w:val="16"/>
                          <w:szCs w:val="16"/>
                        </w:rPr>
                        <m:t>13</m:t>
                      </m:r>
                      <m:sSup>
                        <m:sSupPr>
                          <m:ctrlPr>
                            <w:rPr>
                              <w:rFonts w:ascii="Cambria Math" w:eastAsiaTheme="minorEastAsia" w:hAnsi="Cambria Math"/>
                              <w:i/>
                              <w:sz w:val="16"/>
                              <w:szCs w:val="16"/>
                            </w:rPr>
                          </m:ctrlPr>
                        </m:sSupPr>
                        <m:e>
                          <m:r>
                            <w:rPr>
                              <w:rFonts w:ascii="Cambria Math" w:eastAsiaTheme="minorEastAsia" w:hAnsi="Cambria Math"/>
                              <w:sz w:val="16"/>
                              <w:szCs w:val="16"/>
                            </w:rPr>
                            <m:t>e</m:t>
                          </m:r>
                        </m:e>
                        <m:sup>
                          <m:r>
                            <w:rPr>
                              <w:rFonts w:ascii="Cambria Math" w:eastAsiaTheme="minorEastAsia" w:hAnsi="Cambria Math"/>
                              <w:sz w:val="16"/>
                              <w:szCs w:val="16"/>
                            </w:rPr>
                            <m:t>8</m:t>
                          </m:r>
                        </m:sup>
                      </m:sSup>
                    </m:num>
                    <m:den>
                      <m:r>
                        <w:rPr>
                          <w:rFonts w:ascii="Cambria Math" w:eastAsiaTheme="minorEastAsia" w:hAnsi="Cambria Math"/>
                          <w:sz w:val="16"/>
                          <w:szCs w:val="16"/>
                        </w:rPr>
                        <m:t>360</m:t>
                      </m:r>
                    </m:den>
                  </m:f>
                </m:e>
              </m:d>
              <m:func>
                <m:funcPr>
                  <m:ctrlPr>
                    <w:rPr>
                      <w:rFonts w:ascii="Cambria Math" w:eastAsiaTheme="minorEastAsia" w:hAnsi="Cambria Math"/>
                      <w:i/>
                      <w:sz w:val="16"/>
                      <w:szCs w:val="16"/>
                    </w:rPr>
                  </m:ctrlPr>
                </m:funcPr>
                <m:fName>
                  <m:r>
                    <m:rPr>
                      <m:sty m:val="p"/>
                    </m:rPr>
                    <w:rPr>
                      <w:rFonts w:ascii="Cambria Math" w:hAnsi="Cambria Math"/>
                      <w:sz w:val="16"/>
                      <w:szCs w:val="16"/>
                    </w:rPr>
                    <m:t>sin</m:t>
                  </m:r>
                </m:fName>
                <m:e>
                  <m:d>
                    <m:dPr>
                      <m:ctrlPr>
                        <w:rPr>
                          <w:rFonts w:ascii="Cambria Math" w:eastAsiaTheme="minorEastAsia" w:hAnsi="Cambria Math"/>
                          <w:i/>
                          <w:sz w:val="16"/>
                          <w:szCs w:val="16"/>
                        </w:rPr>
                      </m:ctrlPr>
                    </m:dPr>
                    <m:e>
                      <m:r>
                        <w:rPr>
                          <w:rFonts w:ascii="Cambria Math" w:eastAsiaTheme="minorEastAsia" w:hAnsi="Cambria Math"/>
                          <w:sz w:val="16"/>
                          <w:szCs w:val="16"/>
                        </w:rPr>
                        <m:t>2χ</m:t>
                      </m:r>
                    </m:e>
                  </m:d>
                  <m:r>
                    <w:rPr>
                      <w:rFonts w:ascii="Cambria Math" w:eastAsiaTheme="minorEastAsia" w:hAnsi="Cambria Math"/>
                      <w:sz w:val="16"/>
                      <w:szCs w:val="16"/>
                    </w:rPr>
                    <m:t>+</m:t>
                  </m:r>
                </m:e>
              </m:func>
              <m:d>
                <m:dPr>
                  <m:ctrlPr>
                    <w:rPr>
                      <w:rFonts w:ascii="Cambria Math" w:eastAsiaTheme="minorEastAsia" w:hAnsi="Cambria Math"/>
                      <w:i/>
                      <w:sz w:val="16"/>
                      <w:szCs w:val="16"/>
                    </w:rPr>
                  </m:ctrlPr>
                </m:dPr>
                <m:e>
                  <m:f>
                    <m:fPr>
                      <m:ctrlPr>
                        <w:rPr>
                          <w:rFonts w:ascii="Cambria Math" w:eastAsiaTheme="minorEastAsia" w:hAnsi="Cambria Math"/>
                          <w:i/>
                          <w:sz w:val="16"/>
                          <w:szCs w:val="16"/>
                        </w:rPr>
                      </m:ctrlPr>
                    </m:fPr>
                    <m:num>
                      <m:sSup>
                        <m:sSupPr>
                          <m:ctrlPr>
                            <w:rPr>
                              <w:rFonts w:ascii="Cambria Math" w:eastAsiaTheme="minorEastAsia" w:hAnsi="Cambria Math"/>
                              <w:i/>
                              <w:sz w:val="16"/>
                              <w:szCs w:val="16"/>
                            </w:rPr>
                          </m:ctrlPr>
                        </m:sSupPr>
                        <m:e>
                          <m:r>
                            <w:rPr>
                              <w:rFonts w:ascii="Cambria Math" w:eastAsiaTheme="minorEastAsia" w:hAnsi="Cambria Math"/>
                              <w:sz w:val="16"/>
                              <w:szCs w:val="16"/>
                            </w:rPr>
                            <m:t>7e</m:t>
                          </m:r>
                        </m:e>
                        <m:sup>
                          <m:r>
                            <w:rPr>
                              <w:rFonts w:ascii="Cambria Math" w:eastAsiaTheme="minorEastAsia" w:hAnsi="Cambria Math"/>
                              <w:sz w:val="16"/>
                              <w:szCs w:val="16"/>
                            </w:rPr>
                            <m:t>4</m:t>
                          </m:r>
                        </m:sup>
                      </m:sSup>
                    </m:num>
                    <m:den>
                      <m:r>
                        <w:rPr>
                          <w:rFonts w:ascii="Cambria Math" w:eastAsiaTheme="minorEastAsia" w:hAnsi="Cambria Math"/>
                          <w:sz w:val="16"/>
                          <w:szCs w:val="16"/>
                        </w:rPr>
                        <m:t>48</m:t>
                      </m:r>
                    </m:den>
                  </m:f>
                  <m:r>
                    <w:rPr>
                      <w:rFonts w:ascii="Cambria Math" w:eastAsiaTheme="minorEastAsia" w:hAnsi="Cambria Math"/>
                      <w:sz w:val="16"/>
                      <w:szCs w:val="16"/>
                    </w:rPr>
                    <m:t>+</m:t>
                  </m:r>
                  <m:f>
                    <m:fPr>
                      <m:ctrlPr>
                        <w:rPr>
                          <w:rFonts w:ascii="Cambria Math" w:eastAsiaTheme="minorEastAsia" w:hAnsi="Cambria Math"/>
                          <w:i/>
                          <w:sz w:val="16"/>
                          <w:szCs w:val="16"/>
                        </w:rPr>
                      </m:ctrlPr>
                    </m:fPr>
                    <m:num>
                      <m:r>
                        <w:rPr>
                          <w:rFonts w:ascii="Cambria Math" w:eastAsiaTheme="minorEastAsia" w:hAnsi="Cambria Math"/>
                          <w:sz w:val="16"/>
                          <w:szCs w:val="16"/>
                        </w:rPr>
                        <m:t>29</m:t>
                      </m:r>
                      <m:sSup>
                        <m:sSupPr>
                          <m:ctrlPr>
                            <w:rPr>
                              <w:rFonts w:ascii="Cambria Math" w:eastAsiaTheme="minorEastAsia" w:hAnsi="Cambria Math"/>
                              <w:i/>
                              <w:sz w:val="16"/>
                              <w:szCs w:val="16"/>
                            </w:rPr>
                          </m:ctrlPr>
                        </m:sSupPr>
                        <m:e>
                          <m:r>
                            <w:rPr>
                              <w:rFonts w:ascii="Cambria Math" w:eastAsiaTheme="minorEastAsia" w:hAnsi="Cambria Math"/>
                              <w:sz w:val="16"/>
                              <w:szCs w:val="16"/>
                            </w:rPr>
                            <m:t>e</m:t>
                          </m:r>
                        </m:e>
                        <m:sup>
                          <m:r>
                            <w:rPr>
                              <w:rFonts w:ascii="Cambria Math" w:eastAsiaTheme="minorEastAsia" w:hAnsi="Cambria Math"/>
                              <w:sz w:val="16"/>
                              <w:szCs w:val="16"/>
                            </w:rPr>
                            <m:t>6</m:t>
                          </m:r>
                        </m:sup>
                      </m:sSup>
                    </m:num>
                    <m:den>
                      <m:r>
                        <w:rPr>
                          <w:rFonts w:ascii="Cambria Math" w:eastAsiaTheme="minorEastAsia" w:hAnsi="Cambria Math"/>
                          <w:sz w:val="16"/>
                          <w:szCs w:val="16"/>
                        </w:rPr>
                        <m:t>240</m:t>
                      </m:r>
                    </m:den>
                  </m:f>
                  <m:r>
                    <w:rPr>
                      <w:rFonts w:ascii="Cambria Math" w:eastAsiaTheme="minorEastAsia" w:hAnsi="Cambria Math"/>
                      <w:sz w:val="16"/>
                      <w:szCs w:val="16"/>
                    </w:rPr>
                    <m:t>+</m:t>
                  </m:r>
                  <m:f>
                    <m:fPr>
                      <m:ctrlPr>
                        <w:rPr>
                          <w:rFonts w:ascii="Cambria Math" w:eastAsiaTheme="minorEastAsia" w:hAnsi="Cambria Math"/>
                          <w:i/>
                          <w:sz w:val="16"/>
                          <w:szCs w:val="16"/>
                        </w:rPr>
                      </m:ctrlPr>
                    </m:fPr>
                    <m:num>
                      <m:r>
                        <w:rPr>
                          <w:rFonts w:ascii="Cambria Math" w:eastAsiaTheme="minorEastAsia" w:hAnsi="Cambria Math"/>
                          <w:sz w:val="16"/>
                          <w:szCs w:val="16"/>
                        </w:rPr>
                        <m:t>811</m:t>
                      </m:r>
                      <m:sSup>
                        <m:sSupPr>
                          <m:ctrlPr>
                            <w:rPr>
                              <w:rFonts w:ascii="Cambria Math" w:eastAsiaTheme="minorEastAsia" w:hAnsi="Cambria Math"/>
                              <w:i/>
                              <w:sz w:val="16"/>
                              <w:szCs w:val="16"/>
                            </w:rPr>
                          </m:ctrlPr>
                        </m:sSupPr>
                        <m:e>
                          <m:r>
                            <w:rPr>
                              <w:rFonts w:ascii="Cambria Math" w:eastAsiaTheme="minorEastAsia" w:hAnsi="Cambria Math"/>
                              <w:sz w:val="16"/>
                              <w:szCs w:val="16"/>
                            </w:rPr>
                            <m:t>e</m:t>
                          </m:r>
                        </m:e>
                        <m:sup>
                          <m:r>
                            <w:rPr>
                              <w:rFonts w:ascii="Cambria Math" w:eastAsiaTheme="minorEastAsia" w:hAnsi="Cambria Math"/>
                              <w:sz w:val="16"/>
                              <w:szCs w:val="16"/>
                            </w:rPr>
                            <m:t>8</m:t>
                          </m:r>
                        </m:sup>
                      </m:sSup>
                    </m:num>
                    <m:den>
                      <m:r>
                        <w:rPr>
                          <w:rFonts w:ascii="Cambria Math" w:eastAsiaTheme="minorEastAsia" w:hAnsi="Cambria Math"/>
                          <w:sz w:val="16"/>
                          <w:szCs w:val="16"/>
                        </w:rPr>
                        <m:t>11520</m:t>
                      </m:r>
                    </m:den>
                  </m:f>
                </m:e>
              </m:d>
              <m:func>
                <m:funcPr>
                  <m:ctrlPr>
                    <w:rPr>
                      <w:rFonts w:ascii="Cambria Math" w:eastAsiaTheme="minorEastAsia" w:hAnsi="Cambria Math"/>
                      <w:i/>
                      <w:sz w:val="16"/>
                      <w:szCs w:val="16"/>
                    </w:rPr>
                  </m:ctrlPr>
                </m:funcPr>
                <m:fName>
                  <m:r>
                    <m:rPr>
                      <m:sty m:val="p"/>
                    </m:rPr>
                    <w:rPr>
                      <w:rFonts w:ascii="Cambria Math" w:hAnsi="Cambria Math"/>
                      <w:sz w:val="16"/>
                      <w:szCs w:val="16"/>
                    </w:rPr>
                    <m:t>sin</m:t>
                  </m:r>
                </m:fName>
                <m:e>
                  <m:d>
                    <m:dPr>
                      <m:ctrlPr>
                        <w:rPr>
                          <w:rFonts w:ascii="Cambria Math" w:eastAsiaTheme="minorEastAsia" w:hAnsi="Cambria Math"/>
                          <w:i/>
                          <w:sz w:val="16"/>
                          <w:szCs w:val="16"/>
                        </w:rPr>
                      </m:ctrlPr>
                    </m:dPr>
                    <m:e>
                      <m:r>
                        <w:rPr>
                          <w:rFonts w:ascii="Cambria Math" w:eastAsiaTheme="minorEastAsia" w:hAnsi="Cambria Math"/>
                          <w:sz w:val="16"/>
                          <w:szCs w:val="16"/>
                        </w:rPr>
                        <m:t>4χ</m:t>
                      </m:r>
                    </m:e>
                  </m:d>
                  <m:r>
                    <w:rPr>
                      <w:rFonts w:ascii="Cambria Math" w:eastAsiaTheme="minorEastAsia" w:hAnsi="Cambria Math"/>
                      <w:sz w:val="16"/>
                      <w:szCs w:val="16"/>
                    </w:rPr>
                    <m:t>+</m:t>
                  </m:r>
                </m:e>
              </m:func>
              <m:d>
                <m:dPr>
                  <m:ctrlPr>
                    <w:rPr>
                      <w:rFonts w:ascii="Cambria Math" w:eastAsiaTheme="minorEastAsia" w:hAnsi="Cambria Math"/>
                      <w:i/>
                      <w:sz w:val="16"/>
                      <w:szCs w:val="16"/>
                    </w:rPr>
                  </m:ctrlPr>
                </m:dPr>
                <m:e>
                  <m:f>
                    <m:fPr>
                      <m:ctrlPr>
                        <w:rPr>
                          <w:rFonts w:ascii="Cambria Math" w:eastAsiaTheme="minorEastAsia" w:hAnsi="Cambria Math"/>
                          <w:i/>
                          <w:sz w:val="16"/>
                          <w:szCs w:val="16"/>
                        </w:rPr>
                      </m:ctrlPr>
                    </m:fPr>
                    <m:num>
                      <m:sSup>
                        <m:sSupPr>
                          <m:ctrlPr>
                            <w:rPr>
                              <w:rFonts w:ascii="Cambria Math" w:eastAsiaTheme="minorEastAsia" w:hAnsi="Cambria Math"/>
                              <w:i/>
                              <w:sz w:val="16"/>
                              <w:szCs w:val="16"/>
                            </w:rPr>
                          </m:ctrlPr>
                        </m:sSupPr>
                        <m:e>
                          <m:r>
                            <w:rPr>
                              <w:rFonts w:ascii="Cambria Math" w:eastAsiaTheme="minorEastAsia" w:hAnsi="Cambria Math"/>
                              <w:sz w:val="16"/>
                              <w:szCs w:val="16"/>
                            </w:rPr>
                            <m:t>7e</m:t>
                          </m:r>
                        </m:e>
                        <m:sup>
                          <m:r>
                            <w:rPr>
                              <w:rFonts w:ascii="Cambria Math" w:eastAsiaTheme="minorEastAsia" w:hAnsi="Cambria Math"/>
                              <w:sz w:val="16"/>
                              <w:szCs w:val="16"/>
                            </w:rPr>
                            <m:t>6</m:t>
                          </m:r>
                        </m:sup>
                      </m:sSup>
                    </m:num>
                    <m:den>
                      <m:r>
                        <w:rPr>
                          <w:rFonts w:ascii="Cambria Math" w:eastAsiaTheme="minorEastAsia" w:hAnsi="Cambria Math"/>
                          <w:sz w:val="16"/>
                          <w:szCs w:val="16"/>
                        </w:rPr>
                        <m:t>120</m:t>
                      </m:r>
                    </m:den>
                  </m:f>
                  <m:r>
                    <w:rPr>
                      <w:rFonts w:ascii="Cambria Math" w:eastAsiaTheme="minorEastAsia" w:hAnsi="Cambria Math"/>
                      <w:sz w:val="16"/>
                      <w:szCs w:val="16"/>
                    </w:rPr>
                    <m:t>+</m:t>
                  </m:r>
                  <m:f>
                    <m:fPr>
                      <m:ctrlPr>
                        <w:rPr>
                          <w:rFonts w:ascii="Cambria Math" w:eastAsiaTheme="minorEastAsia" w:hAnsi="Cambria Math"/>
                          <w:i/>
                          <w:sz w:val="16"/>
                          <w:szCs w:val="16"/>
                        </w:rPr>
                      </m:ctrlPr>
                    </m:fPr>
                    <m:num>
                      <m:r>
                        <w:rPr>
                          <w:rFonts w:ascii="Cambria Math" w:eastAsiaTheme="minorEastAsia" w:hAnsi="Cambria Math"/>
                          <w:sz w:val="16"/>
                          <w:szCs w:val="16"/>
                        </w:rPr>
                        <m:t>81</m:t>
                      </m:r>
                      <m:sSup>
                        <m:sSupPr>
                          <m:ctrlPr>
                            <w:rPr>
                              <w:rFonts w:ascii="Cambria Math" w:eastAsiaTheme="minorEastAsia" w:hAnsi="Cambria Math"/>
                              <w:i/>
                              <w:sz w:val="16"/>
                              <w:szCs w:val="16"/>
                            </w:rPr>
                          </m:ctrlPr>
                        </m:sSupPr>
                        <m:e>
                          <m:r>
                            <w:rPr>
                              <w:rFonts w:ascii="Cambria Math" w:eastAsiaTheme="minorEastAsia" w:hAnsi="Cambria Math"/>
                              <w:sz w:val="16"/>
                              <w:szCs w:val="16"/>
                            </w:rPr>
                            <m:t>e</m:t>
                          </m:r>
                        </m:e>
                        <m:sup>
                          <m:r>
                            <w:rPr>
                              <w:rFonts w:ascii="Cambria Math" w:eastAsiaTheme="minorEastAsia" w:hAnsi="Cambria Math"/>
                              <w:sz w:val="16"/>
                              <w:szCs w:val="16"/>
                            </w:rPr>
                            <m:t>8</m:t>
                          </m:r>
                        </m:sup>
                      </m:sSup>
                    </m:num>
                    <m:den>
                      <m:r>
                        <w:rPr>
                          <w:rFonts w:ascii="Cambria Math" w:eastAsiaTheme="minorEastAsia" w:hAnsi="Cambria Math"/>
                          <w:sz w:val="16"/>
                          <w:szCs w:val="16"/>
                        </w:rPr>
                        <m:t>1120</m:t>
                      </m:r>
                    </m:den>
                  </m:f>
                </m:e>
              </m:d>
              <m:func>
                <m:funcPr>
                  <m:ctrlPr>
                    <w:rPr>
                      <w:rFonts w:ascii="Cambria Math" w:eastAsiaTheme="minorEastAsia" w:hAnsi="Cambria Math"/>
                      <w:i/>
                      <w:sz w:val="16"/>
                      <w:szCs w:val="16"/>
                    </w:rPr>
                  </m:ctrlPr>
                </m:funcPr>
                <m:fName>
                  <m:r>
                    <m:rPr>
                      <m:sty m:val="p"/>
                    </m:rPr>
                    <w:rPr>
                      <w:rFonts w:ascii="Cambria Math" w:hAnsi="Cambria Math"/>
                      <w:sz w:val="16"/>
                      <w:szCs w:val="16"/>
                    </w:rPr>
                    <m:t>sin</m:t>
                  </m:r>
                </m:fName>
                <m:e>
                  <m:d>
                    <m:dPr>
                      <m:ctrlPr>
                        <w:rPr>
                          <w:rFonts w:ascii="Cambria Math" w:eastAsiaTheme="minorEastAsia" w:hAnsi="Cambria Math"/>
                          <w:i/>
                          <w:sz w:val="16"/>
                          <w:szCs w:val="16"/>
                        </w:rPr>
                      </m:ctrlPr>
                    </m:dPr>
                    <m:e>
                      <m:r>
                        <w:rPr>
                          <w:rFonts w:ascii="Cambria Math" w:eastAsiaTheme="minorEastAsia" w:hAnsi="Cambria Math"/>
                          <w:sz w:val="16"/>
                          <w:szCs w:val="16"/>
                        </w:rPr>
                        <m:t>6χ</m:t>
                      </m:r>
                    </m:e>
                  </m:d>
                  <m:r>
                    <w:rPr>
                      <w:rFonts w:ascii="Cambria Math" w:eastAsiaTheme="minorEastAsia" w:hAnsi="Cambria Math"/>
                      <w:sz w:val="16"/>
                      <w:szCs w:val="16"/>
                    </w:rPr>
                    <m:t>+</m:t>
                  </m:r>
                </m:e>
              </m:func>
              <m:d>
                <m:dPr>
                  <m:ctrlPr>
                    <w:rPr>
                      <w:rFonts w:ascii="Cambria Math" w:eastAsiaTheme="minorEastAsia" w:hAnsi="Cambria Math"/>
                      <w:i/>
                      <w:sz w:val="16"/>
                      <w:szCs w:val="16"/>
                    </w:rPr>
                  </m:ctrlPr>
                </m:dPr>
                <m:e>
                  <m:f>
                    <m:fPr>
                      <m:ctrlPr>
                        <w:rPr>
                          <w:rFonts w:ascii="Cambria Math" w:eastAsiaTheme="minorEastAsia" w:hAnsi="Cambria Math"/>
                          <w:i/>
                          <w:sz w:val="16"/>
                          <w:szCs w:val="16"/>
                        </w:rPr>
                      </m:ctrlPr>
                    </m:fPr>
                    <m:num>
                      <m:sSup>
                        <m:sSupPr>
                          <m:ctrlPr>
                            <w:rPr>
                              <w:rFonts w:ascii="Cambria Math" w:eastAsiaTheme="minorEastAsia" w:hAnsi="Cambria Math"/>
                              <w:i/>
                              <w:sz w:val="16"/>
                              <w:szCs w:val="16"/>
                            </w:rPr>
                          </m:ctrlPr>
                        </m:sSupPr>
                        <m:e>
                          <m:r>
                            <w:rPr>
                              <w:rFonts w:ascii="Cambria Math" w:eastAsiaTheme="minorEastAsia" w:hAnsi="Cambria Math"/>
                              <w:sz w:val="16"/>
                              <w:szCs w:val="16"/>
                            </w:rPr>
                            <m:t>4279e</m:t>
                          </m:r>
                        </m:e>
                        <m:sup>
                          <m:r>
                            <w:rPr>
                              <w:rFonts w:ascii="Cambria Math" w:eastAsiaTheme="minorEastAsia" w:hAnsi="Cambria Math"/>
                              <w:sz w:val="16"/>
                              <w:szCs w:val="16"/>
                            </w:rPr>
                            <m:t>8</m:t>
                          </m:r>
                        </m:sup>
                      </m:sSup>
                    </m:num>
                    <m:den>
                      <m:r>
                        <w:rPr>
                          <w:rFonts w:ascii="Cambria Math" w:eastAsiaTheme="minorEastAsia" w:hAnsi="Cambria Math"/>
                          <w:sz w:val="16"/>
                          <w:szCs w:val="16"/>
                        </w:rPr>
                        <m:t>161280</m:t>
                      </m:r>
                    </m:den>
                  </m:f>
                </m:e>
              </m:d>
              <m:func>
                <m:funcPr>
                  <m:ctrlPr>
                    <w:rPr>
                      <w:rFonts w:ascii="Cambria Math" w:eastAsiaTheme="minorEastAsia" w:hAnsi="Cambria Math"/>
                      <w:i/>
                      <w:sz w:val="16"/>
                      <w:szCs w:val="16"/>
                    </w:rPr>
                  </m:ctrlPr>
                </m:funcPr>
                <m:fName>
                  <m:r>
                    <m:rPr>
                      <m:sty m:val="p"/>
                    </m:rPr>
                    <w:rPr>
                      <w:rFonts w:ascii="Cambria Math" w:hAnsi="Cambria Math"/>
                      <w:sz w:val="16"/>
                      <w:szCs w:val="16"/>
                    </w:rPr>
                    <m:t>sin</m:t>
                  </m:r>
                </m:fName>
                <m:e>
                  <m:d>
                    <m:dPr>
                      <m:ctrlPr>
                        <w:rPr>
                          <w:rFonts w:ascii="Cambria Math" w:eastAsiaTheme="minorEastAsia" w:hAnsi="Cambria Math"/>
                          <w:i/>
                          <w:sz w:val="16"/>
                          <w:szCs w:val="16"/>
                        </w:rPr>
                      </m:ctrlPr>
                    </m:dPr>
                    <m:e>
                      <m:r>
                        <w:rPr>
                          <w:rFonts w:ascii="Cambria Math" w:eastAsiaTheme="minorEastAsia" w:hAnsi="Cambria Math"/>
                          <w:sz w:val="16"/>
                          <w:szCs w:val="16"/>
                        </w:rPr>
                        <m:t>8χ</m:t>
                      </m:r>
                    </m:e>
                  </m:d>
                </m:e>
              </m:func>
            </m:e>
          </m:d>
        </m:oMath>
      </m:oMathPara>
    </w:p>
    <w:p w14:paraId="36C7C9D0" w14:textId="77777777" w:rsidR="00F13E78" w:rsidRDefault="00F13E78" w:rsidP="00F13E78">
      <w:pPr>
        <w:ind w:left="360"/>
        <w:rPr>
          <w:rFonts w:eastAsiaTheme="minorEastAsia"/>
        </w:rPr>
      </w:pPr>
      <m:oMath>
        <m:r>
          <w:rPr>
            <w:rFonts w:ascii="Cambria Math" w:eastAsiaTheme="minorEastAsia" w:hAnsi="Cambria Math"/>
          </w:rPr>
          <m:t xml:space="preserve">    =</m:t>
        </m:r>
      </m:oMath>
      <w:r>
        <w:rPr>
          <w:rFonts w:eastAsiaTheme="minorEastAsia"/>
        </w:rPr>
        <w:t xml:space="preserve"> </w:t>
      </w:r>
      <m:oMath>
        <m:d>
          <m:dPr>
            <m:ctrlPr>
              <w:rPr>
                <w:rFonts w:ascii="Cambria Math" w:eastAsiaTheme="minorEastAsia" w:hAnsi="Cambria Math"/>
                <w:i/>
                <w:sz w:val="18"/>
                <w:szCs w:val="18"/>
              </w:rPr>
            </m:ctrlPr>
          </m:dPr>
          <m:e>
            <m:f>
              <m:fPr>
                <m:ctrlPr>
                  <w:rPr>
                    <w:rFonts w:ascii="Cambria Math" w:eastAsiaTheme="minorEastAsia" w:hAnsi="Cambria Math"/>
                    <w:i/>
                    <w:sz w:val="18"/>
                    <w:szCs w:val="18"/>
                  </w:rPr>
                </m:ctrlPr>
              </m:fPr>
              <m:num>
                <m:r>
                  <w:rPr>
                    <w:rFonts w:ascii="Cambria Math" w:eastAsiaTheme="minorEastAsia" w:hAnsi="Cambria Math"/>
                    <w:sz w:val="18"/>
                    <w:szCs w:val="18"/>
                  </w:rPr>
                  <m:t>180</m:t>
                </m:r>
              </m:num>
              <m:den>
                <m:r>
                  <w:rPr>
                    <w:rFonts w:ascii="Cambria Math" w:eastAsiaTheme="minorEastAsia" w:hAnsi="Cambria Math"/>
                    <w:sz w:val="18"/>
                    <w:szCs w:val="18"/>
                  </w:rPr>
                  <m:t>π</m:t>
                </m:r>
              </m:den>
            </m:f>
          </m:e>
        </m:d>
        <m:d>
          <m:dPr>
            <m:begChr m:val="["/>
            <m:endChr m:val="]"/>
            <m:ctrlPr>
              <w:rPr>
                <w:rFonts w:ascii="Cambria Math" w:eastAsiaTheme="minorEastAsia" w:hAnsi="Cambria Math"/>
                <w:i/>
                <w:sz w:val="18"/>
                <w:szCs w:val="18"/>
              </w:rPr>
            </m:ctrlPr>
          </m:dPr>
          <m:e>
            <m:eqArr>
              <m:eqArrPr>
                <m:ctrlPr>
                  <w:rPr>
                    <w:rFonts w:ascii="Cambria Math" w:eastAsiaTheme="minorEastAsia" w:hAnsi="Cambria Math"/>
                    <w:i/>
                    <w:sz w:val="18"/>
                    <w:szCs w:val="18"/>
                  </w:rPr>
                </m:ctrlPr>
              </m:eqArrPr>
              <m:e>
                <m:r>
                  <w:rPr>
                    <w:rFonts w:ascii="Cambria Math" w:eastAsiaTheme="minorEastAsia" w:hAnsi="Cambria Math"/>
                    <w:sz w:val="18"/>
                    <w:szCs w:val="18"/>
                  </w:rPr>
                  <m:t>χ+3.35655147×</m:t>
                </m:r>
                <m:sSup>
                  <m:sSupPr>
                    <m:ctrlPr>
                      <w:rPr>
                        <w:rFonts w:ascii="Cambria Math" w:eastAsiaTheme="minorEastAsia" w:hAnsi="Cambria Math"/>
                        <w:i/>
                        <w:sz w:val="18"/>
                        <w:szCs w:val="18"/>
                      </w:rPr>
                    </m:ctrlPr>
                  </m:sSupPr>
                  <m:e>
                    <m:r>
                      <w:rPr>
                        <w:rFonts w:ascii="Cambria Math" w:eastAsiaTheme="minorEastAsia" w:hAnsi="Cambria Math"/>
                        <w:sz w:val="18"/>
                        <w:szCs w:val="18"/>
                      </w:rPr>
                      <m:t>10</m:t>
                    </m:r>
                  </m:e>
                  <m:sup>
                    <m:r>
                      <w:rPr>
                        <w:rFonts w:ascii="Cambria Math" w:eastAsiaTheme="minorEastAsia" w:hAnsi="Cambria Math"/>
                        <w:sz w:val="18"/>
                        <w:szCs w:val="18"/>
                      </w:rPr>
                      <m:t>-3</m:t>
                    </m:r>
                  </m:sup>
                </m:sSup>
                <m:func>
                  <m:funcPr>
                    <m:ctrlPr>
                      <w:rPr>
                        <w:rFonts w:ascii="Cambria Math" w:eastAsiaTheme="minorEastAsia" w:hAnsi="Cambria Math"/>
                        <w:i/>
                        <w:sz w:val="18"/>
                        <w:szCs w:val="18"/>
                      </w:rPr>
                    </m:ctrlPr>
                  </m:funcPr>
                  <m:fName>
                    <m:r>
                      <m:rPr>
                        <m:sty m:val="p"/>
                      </m:rPr>
                      <w:rPr>
                        <w:rFonts w:ascii="Cambria Math" w:hAnsi="Cambria Math"/>
                        <w:sz w:val="18"/>
                        <w:szCs w:val="18"/>
                      </w:rPr>
                      <m:t>sin</m:t>
                    </m:r>
                  </m:fName>
                  <m:e>
                    <m:d>
                      <m:dPr>
                        <m:ctrlPr>
                          <w:rPr>
                            <w:rFonts w:ascii="Cambria Math" w:eastAsiaTheme="minorEastAsia" w:hAnsi="Cambria Math"/>
                            <w:i/>
                            <w:sz w:val="18"/>
                            <w:szCs w:val="18"/>
                          </w:rPr>
                        </m:ctrlPr>
                      </m:dPr>
                      <m:e>
                        <m:r>
                          <w:rPr>
                            <w:rFonts w:ascii="Cambria Math" w:eastAsiaTheme="minorEastAsia" w:hAnsi="Cambria Math"/>
                            <w:sz w:val="18"/>
                            <w:szCs w:val="18"/>
                          </w:rPr>
                          <m:t>2χ</m:t>
                        </m:r>
                      </m:e>
                    </m:d>
                    <m:r>
                      <w:rPr>
                        <w:rFonts w:ascii="Cambria Math" w:eastAsiaTheme="minorEastAsia" w:hAnsi="Cambria Math"/>
                        <w:sz w:val="18"/>
                        <w:szCs w:val="18"/>
                      </w:rPr>
                      <m:t>+</m:t>
                    </m:r>
                  </m:e>
                </m:func>
              </m:e>
              <m:e>
                <m:r>
                  <w:rPr>
                    <w:rFonts w:ascii="Cambria Math" w:eastAsiaTheme="minorEastAsia" w:hAnsi="Cambria Math"/>
                    <w:sz w:val="18"/>
                    <w:szCs w:val="18"/>
                  </w:rPr>
                  <m:t>6.57187270×</m:t>
                </m:r>
                <m:sSup>
                  <m:sSupPr>
                    <m:ctrlPr>
                      <w:rPr>
                        <w:rFonts w:ascii="Cambria Math" w:eastAsiaTheme="minorEastAsia" w:hAnsi="Cambria Math"/>
                        <w:i/>
                        <w:sz w:val="18"/>
                        <w:szCs w:val="18"/>
                      </w:rPr>
                    </m:ctrlPr>
                  </m:sSupPr>
                  <m:e>
                    <m:r>
                      <w:rPr>
                        <w:rFonts w:ascii="Cambria Math" w:eastAsiaTheme="minorEastAsia" w:hAnsi="Cambria Math"/>
                        <w:sz w:val="18"/>
                        <w:szCs w:val="18"/>
                      </w:rPr>
                      <m:t>10</m:t>
                    </m:r>
                  </m:e>
                  <m:sup>
                    <m:r>
                      <w:rPr>
                        <w:rFonts w:ascii="Cambria Math" w:eastAsiaTheme="minorEastAsia" w:hAnsi="Cambria Math"/>
                        <w:sz w:val="18"/>
                        <w:szCs w:val="18"/>
                      </w:rPr>
                      <m:t>-6</m:t>
                    </m:r>
                  </m:sup>
                </m:sSup>
                <m:func>
                  <m:funcPr>
                    <m:ctrlPr>
                      <w:rPr>
                        <w:rFonts w:ascii="Cambria Math" w:eastAsiaTheme="minorEastAsia" w:hAnsi="Cambria Math"/>
                        <w:i/>
                        <w:sz w:val="18"/>
                        <w:szCs w:val="18"/>
                      </w:rPr>
                    </m:ctrlPr>
                  </m:funcPr>
                  <m:fName>
                    <m:r>
                      <m:rPr>
                        <m:sty m:val="p"/>
                      </m:rPr>
                      <w:rPr>
                        <w:rFonts w:ascii="Cambria Math" w:hAnsi="Cambria Math"/>
                        <w:sz w:val="18"/>
                        <w:szCs w:val="18"/>
                      </w:rPr>
                      <m:t>sin</m:t>
                    </m:r>
                  </m:fName>
                  <m:e>
                    <m:d>
                      <m:dPr>
                        <m:ctrlPr>
                          <w:rPr>
                            <w:rFonts w:ascii="Cambria Math" w:eastAsiaTheme="minorEastAsia" w:hAnsi="Cambria Math"/>
                            <w:i/>
                            <w:sz w:val="18"/>
                            <w:szCs w:val="18"/>
                          </w:rPr>
                        </m:ctrlPr>
                      </m:dPr>
                      <m:e>
                        <m:r>
                          <w:rPr>
                            <w:rFonts w:ascii="Cambria Math" w:eastAsiaTheme="minorEastAsia" w:hAnsi="Cambria Math"/>
                            <w:sz w:val="18"/>
                            <w:szCs w:val="18"/>
                          </w:rPr>
                          <m:t>4χ</m:t>
                        </m:r>
                      </m:e>
                    </m:d>
                    <m:r>
                      <w:rPr>
                        <w:rFonts w:ascii="Cambria Math" w:eastAsiaTheme="minorEastAsia" w:hAnsi="Cambria Math"/>
                        <w:sz w:val="18"/>
                        <w:szCs w:val="18"/>
                      </w:rPr>
                      <m:t>+</m:t>
                    </m:r>
                  </m:e>
                </m:func>
                <m:ctrlPr>
                  <w:rPr>
                    <w:rFonts w:ascii="Cambria Math" w:eastAsia="Cambria Math" w:hAnsi="Cambria Math" w:cs="Cambria Math"/>
                    <w:i/>
                    <w:sz w:val="18"/>
                    <w:szCs w:val="18"/>
                  </w:rPr>
                </m:ctrlPr>
              </m:e>
              <m:e>
                <m:r>
                  <w:rPr>
                    <w:rFonts w:ascii="Cambria Math" w:eastAsiaTheme="minorEastAsia" w:hAnsi="Cambria Math"/>
                    <w:sz w:val="18"/>
                    <w:szCs w:val="18"/>
                  </w:rPr>
                  <m:t>1.76456433×</m:t>
                </m:r>
                <m:sSup>
                  <m:sSupPr>
                    <m:ctrlPr>
                      <w:rPr>
                        <w:rFonts w:ascii="Cambria Math" w:eastAsiaTheme="minorEastAsia" w:hAnsi="Cambria Math"/>
                        <w:i/>
                        <w:sz w:val="18"/>
                        <w:szCs w:val="18"/>
                      </w:rPr>
                    </m:ctrlPr>
                  </m:sSupPr>
                  <m:e>
                    <m:r>
                      <w:rPr>
                        <w:rFonts w:ascii="Cambria Math" w:eastAsiaTheme="minorEastAsia" w:hAnsi="Cambria Math"/>
                        <w:sz w:val="18"/>
                        <w:szCs w:val="18"/>
                      </w:rPr>
                      <m:t>10</m:t>
                    </m:r>
                  </m:e>
                  <m:sup>
                    <m:r>
                      <w:rPr>
                        <w:rFonts w:ascii="Cambria Math" w:eastAsiaTheme="minorEastAsia" w:hAnsi="Cambria Math"/>
                        <w:sz w:val="18"/>
                        <w:szCs w:val="18"/>
                      </w:rPr>
                      <m:t>-8</m:t>
                    </m:r>
                  </m:sup>
                </m:sSup>
                <m:func>
                  <m:funcPr>
                    <m:ctrlPr>
                      <w:rPr>
                        <w:rFonts w:ascii="Cambria Math" w:eastAsiaTheme="minorEastAsia" w:hAnsi="Cambria Math"/>
                        <w:i/>
                        <w:sz w:val="18"/>
                        <w:szCs w:val="18"/>
                      </w:rPr>
                    </m:ctrlPr>
                  </m:funcPr>
                  <m:fName>
                    <m:r>
                      <m:rPr>
                        <m:sty m:val="p"/>
                      </m:rPr>
                      <w:rPr>
                        <w:rFonts w:ascii="Cambria Math" w:hAnsi="Cambria Math"/>
                        <w:sz w:val="18"/>
                        <w:szCs w:val="18"/>
                      </w:rPr>
                      <m:t>sin</m:t>
                    </m:r>
                  </m:fName>
                  <m:e>
                    <m:d>
                      <m:dPr>
                        <m:ctrlPr>
                          <w:rPr>
                            <w:rFonts w:ascii="Cambria Math" w:eastAsiaTheme="minorEastAsia" w:hAnsi="Cambria Math"/>
                            <w:i/>
                            <w:sz w:val="18"/>
                            <w:szCs w:val="18"/>
                          </w:rPr>
                        </m:ctrlPr>
                      </m:dPr>
                      <m:e>
                        <m:r>
                          <w:rPr>
                            <w:rFonts w:ascii="Cambria Math" w:eastAsiaTheme="minorEastAsia" w:hAnsi="Cambria Math"/>
                            <w:sz w:val="18"/>
                            <w:szCs w:val="18"/>
                          </w:rPr>
                          <m:t>6χ</m:t>
                        </m:r>
                      </m:e>
                    </m:d>
                    <m:r>
                      <w:rPr>
                        <w:rFonts w:ascii="Cambria Math" w:eastAsiaTheme="minorEastAsia" w:hAnsi="Cambria Math"/>
                        <w:sz w:val="18"/>
                        <w:szCs w:val="18"/>
                      </w:rPr>
                      <m:t>+</m:t>
                    </m:r>
                  </m:e>
                </m:func>
                <m:ctrlPr>
                  <w:rPr>
                    <w:rFonts w:ascii="Cambria Math" w:eastAsia="Cambria Math" w:hAnsi="Cambria Math" w:cs="Cambria Math"/>
                    <w:i/>
                    <w:sz w:val="18"/>
                    <w:szCs w:val="18"/>
                  </w:rPr>
                </m:ctrlPr>
              </m:e>
              <m:e>
                <m:r>
                  <w:rPr>
                    <w:rFonts w:ascii="Cambria Math" w:eastAsiaTheme="minorEastAsia" w:hAnsi="Cambria Math"/>
                    <w:sz w:val="18"/>
                    <w:szCs w:val="18"/>
                  </w:rPr>
                  <m:t>5.32847842×</m:t>
                </m:r>
                <m:sSup>
                  <m:sSupPr>
                    <m:ctrlPr>
                      <w:rPr>
                        <w:rFonts w:ascii="Cambria Math" w:eastAsiaTheme="minorEastAsia" w:hAnsi="Cambria Math"/>
                        <w:i/>
                        <w:sz w:val="18"/>
                        <w:szCs w:val="18"/>
                      </w:rPr>
                    </m:ctrlPr>
                  </m:sSupPr>
                  <m:e>
                    <m:r>
                      <w:rPr>
                        <w:rFonts w:ascii="Cambria Math" w:eastAsiaTheme="minorEastAsia" w:hAnsi="Cambria Math"/>
                        <w:sz w:val="18"/>
                        <w:szCs w:val="18"/>
                      </w:rPr>
                      <m:t>10</m:t>
                    </m:r>
                  </m:e>
                  <m:sup>
                    <m:r>
                      <w:rPr>
                        <w:rFonts w:ascii="Cambria Math" w:eastAsiaTheme="minorEastAsia" w:hAnsi="Cambria Math"/>
                        <w:sz w:val="18"/>
                        <w:szCs w:val="18"/>
                      </w:rPr>
                      <m:t>-11</m:t>
                    </m:r>
                  </m:sup>
                </m:sSup>
                <m:func>
                  <m:funcPr>
                    <m:ctrlPr>
                      <w:rPr>
                        <w:rFonts w:ascii="Cambria Math" w:eastAsiaTheme="minorEastAsia" w:hAnsi="Cambria Math"/>
                        <w:i/>
                        <w:sz w:val="18"/>
                        <w:szCs w:val="18"/>
                      </w:rPr>
                    </m:ctrlPr>
                  </m:funcPr>
                  <m:fName>
                    <m:r>
                      <m:rPr>
                        <m:sty m:val="p"/>
                      </m:rPr>
                      <w:rPr>
                        <w:rFonts w:ascii="Cambria Math" w:hAnsi="Cambria Math"/>
                        <w:sz w:val="18"/>
                        <w:szCs w:val="18"/>
                      </w:rPr>
                      <m:t>sin</m:t>
                    </m:r>
                  </m:fName>
                  <m:e>
                    <m:d>
                      <m:dPr>
                        <m:ctrlPr>
                          <w:rPr>
                            <w:rFonts w:ascii="Cambria Math" w:eastAsiaTheme="minorEastAsia" w:hAnsi="Cambria Math"/>
                            <w:i/>
                            <w:sz w:val="18"/>
                            <w:szCs w:val="18"/>
                          </w:rPr>
                        </m:ctrlPr>
                      </m:dPr>
                      <m:e>
                        <m:r>
                          <w:rPr>
                            <w:rFonts w:ascii="Cambria Math" w:eastAsiaTheme="minorEastAsia" w:hAnsi="Cambria Math"/>
                            <w:sz w:val="18"/>
                            <w:szCs w:val="18"/>
                          </w:rPr>
                          <m:t>8χ</m:t>
                        </m:r>
                      </m:e>
                    </m:d>
                  </m:e>
                </m:func>
              </m:e>
            </m:eqArr>
          </m:e>
        </m:d>
      </m:oMath>
    </w:p>
    <w:p w14:paraId="2995F7E5" w14:textId="77777777" w:rsidR="00F13E78" w:rsidRDefault="00F13E78" w:rsidP="00F13E78">
      <w:pPr>
        <w:ind w:left="360"/>
        <w:rPr>
          <w:rFonts w:eastAsiaTheme="minorEastAsia"/>
        </w:rPr>
      </w:pPr>
    </w:p>
    <w:p w14:paraId="7953E308" w14:textId="77777777" w:rsidR="00F13E78" w:rsidRPr="00453B8F" w:rsidRDefault="00F13E78" w:rsidP="00F13E78">
      <w:pPr>
        <w:pStyle w:val="ListParagraph"/>
        <w:numPr>
          <w:ilvl w:val="0"/>
          <w:numId w:val="166"/>
        </w:numPr>
        <w:spacing w:line="256" w:lineRule="auto"/>
        <w:contextualSpacing/>
        <w:rPr>
          <w:rFonts w:eastAsiaTheme="minorEastAsia"/>
        </w:rPr>
      </w:pPr>
      <w:r>
        <w:rPr>
          <w:noProof/>
        </w:rPr>
        <mc:AlternateContent>
          <mc:Choice Requires="wpg">
            <w:drawing>
              <wp:anchor distT="0" distB="0" distL="114300" distR="114300" simplePos="0" relativeHeight="251658270" behindDoc="0" locked="0" layoutInCell="1" allowOverlap="1" wp14:anchorId="0D2EDDAC" wp14:editId="59FAC2E2">
                <wp:simplePos x="0" y="0"/>
                <wp:positionH relativeFrom="column">
                  <wp:posOffset>854710</wp:posOffset>
                </wp:positionH>
                <wp:positionV relativeFrom="paragraph">
                  <wp:posOffset>137160</wp:posOffset>
                </wp:positionV>
                <wp:extent cx="3449955" cy="617220"/>
                <wp:effectExtent l="0" t="0" r="0" b="11430"/>
                <wp:wrapNone/>
                <wp:docPr id="530151073" name="Group 530151073"/>
                <wp:cNvGraphicFramePr/>
                <a:graphic xmlns:a="http://schemas.openxmlformats.org/drawingml/2006/main">
                  <a:graphicData uri="http://schemas.microsoft.com/office/word/2010/wordprocessingGroup">
                    <wpg:wgp>
                      <wpg:cNvGrpSpPr/>
                      <wpg:grpSpPr>
                        <a:xfrm>
                          <a:off x="0" y="0"/>
                          <a:ext cx="3449955" cy="617220"/>
                          <a:chOff x="0" y="0"/>
                          <a:chExt cx="2743200" cy="1302022"/>
                        </a:xfrm>
                      </wpg:grpSpPr>
                      <wps:wsp>
                        <wps:cNvPr id="1651185240" name="Rectangle 1651185240"/>
                        <wps:cNvSpPr/>
                        <wps:spPr>
                          <a:xfrm>
                            <a:off x="0" y="65314"/>
                            <a:ext cx="2618509" cy="1236708"/>
                          </a:xfrm>
                          <a:prstGeom prst="rect">
                            <a:avLst/>
                          </a:prstGeom>
                          <a:noFill/>
                          <a:ln w="6350"/>
                        </wps:spPr>
                        <wps:style>
                          <a:lnRef idx="2">
                            <a:schemeClr val="accent1">
                              <a:shade val="50000"/>
                            </a:schemeClr>
                          </a:lnRef>
                          <a:fillRef idx="1">
                            <a:schemeClr val="accent1"/>
                          </a:fillRef>
                          <a:effectRef idx="0">
                            <a:schemeClr val="accent1"/>
                          </a:effectRef>
                          <a:fontRef idx="minor">
                            <a:schemeClr val="lt1"/>
                          </a:fontRef>
                        </wps:style>
                        <wps:txbx>
                          <w:txbxContent>
                            <w:p w14:paraId="19B60ECE" w14:textId="77777777" w:rsidR="00F13E78" w:rsidRDefault="00F13E78" w:rsidP="00F13E78">
                              <w:pPr>
                                <w:jc w:val="right"/>
                              </w:pPr>
                            </w:p>
                          </w:txbxContent>
                        </wps:txbx>
                        <wps:bodyPr rot="0" spcFirstLastPara="0" vert="horz" wrap="square" lIns="91440" tIns="45720" rIns="91440" bIns="45720" numCol="1" spcCol="0" rtlCol="0" fromWordArt="0" anchor="b" anchorCtr="0" forceAA="0" compatLnSpc="1">
                          <a:prstTxWarp prst="textNoShape">
                            <a:avLst/>
                          </a:prstTxWarp>
                          <a:noAutofit/>
                        </wps:bodyPr>
                      </wps:wsp>
                      <wps:wsp>
                        <wps:cNvPr id="1973165009" name="Text Box 2"/>
                        <wps:cNvSpPr txBox="1">
                          <a:spLocks noChangeArrowheads="1"/>
                        </wps:cNvSpPr>
                        <wps:spPr bwMode="auto">
                          <a:xfrm>
                            <a:off x="2541319" y="0"/>
                            <a:ext cx="201881" cy="207645"/>
                          </a:xfrm>
                          <a:prstGeom prst="rect">
                            <a:avLst/>
                          </a:prstGeom>
                          <a:noFill/>
                          <a:ln w="9525">
                            <a:noFill/>
                            <a:miter lim="800000"/>
                            <a:headEnd/>
                            <a:tailEnd/>
                          </a:ln>
                        </wps:spPr>
                        <wps:txbx>
                          <w:txbxContent>
                            <w:p w14:paraId="7862C575" w14:textId="77777777" w:rsidR="00F13E78" w:rsidRDefault="00F13E78" w:rsidP="00F13E78">
                              <w:pPr>
                                <w:rPr>
                                  <w:color w:val="44546A" w:themeColor="text2"/>
                                  <w:sz w:val="12"/>
                                  <w:szCs w:val="12"/>
                                </w:rPr>
                              </w:pPr>
                              <w:r>
                                <w:rPr>
                                  <w:color w:val="44546A" w:themeColor="text2"/>
                                  <w:sz w:val="12"/>
                                  <w:szCs w:val="12"/>
                                </w:rPr>
                                <w:t>1</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0D2EDDAC" id="Group 530151073" o:spid="_x0000_s1070" style="position:absolute;left:0;text-align:left;margin-left:67.3pt;margin-top:10.8pt;width:271.65pt;height:48.6pt;z-index:251658270;mso-width-relative:margin;mso-height-relative:margin" coordsize="27432,130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">
                <v:rect id="Rectangle 1651185240" o:spid="_x0000_s1071" style="position:absolute;top:653;width:26185;height:1236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" filled="f" strokecolor="#1f3763 [1604]" strokeweight=".5pt">
                  <v:textbox>
                    <w:txbxContent>
                      <w:p w14:paraId="19B60ECE" w14:textId="77777777" w:rsidR="00F13E78" w:rsidRDefault="00F13E78" w:rsidP="00F13E78">
                        <w:pPr>
                          <w:jc w:val="right"/>
                        </w:pPr>
                      </w:p>
                    </w:txbxContent>
                  </v:textbox>
                </v:rect>
                <v:shape id="_x0000_s1072" type="#_x0000_t202" style="position:absolute;left:25413;width:2019;height:2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" filled="f" stroked="f">
                  <v:textbox>
                    <w:txbxContent>
                      <w:p w14:paraId="7862C575" w14:textId="77777777" w:rsidR="00F13E78" w:rsidRDefault="00F13E78" w:rsidP="00F13E78">
                        <w:pPr>
                          <w:rPr>
                            <w:color w:val="44546A" w:themeColor="text2"/>
                            <w:sz w:val="12"/>
                            <w:szCs w:val="12"/>
                          </w:rPr>
                        </w:pPr>
                        <w:r>
                          <w:rPr>
                            <w:color w:val="44546A" w:themeColor="text2"/>
                            <w:sz w:val="12"/>
                            <w:szCs w:val="12"/>
                          </w:rPr>
                          <w:t>1</w:t>
                        </w:r>
                      </w:p>
                    </w:txbxContent>
                  </v:textbox>
                </v:shape>
              </v:group>
            </w:pict>
          </mc:Fallback>
        </mc:AlternateContent>
      </w:r>
      <w:r>
        <w:rPr>
          <w:noProof/>
        </w:rPr>
        <mc:AlternateContent>
          <mc:Choice Requires="wps">
            <w:drawing>
              <wp:anchor distT="0" distB="0" distL="114300" distR="114300" simplePos="0" relativeHeight="251658271" behindDoc="0" locked="0" layoutInCell="1" allowOverlap="1" wp14:anchorId="0413492C" wp14:editId="72EAD421">
                <wp:simplePos x="0" y="0"/>
                <wp:positionH relativeFrom="column">
                  <wp:posOffset>4081145</wp:posOffset>
                </wp:positionH>
                <wp:positionV relativeFrom="paragraph">
                  <wp:posOffset>104396</wp:posOffset>
                </wp:positionV>
                <wp:extent cx="205105" cy="249555"/>
                <wp:effectExtent l="0" t="0" r="0" b="0"/>
                <wp:wrapNone/>
                <wp:docPr id="1900367579" name="Text Box 19003675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105" cy="249555"/>
                        </a:xfrm>
                        <a:prstGeom prst="rect">
                          <a:avLst/>
                        </a:prstGeom>
                        <a:noFill/>
                        <a:ln w="9525">
                          <a:noFill/>
                          <a:miter lim="800000"/>
                          <a:headEnd/>
                          <a:tailEnd/>
                        </a:ln>
                      </wps:spPr>
                      <wps:txbx>
                        <w:txbxContent>
                          <w:p w14:paraId="003E0FEF" w14:textId="77777777" w:rsidR="00F13E78" w:rsidRDefault="00F13E78" w:rsidP="00F13E78">
                            <w:pPr>
                              <w:rPr>
                                <w:color w:val="44546A" w:themeColor="text2"/>
                                <w:sz w:val="12"/>
                                <w:szCs w:val="12"/>
                              </w:rPr>
                            </w:pPr>
                            <w:r>
                              <w:rPr>
                                <w:color w:val="44546A" w:themeColor="text2"/>
                                <w:sz w:val="12"/>
                                <w:szCs w:val="12"/>
                              </w:rPr>
                              <w:fldChar w:fldCharType="begin"/>
                            </w:r>
                            <w:r>
                              <w:rPr>
                                <w:color w:val="44546A" w:themeColor="text2"/>
                                <w:sz w:val="12"/>
                                <w:szCs w:val="12"/>
                              </w:rPr>
                              <w:instrText xml:space="preserve"> REF _Ref184814844 \n \h </w:instrText>
                            </w:r>
                            <w:r>
                              <w:rPr>
                                <w:color w:val="44546A" w:themeColor="text2"/>
                                <w:sz w:val="12"/>
                                <w:szCs w:val="12"/>
                              </w:rPr>
                            </w:r>
                            <w:r>
                              <w:rPr>
                                <w:color w:val="44546A" w:themeColor="text2"/>
                                <w:sz w:val="12"/>
                                <w:szCs w:val="12"/>
                              </w:rPr>
                              <w:fldChar w:fldCharType="separate"/>
                            </w:r>
                            <w:r>
                              <w:rPr>
                                <w:color w:val="44546A" w:themeColor="text2"/>
                                <w:sz w:val="12"/>
                                <w:szCs w:val="12"/>
                              </w:rPr>
                              <w:t>5</w:t>
                            </w:r>
                            <w:r>
                              <w:rPr>
                                <w:color w:val="44546A" w:themeColor="text2"/>
                                <w:sz w:val="12"/>
                                <w:szCs w:val="12"/>
                              </w:rPr>
                              <w:fldChar w:fldCharType="end"/>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0413492C" id="Text Box 1900367579" o:spid="_x0000_s1073" type="#_x0000_t202" style="position:absolute;left:0;text-align:left;margin-left:321.35pt;margin-top:8.2pt;width:16.15pt;height:19.65pt;z-index:25165827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" filled="f" stroked="f">
                <v:textbox>
                  <w:txbxContent>
                    <w:p w14:paraId="003E0FEF" w14:textId="77777777" w:rsidR="00F13E78" w:rsidRDefault="00F13E78" w:rsidP="00F13E78">
                      <w:pPr>
                        <w:rPr>
                          <w:color w:val="44546A" w:themeColor="text2"/>
                          <w:sz w:val="12"/>
                          <w:szCs w:val="12"/>
                        </w:rPr>
                      </w:pPr>
                      <w:r>
                        <w:rPr>
                          <w:color w:val="44546A" w:themeColor="text2"/>
                          <w:sz w:val="12"/>
                          <w:szCs w:val="12"/>
                        </w:rPr>
                        <w:fldChar w:fldCharType="begin"/>
                      </w:r>
                      <w:r>
                        <w:rPr>
                          <w:color w:val="44546A" w:themeColor="text2"/>
                          <w:sz w:val="12"/>
                          <w:szCs w:val="12"/>
                        </w:rPr>
                        <w:instrText xml:space="preserve"> REF _Ref184814844 \n \h </w:instrText>
                      </w:r>
                      <w:r>
                        <w:rPr>
                          <w:color w:val="44546A" w:themeColor="text2"/>
                          <w:sz w:val="12"/>
                          <w:szCs w:val="12"/>
                        </w:rPr>
                      </w:r>
                      <w:r>
                        <w:rPr>
                          <w:color w:val="44546A" w:themeColor="text2"/>
                          <w:sz w:val="12"/>
                          <w:szCs w:val="12"/>
                        </w:rPr>
                        <w:fldChar w:fldCharType="separate"/>
                      </w:r>
                      <w:r>
                        <w:rPr>
                          <w:color w:val="44546A" w:themeColor="text2"/>
                          <w:sz w:val="12"/>
                          <w:szCs w:val="12"/>
                        </w:rPr>
                        <w:t>5</w:t>
                      </w:r>
                      <w:r>
                        <w:rPr>
                          <w:color w:val="44546A" w:themeColor="text2"/>
                          <w:sz w:val="12"/>
                          <w:szCs w:val="12"/>
                        </w:rPr>
                        <w:fldChar w:fldCharType="end"/>
                      </w:r>
                    </w:p>
                  </w:txbxContent>
                </v:textbox>
              </v:shape>
            </w:pict>
          </mc:Fallback>
        </mc:AlternateContent>
      </w:r>
      <w:r>
        <w:t xml:space="preserve">Finally </w:t>
      </w:r>
    </w:p>
    <w:p w14:paraId="223997C1" w14:textId="77777777" w:rsidR="00F13E78" w:rsidRDefault="00F13E78" w:rsidP="00F13E78">
      <w:pPr>
        <w:pStyle w:val="ListParagraph"/>
        <w:spacing w:line="256" w:lineRule="auto"/>
        <w:ind w:firstLine="720"/>
        <w:rPr>
          <w:rFonts w:eastAsiaTheme="minorEastAsia"/>
        </w:rPr>
      </w:pPr>
      <w:r>
        <w:t xml:space="preserve">if </w:t>
      </w:r>
      <m:oMath>
        <m:r>
          <w:rPr>
            <w:rFonts w:ascii="Cambria Math" w:eastAsiaTheme="minorEastAsia" w:hAnsi="Cambria Math"/>
          </w:rPr>
          <m:t>E</m:t>
        </m:r>
      </m:oMath>
      <w:r>
        <w:rPr>
          <w:rFonts w:eastAsiaTheme="minorEastAsia"/>
        </w:rPr>
        <w:t xml:space="preserve"> </w:t>
      </w:r>
      <w:r w:rsidRPr="008649BA">
        <w:rPr>
          <w:rFonts w:ascii="Cambria Math" w:hAnsi="Cambria Math"/>
        </w:rPr>
        <w:t>=</w:t>
      </w:r>
      <w:r>
        <w:rPr>
          <w:rFonts w:ascii="Cambria Math" w:hAnsi="Cambria Math"/>
        </w:rPr>
        <w:t xml:space="preserve"> </w:t>
      </w:r>
      <w:r w:rsidRPr="008649BA">
        <w:rPr>
          <w:rFonts w:ascii="Cambria Math" w:hAnsi="Cambria Math"/>
        </w:rPr>
        <w:t>2000000</w:t>
      </w:r>
      <w:r>
        <w:t xml:space="preserve">, </w:t>
      </w:r>
      <m:oMath>
        <m:r>
          <w:rPr>
            <w:rFonts w:ascii="Cambria Math" w:hAnsi="Cambria Math"/>
          </w:rPr>
          <m:t>λ=0°</m:t>
        </m:r>
      </m:oMath>
    </w:p>
    <w:p w14:paraId="167F85AE" w14:textId="77777777" w:rsidR="00F13E78" w:rsidRDefault="00F13E78" w:rsidP="00F13E78">
      <w:pPr>
        <w:ind w:left="1440"/>
        <w:rPr>
          <w:rFonts w:eastAsiaTheme="minorEastAsia"/>
        </w:rPr>
      </w:pPr>
      <w:r>
        <w:rPr>
          <w:rFonts w:eastAsiaTheme="minorEastAsia"/>
        </w:rPr>
        <w:t xml:space="preserve">else, </w:t>
      </w:r>
      <m:oMath>
        <m:r>
          <w:rPr>
            <w:rFonts w:ascii="Cambria Math" w:hAnsi="Cambria Math"/>
          </w:rPr>
          <m:t>λ=</m:t>
        </m:r>
        <m:func>
          <m:funcPr>
            <m:ctrlPr>
              <w:rPr>
                <w:rFonts w:ascii="Cambria Math" w:hAnsi="Cambria Math"/>
                <w:i/>
              </w:rPr>
            </m:ctrlPr>
          </m:funcPr>
          <m:fName>
            <m:d>
              <m:dPr>
                <m:ctrlPr>
                  <w:rPr>
                    <w:rFonts w:ascii="Cambria Math" w:hAnsi="Cambria Math"/>
                    <w:i/>
                  </w:rPr>
                </m:ctrlPr>
              </m:dPr>
              <m:e>
                <m:f>
                  <m:fPr>
                    <m:ctrlPr>
                      <w:rPr>
                        <w:rFonts w:ascii="Cambria Math" w:hAnsi="Cambria Math"/>
                        <w:i/>
                      </w:rPr>
                    </m:ctrlPr>
                  </m:fPr>
                  <m:num>
                    <m:r>
                      <w:rPr>
                        <w:rFonts w:ascii="Cambria Math" w:hAnsi="Cambria Math"/>
                      </w:rPr>
                      <m:t>180</m:t>
                    </m:r>
                  </m:num>
                  <m:den>
                    <m:r>
                      <w:rPr>
                        <w:rFonts w:ascii="Cambria Math" w:hAnsi="Cambria Math"/>
                      </w:rPr>
                      <m:t>π</m:t>
                    </m:r>
                  </m:den>
                </m:f>
              </m:e>
            </m:d>
            <m:r>
              <m:rPr>
                <m:sty m:val="p"/>
              </m:rPr>
              <w:rPr>
                <w:rFonts w:ascii="Cambria Math" w:hAnsi="Cambria Math"/>
              </w:rPr>
              <m:t>atan2</m:t>
            </m:r>
          </m:fName>
          <m:e>
            <m:d>
              <m:dPr>
                <m:begChr m:val="["/>
                <m:endChr m:val="]"/>
                <m:ctrlPr>
                  <w:rPr>
                    <w:rFonts w:ascii="Cambria Math" w:hAnsi="Cambria Math"/>
                    <w:i/>
                  </w:rPr>
                </m:ctrlPr>
              </m:dPr>
              <m:e>
                <m:d>
                  <m:dPr>
                    <m:ctrlPr>
                      <w:rPr>
                        <w:rFonts w:ascii="Cambria Math" w:hAnsi="Cambria Math"/>
                        <w:i/>
                      </w:rPr>
                    </m:ctrlPr>
                  </m:dPr>
                  <m:e>
                    <m:r>
                      <w:rPr>
                        <w:rFonts w:ascii="Cambria Math" w:hAnsi="Cambria Math"/>
                      </w:rPr>
                      <m:t>E-2000000</m:t>
                    </m:r>
                  </m:e>
                </m:d>
                <m:r>
                  <w:rPr>
                    <w:rFonts w:ascii="Cambria Math" w:hAnsi="Cambria Math"/>
                  </w:rPr>
                  <m:t>,</m:t>
                </m:r>
                <m:d>
                  <m:dPr>
                    <m:ctrlPr>
                      <w:rPr>
                        <w:rFonts w:ascii="Cambria Math" w:hAnsi="Cambria Math"/>
                        <w:i/>
                      </w:rPr>
                    </m:ctrlPr>
                  </m:dPr>
                  <m:e>
                    <m:r>
                      <w:rPr>
                        <w:rFonts w:ascii="Cambria Math" w:hAnsi="Cambria Math"/>
                      </w:rPr>
                      <m:t>2000000-N</m:t>
                    </m:r>
                  </m:e>
                </m:d>
              </m:e>
            </m:d>
          </m:e>
        </m:func>
      </m:oMath>
      <w:r>
        <w:rPr>
          <w:rFonts w:ascii="Cambria Math" w:eastAsiaTheme="minorEastAsia" w:hAnsi="Cambria Math" w:cs="Cambria Math"/>
        </w:rPr>
        <w:t xml:space="preserve">  </w:t>
      </w:r>
      <w:r>
        <w:rPr>
          <w:rFonts w:ascii="Cambria Math" w:hAnsi="Cambria Math" w:cs="Cambria Math"/>
          <w:color w:val="202122"/>
          <w:shd w:val="clear" w:color="auto" w:fill="FFFFFF"/>
        </w:rPr>
        <w:t>∎</w:t>
      </w:r>
    </w:p>
    <w:p w14:paraId="35383163" w14:textId="7F4BEAA7" w:rsidR="00F13E78" w:rsidRDefault="00F13E78" w:rsidP="002D7DEE">
      <w:pPr>
        <w:pStyle w:val="Heading2"/>
        <w:numPr>
          <w:ilvl w:val="1"/>
          <w:numId w:val="221"/>
        </w:numPr>
      </w:pPr>
      <w:bookmarkStart w:id="972" w:name="_Toc194067264"/>
      <w:r>
        <w:t>Conversion from UPS South to WGS 84</w:t>
      </w:r>
      <w:bookmarkEnd w:id="972"/>
    </w:p>
    <w:p w14:paraId="47CB8040" w14:textId="560AA467" w:rsidR="00F13E78" w:rsidRPr="003642D0" w:rsidRDefault="00796BD0" w:rsidP="00F13E78">
      <w:pPr>
        <w:pStyle w:val="ListParagraph"/>
        <w:numPr>
          <w:ilvl w:val="0"/>
          <w:numId w:val="167"/>
        </w:numPr>
        <w:contextualSpacing/>
        <w:rPr>
          <w:rFonts w:ascii="Cambria Math" w:eastAsiaTheme="minorEastAsia" w:hAnsi="Cambria Math"/>
        </w:rPr>
      </w:pPr>
      <w:r>
        <w:rPr>
          <w:noProof/>
        </w:rPr>
        <mc:AlternateContent>
          <mc:Choice Requires="wpg">
            <w:drawing>
              <wp:anchor distT="0" distB="0" distL="114300" distR="114300" simplePos="0" relativeHeight="251658275" behindDoc="0" locked="0" layoutInCell="1" allowOverlap="1" wp14:anchorId="35D8EA34" wp14:editId="37987948">
                <wp:simplePos x="0" y="0"/>
                <wp:positionH relativeFrom="column">
                  <wp:posOffset>177800</wp:posOffset>
                </wp:positionH>
                <wp:positionV relativeFrom="paragraph">
                  <wp:posOffset>496570</wp:posOffset>
                </wp:positionV>
                <wp:extent cx="2784475" cy="1607820"/>
                <wp:effectExtent l="0" t="0" r="0" b="11430"/>
                <wp:wrapNone/>
                <wp:docPr id="202" name="Group 202"/>
                <wp:cNvGraphicFramePr/>
                <a:graphic xmlns:a="http://schemas.openxmlformats.org/drawingml/2006/main">
                  <a:graphicData uri="http://schemas.microsoft.com/office/word/2010/wordprocessingGroup">
                    <wpg:wgp>
                      <wpg:cNvGrpSpPr/>
                      <wpg:grpSpPr>
                        <a:xfrm>
                          <a:off x="0" y="0"/>
                          <a:ext cx="2784475" cy="1607820"/>
                          <a:chOff x="0" y="-80703"/>
                          <a:chExt cx="2743200" cy="1536955"/>
                        </a:xfrm>
                      </wpg:grpSpPr>
                      <wps:wsp>
                        <wps:cNvPr id="203" name="Rectangle 203"/>
                        <wps:cNvSpPr/>
                        <wps:spPr>
                          <a:xfrm>
                            <a:off x="0" y="-80703"/>
                            <a:ext cx="2618509" cy="1536955"/>
                          </a:xfrm>
                          <a:prstGeom prst="rect">
                            <a:avLst/>
                          </a:prstGeom>
                          <a:noFill/>
                          <a:ln w="6350"/>
                        </wps:spPr>
                        <wps:style>
                          <a:lnRef idx="2">
                            <a:schemeClr val="accent1">
                              <a:shade val="50000"/>
                            </a:schemeClr>
                          </a:lnRef>
                          <a:fillRef idx="1">
                            <a:schemeClr val="accent1"/>
                          </a:fillRef>
                          <a:effectRef idx="0">
                            <a:schemeClr val="accent1"/>
                          </a:effectRef>
                          <a:fontRef idx="minor">
                            <a:schemeClr val="lt1"/>
                          </a:fontRef>
                        </wps:style>
                        <wps:txbx>
                          <w:txbxContent>
                            <w:p w14:paraId="67F5E76A" w14:textId="77777777" w:rsidR="00F13E78" w:rsidRPr="009D35BB" w:rsidRDefault="00F13E78" w:rsidP="00F13E78">
                              <w:pPr>
                                <w:jc w:val="right"/>
                              </w:pP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204" name="Text Box 2"/>
                        <wps:cNvSpPr txBox="1">
                          <a:spLocks noChangeArrowheads="1"/>
                        </wps:cNvSpPr>
                        <wps:spPr bwMode="auto">
                          <a:xfrm>
                            <a:off x="2541319" y="13991"/>
                            <a:ext cx="201881" cy="207645"/>
                          </a:xfrm>
                          <a:prstGeom prst="rect">
                            <a:avLst/>
                          </a:prstGeom>
                          <a:noFill/>
                          <a:ln w="9525">
                            <a:noFill/>
                            <a:miter lim="800000"/>
                            <a:headEnd/>
                            <a:tailEnd/>
                          </a:ln>
                        </wps:spPr>
                        <wps:txbx>
                          <w:txbxContent>
                            <w:p w14:paraId="5FBBB210" w14:textId="77777777" w:rsidR="00F13E78" w:rsidRPr="001D286B" w:rsidRDefault="00F13E78" w:rsidP="00F13E78">
                              <w:pPr>
                                <w:rPr>
                                  <w:color w:val="44546A" w:themeColor="text2"/>
                                  <w:sz w:val="12"/>
                                  <w:szCs w:val="12"/>
                                </w:rPr>
                              </w:pPr>
                              <w:r>
                                <w:rPr>
                                  <w:color w:val="44546A" w:themeColor="text2"/>
                                  <w:sz w:val="12"/>
                                  <w:szCs w:val="12"/>
                                </w:rPr>
                                <w:fldChar w:fldCharType="begin"/>
                              </w:r>
                              <w:r>
                                <w:rPr>
                                  <w:color w:val="44546A" w:themeColor="text2"/>
                                  <w:sz w:val="12"/>
                                  <w:szCs w:val="12"/>
                                </w:rPr>
                                <w:instrText xml:space="preserve"> REF _Ref184814621 \n \h </w:instrText>
                              </w:r>
                              <w:r>
                                <w:rPr>
                                  <w:color w:val="44546A" w:themeColor="text2"/>
                                  <w:sz w:val="12"/>
                                  <w:szCs w:val="12"/>
                                </w:rPr>
                              </w:r>
                              <w:r>
                                <w:rPr>
                                  <w:color w:val="44546A" w:themeColor="text2"/>
                                  <w:sz w:val="12"/>
                                  <w:szCs w:val="12"/>
                                </w:rPr>
                                <w:fldChar w:fldCharType="separate"/>
                              </w:r>
                              <w:r>
                                <w:rPr>
                                  <w:color w:val="44546A" w:themeColor="text2"/>
                                  <w:sz w:val="12"/>
                                  <w:szCs w:val="12"/>
                                </w:rPr>
                                <w:t>1</w:t>
                              </w:r>
                              <w:r>
                                <w:rPr>
                                  <w:color w:val="44546A" w:themeColor="text2"/>
                                  <w:sz w:val="12"/>
                                  <w:szCs w:val="12"/>
                                </w:rPr>
                                <w:fldChar w:fldCharType="end"/>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35D8EA34" id="Group 202" o:spid="_x0000_s1074" style="position:absolute;left:0;text-align:left;margin-left:14pt;margin-top:39.1pt;width:219.25pt;height:126.6pt;z-index:251658275;mso-width-relative:margin;mso-height-relative:margin" coordorigin=",-807" coordsize="27432,153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">
                <v:rect id="Rectangle 203" o:spid="_x0000_s1075" style="position:absolute;top:-807;width:26185;height:15369;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" filled="f" strokecolor="#1f3763 [1604]" strokeweight=".5pt">
                  <v:textbox>
                    <w:txbxContent>
                      <w:p w14:paraId="67F5E76A" w14:textId="77777777" w:rsidR="00F13E78" w:rsidRPr="009D35BB" w:rsidRDefault="00F13E78" w:rsidP="00F13E78">
                        <w:pPr>
                          <w:jc w:val="right"/>
                        </w:pPr>
                      </w:p>
                    </w:txbxContent>
                  </v:textbox>
                </v:rect>
                <v:shape id="_x0000_s1076" type="#_x0000_t202" style="position:absolute;left:25413;top:139;width:2019;height:20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" filled="f" stroked="f">
                  <v:textbox>
                    <w:txbxContent>
                      <w:p w14:paraId="5FBBB210" w14:textId="77777777" w:rsidR="00F13E78" w:rsidRPr="001D286B" w:rsidRDefault="00F13E78" w:rsidP="00F13E78">
                        <w:pPr>
                          <w:rPr>
                            <w:color w:val="44546A" w:themeColor="text2"/>
                            <w:sz w:val="12"/>
                            <w:szCs w:val="12"/>
                          </w:rPr>
                        </w:pPr>
                        <w:r>
                          <w:rPr>
                            <w:color w:val="44546A" w:themeColor="text2"/>
                            <w:sz w:val="12"/>
                            <w:szCs w:val="12"/>
                          </w:rPr>
                          <w:fldChar w:fldCharType="begin"/>
                        </w:r>
                        <w:r>
                          <w:rPr>
                            <w:color w:val="44546A" w:themeColor="text2"/>
                            <w:sz w:val="12"/>
                            <w:szCs w:val="12"/>
                          </w:rPr>
                          <w:instrText xml:space="preserve"> REF _Ref184814621 \n \h </w:instrText>
                        </w:r>
                        <w:r>
                          <w:rPr>
                            <w:color w:val="44546A" w:themeColor="text2"/>
                            <w:sz w:val="12"/>
                            <w:szCs w:val="12"/>
                          </w:rPr>
                        </w:r>
                        <w:r>
                          <w:rPr>
                            <w:color w:val="44546A" w:themeColor="text2"/>
                            <w:sz w:val="12"/>
                            <w:szCs w:val="12"/>
                          </w:rPr>
                          <w:fldChar w:fldCharType="separate"/>
                        </w:r>
                        <w:r>
                          <w:rPr>
                            <w:color w:val="44546A" w:themeColor="text2"/>
                            <w:sz w:val="12"/>
                            <w:szCs w:val="12"/>
                          </w:rPr>
                          <w:t>1</w:t>
                        </w:r>
                        <w:r>
                          <w:rPr>
                            <w:color w:val="44546A" w:themeColor="text2"/>
                            <w:sz w:val="12"/>
                            <w:szCs w:val="12"/>
                          </w:rPr>
                          <w:fldChar w:fldCharType="end"/>
                        </w:r>
                      </w:p>
                    </w:txbxContent>
                  </v:textbox>
                </v:shape>
              </v:group>
            </w:pict>
          </mc:Fallback>
        </mc:AlternateContent>
      </w:r>
      <w:r w:rsidR="00F13E78">
        <w:t xml:space="preserve">For the calculation of latitude </w:t>
      </w:r>
      <m:oMath>
        <m:r>
          <w:rPr>
            <w:rFonts w:ascii="Cambria Math" w:eastAsiaTheme="minorEastAsia" w:hAnsi="Cambria Math"/>
          </w:rPr>
          <m:t>φ</m:t>
        </m:r>
      </m:oMath>
      <w:r w:rsidR="00F13E78" w:rsidRPr="003642D0">
        <w:rPr>
          <w:rFonts w:eastAsiaTheme="minorEastAsia"/>
        </w:rPr>
        <w:t xml:space="preserve"> and longitude </w:t>
      </w:r>
      <m:oMath>
        <m:r>
          <w:rPr>
            <w:rFonts w:ascii="Cambria Math" w:eastAsiaTheme="minorEastAsia" w:hAnsi="Cambria Math"/>
          </w:rPr>
          <m:t>λ</m:t>
        </m:r>
      </m:oMath>
      <w:r w:rsidR="00F13E78" w:rsidRPr="003642D0">
        <w:rPr>
          <w:rFonts w:eastAsiaTheme="minorEastAsia"/>
        </w:rPr>
        <w:t xml:space="preserve"> (both in degrees of arc) from easting </w:t>
      </w:r>
      <w:r w:rsidR="00F13E78" w:rsidRPr="009B4A44">
        <w:rPr>
          <w:rFonts w:ascii="Cambria Math" w:eastAsiaTheme="minorEastAsia" w:hAnsi="Cambria Math"/>
          <w:i/>
        </w:rPr>
        <w:t>E</w:t>
      </w:r>
      <w:r w:rsidR="00F13E78" w:rsidRPr="003642D0">
        <w:rPr>
          <w:rFonts w:eastAsiaTheme="minorEastAsia"/>
        </w:rPr>
        <w:t xml:space="preserve"> and northing </w:t>
      </w:r>
      <w:r w:rsidR="00F13E78" w:rsidRPr="009B4A44">
        <w:rPr>
          <w:rFonts w:ascii="Cambria Math" w:eastAsiaTheme="minorEastAsia" w:hAnsi="Cambria Math"/>
          <w:i/>
        </w:rPr>
        <w:t>N</w:t>
      </w:r>
      <w:r w:rsidR="00F13E78" w:rsidRPr="003642D0">
        <w:rPr>
          <w:rFonts w:ascii="Cambria Math" w:eastAsiaTheme="minorEastAsia" w:hAnsi="Cambria Math"/>
        </w:rPr>
        <w:t xml:space="preserve"> </w:t>
      </w:r>
      <w:r w:rsidR="00F13E78">
        <w:rPr>
          <w:rFonts w:eastAsiaTheme="minorEastAsia" w:cstheme="minorHAnsi"/>
        </w:rPr>
        <w:t>(both in mete</w:t>
      </w:r>
      <w:r w:rsidR="00F13E78" w:rsidRPr="003642D0">
        <w:rPr>
          <w:rFonts w:eastAsiaTheme="minorEastAsia" w:cstheme="minorHAnsi"/>
        </w:rPr>
        <w:t>rs)</w:t>
      </w:r>
      <w:r w:rsidR="00F13E78" w:rsidRPr="003642D0">
        <w:rPr>
          <w:rFonts w:ascii="Cambria Math" w:eastAsiaTheme="minorEastAsia" w:hAnsi="Cambria Math"/>
        </w:rPr>
        <w:t xml:space="preserve"> </w:t>
      </w:r>
      <w:r w:rsidR="00F13E78" w:rsidRPr="003642D0">
        <w:rPr>
          <w:rFonts w:eastAsiaTheme="minorEastAsia" w:cstheme="minorHAnsi"/>
        </w:rPr>
        <w:t xml:space="preserve">from </w:t>
      </w:r>
      <w:r w:rsidR="00F13E78">
        <w:rPr>
          <w:rFonts w:eastAsiaTheme="minorEastAsia" w:cstheme="minorHAnsi"/>
        </w:rPr>
        <w:t>the UPS South</w:t>
      </w:r>
      <w:r w:rsidR="00F13E78" w:rsidRPr="003642D0">
        <w:rPr>
          <w:rFonts w:eastAsiaTheme="minorEastAsia" w:cstheme="minorHAnsi"/>
        </w:rPr>
        <w:t xml:space="preserve"> </w:t>
      </w:r>
      <w:r w:rsidR="00F13E78">
        <w:rPr>
          <w:rFonts w:eastAsiaTheme="minorEastAsia" w:cstheme="minorHAnsi"/>
        </w:rPr>
        <w:t>CRS</w:t>
      </w:r>
      <w:r w:rsidR="00F13E78" w:rsidRPr="003642D0">
        <w:rPr>
          <w:rFonts w:eastAsiaTheme="minorEastAsia" w:cstheme="minorHAnsi"/>
        </w:rPr>
        <w:t xml:space="preserve"> w</w:t>
      </w:r>
      <w:r w:rsidR="00F13E78">
        <w:rPr>
          <w:rFonts w:eastAsiaTheme="minorEastAsia" w:cstheme="minorHAnsi"/>
        </w:rPr>
        <w:t xml:space="preserve">ith </w:t>
      </w:r>
      <w:r w:rsidR="00F13E78" w:rsidRPr="003642D0">
        <w:rPr>
          <w:rFonts w:eastAsiaTheme="minorEastAsia" w:cstheme="minorHAnsi"/>
        </w:rPr>
        <w:t xml:space="preserve">a geodetic CRS of WGS 84, it is given </w:t>
      </w:r>
      <w:r w:rsidR="00F13E78">
        <w:rPr>
          <w:rFonts w:eastAsiaTheme="minorEastAsia" w:cstheme="minorHAnsi"/>
        </w:rPr>
        <w:t>that</w:t>
      </w:r>
      <w:r w:rsidR="00F13E78" w:rsidRPr="003642D0">
        <w:rPr>
          <w:rFonts w:eastAsiaTheme="minorEastAsia" w:cstheme="minorHAnsi"/>
        </w:rPr>
        <w:t>:</w:t>
      </w:r>
      <w:r w:rsidR="00F13E78" w:rsidRPr="003642D0">
        <w:rPr>
          <w:rFonts w:ascii="Cambria Math" w:eastAsiaTheme="minorEastAsia" w:hAnsi="Cambria Math"/>
        </w:rPr>
        <w:t xml:space="preserve"> </w:t>
      </w:r>
    </w:p>
    <w:p w14:paraId="6503F68F" w14:textId="6C74C085" w:rsidR="00F13E78" w:rsidRDefault="00F13E78" w:rsidP="00F13E78">
      <w:pPr>
        <w:spacing w:line="240" w:lineRule="auto"/>
        <w:ind w:left="360"/>
        <w:rPr>
          <w:rFonts w:ascii="Cambria Math" w:eastAsiaTheme="minorEastAsia" w:hAnsi="Cambria Math"/>
        </w:rPr>
      </w:pPr>
      <w:r>
        <w:rPr>
          <w:rFonts w:eastAsiaTheme="minorEastAsia"/>
        </w:rPr>
        <w:t xml:space="preserve">False easting </w:t>
      </w:r>
      <w:r w:rsidRPr="00F54BEE">
        <w:rPr>
          <w:rFonts w:ascii="Cambria Math" w:eastAsiaTheme="minorEastAsia" w:hAnsi="Cambria Math"/>
          <w:i/>
        </w:rPr>
        <w:t>FE</w:t>
      </w:r>
      <w:r>
        <w:rPr>
          <w:rFonts w:ascii="Cambria Math" w:eastAsiaTheme="minorEastAsia" w:hAnsi="Cambria Math"/>
        </w:rPr>
        <w:t xml:space="preserve">                  = 2000000 m</w:t>
      </w:r>
    </w:p>
    <w:p w14:paraId="6416A796" w14:textId="77777777" w:rsidR="00F13E78" w:rsidRDefault="00F13E78" w:rsidP="00F13E78">
      <w:pPr>
        <w:spacing w:line="240" w:lineRule="auto"/>
        <w:ind w:left="360"/>
        <w:rPr>
          <w:rFonts w:ascii="Cambria Math" w:eastAsiaTheme="minorEastAsia" w:hAnsi="Cambria Math"/>
          <w:vertAlign w:val="subscript"/>
        </w:rPr>
      </w:pPr>
      <w:r>
        <w:rPr>
          <w:rFonts w:eastAsiaTheme="minorEastAsia"/>
        </w:rPr>
        <w:t xml:space="preserve">False northing </w:t>
      </w:r>
      <w:r w:rsidRPr="00F54BEE">
        <w:rPr>
          <w:rFonts w:ascii="Cambria Math" w:eastAsiaTheme="minorEastAsia" w:hAnsi="Cambria Math"/>
          <w:i/>
        </w:rPr>
        <w:t>F</w:t>
      </w:r>
      <w:r>
        <w:rPr>
          <w:rFonts w:ascii="Cambria Math" w:eastAsiaTheme="minorEastAsia" w:hAnsi="Cambria Math"/>
          <w:i/>
        </w:rPr>
        <w:t>N</w:t>
      </w:r>
      <w:r>
        <w:rPr>
          <w:rFonts w:ascii="Cambria Math" w:eastAsiaTheme="minorEastAsia" w:hAnsi="Cambria Math"/>
        </w:rPr>
        <w:t xml:space="preserve">               = 2000000 m   </w:t>
      </w:r>
    </w:p>
    <w:p w14:paraId="542804F3" w14:textId="77777777" w:rsidR="00F13E78" w:rsidRDefault="00F13E78" w:rsidP="00F13E78">
      <w:pPr>
        <w:spacing w:line="240" w:lineRule="auto"/>
        <w:ind w:left="360"/>
        <w:rPr>
          <w:rFonts w:ascii="Cambria Math" w:eastAsiaTheme="minorEastAsia" w:hAnsi="Cambria Math"/>
        </w:rPr>
      </w:pPr>
      <w:r>
        <w:rPr>
          <w:rFonts w:eastAsiaTheme="minorEastAsia"/>
        </w:rPr>
        <w:t xml:space="preserve">Scale at natural origin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O</m:t>
            </m:r>
          </m:sub>
        </m:sSub>
        <m:r>
          <w:rPr>
            <w:rFonts w:ascii="Cambria Math" w:eastAsiaTheme="minorEastAsia" w:hAnsi="Cambria Math"/>
          </w:rPr>
          <m:t>=0.994</m:t>
        </m:r>
      </m:oMath>
      <w:r>
        <w:rPr>
          <w:rFonts w:eastAsiaTheme="minorEastAsia"/>
        </w:rPr>
        <w:t xml:space="preserve"> </w:t>
      </w:r>
    </w:p>
    <w:p w14:paraId="1E52C7DB" w14:textId="77777777" w:rsidR="00F13E78" w:rsidRDefault="00F13E78" w:rsidP="00F13E78">
      <w:pPr>
        <w:spacing w:line="240" w:lineRule="auto"/>
        <w:ind w:left="360"/>
        <w:rPr>
          <w:rFonts w:ascii="Cambria Math" w:eastAsiaTheme="minorEastAsia" w:hAnsi="Cambria Math"/>
          <w:vertAlign w:val="subscript"/>
        </w:rPr>
      </w:pPr>
      <w:r>
        <w:rPr>
          <w:rFonts w:eastAsiaTheme="minorEastAsia"/>
        </w:rPr>
        <w:t xml:space="preserve">Semi-major axis </w:t>
      </w:r>
      <w:r w:rsidRPr="00F54BEE">
        <w:rPr>
          <w:rFonts w:ascii="Cambria Math" w:eastAsiaTheme="minorEastAsia" w:hAnsi="Cambria Math"/>
          <w:i/>
        </w:rPr>
        <w:t>a</w:t>
      </w:r>
      <w:r>
        <w:rPr>
          <w:rFonts w:ascii="Cambria Math" w:eastAsiaTheme="minorEastAsia" w:hAnsi="Cambria Math"/>
        </w:rPr>
        <w:t xml:space="preserve">               = 6378137.000 m </w:t>
      </w:r>
    </w:p>
    <w:p w14:paraId="68C9CD69" w14:textId="77777777" w:rsidR="00F13E78" w:rsidRDefault="00F13E78" w:rsidP="00F13E78">
      <w:pPr>
        <w:spacing w:line="240" w:lineRule="auto"/>
        <w:ind w:left="360"/>
        <w:rPr>
          <w:rFonts w:ascii="Cambria Math" w:eastAsiaTheme="minorEastAsia" w:hAnsi="Cambria Math"/>
          <w:vertAlign w:val="subscript"/>
        </w:rPr>
      </w:pPr>
      <w:r>
        <w:rPr>
          <w:rFonts w:eastAsiaTheme="minorEastAsia"/>
        </w:rPr>
        <w:t xml:space="preserve">Inverse flattening  </w:t>
      </w:r>
      <m:oMath>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f</m:t>
            </m:r>
          </m:den>
        </m:f>
      </m:oMath>
      <w:r>
        <w:rPr>
          <w:rFonts w:ascii="Cambria Math" w:eastAsiaTheme="minorEastAsia" w:hAnsi="Cambria Math"/>
        </w:rPr>
        <w:t xml:space="preserve">           = 298.257223563 </w:t>
      </w:r>
    </w:p>
    <w:p w14:paraId="20DA1F78" w14:textId="77777777" w:rsidR="00F13E78" w:rsidRDefault="00F13E78" w:rsidP="00F13E78">
      <w:pPr>
        <w:spacing w:line="240" w:lineRule="auto"/>
        <w:ind w:left="360"/>
        <w:rPr>
          <w:rFonts w:ascii="Cambria Math" w:eastAsiaTheme="minorEastAsia" w:hAnsi="Cambria Math"/>
        </w:rPr>
      </w:pPr>
      <w:r>
        <w:rPr>
          <w:noProof/>
        </w:rPr>
        <mc:AlternateContent>
          <mc:Choice Requires="wps">
            <w:drawing>
              <wp:anchor distT="0" distB="0" distL="114300" distR="114300" simplePos="0" relativeHeight="251658277" behindDoc="0" locked="0" layoutInCell="1" allowOverlap="1" wp14:anchorId="027FB7B7" wp14:editId="78B79C01">
                <wp:simplePos x="0" y="0"/>
                <wp:positionH relativeFrom="column">
                  <wp:posOffset>1567858</wp:posOffset>
                </wp:positionH>
                <wp:positionV relativeFrom="paragraph">
                  <wp:posOffset>180320</wp:posOffset>
                </wp:positionV>
                <wp:extent cx="204919" cy="249743"/>
                <wp:effectExtent l="0" t="0" r="0" b="0"/>
                <wp:wrapNone/>
                <wp:docPr id="2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4919" cy="249743"/>
                        </a:xfrm>
                        <a:prstGeom prst="rect">
                          <a:avLst/>
                        </a:prstGeom>
                        <a:noFill/>
                        <a:ln w="9525">
                          <a:noFill/>
                          <a:miter lim="800000"/>
                          <a:headEnd/>
                          <a:tailEnd/>
                        </a:ln>
                      </wps:spPr>
                      <wps:txbx>
                        <w:txbxContent>
                          <w:p w14:paraId="3EAAEEE6" w14:textId="77777777" w:rsidR="00F13E78" w:rsidRPr="001D286B" w:rsidRDefault="00F13E78" w:rsidP="00F13E78">
                            <w:pPr>
                              <w:rPr>
                                <w:color w:val="44546A" w:themeColor="text2"/>
                                <w:sz w:val="12"/>
                                <w:szCs w:val="12"/>
                              </w:rPr>
                            </w:pPr>
                            <w:r>
                              <w:rPr>
                                <w:color w:val="44546A" w:themeColor="text2"/>
                                <w:sz w:val="12"/>
                                <w:szCs w:val="12"/>
                              </w:rPr>
                              <w:t>2</w:t>
                            </w:r>
                          </w:p>
                        </w:txbxContent>
                      </wps:txbx>
                      <wps:bodyPr rot="0" vert="horz" wrap="square" lIns="91440" tIns="45720" rIns="91440" bIns="45720" anchor="t" anchorCtr="0">
                        <a:noAutofit/>
                      </wps:bodyPr>
                    </wps:wsp>
                  </a:graphicData>
                </a:graphic>
              </wp:anchor>
            </w:drawing>
          </mc:Choice>
          <mc:Fallback>
            <w:pict>
              <v:shape w14:anchorId="027FB7B7" id="_x0000_s1077" type="#_x0000_t202" style="position:absolute;left:0;text-align:left;margin-left:123.45pt;margin-top:14.2pt;width:16.15pt;height:19.65pt;z-index:25165827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" filled="f" stroked="f">
                <v:textbox>
                  <w:txbxContent>
                    <w:p w14:paraId="3EAAEEE6" w14:textId="77777777" w:rsidR="00F13E78" w:rsidRPr="001D286B" w:rsidRDefault="00F13E78" w:rsidP="00F13E78">
                      <w:pPr>
                        <w:rPr>
                          <w:color w:val="44546A" w:themeColor="text2"/>
                          <w:sz w:val="12"/>
                          <w:szCs w:val="12"/>
                        </w:rPr>
                      </w:pPr>
                      <w:r>
                        <w:rPr>
                          <w:color w:val="44546A" w:themeColor="text2"/>
                          <w:sz w:val="12"/>
                          <w:szCs w:val="12"/>
                        </w:rPr>
                        <w:t>2</w:t>
                      </w:r>
                    </w:p>
                  </w:txbxContent>
                </v:textbox>
              </v:shape>
            </w:pict>
          </mc:Fallback>
        </mc:AlternateContent>
      </w:r>
      <w:r>
        <w:rPr>
          <w:noProof/>
        </w:rPr>
        <mc:AlternateContent>
          <mc:Choice Requires="wpg">
            <w:drawing>
              <wp:anchor distT="0" distB="0" distL="114300" distR="114300" simplePos="0" relativeHeight="251658283" behindDoc="0" locked="0" layoutInCell="1" allowOverlap="1" wp14:anchorId="36E8B8DE" wp14:editId="1908F9C9">
                <wp:simplePos x="0" y="0"/>
                <wp:positionH relativeFrom="column">
                  <wp:posOffset>732081</wp:posOffset>
                </wp:positionH>
                <wp:positionV relativeFrom="paragraph">
                  <wp:posOffset>252964</wp:posOffset>
                </wp:positionV>
                <wp:extent cx="948059" cy="246832"/>
                <wp:effectExtent l="0" t="19050" r="42545" b="20320"/>
                <wp:wrapNone/>
                <wp:docPr id="206" name="Group 206"/>
                <wp:cNvGraphicFramePr/>
                <a:graphic xmlns:a="http://schemas.openxmlformats.org/drawingml/2006/main">
                  <a:graphicData uri="http://schemas.microsoft.com/office/word/2010/wordprocessingGroup">
                    <wpg:wgp>
                      <wpg:cNvGrpSpPr/>
                      <wpg:grpSpPr>
                        <a:xfrm>
                          <a:off x="0" y="0"/>
                          <a:ext cx="948059" cy="246832"/>
                          <a:chOff x="0" y="0"/>
                          <a:chExt cx="2743200" cy="1229096"/>
                        </a:xfrm>
                      </wpg:grpSpPr>
                      <wps:wsp>
                        <wps:cNvPr id="207" name="Rectangle 207"/>
                        <wps:cNvSpPr/>
                        <wps:spPr>
                          <a:xfrm>
                            <a:off x="0" y="65314"/>
                            <a:ext cx="2618509" cy="1163782"/>
                          </a:xfrm>
                          <a:prstGeom prst="rect">
                            <a:avLst/>
                          </a:prstGeom>
                          <a:noFill/>
                          <a:ln w="6350"/>
                        </wps:spPr>
                        <wps:style>
                          <a:lnRef idx="2">
                            <a:schemeClr val="accent1">
                              <a:shade val="50000"/>
                            </a:schemeClr>
                          </a:lnRef>
                          <a:fillRef idx="1">
                            <a:schemeClr val="accent1"/>
                          </a:fillRef>
                          <a:effectRef idx="0">
                            <a:schemeClr val="accent1"/>
                          </a:effectRef>
                          <a:fontRef idx="minor">
                            <a:schemeClr val="lt1"/>
                          </a:fontRef>
                        </wps:style>
                        <wps:txbx>
                          <w:txbxContent>
                            <w:p w14:paraId="3E9BB44A" w14:textId="77777777" w:rsidR="00F13E78" w:rsidRPr="009D35BB" w:rsidRDefault="00F13E78" w:rsidP="00F13E78">
                              <w:pPr>
                                <w:jc w:val="right"/>
                              </w:pP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208" name="Text Box 2"/>
                        <wps:cNvSpPr txBox="1">
                          <a:spLocks noChangeArrowheads="1"/>
                        </wps:cNvSpPr>
                        <wps:spPr bwMode="auto">
                          <a:xfrm>
                            <a:off x="2541319" y="0"/>
                            <a:ext cx="201881" cy="207645"/>
                          </a:xfrm>
                          <a:prstGeom prst="rect">
                            <a:avLst/>
                          </a:prstGeom>
                          <a:noFill/>
                          <a:ln w="9525">
                            <a:noFill/>
                            <a:miter lim="800000"/>
                            <a:headEnd/>
                            <a:tailEnd/>
                          </a:ln>
                        </wps:spPr>
                        <wps:txbx>
                          <w:txbxContent>
                            <w:p w14:paraId="76604057" w14:textId="77777777" w:rsidR="00F13E78" w:rsidRPr="001D286B" w:rsidRDefault="00F13E78" w:rsidP="00F13E78">
                              <w:pPr>
                                <w:rPr>
                                  <w:color w:val="44546A" w:themeColor="text2"/>
                                  <w:sz w:val="12"/>
                                  <w:szCs w:val="12"/>
                                </w:rPr>
                              </w:pPr>
                              <w:r>
                                <w:rPr>
                                  <w:color w:val="44546A" w:themeColor="text2"/>
                                  <w:sz w:val="12"/>
                                  <w:szCs w:val="12"/>
                                </w:rPr>
                                <w:t>2</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36E8B8DE" id="Group 206" o:spid="_x0000_s1078" style="position:absolute;left:0;text-align:left;margin-left:57.65pt;margin-top:19.9pt;width:74.65pt;height:19.45pt;z-index:251658283;mso-width-relative:margin;mso-height-relative:margin" coordsize="27432,122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">
                <v:rect id="Rectangle 207" o:spid="_x0000_s1079" style="position:absolute;top:653;width:26185;height:1163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" filled="f" strokecolor="#1f3763 [1604]" strokeweight=".5pt">
                  <v:textbox>
                    <w:txbxContent>
                      <w:p w14:paraId="3E9BB44A" w14:textId="77777777" w:rsidR="00F13E78" w:rsidRPr="009D35BB" w:rsidRDefault="00F13E78" w:rsidP="00F13E78">
                        <w:pPr>
                          <w:jc w:val="right"/>
                        </w:pPr>
                      </w:p>
                    </w:txbxContent>
                  </v:textbox>
                </v:rect>
                <v:shape id="_x0000_s1080" type="#_x0000_t202" style="position:absolute;left:25413;width:2019;height:2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" filled="f" stroked="f">
                  <v:textbox>
                    <w:txbxContent>
                      <w:p w14:paraId="76604057" w14:textId="77777777" w:rsidR="00F13E78" w:rsidRPr="001D286B" w:rsidRDefault="00F13E78" w:rsidP="00F13E78">
                        <w:pPr>
                          <w:rPr>
                            <w:color w:val="44546A" w:themeColor="text2"/>
                            <w:sz w:val="12"/>
                            <w:szCs w:val="12"/>
                          </w:rPr>
                        </w:pPr>
                        <w:r>
                          <w:rPr>
                            <w:color w:val="44546A" w:themeColor="text2"/>
                            <w:sz w:val="12"/>
                            <w:szCs w:val="12"/>
                          </w:rPr>
                          <w:t>2</w:t>
                        </w:r>
                      </w:p>
                    </w:txbxContent>
                  </v:textbox>
                </v:shape>
              </v:group>
            </w:pict>
          </mc:Fallback>
        </mc:AlternateContent>
      </w:r>
      <w:r>
        <w:rPr>
          <w:rFonts w:eastAsiaTheme="minorEastAsia"/>
        </w:rPr>
        <w:t xml:space="preserve">it follows that </w:t>
      </w:r>
      <w:r w:rsidRPr="00F54BEE">
        <w:rPr>
          <w:rFonts w:ascii="Cambria Math" w:eastAsiaTheme="minorEastAsia" w:hAnsi="Cambria Math"/>
          <w:i/>
        </w:rPr>
        <w:t>f</w:t>
      </w:r>
      <w:r>
        <w:rPr>
          <w:rFonts w:ascii="Cambria Math" w:eastAsiaTheme="minorEastAsia" w:hAnsi="Cambria Math"/>
        </w:rPr>
        <w:t xml:space="preserve">  = 3.35281066475 </w:t>
      </w:r>
      <m:oMath>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-3</m:t>
            </m:r>
          </m:sup>
        </m:sSup>
      </m:oMath>
    </w:p>
    <w:p w14:paraId="6AF60EC4" w14:textId="77777777" w:rsidR="00F13E78" w:rsidRDefault="00F13E78" w:rsidP="00F13E78">
      <w:pPr>
        <w:spacing w:after="0" w:line="360" w:lineRule="auto"/>
        <w:ind w:left="360"/>
        <w:rPr>
          <w:rFonts w:eastAsiaTheme="minorEastAsia"/>
        </w:rPr>
      </w:pPr>
      <w:r>
        <w:rPr>
          <w:rFonts w:eastAsiaTheme="minorEastAsia"/>
        </w:rPr>
        <w:t xml:space="preserve">and that </w:t>
      </w:r>
      <m:oMath>
        <m:r>
          <w:rPr>
            <w:rFonts w:ascii="Cambria Math" w:eastAsiaTheme="minorEastAsia" w:hAnsi="Cambria Math"/>
          </w:rPr>
          <m:t xml:space="preserve">e= </m:t>
        </m:r>
        <m:rad>
          <m:radPr>
            <m:degHide m:val="1"/>
            <m:ctrlPr>
              <w:rPr>
                <w:rFonts w:ascii="Cambria Math" w:eastAsiaTheme="minorEastAsia" w:hAnsi="Cambria Math"/>
                <w:i/>
              </w:rPr>
            </m:ctrlPr>
          </m:radPr>
          <m:deg/>
          <m:e>
            <m:r>
              <w:rPr>
                <w:rFonts w:ascii="Cambria Math" w:eastAsiaTheme="minorEastAsia" w:hAnsi="Cambria Math"/>
              </w:rPr>
              <m:t>2f-</m:t>
            </m:r>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2</m:t>
                </m:r>
              </m:sup>
            </m:sSup>
          </m:e>
        </m:rad>
        <m:r>
          <w:rPr>
            <w:rFonts w:ascii="Cambria Math" w:eastAsiaTheme="minorEastAsia" w:hAnsi="Cambria Math"/>
          </w:rPr>
          <m:t xml:space="preserve">=8.18191908 × </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-2</m:t>
            </m:r>
          </m:sup>
        </m:sSup>
      </m:oMath>
      <w:r>
        <w:rPr>
          <w:rFonts w:eastAsiaTheme="minorEastAsia"/>
        </w:rPr>
        <w:t xml:space="preserve">   </w:t>
      </w:r>
    </w:p>
    <w:p w14:paraId="7CA15CAD" w14:textId="687CA195" w:rsidR="00F13E78" w:rsidRPr="00544E4A" w:rsidRDefault="00F13E78" w:rsidP="00F13E78">
      <w:pPr>
        <w:pStyle w:val="ListParagraph"/>
        <w:numPr>
          <w:ilvl w:val="0"/>
          <w:numId w:val="167"/>
        </w:numPr>
        <w:contextualSpacing/>
        <w:rPr>
          <w:rFonts w:eastAsiaTheme="minorEastAsia"/>
        </w:rPr>
      </w:pPr>
      <w:r>
        <w:rPr>
          <w:noProof/>
        </w:rPr>
        <mc:AlternateContent>
          <mc:Choice Requires="wpg">
            <w:drawing>
              <wp:anchor distT="0" distB="0" distL="114300" distR="114300" simplePos="0" relativeHeight="251658284" behindDoc="0" locked="0" layoutInCell="1" allowOverlap="1" wp14:anchorId="08636565" wp14:editId="104FB1DD">
                <wp:simplePos x="0" y="0"/>
                <wp:positionH relativeFrom="column">
                  <wp:posOffset>181468</wp:posOffset>
                </wp:positionH>
                <wp:positionV relativeFrom="paragraph">
                  <wp:posOffset>682197</wp:posOffset>
                </wp:positionV>
                <wp:extent cx="3719308" cy="1351965"/>
                <wp:effectExtent l="0" t="0" r="0" b="19685"/>
                <wp:wrapNone/>
                <wp:docPr id="209" name="Group 209"/>
                <wp:cNvGraphicFramePr/>
                <a:graphic xmlns:a="http://schemas.openxmlformats.org/drawingml/2006/main">
                  <a:graphicData uri="http://schemas.microsoft.com/office/word/2010/wordprocessingGroup">
                    <wpg:wgp>
                      <wpg:cNvGrpSpPr/>
                      <wpg:grpSpPr>
                        <a:xfrm>
                          <a:off x="0" y="0"/>
                          <a:ext cx="3719308" cy="1351965"/>
                          <a:chOff x="-89731" y="0"/>
                          <a:chExt cx="2832931" cy="3240636"/>
                        </a:xfrm>
                      </wpg:grpSpPr>
                      <wps:wsp>
                        <wps:cNvPr id="210" name="Rectangle 210"/>
                        <wps:cNvSpPr/>
                        <wps:spPr>
                          <a:xfrm>
                            <a:off x="-89731" y="2337096"/>
                            <a:ext cx="897308" cy="903540"/>
                          </a:xfrm>
                          <a:prstGeom prst="rect">
                            <a:avLst/>
                          </a:prstGeom>
                          <a:noFill/>
                          <a:ln w="6350"/>
                        </wps:spPr>
                        <wps:style>
                          <a:lnRef idx="2">
                            <a:schemeClr val="accent1">
                              <a:shade val="50000"/>
                            </a:schemeClr>
                          </a:lnRef>
                          <a:fillRef idx="1">
                            <a:schemeClr val="accent1"/>
                          </a:fillRef>
                          <a:effectRef idx="0">
                            <a:schemeClr val="accent1"/>
                          </a:effectRef>
                          <a:fontRef idx="minor">
                            <a:schemeClr val="lt1"/>
                          </a:fontRef>
                        </wps:style>
                        <wps:txbx>
                          <w:txbxContent>
                            <w:p w14:paraId="6591320E" w14:textId="77777777" w:rsidR="00F13E78" w:rsidRPr="009D35BB" w:rsidRDefault="00F13E78" w:rsidP="00F13E78">
                              <w:pPr>
                                <w:jc w:val="right"/>
                              </w:pP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211" name="Text Box 2"/>
                        <wps:cNvSpPr txBox="1">
                          <a:spLocks noChangeArrowheads="1"/>
                        </wps:cNvSpPr>
                        <wps:spPr bwMode="auto">
                          <a:xfrm>
                            <a:off x="2541319" y="0"/>
                            <a:ext cx="201881" cy="207645"/>
                          </a:xfrm>
                          <a:prstGeom prst="rect">
                            <a:avLst/>
                          </a:prstGeom>
                          <a:noFill/>
                          <a:ln w="9525">
                            <a:noFill/>
                            <a:miter lim="800000"/>
                            <a:headEnd/>
                            <a:tailEnd/>
                          </a:ln>
                        </wps:spPr>
                        <wps:txbx>
                          <w:txbxContent>
                            <w:p w14:paraId="0E3A2505" w14:textId="77777777" w:rsidR="00F13E78" w:rsidRPr="001D286B" w:rsidRDefault="00F13E78" w:rsidP="00F13E78">
                              <w:pPr>
                                <w:rPr>
                                  <w:color w:val="44546A" w:themeColor="text2"/>
                                  <w:sz w:val="12"/>
                                  <w:szCs w:val="12"/>
                                </w:rPr>
                              </w:pPr>
                              <w:r w:rsidRPr="001D286B">
                                <w:rPr>
                                  <w:color w:val="44546A" w:themeColor="text2"/>
                                  <w:sz w:val="12"/>
                                  <w:szCs w:val="12"/>
                                </w:rPr>
                                <w:t>1</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08636565" id="Group 209" o:spid="_x0000_s1081" style="position:absolute;left:0;text-align:left;margin-left:14.3pt;margin-top:53.7pt;width:292.85pt;height:106.45pt;z-index:251658284;mso-width-relative:margin;mso-height-relative:margin" coordorigin="-897" coordsize="28329,324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">
                <v:rect id="Rectangle 210" o:spid="_x0000_s1082" style="position:absolute;left:-897;top:23370;width:8972;height:9036;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" filled="f" strokecolor="#1f3763 [1604]" strokeweight=".5pt">
                  <v:textbox>
                    <w:txbxContent>
                      <w:p w14:paraId="6591320E" w14:textId="77777777" w:rsidR="00F13E78" w:rsidRPr="009D35BB" w:rsidRDefault="00F13E78" w:rsidP="00F13E78">
                        <w:pPr>
                          <w:jc w:val="right"/>
                        </w:pPr>
                      </w:p>
                    </w:txbxContent>
                  </v:textbox>
                </v:rect>
                <v:shape id="_x0000_s1083" type="#_x0000_t202" style="position:absolute;left:25413;width:2019;height:2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" filled="f" stroked="f">
                  <v:textbox>
                    <w:txbxContent>
                      <w:p w14:paraId="0E3A2505" w14:textId="77777777" w:rsidR="00F13E78" w:rsidRPr="001D286B" w:rsidRDefault="00F13E78" w:rsidP="00F13E78">
                        <w:pPr>
                          <w:rPr>
                            <w:color w:val="44546A" w:themeColor="text2"/>
                            <w:sz w:val="12"/>
                            <w:szCs w:val="12"/>
                          </w:rPr>
                        </w:pPr>
                        <w:r w:rsidRPr="001D286B">
                          <w:rPr>
                            <w:color w:val="44546A" w:themeColor="text2"/>
                            <w:sz w:val="12"/>
                            <w:szCs w:val="12"/>
                          </w:rPr>
                          <w:t>1</w:t>
                        </w:r>
                      </w:p>
                    </w:txbxContent>
                  </v:textbox>
                </v:shape>
              </v:group>
            </w:pict>
          </mc:Fallback>
        </mc:AlternateContent>
      </w:r>
      <w:r>
        <w:rPr>
          <w:noProof/>
        </w:rPr>
        <mc:AlternateContent>
          <mc:Choice Requires="wps">
            <w:drawing>
              <wp:anchor distT="0" distB="0" distL="114300" distR="114300" simplePos="0" relativeHeight="251658276" behindDoc="0" locked="0" layoutInCell="1" allowOverlap="1" wp14:anchorId="6A107CF6" wp14:editId="0E8C4584">
                <wp:simplePos x="0" y="0"/>
                <wp:positionH relativeFrom="column">
                  <wp:posOffset>3545143</wp:posOffset>
                </wp:positionH>
                <wp:positionV relativeFrom="paragraph">
                  <wp:posOffset>183600</wp:posOffset>
                </wp:positionV>
                <wp:extent cx="204919" cy="249743"/>
                <wp:effectExtent l="0" t="0" r="0" b="0"/>
                <wp:wrapNone/>
                <wp:docPr id="20332593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4919" cy="249743"/>
                        </a:xfrm>
                        <a:prstGeom prst="rect">
                          <a:avLst/>
                        </a:prstGeom>
                        <a:noFill/>
                        <a:ln w="9525">
                          <a:noFill/>
                          <a:miter lim="800000"/>
                          <a:headEnd/>
                          <a:tailEnd/>
                        </a:ln>
                      </wps:spPr>
                      <wps:txbx>
                        <w:txbxContent>
                          <w:p w14:paraId="67AAF3CD" w14:textId="77777777" w:rsidR="00F13E78" w:rsidRPr="001D286B" w:rsidRDefault="00F13E78" w:rsidP="00F13E78">
                            <w:pPr>
                              <w:rPr>
                                <w:color w:val="44546A" w:themeColor="text2"/>
                                <w:sz w:val="12"/>
                                <w:szCs w:val="12"/>
                              </w:rPr>
                            </w:pPr>
                            <w:r>
                              <w:rPr>
                                <w:color w:val="44546A" w:themeColor="text2"/>
                                <w:sz w:val="12"/>
                                <w:szCs w:val="12"/>
                              </w:rPr>
                              <w:fldChar w:fldCharType="begin"/>
                            </w:r>
                            <w:r>
                              <w:rPr>
                                <w:color w:val="44546A" w:themeColor="text2"/>
                                <w:sz w:val="12"/>
                                <w:szCs w:val="12"/>
                              </w:rPr>
                              <w:instrText xml:space="preserve"> REF _Ref184814844 \n \h </w:instrText>
                            </w:r>
                            <w:r>
                              <w:rPr>
                                <w:color w:val="44546A" w:themeColor="text2"/>
                                <w:sz w:val="12"/>
                                <w:szCs w:val="12"/>
                              </w:rPr>
                            </w:r>
                            <w:r>
                              <w:rPr>
                                <w:color w:val="44546A" w:themeColor="text2"/>
                                <w:sz w:val="12"/>
                                <w:szCs w:val="12"/>
                              </w:rPr>
                              <w:fldChar w:fldCharType="separate"/>
                            </w:r>
                            <w:r>
                              <w:rPr>
                                <w:color w:val="44546A" w:themeColor="text2"/>
                                <w:sz w:val="12"/>
                                <w:szCs w:val="12"/>
                              </w:rPr>
                              <w:t>5</w:t>
                            </w:r>
                            <w:r>
                              <w:rPr>
                                <w:color w:val="44546A" w:themeColor="text2"/>
                                <w:sz w:val="12"/>
                                <w:szCs w:val="12"/>
                              </w:rPr>
                              <w:fldChar w:fldCharType="end"/>
                            </w:r>
                          </w:p>
                        </w:txbxContent>
                      </wps:txbx>
                      <wps:bodyPr rot="0" vert="horz" wrap="square" lIns="91440" tIns="45720" rIns="91440" bIns="45720" anchor="t" anchorCtr="0">
                        <a:noAutofit/>
                      </wps:bodyPr>
                    </wps:wsp>
                  </a:graphicData>
                </a:graphic>
              </wp:anchor>
            </w:drawing>
          </mc:Choice>
          <mc:Fallback>
            <w:pict>
              <v:shape w14:anchorId="6A107CF6" id="_x0000_s1084" type="#_x0000_t202" style="position:absolute;left:0;text-align:left;margin-left:279.15pt;margin-top:14.45pt;width:16.15pt;height:19.65pt;z-index:2516582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" filled="f" stroked="f">
                <v:textbox>
                  <w:txbxContent>
                    <w:p w14:paraId="67AAF3CD" w14:textId="77777777" w:rsidR="00F13E78" w:rsidRPr="001D286B" w:rsidRDefault="00F13E78" w:rsidP="00F13E78">
                      <w:pPr>
                        <w:rPr>
                          <w:color w:val="44546A" w:themeColor="text2"/>
                          <w:sz w:val="12"/>
                          <w:szCs w:val="12"/>
                        </w:rPr>
                      </w:pPr>
                      <w:r>
                        <w:rPr>
                          <w:color w:val="44546A" w:themeColor="text2"/>
                          <w:sz w:val="12"/>
                          <w:szCs w:val="12"/>
                        </w:rPr>
                        <w:fldChar w:fldCharType="begin"/>
                      </w:r>
                      <w:r>
                        <w:rPr>
                          <w:color w:val="44546A" w:themeColor="text2"/>
                          <w:sz w:val="12"/>
                          <w:szCs w:val="12"/>
                        </w:rPr>
                        <w:instrText xml:space="preserve"> REF _Ref184814844 \n \h </w:instrText>
                      </w:r>
                      <w:r>
                        <w:rPr>
                          <w:color w:val="44546A" w:themeColor="text2"/>
                          <w:sz w:val="12"/>
                          <w:szCs w:val="12"/>
                        </w:rPr>
                      </w:r>
                      <w:r>
                        <w:rPr>
                          <w:color w:val="44546A" w:themeColor="text2"/>
                          <w:sz w:val="12"/>
                          <w:szCs w:val="12"/>
                        </w:rPr>
                        <w:fldChar w:fldCharType="separate"/>
                      </w:r>
                      <w:r>
                        <w:rPr>
                          <w:color w:val="44546A" w:themeColor="text2"/>
                          <w:sz w:val="12"/>
                          <w:szCs w:val="12"/>
                        </w:rPr>
                        <w:t>5</w:t>
                      </w:r>
                      <w:r>
                        <w:rPr>
                          <w:color w:val="44546A" w:themeColor="text2"/>
                          <w:sz w:val="12"/>
                          <w:szCs w:val="12"/>
                        </w:rPr>
                        <w:fldChar w:fldCharType="end"/>
                      </w:r>
                    </w:p>
                  </w:txbxContent>
                </v:textbox>
              </v:shape>
            </w:pict>
          </mc:Fallback>
        </mc:AlternateContent>
      </w:r>
      <w:r w:rsidRPr="00C52FBD">
        <w:rPr>
          <w:rFonts w:eastAsiaTheme="minorEastAsia"/>
        </w:rPr>
        <w:t xml:space="preserve">We </w:t>
      </w:r>
      <w:r>
        <w:rPr>
          <w:rFonts w:eastAsiaTheme="minorEastAsia"/>
        </w:rPr>
        <w:t>next</w:t>
      </w:r>
      <w:r w:rsidRPr="00C52FBD">
        <w:rPr>
          <w:rFonts w:eastAsiaTheme="minorEastAsia"/>
        </w:rPr>
        <w:t xml:space="preserve"> calculate </w:t>
      </w:r>
      <w:r>
        <w:rPr>
          <w:rFonts w:eastAsiaTheme="minorEastAsia"/>
        </w:rPr>
        <w:t xml:space="preserve">the value </w:t>
      </w:r>
      <m:oMath>
        <m:sSup>
          <m:sSupPr>
            <m:ctrlPr>
              <w:rPr>
                <w:rFonts w:ascii="Cambria Math" w:eastAsiaTheme="minorEastAsia" w:hAnsi="Cambria Math"/>
                <w:i/>
              </w:rPr>
            </m:ctrlPr>
          </m:sSupPr>
          <m:e>
            <m:r>
              <w:rPr>
                <w:rFonts w:ascii="Cambria Math" w:eastAsiaTheme="minorEastAsia" w:hAnsi="Cambria Math"/>
              </w:rPr>
              <m:t>t</m:t>
            </m:r>
          </m:e>
          <m:sup>
            <m:r>
              <w:rPr>
                <w:rFonts w:ascii="Cambria Math" w:eastAsiaTheme="minorEastAsia" w:hAnsi="Cambria Math"/>
              </w:rPr>
              <m:t>'</m:t>
            </m:r>
          </m:sup>
        </m:sSup>
      </m:oMath>
      <w:r w:rsidRPr="00C52FBD">
        <w:rPr>
          <w:rFonts w:eastAsiaTheme="minorEastAsia"/>
        </w:rPr>
        <w:t>:</w:t>
      </w:r>
    </w:p>
    <w:p w14:paraId="556D5334" w14:textId="77777777" w:rsidR="00F13E78" w:rsidRPr="00544E4A" w:rsidRDefault="00000000" w:rsidP="00F13E78">
      <w:pPr>
        <w:ind w:left="360"/>
        <w:rPr>
          <w:rFonts w:eastAsiaTheme="minorEastAsia"/>
        </w:rPr>
      </w:pPr>
      <m:oMathPara>
        <m:oMathParaPr>
          <m:jc m:val="left"/>
        </m:oMathParaPr>
        <m:oMath>
          <m:sSup>
            <m:sSupPr>
              <m:ctrlPr>
                <w:rPr>
                  <w:rFonts w:ascii="Cambria Math" w:eastAsiaTheme="minorEastAsia" w:hAnsi="Cambria Math"/>
                  <w:i/>
                </w:rPr>
              </m:ctrlPr>
            </m:sSupPr>
            <m:e>
              <m:r>
                <w:rPr>
                  <w:rFonts w:ascii="Cambria Math" w:eastAsiaTheme="minorEastAsia" w:hAnsi="Cambria Math"/>
                </w:rPr>
                <m:t>t</m:t>
              </m:r>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rad>
                <m:radPr>
                  <m:degHide m:val="1"/>
                  <m:ctrlPr>
                    <w:rPr>
                      <w:rFonts w:ascii="Cambria Math" w:eastAsiaTheme="minorEastAsia" w:hAnsi="Cambria Math"/>
                      <w:i/>
                    </w:rPr>
                  </m:ctrlPr>
                </m:radPr>
                <m:deg/>
                <m:e>
                  <m:d>
                    <m:dPr>
                      <m:begChr m:val="["/>
                      <m:endChr m:val="]"/>
                      <m:ctrlPr>
                        <w:rPr>
                          <w:rFonts w:ascii="Cambria Math" w:eastAsiaTheme="minorEastAsia" w:hAnsi="Cambria Math"/>
                          <w:i/>
                        </w:rPr>
                      </m:ctrlPr>
                    </m:dPr>
                    <m:e>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E-FE</m:t>
                              </m:r>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(N-FN)</m:t>
                          </m:r>
                        </m:e>
                        <m:sup>
                          <m:r>
                            <w:rPr>
                              <w:rFonts w:ascii="Cambria Math" w:eastAsiaTheme="minorEastAsia" w:hAnsi="Cambria Math"/>
                            </w:rPr>
                            <m:t>2</m:t>
                          </m:r>
                        </m:sup>
                      </m:sSup>
                    </m:e>
                  </m:d>
                  <m:sSup>
                    <m:sSupPr>
                      <m:ctrlPr>
                        <w:rPr>
                          <w:rFonts w:ascii="Cambria Math" w:eastAsiaTheme="minorEastAsia" w:hAnsi="Cambria Math"/>
                          <w:i/>
                        </w:rPr>
                      </m:ctrlPr>
                    </m:sSupPr>
                    <m:e>
                      <m:r>
                        <w:rPr>
                          <w:rFonts w:ascii="Cambria Math" w:eastAsiaTheme="minorEastAsia" w:hAnsi="Cambria Math"/>
                        </w:rPr>
                        <m:t>(1+e)</m:t>
                      </m:r>
                    </m:e>
                    <m:sup>
                      <m:r>
                        <w:rPr>
                          <w:rFonts w:ascii="Cambria Math" w:eastAsiaTheme="minorEastAsia" w:hAnsi="Cambria Math"/>
                        </w:rPr>
                        <m:t>(1+e)</m:t>
                      </m:r>
                    </m:sup>
                  </m:sSup>
                  <m:sSup>
                    <m:sSupPr>
                      <m:ctrlPr>
                        <w:rPr>
                          <w:rFonts w:ascii="Cambria Math" w:eastAsiaTheme="minorEastAsia" w:hAnsi="Cambria Math"/>
                          <w:i/>
                        </w:rPr>
                      </m:ctrlPr>
                    </m:sSupPr>
                    <m:e>
                      <m:r>
                        <w:rPr>
                          <w:rFonts w:ascii="Cambria Math" w:eastAsiaTheme="minorEastAsia" w:hAnsi="Cambria Math"/>
                        </w:rPr>
                        <m:t>(1-e)</m:t>
                      </m:r>
                    </m:e>
                    <m:sup>
                      <m:r>
                        <w:rPr>
                          <w:rFonts w:ascii="Cambria Math" w:eastAsiaTheme="minorEastAsia" w:hAnsi="Cambria Math"/>
                        </w:rPr>
                        <m:t>(1-e)</m:t>
                      </m:r>
                    </m:sup>
                  </m:sSup>
                </m:e>
              </m:rad>
            </m:num>
            <m:den>
              <m:r>
                <w:rPr>
                  <w:rFonts w:ascii="Cambria Math" w:eastAsiaTheme="minorEastAsia" w:hAnsi="Cambria Math"/>
                </w:rPr>
                <m:t>2a</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O</m:t>
                  </m:r>
                </m:sub>
              </m:sSub>
            </m:den>
          </m:f>
        </m:oMath>
      </m:oMathPara>
    </w:p>
    <w:p w14:paraId="5E1DE38E" w14:textId="77777777" w:rsidR="00F13E78" w:rsidRDefault="00F13E78" w:rsidP="00F13E78">
      <w:pPr>
        <w:ind w:left="360"/>
        <w:rPr>
          <w:rFonts w:eastAsiaTheme="minorEastAsia"/>
        </w:rPr>
      </w:pPr>
      <m:oMath>
        <m:r>
          <w:rPr>
            <w:rFonts w:ascii="Cambria Math" w:eastAsiaTheme="minorEastAsia" w:hAnsi="Cambria Math"/>
          </w:rPr>
          <m:t xml:space="preserve">     =7.91307065 ×</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-8</m:t>
            </m:r>
          </m:sup>
        </m:sSup>
        <m:rad>
          <m:radPr>
            <m:degHide m:val="1"/>
            <m:ctrlPr>
              <w:rPr>
                <w:rFonts w:ascii="Cambria Math" w:eastAsiaTheme="minorEastAsia" w:hAnsi="Cambria Math"/>
                <w:i/>
              </w:rPr>
            </m:ctrlPr>
          </m:radPr>
          <m:deg/>
          <m:e>
            <m:d>
              <m:dPr>
                <m:begChr m:val="["/>
                <m:endChr m:val="]"/>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(E-2000000)</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N-2000000</m:t>
                        </m:r>
                      </m:e>
                    </m:d>
                  </m:e>
                  <m:sup>
                    <m:r>
                      <w:rPr>
                        <w:rFonts w:ascii="Cambria Math" w:eastAsiaTheme="minorEastAsia" w:hAnsi="Cambria Math"/>
                      </w:rPr>
                      <m:t>2</m:t>
                    </m:r>
                  </m:sup>
                </m:sSup>
              </m:e>
            </m:d>
          </m:e>
        </m:rad>
      </m:oMath>
      <w:r w:rsidRPr="00544E4A">
        <w:rPr>
          <w:rFonts w:eastAsiaTheme="minorEastAsia"/>
        </w:rPr>
        <w:t xml:space="preserve"> </w:t>
      </w:r>
    </w:p>
    <w:p w14:paraId="3BAFAD7B" w14:textId="77777777" w:rsidR="00F13E78" w:rsidRPr="00544E4A" w:rsidRDefault="00F13E78" w:rsidP="00F13E78">
      <w:pPr>
        <w:ind w:left="360"/>
        <w:rPr>
          <w:rFonts w:eastAsiaTheme="minorEastAsia"/>
        </w:rPr>
      </w:pPr>
    </w:p>
    <w:p w14:paraId="5D9F1AED" w14:textId="5BE9C70E" w:rsidR="00F13E78" w:rsidRPr="00C36E66" w:rsidRDefault="00F13E78" w:rsidP="00F13E78">
      <w:pPr>
        <w:pStyle w:val="ListParagraph"/>
        <w:numPr>
          <w:ilvl w:val="0"/>
          <w:numId w:val="167"/>
        </w:numPr>
        <w:contextualSpacing/>
        <w:rPr>
          <w:rFonts w:eastAsiaTheme="minorEastAsia"/>
        </w:rPr>
      </w:pPr>
      <w:r>
        <w:rPr>
          <w:noProof/>
        </w:rPr>
        <mc:AlternateContent>
          <mc:Choice Requires="wps">
            <w:drawing>
              <wp:anchor distT="0" distB="0" distL="114300" distR="114300" simplePos="0" relativeHeight="251658285" behindDoc="0" locked="0" layoutInCell="1" allowOverlap="1" wp14:anchorId="55EEB146" wp14:editId="676F0BD0">
                <wp:simplePos x="0" y="0"/>
                <wp:positionH relativeFrom="column">
                  <wp:posOffset>1281640</wp:posOffset>
                </wp:positionH>
                <wp:positionV relativeFrom="paragraph">
                  <wp:posOffset>197696</wp:posOffset>
                </wp:positionV>
                <wp:extent cx="204919" cy="249743"/>
                <wp:effectExtent l="0" t="0" r="0" b="0"/>
                <wp:wrapNone/>
                <wp:docPr id="2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4919" cy="249743"/>
                        </a:xfrm>
                        <a:prstGeom prst="rect">
                          <a:avLst/>
                        </a:prstGeom>
                        <a:noFill/>
                        <a:ln w="9525">
                          <a:noFill/>
                          <a:miter lim="800000"/>
                          <a:headEnd/>
                          <a:tailEnd/>
                        </a:ln>
                      </wps:spPr>
                      <wps:txbx>
                        <w:txbxContent>
                          <w:p w14:paraId="3764230A" w14:textId="77777777" w:rsidR="00F13E78" w:rsidRPr="001D286B" w:rsidRDefault="00F13E78" w:rsidP="00F13E78">
                            <w:pPr>
                              <w:rPr>
                                <w:color w:val="44546A" w:themeColor="text2"/>
                                <w:sz w:val="12"/>
                                <w:szCs w:val="12"/>
                              </w:rPr>
                            </w:pPr>
                            <w:r>
                              <w:rPr>
                                <w:color w:val="44546A" w:themeColor="text2"/>
                                <w:sz w:val="12"/>
                                <w:szCs w:val="12"/>
                              </w:rPr>
                              <w:fldChar w:fldCharType="begin"/>
                            </w:r>
                            <w:r>
                              <w:rPr>
                                <w:color w:val="44546A" w:themeColor="text2"/>
                                <w:sz w:val="12"/>
                                <w:szCs w:val="12"/>
                              </w:rPr>
                              <w:instrText xml:space="preserve"> REF _Ref184814844 \n \h </w:instrText>
                            </w:r>
                            <w:r>
                              <w:rPr>
                                <w:color w:val="44546A" w:themeColor="text2"/>
                                <w:sz w:val="12"/>
                                <w:szCs w:val="12"/>
                              </w:rPr>
                            </w:r>
                            <w:r>
                              <w:rPr>
                                <w:color w:val="44546A" w:themeColor="text2"/>
                                <w:sz w:val="12"/>
                                <w:szCs w:val="12"/>
                              </w:rPr>
                              <w:fldChar w:fldCharType="separate"/>
                            </w:r>
                            <w:r>
                              <w:rPr>
                                <w:color w:val="44546A" w:themeColor="text2"/>
                                <w:sz w:val="12"/>
                                <w:szCs w:val="12"/>
                              </w:rPr>
                              <w:t>5</w:t>
                            </w:r>
                            <w:r>
                              <w:rPr>
                                <w:color w:val="44546A" w:themeColor="text2"/>
                                <w:sz w:val="12"/>
                                <w:szCs w:val="12"/>
                              </w:rPr>
                              <w:fldChar w:fldCharType="end"/>
                            </w:r>
                          </w:p>
                        </w:txbxContent>
                      </wps:txbx>
                      <wps:bodyPr rot="0" vert="horz" wrap="square" lIns="91440" tIns="45720" rIns="91440" bIns="45720" anchor="t" anchorCtr="0">
                        <a:noAutofit/>
                      </wps:bodyPr>
                    </wps:wsp>
                  </a:graphicData>
                </a:graphic>
              </wp:anchor>
            </w:drawing>
          </mc:Choice>
          <mc:Fallback>
            <w:pict>
              <v:shape w14:anchorId="55EEB146" id="_x0000_s1085" type="#_x0000_t202" style="position:absolute;left:0;text-align:left;margin-left:100.9pt;margin-top:15.55pt;width:16.15pt;height:19.65pt;z-index:25165828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" filled="f" stroked="f">
                <v:textbox>
                  <w:txbxContent>
                    <w:p w14:paraId="3764230A" w14:textId="77777777" w:rsidR="00F13E78" w:rsidRPr="001D286B" w:rsidRDefault="00F13E78" w:rsidP="00F13E78">
                      <w:pPr>
                        <w:rPr>
                          <w:color w:val="44546A" w:themeColor="text2"/>
                          <w:sz w:val="12"/>
                          <w:szCs w:val="12"/>
                        </w:rPr>
                      </w:pPr>
                      <w:r>
                        <w:rPr>
                          <w:color w:val="44546A" w:themeColor="text2"/>
                          <w:sz w:val="12"/>
                          <w:szCs w:val="12"/>
                        </w:rPr>
                        <w:fldChar w:fldCharType="begin"/>
                      </w:r>
                      <w:r>
                        <w:rPr>
                          <w:color w:val="44546A" w:themeColor="text2"/>
                          <w:sz w:val="12"/>
                          <w:szCs w:val="12"/>
                        </w:rPr>
                        <w:instrText xml:space="preserve"> REF _Ref184814844 \n \h </w:instrText>
                      </w:r>
                      <w:r>
                        <w:rPr>
                          <w:color w:val="44546A" w:themeColor="text2"/>
                          <w:sz w:val="12"/>
                          <w:szCs w:val="12"/>
                        </w:rPr>
                      </w:r>
                      <w:r>
                        <w:rPr>
                          <w:color w:val="44546A" w:themeColor="text2"/>
                          <w:sz w:val="12"/>
                          <w:szCs w:val="12"/>
                        </w:rPr>
                        <w:fldChar w:fldCharType="separate"/>
                      </w:r>
                      <w:r>
                        <w:rPr>
                          <w:color w:val="44546A" w:themeColor="text2"/>
                          <w:sz w:val="12"/>
                          <w:szCs w:val="12"/>
                        </w:rPr>
                        <w:t>5</w:t>
                      </w:r>
                      <w:r>
                        <w:rPr>
                          <w:color w:val="44546A" w:themeColor="text2"/>
                          <w:sz w:val="12"/>
                          <w:szCs w:val="12"/>
                        </w:rPr>
                        <w:fldChar w:fldCharType="end"/>
                      </w:r>
                    </w:p>
                  </w:txbxContent>
                </v:textbox>
              </v:shape>
            </w:pict>
          </mc:Fallback>
        </mc:AlternateContent>
      </w:r>
      <w:r>
        <w:rPr>
          <w:noProof/>
        </w:rPr>
        <mc:AlternateContent>
          <mc:Choice Requires="wps">
            <w:drawing>
              <wp:anchor distT="0" distB="0" distL="114300" distR="114300" simplePos="0" relativeHeight="251658278" behindDoc="0" locked="0" layoutInCell="1" allowOverlap="1" wp14:anchorId="2DBF0CA1" wp14:editId="15545761">
                <wp:simplePos x="0" y="0"/>
                <wp:positionH relativeFrom="column">
                  <wp:posOffset>1377576</wp:posOffset>
                </wp:positionH>
                <wp:positionV relativeFrom="paragraph">
                  <wp:posOffset>411406</wp:posOffset>
                </wp:positionV>
                <wp:extent cx="204919" cy="249743"/>
                <wp:effectExtent l="0" t="0" r="0" b="0"/>
                <wp:wrapNone/>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4919" cy="249743"/>
                        </a:xfrm>
                        <a:prstGeom prst="rect">
                          <a:avLst/>
                        </a:prstGeom>
                        <a:noFill/>
                        <a:ln w="9525">
                          <a:noFill/>
                          <a:miter lim="800000"/>
                          <a:headEnd/>
                          <a:tailEnd/>
                        </a:ln>
                      </wps:spPr>
                      <wps:txbx>
                        <w:txbxContent>
                          <w:p w14:paraId="17A10250" w14:textId="77777777" w:rsidR="00F13E78" w:rsidRPr="001D286B" w:rsidRDefault="00F13E78" w:rsidP="00F13E78">
                            <w:pPr>
                              <w:rPr>
                                <w:color w:val="44546A" w:themeColor="text2"/>
                                <w:sz w:val="12"/>
                                <w:szCs w:val="12"/>
                              </w:rPr>
                            </w:pPr>
                          </w:p>
                        </w:txbxContent>
                      </wps:txbx>
                      <wps:bodyPr rot="0" vert="horz" wrap="square" lIns="91440" tIns="45720" rIns="91440" bIns="45720" anchor="t" anchorCtr="0">
                        <a:noAutofit/>
                      </wps:bodyPr>
                    </wps:wsp>
                  </a:graphicData>
                </a:graphic>
              </wp:anchor>
            </w:drawing>
          </mc:Choice>
          <mc:Fallback>
            <w:pict>
              <v:shape w14:anchorId="2DBF0CA1" id="_x0000_s1086" type="#_x0000_t202" style="position:absolute;left:0;text-align:left;margin-left:108.45pt;margin-top:32.4pt;width:16.15pt;height:19.65pt;z-index:25165827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" filled="f" stroked="f">
                <v:textbox>
                  <w:txbxContent>
                    <w:p w14:paraId="17A10250" w14:textId="77777777" w:rsidR="00F13E78" w:rsidRPr="001D286B" w:rsidRDefault="00F13E78" w:rsidP="00F13E78">
                      <w:pPr>
                        <w:rPr>
                          <w:color w:val="44546A" w:themeColor="text2"/>
                          <w:sz w:val="12"/>
                          <w:szCs w:val="12"/>
                        </w:rPr>
                      </w:pPr>
                    </w:p>
                  </w:txbxContent>
                </v:textbox>
              </v:shape>
            </w:pict>
          </mc:Fallback>
        </mc:AlternateContent>
      </w:r>
      <w:r w:rsidRPr="00C36E66">
        <w:rPr>
          <w:rFonts w:eastAsiaTheme="minorEastAsia"/>
        </w:rPr>
        <w:t xml:space="preserve">We then calculate the value </w:t>
      </w:r>
      <m:oMath>
        <m:r>
          <w:rPr>
            <w:rFonts w:ascii="Cambria Math" w:eastAsiaTheme="minorEastAsia" w:hAnsi="Cambria Math"/>
          </w:rPr>
          <m:t>χ</m:t>
        </m:r>
      </m:oMath>
      <w:r w:rsidRPr="00C36E66">
        <w:rPr>
          <w:rFonts w:eastAsiaTheme="minorEastAsia"/>
        </w:rPr>
        <w:t xml:space="preserve">. For UPS </w:t>
      </w:r>
      <w:r>
        <w:rPr>
          <w:rFonts w:eastAsiaTheme="minorEastAsia"/>
        </w:rPr>
        <w:t>Sou</w:t>
      </w:r>
      <w:r w:rsidRPr="00C36E66">
        <w:rPr>
          <w:rFonts w:eastAsiaTheme="minorEastAsia"/>
        </w:rPr>
        <w:t>th:</w:t>
      </w:r>
    </w:p>
    <w:p w14:paraId="3BD8EEBC" w14:textId="77777777" w:rsidR="00F13E78" w:rsidRPr="00F416D8" w:rsidRDefault="00F13E78" w:rsidP="00F13E78">
      <w:pPr>
        <w:ind w:left="360"/>
        <w:rPr>
          <w:rFonts w:eastAsiaTheme="minorEastAsia"/>
        </w:rPr>
      </w:pPr>
      <m:oMathPara>
        <m:oMathParaPr>
          <m:jc m:val="left"/>
        </m:oMathParaPr>
        <m:oMath>
          <m:r>
            <w:rPr>
              <w:rFonts w:ascii="Cambria Math" w:eastAsiaTheme="minorEastAsia" w:hAnsi="Cambria Math"/>
            </w:rPr>
            <m:t>χ= 2</m:t>
          </m:r>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hAnsi="Cambria Math"/>
                    </w:rPr>
                    <m:t>tan</m:t>
                  </m:r>
                </m:e>
                <m:sup>
                  <m:r>
                    <w:rPr>
                      <w:rFonts w:ascii="Cambria Math" w:hAnsi="Cambria Math"/>
                    </w:rPr>
                    <m:t>-1</m:t>
                  </m:r>
                </m:sup>
              </m:sSup>
            </m:fName>
            <m:e>
              <m:sSup>
                <m:sSupPr>
                  <m:ctrlPr>
                    <w:rPr>
                      <w:rFonts w:ascii="Cambria Math" w:eastAsiaTheme="minorEastAsia" w:hAnsi="Cambria Math"/>
                      <w:i/>
                    </w:rPr>
                  </m:ctrlPr>
                </m:sSupPr>
                <m:e>
                  <m:r>
                    <w:rPr>
                      <w:rFonts w:ascii="Cambria Math" w:eastAsiaTheme="minorEastAsia" w:hAnsi="Cambria Math"/>
                    </w:rPr>
                    <m:t>t</m:t>
                  </m:r>
                </m:e>
                <m:sup>
                  <m:r>
                    <w:rPr>
                      <w:rFonts w:ascii="Cambria Math" w:eastAsiaTheme="minorEastAsia" w:hAnsi="Cambria Math"/>
                    </w:rPr>
                    <m:t>'</m:t>
                  </m:r>
                </m:sup>
              </m:sSup>
            </m:e>
          </m:fun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2</m:t>
              </m:r>
            </m:den>
          </m:f>
        </m:oMath>
      </m:oMathPara>
    </w:p>
    <w:p w14:paraId="0C4B66B6" w14:textId="32865B73" w:rsidR="00F13E78" w:rsidRDefault="00F13E78" w:rsidP="00F13E78">
      <w:pPr>
        <w:rPr>
          <w:rFonts w:eastAsiaTheme="minorEastAsia"/>
        </w:rPr>
      </w:pPr>
      <w:r>
        <w:rPr>
          <w:noProof/>
        </w:rPr>
        <mc:AlternateContent>
          <mc:Choice Requires="wpg">
            <w:drawing>
              <wp:anchor distT="0" distB="0" distL="114300" distR="114300" simplePos="0" relativeHeight="251658279" behindDoc="0" locked="0" layoutInCell="1" allowOverlap="1" wp14:anchorId="69ACEE14" wp14:editId="6A964EA0">
                <wp:simplePos x="0" y="0"/>
                <wp:positionH relativeFrom="column">
                  <wp:posOffset>63500</wp:posOffset>
                </wp:positionH>
                <wp:positionV relativeFrom="paragraph">
                  <wp:posOffset>218440</wp:posOffset>
                </wp:positionV>
                <wp:extent cx="5966460" cy="1660525"/>
                <wp:effectExtent l="0" t="0" r="15240" b="15875"/>
                <wp:wrapNone/>
                <wp:docPr id="217" name="Group 217"/>
                <wp:cNvGraphicFramePr/>
                <a:graphic xmlns:a="http://schemas.openxmlformats.org/drawingml/2006/main">
                  <a:graphicData uri="http://schemas.microsoft.com/office/word/2010/wordprocessingGroup">
                    <wpg:wgp>
                      <wpg:cNvGrpSpPr/>
                      <wpg:grpSpPr>
                        <a:xfrm>
                          <a:off x="0" y="0"/>
                          <a:ext cx="5966460" cy="1660525"/>
                          <a:chOff x="650414" y="169366"/>
                          <a:chExt cx="2638729" cy="945836"/>
                        </a:xfrm>
                      </wpg:grpSpPr>
                      <wps:wsp>
                        <wps:cNvPr id="218" name="Rectangle 218"/>
                        <wps:cNvSpPr/>
                        <wps:spPr>
                          <a:xfrm>
                            <a:off x="650414" y="169366"/>
                            <a:ext cx="2638729" cy="945836"/>
                          </a:xfrm>
                          <a:prstGeom prst="rect">
                            <a:avLst/>
                          </a:prstGeom>
                          <a:noFill/>
                          <a:ln w="6350"/>
                        </wps:spPr>
                        <wps:style>
                          <a:lnRef idx="2">
                            <a:schemeClr val="accent1">
                              <a:shade val="50000"/>
                            </a:schemeClr>
                          </a:lnRef>
                          <a:fillRef idx="1">
                            <a:schemeClr val="accent1"/>
                          </a:fillRef>
                          <a:effectRef idx="0">
                            <a:schemeClr val="accent1"/>
                          </a:effectRef>
                          <a:fontRef idx="minor">
                            <a:schemeClr val="lt1"/>
                          </a:fontRef>
                        </wps:style>
                        <wps:txbx>
                          <w:txbxContent>
                            <w:p w14:paraId="09BEA38C" w14:textId="77777777" w:rsidR="00F13E78" w:rsidRPr="009D35BB" w:rsidRDefault="00F13E78" w:rsidP="00F13E78">
                              <w:pPr>
                                <w:jc w:val="right"/>
                              </w:pP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219" name="Text Box 2"/>
                        <wps:cNvSpPr txBox="1">
                          <a:spLocks noChangeArrowheads="1"/>
                        </wps:cNvSpPr>
                        <wps:spPr bwMode="auto">
                          <a:xfrm>
                            <a:off x="2797441" y="308106"/>
                            <a:ext cx="201881" cy="207645"/>
                          </a:xfrm>
                          <a:prstGeom prst="rect">
                            <a:avLst/>
                          </a:prstGeom>
                          <a:noFill/>
                          <a:ln w="9525">
                            <a:noFill/>
                            <a:miter lim="800000"/>
                            <a:headEnd/>
                            <a:tailEnd/>
                          </a:ln>
                        </wps:spPr>
                        <wps:txbx>
                          <w:txbxContent>
                            <w:p w14:paraId="7194DFA3" w14:textId="77777777" w:rsidR="00F13E78" w:rsidRPr="001D286B" w:rsidRDefault="00F13E78" w:rsidP="00F13E78">
                              <w:pPr>
                                <w:rPr>
                                  <w:color w:val="44546A" w:themeColor="text2"/>
                                  <w:sz w:val="12"/>
                                  <w:szCs w:val="12"/>
                                </w:rPr>
                              </w:pPr>
                              <w:r w:rsidRPr="001D286B">
                                <w:rPr>
                                  <w:color w:val="44546A" w:themeColor="text2"/>
                                  <w:sz w:val="12"/>
                                  <w:szCs w:val="12"/>
                                </w:rPr>
                                <w:t>1</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69ACEE14" id="Group 217" o:spid="_x0000_s1087" style="position:absolute;margin-left:5pt;margin-top:17.2pt;width:469.8pt;height:130.75pt;z-index:251658279;mso-width-relative:margin;mso-height-relative:margin" coordorigin="6504,1693" coordsize="26387,94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">
                <v:rect id="Rectangle 218" o:spid="_x0000_s1088" style="position:absolute;left:6504;top:1693;width:26387;height:9459;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" filled="f" strokecolor="#1f3763 [1604]" strokeweight=".5pt">
                  <v:textbox>
                    <w:txbxContent>
                      <w:p w14:paraId="09BEA38C" w14:textId="77777777" w:rsidR="00F13E78" w:rsidRPr="009D35BB" w:rsidRDefault="00F13E78" w:rsidP="00F13E78">
                        <w:pPr>
                          <w:jc w:val="right"/>
                        </w:pPr>
                      </w:p>
                    </w:txbxContent>
                  </v:textbox>
                </v:rect>
                <v:shape id="_x0000_s1089" type="#_x0000_t202" style="position:absolute;left:27974;top:3081;width:2019;height:2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" filled="f" stroked="f">
                  <v:textbox>
                    <w:txbxContent>
                      <w:p w14:paraId="7194DFA3" w14:textId="77777777" w:rsidR="00F13E78" w:rsidRPr="001D286B" w:rsidRDefault="00F13E78" w:rsidP="00F13E78">
                        <w:pPr>
                          <w:rPr>
                            <w:color w:val="44546A" w:themeColor="text2"/>
                            <w:sz w:val="12"/>
                            <w:szCs w:val="12"/>
                          </w:rPr>
                        </w:pPr>
                        <w:r w:rsidRPr="001D286B">
                          <w:rPr>
                            <w:color w:val="44546A" w:themeColor="text2"/>
                            <w:sz w:val="12"/>
                            <w:szCs w:val="12"/>
                          </w:rPr>
                          <w:t>1</w:t>
                        </w:r>
                      </w:p>
                    </w:txbxContent>
                  </v:textbox>
                </v:shape>
              </v:group>
            </w:pict>
          </mc:Fallback>
        </mc:AlternateContent>
      </w:r>
    </w:p>
    <w:p w14:paraId="43B00160" w14:textId="7C7543AC" w:rsidR="00F13E78" w:rsidRPr="00C36E66" w:rsidRDefault="00F13E78" w:rsidP="00F13E78">
      <w:pPr>
        <w:pStyle w:val="ListParagraph"/>
        <w:numPr>
          <w:ilvl w:val="0"/>
          <w:numId w:val="167"/>
        </w:numPr>
        <w:contextualSpacing/>
        <w:rPr>
          <w:rFonts w:eastAsiaTheme="minorEastAsia"/>
        </w:rPr>
      </w:pPr>
      <w:r>
        <w:rPr>
          <w:noProof/>
        </w:rPr>
        <mc:AlternateContent>
          <mc:Choice Requires="wps">
            <w:drawing>
              <wp:anchor distT="0" distB="0" distL="114300" distR="114300" simplePos="0" relativeHeight="251658280" behindDoc="0" locked="0" layoutInCell="1" allowOverlap="1" wp14:anchorId="5FA8E460" wp14:editId="04A0A506">
                <wp:simplePos x="0" y="0"/>
                <wp:positionH relativeFrom="column">
                  <wp:posOffset>2543175</wp:posOffset>
                </wp:positionH>
                <wp:positionV relativeFrom="paragraph">
                  <wp:posOffset>901700</wp:posOffset>
                </wp:positionV>
                <wp:extent cx="204919" cy="249743"/>
                <wp:effectExtent l="0" t="0" r="0" b="0"/>
                <wp:wrapNone/>
                <wp:docPr id="2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4919" cy="249743"/>
                        </a:xfrm>
                        <a:prstGeom prst="rect">
                          <a:avLst/>
                        </a:prstGeom>
                        <a:noFill/>
                        <a:ln w="9525">
                          <a:noFill/>
                          <a:miter lim="800000"/>
                          <a:headEnd/>
                          <a:tailEnd/>
                        </a:ln>
                      </wps:spPr>
                      <wps:txbx>
                        <w:txbxContent>
                          <w:p w14:paraId="16E27C13" w14:textId="77777777" w:rsidR="00F13E78" w:rsidRPr="001D286B" w:rsidRDefault="00F13E78" w:rsidP="00F13E78">
                            <w:pPr>
                              <w:rPr>
                                <w:color w:val="44546A" w:themeColor="text2"/>
                                <w:sz w:val="12"/>
                                <w:szCs w:val="12"/>
                              </w:rPr>
                            </w:pPr>
                            <w:r>
                              <w:rPr>
                                <w:color w:val="44546A" w:themeColor="text2"/>
                                <w:sz w:val="12"/>
                                <w:szCs w:val="12"/>
                              </w:rPr>
                              <w:fldChar w:fldCharType="begin"/>
                            </w:r>
                            <w:r>
                              <w:rPr>
                                <w:color w:val="44546A" w:themeColor="text2"/>
                                <w:sz w:val="12"/>
                                <w:szCs w:val="12"/>
                              </w:rPr>
                              <w:instrText xml:space="preserve"> PAGEREF _Ref184814844 \h </w:instrText>
                            </w:r>
                            <w:r>
                              <w:rPr>
                                <w:color w:val="44546A" w:themeColor="text2"/>
                                <w:sz w:val="12"/>
                                <w:szCs w:val="12"/>
                              </w:rPr>
                            </w:r>
                            <w:r>
                              <w:rPr>
                                <w:color w:val="44546A" w:themeColor="text2"/>
                                <w:sz w:val="12"/>
                                <w:szCs w:val="12"/>
                              </w:rPr>
                              <w:fldChar w:fldCharType="separate"/>
                            </w:r>
                            <w:r>
                              <w:rPr>
                                <w:noProof/>
                                <w:color w:val="44546A" w:themeColor="text2"/>
                                <w:sz w:val="12"/>
                                <w:szCs w:val="12"/>
                              </w:rPr>
                              <w:t>4</w:t>
                            </w:r>
                            <w:r>
                              <w:rPr>
                                <w:color w:val="44546A" w:themeColor="text2"/>
                                <w:sz w:val="12"/>
                                <w:szCs w:val="12"/>
                              </w:rPr>
                              <w:fldChar w:fldCharType="end"/>
                            </w:r>
                          </w:p>
                        </w:txbxContent>
                      </wps:txbx>
                      <wps:bodyPr rot="0" vert="horz" wrap="square" lIns="91440" tIns="45720" rIns="91440" bIns="45720" anchor="t" anchorCtr="0">
                        <a:noAutofit/>
                      </wps:bodyPr>
                    </wps:wsp>
                  </a:graphicData>
                </a:graphic>
              </wp:anchor>
            </w:drawing>
          </mc:Choice>
          <mc:Fallback>
            <w:pict>
              <v:shape w14:anchorId="5FA8E460" id="_x0000_s1090" type="#_x0000_t202" style="position:absolute;left:0;text-align:left;margin-left:200.25pt;margin-top:71pt;width:16.15pt;height:19.65pt;z-index:251658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" filled="f" stroked="f">
                <v:textbox>
                  <w:txbxContent>
                    <w:p w14:paraId="16E27C13" w14:textId="77777777" w:rsidR="00F13E78" w:rsidRPr="001D286B" w:rsidRDefault="00F13E78" w:rsidP="00F13E78">
                      <w:pPr>
                        <w:rPr>
                          <w:color w:val="44546A" w:themeColor="text2"/>
                          <w:sz w:val="12"/>
                          <w:szCs w:val="12"/>
                        </w:rPr>
                      </w:pPr>
                      <w:r>
                        <w:rPr>
                          <w:color w:val="44546A" w:themeColor="text2"/>
                          <w:sz w:val="12"/>
                          <w:szCs w:val="12"/>
                        </w:rPr>
                        <w:fldChar w:fldCharType="begin"/>
                      </w:r>
                      <w:r>
                        <w:rPr>
                          <w:color w:val="44546A" w:themeColor="text2"/>
                          <w:sz w:val="12"/>
                          <w:szCs w:val="12"/>
                        </w:rPr>
                        <w:instrText xml:space="preserve"> PAGEREF _Ref184814844 \h </w:instrText>
                      </w:r>
                      <w:r>
                        <w:rPr>
                          <w:color w:val="44546A" w:themeColor="text2"/>
                          <w:sz w:val="12"/>
                          <w:szCs w:val="12"/>
                        </w:rPr>
                      </w:r>
                      <w:r>
                        <w:rPr>
                          <w:color w:val="44546A" w:themeColor="text2"/>
                          <w:sz w:val="12"/>
                          <w:szCs w:val="12"/>
                        </w:rPr>
                        <w:fldChar w:fldCharType="separate"/>
                      </w:r>
                      <w:r>
                        <w:rPr>
                          <w:noProof/>
                          <w:color w:val="44546A" w:themeColor="text2"/>
                          <w:sz w:val="12"/>
                          <w:szCs w:val="12"/>
                        </w:rPr>
                        <w:t>4</w:t>
                      </w:r>
                      <w:r>
                        <w:rPr>
                          <w:color w:val="44546A" w:themeColor="text2"/>
                          <w:sz w:val="12"/>
                          <w:szCs w:val="12"/>
                        </w:rPr>
                        <w:fldChar w:fldCharType="end"/>
                      </w:r>
                    </w:p>
                  </w:txbxContent>
                </v:textbox>
              </v:shape>
            </w:pict>
          </mc:Fallback>
        </mc:AlternateContent>
      </w:r>
      <w:r w:rsidRPr="00C36E66">
        <w:rPr>
          <w:rFonts w:eastAsiaTheme="minorEastAsia"/>
        </w:rPr>
        <w:t xml:space="preserve">We then find </w:t>
      </w:r>
      <m:oMath>
        <m:r>
          <w:rPr>
            <w:rFonts w:ascii="Cambria Math" w:eastAsiaTheme="minorEastAsia" w:hAnsi="Cambria Math"/>
          </w:rPr>
          <m:t>φ</m:t>
        </m:r>
      </m:oMath>
      <w:r w:rsidRPr="00C36E66">
        <w:rPr>
          <w:rFonts w:eastAsiaTheme="minorEastAsia"/>
        </w:rPr>
        <w:t>:</w:t>
      </w:r>
    </w:p>
    <w:p w14:paraId="52318EA0" w14:textId="77777777" w:rsidR="00F13E78" w:rsidRPr="00544E4A" w:rsidRDefault="00F13E78" w:rsidP="00F13E78">
      <w:pPr>
        <w:ind w:left="360"/>
        <w:rPr>
          <w:rFonts w:eastAsiaTheme="minorEastAsia"/>
          <w:sz w:val="18"/>
        </w:rPr>
      </w:pPr>
      <m:oMathPara>
        <m:oMathParaPr>
          <m:jc m:val="left"/>
        </m:oMathParaPr>
        <m:oMath>
          <m:r>
            <w:rPr>
              <w:rFonts w:ascii="Cambria Math" w:eastAsiaTheme="minorEastAsia" w:hAnsi="Cambria Math"/>
              <w:sz w:val="16"/>
              <w:szCs w:val="16"/>
            </w:rPr>
            <m:t xml:space="preserve">φ= </m:t>
          </m:r>
          <m:d>
            <m:dPr>
              <m:ctrlPr>
                <w:rPr>
                  <w:rFonts w:ascii="Cambria Math" w:eastAsiaTheme="minorEastAsia" w:hAnsi="Cambria Math"/>
                  <w:i/>
                  <w:sz w:val="16"/>
                  <w:szCs w:val="16"/>
                </w:rPr>
              </m:ctrlPr>
            </m:dPr>
            <m:e>
              <m:f>
                <m:fPr>
                  <m:ctrlPr>
                    <w:rPr>
                      <w:rFonts w:ascii="Cambria Math" w:eastAsiaTheme="minorEastAsia" w:hAnsi="Cambria Math"/>
                      <w:i/>
                      <w:sz w:val="16"/>
                      <w:szCs w:val="16"/>
                    </w:rPr>
                  </m:ctrlPr>
                </m:fPr>
                <m:num>
                  <m:r>
                    <w:rPr>
                      <w:rFonts w:ascii="Cambria Math" w:eastAsiaTheme="minorEastAsia" w:hAnsi="Cambria Math"/>
                      <w:sz w:val="16"/>
                      <w:szCs w:val="16"/>
                    </w:rPr>
                    <m:t>180</m:t>
                  </m:r>
                </m:num>
                <m:den>
                  <m:r>
                    <w:rPr>
                      <w:rFonts w:ascii="Cambria Math" w:eastAsiaTheme="minorEastAsia" w:hAnsi="Cambria Math"/>
                      <w:sz w:val="16"/>
                      <w:szCs w:val="16"/>
                    </w:rPr>
                    <m:t>π</m:t>
                  </m:r>
                </m:den>
              </m:f>
            </m:e>
          </m:d>
          <m:d>
            <m:dPr>
              <m:begChr m:val="["/>
              <m:endChr m:val="]"/>
              <m:ctrlPr>
                <w:rPr>
                  <w:rFonts w:ascii="Cambria Math" w:eastAsiaTheme="minorEastAsia" w:hAnsi="Cambria Math"/>
                  <w:i/>
                  <w:sz w:val="16"/>
                  <w:szCs w:val="16"/>
                </w:rPr>
              </m:ctrlPr>
            </m:dPr>
            <m:e>
              <m:r>
                <w:rPr>
                  <w:rFonts w:ascii="Cambria Math" w:eastAsiaTheme="minorEastAsia" w:hAnsi="Cambria Math"/>
                  <w:sz w:val="16"/>
                  <w:szCs w:val="16"/>
                </w:rPr>
                <m:t>χ+</m:t>
              </m:r>
              <m:d>
                <m:dPr>
                  <m:ctrlPr>
                    <w:rPr>
                      <w:rFonts w:ascii="Cambria Math" w:eastAsiaTheme="minorEastAsia" w:hAnsi="Cambria Math"/>
                      <w:i/>
                      <w:sz w:val="16"/>
                      <w:szCs w:val="16"/>
                    </w:rPr>
                  </m:ctrlPr>
                </m:dPr>
                <m:e>
                  <m:f>
                    <m:fPr>
                      <m:ctrlPr>
                        <w:rPr>
                          <w:rFonts w:ascii="Cambria Math" w:eastAsiaTheme="minorEastAsia" w:hAnsi="Cambria Math"/>
                          <w:i/>
                          <w:sz w:val="16"/>
                          <w:szCs w:val="16"/>
                        </w:rPr>
                      </m:ctrlPr>
                    </m:fPr>
                    <m:num>
                      <m:sSup>
                        <m:sSupPr>
                          <m:ctrlPr>
                            <w:rPr>
                              <w:rFonts w:ascii="Cambria Math" w:eastAsiaTheme="minorEastAsia" w:hAnsi="Cambria Math"/>
                              <w:i/>
                              <w:sz w:val="16"/>
                              <w:szCs w:val="16"/>
                            </w:rPr>
                          </m:ctrlPr>
                        </m:sSupPr>
                        <m:e>
                          <m:r>
                            <w:rPr>
                              <w:rFonts w:ascii="Cambria Math" w:eastAsiaTheme="minorEastAsia" w:hAnsi="Cambria Math"/>
                              <w:sz w:val="16"/>
                              <w:szCs w:val="16"/>
                            </w:rPr>
                            <m:t>e</m:t>
                          </m:r>
                        </m:e>
                        <m:sup>
                          <m:r>
                            <w:rPr>
                              <w:rFonts w:ascii="Cambria Math" w:eastAsiaTheme="minorEastAsia" w:hAnsi="Cambria Math"/>
                              <w:sz w:val="16"/>
                              <w:szCs w:val="16"/>
                            </w:rPr>
                            <m:t>2</m:t>
                          </m:r>
                        </m:sup>
                      </m:sSup>
                    </m:num>
                    <m:den>
                      <m:r>
                        <w:rPr>
                          <w:rFonts w:ascii="Cambria Math" w:eastAsiaTheme="minorEastAsia" w:hAnsi="Cambria Math"/>
                          <w:sz w:val="16"/>
                          <w:szCs w:val="16"/>
                        </w:rPr>
                        <m:t>2</m:t>
                      </m:r>
                    </m:den>
                  </m:f>
                  <m:r>
                    <w:rPr>
                      <w:rFonts w:ascii="Cambria Math" w:eastAsiaTheme="minorEastAsia" w:hAnsi="Cambria Math"/>
                      <w:sz w:val="16"/>
                      <w:szCs w:val="16"/>
                    </w:rPr>
                    <m:t>+</m:t>
                  </m:r>
                  <m:f>
                    <m:fPr>
                      <m:ctrlPr>
                        <w:rPr>
                          <w:rFonts w:ascii="Cambria Math" w:eastAsiaTheme="minorEastAsia" w:hAnsi="Cambria Math"/>
                          <w:i/>
                          <w:sz w:val="16"/>
                          <w:szCs w:val="16"/>
                        </w:rPr>
                      </m:ctrlPr>
                    </m:fPr>
                    <m:num>
                      <m:r>
                        <w:rPr>
                          <w:rFonts w:ascii="Cambria Math" w:eastAsiaTheme="minorEastAsia" w:hAnsi="Cambria Math"/>
                          <w:sz w:val="16"/>
                          <w:szCs w:val="16"/>
                        </w:rPr>
                        <m:t>5</m:t>
                      </m:r>
                      <m:sSup>
                        <m:sSupPr>
                          <m:ctrlPr>
                            <w:rPr>
                              <w:rFonts w:ascii="Cambria Math" w:eastAsiaTheme="minorEastAsia" w:hAnsi="Cambria Math"/>
                              <w:i/>
                              <w:sz w:val="16"/>
                              <w:szCs w:val="16"/>
                            </w:rPr>
                          </m:ctrlPr>
                        </m:sSupPr>
                        <m:e>
                          <m:r>
                            <w:rPr>
                              <w:rFonts w:ascii="Cambria Math" w:eastAsiaTheme="minorEastAsia" w:hAnsi="Cambria Math"/>
                              <w:sz w:val="16"/>
                              <w:szCs w:val="16"/>
                            </w:rPr>
                            <m:t>e</m:t>
                          </m:r>
                        </m:e>
                        <m:sup>
                          <m:r>
                            <w:rPr>
                              <w:rFonts w:ascii="Cambria Math" w:eastAsiaTheme="minorEastAsia" w:hAnsi="Cambria Math"/>
                              <w:sz w:val="16"/>
                              <w:szCs w:val="16"/>
                            </w:rPr>
                            <m:t>4</m:t>
                          </m:r>
                        </m:sup>
                      </m:sSup>
                    </m:num>
                    <m:den>
                      <m:r>
                        <w:rPr>
                          <w:rFonts w:ascii="Cambria Math" w:eastAsiaTheme="minorEastAsia" w:hAnsi="Cambria Math"/>
                          <w:sz w:val="16"/>
                          <w:szCs w:val="16"/>
                        </w:rPr>
                        <m:t>24</m:t>
                      </m:r>
                    </m:den>
                  </m:f>
                  <m:r>
                    <w:rPr>
                      <w:rFonts w:ascii="Cambria Math" w:eastAsiaTheme="minorEastAsia" w:hAnsi="Cambria Math"/>
                      <w:sz w:val="16"/>
                      <w:szCs w:val="16"/>
                    </w:rPr>
                    <m:t>+</m:t>
                  </m:r>
                  <m:f>
                    <m:fPr>
                      <m:ctrlPr>
                        <w:rPr>
                          <w:rFonts w:ascii="Cambria Math" w:eastAsiaTheme="minorEastAsia" w:hAnsi="Cambria Math"/>
                          <w:i/>
                          <w:sz w:val="16"/>
                          <w:szCs w:val="16"/>
                        </w:rPr>
                      </m:ctrlPr>
                    </m:fPr>
                    <m:num>
                      <m:sSup>
                        <m:sSupPr>
                          <m:ctrlPr>
                            <w:rPr>
                              <w:rFonts w:ascii="Cambria Math" w:eastAsiaTheme="minorEastAsia" w:hAnsi="Cambria Math"/>
                              <w:i/>
                              <w:sz w:val="16"/>
                              <w:szCs w:val="16"/>
                            </w:rPr>
                          </m:ctrlPr>
                        </m:sSupPr>
                        <m:e>
                          <m:r>
                            <w:rPr>
                              <w:rFonts w:ascii="Cambria Math" w:eastAsiaTheme="minorEastAsia" w:hAnsi="Cambria Math"/>
                              <w:sz w:val="16"/>
                              <w:szCs w:val="16"/>
                            </w:rPr>
                            <m:t>e</m:t>
                          </m:r>
                        </m:e>
                        <m:sup>
                          <m:r>
                            <w:rPr>
                              <w:rFonts w:ascii="Cambria Math" w:eastAsiaTheme="minorEastAsia" w:hAnsi="Cambria Math"/>
                              <w:sz w:val="16"/>
                              <w:szCs w:val="16"/>
                            </w:rPr>
                            <m:t>6</m:t>
                          </m:r>
                        </m:sup>
                      </m:sSup>
                    </m:num>
                    <m:den>
                      <m:r>
                        <w:rPr>
                          <w:rFonts w:ascii="Cambria Math" w:eastAsiaTheme="minorEastAsia" w:hAnsi="Cambria Math"/>
                          <w:sz w:val="16"/>
                          <w:szCs w:val="16"/>
                        </w:rPr>
                        <m:t>12</m:t>
                      </m:r>
                    </m:den>
                  </m:f>
                  <m:r>
                    <w:rPr>
                      <w:rFonts w:ascii="Cambria Math" w:eastAsiaTheme="minorEastAsia" w:hAnsi="Cambria Math"/>
                      <w:sz w:val="16"/>
                      <w:szCs w:val="16"/>
                    </w:rPr>
                    <m:t>+</m:t>
                  </m:r>
                  <m:f>
                    <m:fPr>
                      <m:ctrlPr>
                        <w:rPr>
                          <w:rFonts w:ascii="Cambria Math" w:eastAsiaTheme="minorEastAsia" w:hAnsi="Cambria Math"/>
                          <w:i/>
                          <w:sz w:val="16"/>
                          <w:szCs w:val="16"/>
                        </w:rPr>
                      </m:ctrlPr>
                    </m:fPr>
                    <m:num>
                      <m:r>
                        <w:rPr>
                          <w:rFonts w:ascii="Cambria Math" w:eastAsiaTheme="minorEastAsia" w:hAnsi="Cambria Math"/>
                          <w:sz w:val="16"/>
                          <w:szCs w:val="16"/>
                        </w:rPr>
                        <m:t>13</m:t>
                      </m:r>
                      <m:sSup>
                        <m:sSupPr>
                          <m:ctrlPr>
                            <w:rPr>
                              <w:rFonts w:ascii="Cambria Math" w:eastAsiaTheme="minorEastAsia" w:hAnsi="Cambria Math"/>
                              <w:i/>
                              <w:sz w:val="16"/>
                              <w:szCs w:val="16"/>
                            </w:rPr>
                          </m:ctrlPr>
                        </m:sSupPr>
                        <m:e>
                          <m:r>
                            <w:rPr>
                              <w:rFonts w:ascii="Cambria Math" w:eastAsiaTheme="minorEastAsia" w:hAnsi="Cambria Math"/>
                              <w:sz w:val="16"/>
                              <w:szCs w:val="16"/>
                            </w:rPr>
                            <m:t>e</m:t>
                          </m:r>
                        </m:e>
                        <m:sup>
                          <m:r>
                            <w:rPr>
                              <w:rFonts w:ascii="Cambria Math" w:eastAsiaTheme="minorEastAsia" w:hAnsi="Cambria Math"/>
                              <w:sz w:val="16"/>
                              <w:szCs w:val="16"/>
                            </w:rPr>
                            <m:t>8</m:t>
                          </m:r>
                        </m:sup>
                      </m:sSup>
                    </m:num>
                    <m:den>
                      <m:r>
                        <w:rPr>
                          <w:rFonts w:ascii="Cambria Math" w:eastAsiaTheme="minorEastAsia" w:hAnsi="Cambria Math"/>
                          <w:sz w:val="16"/>
                          <w:szCs w:val="16"/>
                        </w:rPr>
                        <m:t>360</m:t>
                      </m:r>
                    </m:den>
                  </m:f>
                </m:e>
              </m:d>
              <m:func>
                <m:funcPr>
                  <m:ctrlPr>
                    <w:rPr>
                      <w:rFonts w:ascii="Cambria Math" w:eastAsiaTheme="minorEastAsia" w:hAnsi="Cambria Math"/>
                      <w:i/>
                      <w:sz w:val="16"/>
                      <w:szCs w:val="16"/>
                    </w:rPr>
                  </m:ctrlPr>
                </m:funcPr>
                <m:fName>
                  <m:r>
                    <m:rPr>
                      <m:sty m:val="p"/>
                    </m:rPr>
                    <w:rPr>
                      <w:rFonts w:ascii="Cambria Math" w:hAnsi="Cambria Math"/>
                      <w:sz w:val="16"/>
                      <w:szCs w:val="16"/>
                    </w:rPr>
                    <m:t>sin</m:t>
                  </m:r>
                </m:fName>
                <m:e>
                  <m:d>
                    <m:dPr>
                      <m:ctrlPr>
                        <w:rPr>
                          <w:rFonts w:ascii="Cambria Math" w:eastAsiaTheme="minorEastAsia" w:hAnsi="Cambria Math"/>
                          <w:i/>
                          <w:sz w:val="16"/>
                          <w:szCs w:val="16"/>
                        </w:rPr>
                      </m:ctrlPr>
                    </m:dPr>
                    <m:e>
                      <m:r>
                        <w:rPr>
                          <w:rFonts w:ascii="Cambria Math" w:eastAsiaTheme="minorEastAsia" w:hAnsi="Cambria Math"/>
                          <w:sz w:val="16"/>
                          <w:szCs w:val="16"/>
                        </w:rPr>
                        <m:t>2χ</m:t>
                      </m:r>
                    </m:e>
                  </m:d>
                  <m:r>
                    <w:rPr>
                      <w:rFonts w:ascii="Cambria Math" w:eastAsiaTheme="minorEastAsia" w:hAnsi="Cambria Math"/>
                      <w:sz w:val="16"/>
                      <w:szCs w:val="16"/>
                    </w:rPr>
                    <m:t>+</m:t>
                  </m:r>
                </m:e>
              </m:func>
              <m:d>
                <m:dPr>
                  <m:ctrlPr>
                    <w:rPr>
                      <w:rFonts w:ascii="Cambria Math" w:eastAsiaTheme="minorEastAsia" w:hAnsi="Cambria Math"/>
                      <w:i/>
                      <w:sz w:val="16"/>
                      <w:szCs w:val="16"/>
                    </w:rPr>
                  </m:ctrlPr>
                </m:dPr>
                <m:e>
                  <m:f>
                    <m:fPr>
                      <m:ctrlPr>
                        <w:rPr>
                          <w:rFonts w:ascii="Cambria Math" w:eastAsiaTheme="minorEastAsia" w:hAnsi="Cambria Math"/>
                          <w:i/>
                          <w:sz w:val="16"/>
                          <w:szCs w:val="16"/>
                        </w:rPr>
                      </m:ctrlPr>
                    </m:fPr>
                    <m:num>
                      <m:sSup>
                        <m:sSupPr>
                          <m:ctrlPr>
                            <w:rPr>
                              <w:rFonts w:ascii="Cambria Math" w:eastAsiaTheme="minorEastAsia" w:hAnsi="Cambria Math"/>
                              <w:i/>
                              <w:sz w:val="16"/>
                              <w:szCs w:val="16"/>
                            </w:rPr>
                          </m:ctrlPr>
                        </m:sSupPr>
                        <m:e>
                          <m:r>
                            <w:rPr>
                              <w:rFonts w:ascii="Cambria Math" w:eastAsiaTheme="minorEastAsia" w:hAnsi="Cambria Math"/>
                              <w:sz w:val="16"/>
                              <w:szCs w:val="16"/>
                            </w:rPr>
                            <m:t>7e</m:t>
                          </m:r>
                        </m:e>
                        <m:sup>
                          <m:r>
                            <w:rPr>
                              <w:rFonts w:ascii="Cambria Math" w:eastAsiaTheme="minorEastAsia" w:hAnsi="Cambria Math"/>
                              <w:sz w:val="16"/>
                              <w:szCs w:val="16"/>
                            </w:rPr>
                            <m:t>4</m:t>
                          </m:r>
                        </m:sup>
                      </m:sSup>
                    </m:num>
                    <m:den>
                      <m:r>
                        <w:rPr>
                          <w:rFonts w:ascii="Cambria Math" w:eastAsiaTheme="minorEastAsia" w:hAnsi="Cambria Math"/>
                          <w:sz w:val="16"/>
                          <w:szCs w:val="16"/>
                        </w:rPr>
                        <m:t>48</m:t>
                      </m:r>
                    </m:den>
                  </m:f>
                  <m:r>
                    <w:rPr>
                      <w:rFonts w:ascii="Cambria Math" w:eastAsiaTheme="minorEastAsia" w:hAnsi="Cambria Math"/>
                      <w:sz w:val="16"/>
                      <w:szCs w:val="16"/>
                    </w:rPr>
                    <m:t>+</m:t>
                  </m:r>
                  <m:f>
                    <m:fPr>
                      <m:ctrlPr>
                        <w:rPr>
                          <w:rFonts w:ascii="Cambria Math" w:eastAsiaTheme="minorEastAsia" w:hAnsi="Cambria Math"/>
                          <w:i/>
                          <w:sz w:val="16"/>
                          <w:szCs w:val="16"/>
                        </w:rPr>
                      </m:ctrlPr>
                    </m:fPr>
                    <m:num>
                      <m:r>
                        <w:rPr>
                          <w:rFonts w:ascii="Cambria Math" w:eastAsiaTheme="minorEastAsia" w:hAnsi="Cambria Math"/>
                          <w:sz w:val="16"/>
                          <w:szCs w:val="16"/>
                        </w:rPr>
                        <m:t>29</m:t>
                      </m:r>
                      <m:sSup>
                        <m:sSupPr>
                          <m:ctrlPr>
                            <w:rPr>
                              <w:rFonts w:ascii="Cambria Math" w:eastAsiaTheme="minorEastAsia" w:hAnsi="Cambria Math"/>
                              <w:i/>
                              <w:sz w:val="16"/>
                              <w:szCs w:val="16"/>
                            </w:rPr>
                          </m:ctrlPr>
                        </m:sSupPr>
                        <m:e>
                          <m:r>
                            <w:rPr>
                              <w:rFonts w:ascii="Cambria Math" w:eastAsiaTheme="minorEastAsia" w:hAnsi="Cambria Math"/>
                              <w:sz w:val="16"/>
                              <w:szCs w:val="16"/>
                            </w:rPr>
                            <m:t>e</m:t>
                          </m:r>
                        </m:e>
                        <m:sup>
                          <m:r>
                            <w:rPr>
                              <w:rFonts w:ascii="Cambria Math" w:eastAsiaTheme="minorEastAsia" w:hAnsi="Cambria Math"/>
                              <w:sz w:val="16"/>
                              <w:szCs w:val="16"/>
                            </w:rPr>
                            <m:t>6</m:t>
                          </m:r>
                        </m:sup>
                      </m:sSup>
                    </m:num>
                    <m:den>
                      <m:r>
                        <w:rPr>
                          <w:rFonts w:ascii="Cambria Math" w:eastAsiaTheme="minorEastAsia" w:hAnsi="Cambria Math"/>
                          <w:sz w:val="16"/>
                          <w:szCs w:val="16"/>
                        </w:rPr>
                        <m:t>240</m:t>
                      </m:r>
                    </m:den>
                  </m:f>
                  <m:r>
                    <w:rPr>
                      <w:rFonts w:ascii="Cambria Math" w:eastAsiaTheme="minorEastAsia" w:hAnsi="Cambria Math"/>
                      <w:sz w:val="16"/>
                      <w:szCs w:val="16"/>
                    </w:rPr>
                    <m:t>+</m:t>
                  </m:r>
                  <m:f>
                    <m:fPr>
                      <m:ctrlPr>
                        <w:rPr>
                          <w:rFonts w:ascii="Cambria Math" w:eastAsiaTheme="minorEastAsia" w:hAnsi="Cambria Math"/>
                          <w:i/>
                          <w:sz w:val="16"/>
                          <w:szCs w:val="16"/>
                        </w:rPr>
                      </m:ctrlPr>
                    </m:fPr>
                    <m:num>
                      <m:r>
                        <w:rPr>
                          <w:rFonts w:ascii="Cambria Math" w:eastAsiaTheme="minorEastAsia" w:hAnsi="Cambria Math"/>
                          <w:sz w:val="16"/>
                          <w:szCs w:val="16"/>
                        </w:rPr>
                        <m:t>811</m:t>
                      </m:r>
                      <m:sSup>
                        <m:sSupPr>
                          <m:ctrlPr>
                            <w:rPr>
                              <w:rFonts w:ascii="Cambria Math" w:eastAsiaTheme="minorEastAsia" w:hAnsi="Cambria Math"/>
                              <w:i/>
                              <w:sz w:val="16"/>
                              <w:szCs w:val="16"/>
                            </w:rPr>
                          </m:ctrlPr>
                        </m:sSupPr>
                        <m:e>
                          <m:r>
                            <w:rPr>
                              <w:rFonts w:ascii="Cambria Math" w:eastAsiaTheme="minorEastAsia" w:hAnsi="Cambria Math"/>
                              <w:sz w:val="16"/>
                              <w:szCs w:val="16"/>
                            </w:rPr>
                            <m:t>e</m:t>
                          </m:r>
                        </m:e>
                        <m:sup>
                          <m:r>
                            <w:rPr>
                              <w:rFonts w:ascii="Cambria Math" w:eastAsiaTheme="minorEastAsia" w:hAnsi="Cambria Math"/>
                              <w:sz w:val="16"/>
                              <w:szCs w:val="16"/>
                            </w:rPr>
                            <m:t>8</m:t>
                          </m:r>
                        </m:sup>
                      </m:sSup>
                    </m:num>
                    <m:den>
                      <m:r>
                        <w:rPr>
                          <w:rFonts w:ascii="Cambria Math" w:eastAsiaTheme="minorEastAsia" w:hAnsi="Cambria Math"/>
                          <w:sz w:val="16"/>
                          <w:szCs w:val="16"/>
                        </w:rPr>
                        <m:t>11520</m:t>
                      </m:r>
                    </m:den>
                  </m:f>
                </m:e>
              </m:d>
              <m:func>
                <m:funcPr>
                  <m:ctrlPr>
                    <w:rPr>
                      <w:rFonts w:ascii="Cambria Math" w:eastAsiaTheme="minorEastAsia" w:hAnsi="Cambria Math"/>
                      <w:i/>
                      <w:sz w:val="16"/>
                      <w:szCs w:val="16"/>
                    </w:rPr>
                  </m:ctrlPr>
                </m:funcPr>
                <m:fName>
                  <m:r>
                    <m:rPr>
                      <m:sty m:val="p"/>
                    </m:rPr>
                    <w:rPr>
                      <w:rFonts w:ascii="Cambria Math" w:hAnsi="Cambria Math"/>
                      <w:sz w:val="16"/>
                      <w:szCs w:val="16"/>
                    </w:rPr>
                    <m:t>sin</m:t>
                  </m:r>
                </m:fName>
                <m:e>
                  <m:d>
                    <m:dPr>
                      <m:ctrlPr>
                        <w:rPr>
                          <w:rFonts w:ascii="Cambria Math" w:eastAsiaTheme="minorEastAsia" w:hAnsi="Cambria Math"/>
                          <w:i/>
                          <w:sz w:val="16"/>
                          <w:szCs w:val="16"/>
                        </w:rPr>
                      </m:ctrlPr>
                    </m:dPr>
                    <m:e>
                      <m:r>
                        <w:rPr>
                          <w:rFonts w:ascii="Cambria Math" w:eastAsiaTheme="minorEastAsia" w:hAnsi="Cambria Math"/>
                          <w:sz w:val="16"/>
                          <w:szCs w:val="16"/>
                        </w:rPr>
                        <m:t>4χ</m:t>
                      </m:r>
                    </m:e>
                  </m:d>
                  <m:r>
                    <w:rPr>
                      <w:rFonts w:ascii="Cambria Math" w:eastAsiaTheme="minorEastAsia" w:hAnsi="Cambria Math"/>
                      <w:sz w:val="16"/>
                      <w:szCs w:val="16"/>
                    </w:rPr>
                    <m:t>+</m:t>
                  </m:r>
                </m:e>
              </m:func>
              <m:d>
                <m:dPr>
                  <m:ctrlPr>
                    <w:rPr>
                      <w:rFonts w:ascii="Cambria Math" w:eastAsiaTheme="minorEastAsia" w:hAnsi="Cambria Math"/>
                      <w:i/>
                      <w:sz w:val="16"/>
                      <w:szCs w:val="16"/>
                    </w:rPr>
                  </m:ctrlPr>
                </m:dPr>
                <m:e>
                  <m:f>
                    <m:fPr>
                      <m:ctrlPr>
                        <w:rPr>
                          <w:rFonts w:ascii="Cambria Math" w:eastAsiaTheme="minorEastAsia" w:hAnsi="Cambria Math"/>
                          <w:i/>
                          <w:sz w:val="16"/>
                          <w:szCs w:val="16"/>
                        </w:rPr>
                      </m:ctrlPr>
                    </m:fPr>
                    <m:num>
                      <m:sSup>
                        <m:sSupPr>
                          <m:ctrlPr>
                            <w:rPr>
                              <w:rFonts w:ascii="Cambria Math" w:eastAsiaTheme="minorEastAsia" w:hAnsi="Cambria Math"/>
                              <w:i/>
                              <w:sz w:val="16"/>
                              <w:szCs w:val="16"/>
                            </w:rPr>
                          </m:ctrlPr>
                        </m:sSupPr>
                        <m:e>
                          <m:r>
                            <w:rPr>
                              <w:rFonts w:ascii="Cambria Math" w:eastAsiaTheme="minorEastAsia" w:hAnsi="Cambria Math"/>
                              <w:sz w:val="16"/>
                              <w:szCs w:val="16"/>
                            </w:rPr>
                            <m:t>7e</m:t>
                          </m:r>
                        </m:e>
                        <m:sup>
                          <m:r>
                            <w:rPr>
                              <w:rFonts w:ascii="Cambria Math" w:eastAsiaTheme="minorEastAsia" w:hAnsi="Cambria Math"/>
                              <w:sz w:val="16"/>
                              <w:szCs w:val="16"/>
                            </w:rPr>
                            <m:t>6</m:t>
                          </m:r>
                        </m:sup>
                      </m:sSup>
                    </m:num>
                    <m:den>
                      <m:r>
                        <w:rPr>
                          <w:rFonts w:ascii="Cambria Math" w:eastAsiaTheme="minorEastAsia" w:hAnsi="Cambria Math"/>
                          <w:sz w:val="16"/>
                          <w:szCs w:val="16"/>
                        </w:rPr>
                        <m:t>120</m:t>
                      </m:r>
                    </m:den>
                  </m:f>
                  <m:r>
                    <w:rPr>
                      <w:rFonts w:ascii="Cambria Math" w:eastAsiaTheme="minorEastAsia" w:hAnsi="Cambria Math"/>
                      <w:sz w:val="16"/>
                      <w:szCs w:val="16"/>
                    </w:rPr>
                    <m:t>+</m:t>
                  </m:r>
                  <m:f>
                    <m:fPr>
                      <m:ctrlPr>
                        <w:rPr>
                          <w:rFonts w:ascii="Cambria Math" w:eastAsiaTheme="minorEastAsia" w:hAnsi="Cambria Math"/>
                          <w:i/>
                          <w:sz w:val="16"/>
                          <w:szCs w:val="16"/>
                        </w:rPr>
                      </m:ctrlPr>
                    </m:fPr>
                    <m:num>
                      <m:r>
                        <w:rPr>
                          <w:rFonts w:ascii="Cambria Math" w:eastAsiaTheme="minorEastAsia" w:hAnsi="Cambria Math"/>
                          <w:sz w:val="16"/>
                          <w:szCs w:val="16"/>
                        </w:rPr>
                        <m:t>81</m:t>
                      </m:r>
                      <m:sSup>
                        <m:sSupPr>
                          <m:ctrlPr>
                            <w:rPr>
                              <w:rFonts w:ascii="Cambria Math" w:eastAsiaTheme="minorEastAsia" w:hAnsi="Cambria Math"/>
                              <w:i/>
                              <w:sz w:val="16"/>
                              <w:szCs w:val="16"/>
                            </w:rPr>
                          </m:ctrlPr>
                        </m:sSupPr>
                        <m:e>
                          <m:r>
                            <w:rPr>
                              <w:rFonts w:ascii="Cambria Math" w:eastAsiaTheme="minorEastAsia" w:hAnsi="Cambria Math"/>
                              <w:sz w:val="16"/>
                              <w:szCs w:val="16"/>
                            </w:rPr>
                            <m:t>e</m:t>
                          </m:r>
                        </m:e>
                        <m:sup>
                          <m:r>
                            <w:rPr>
                              <w:rFonts w:ascii="Cambria Math" w:eastAsiaTheme="minorEastAsia" w:hAnsi="Cambria Math"/>
                              <w:sz w:val="16"/>
                              <w:szCs w:val="16"/>
                            </w:rPr>
                            <m:t>8</m:t>
                          </m:r>
                        </m:sup>
                      </m:sSup>
                    </m:num>
                    <m:den>
                      <m:r>
                        <w:rPr>
                          <w:rFonts w:ascii="Cambria Math" w:eastAsiaTheme="minorEastAsia" w:hAnsi="Cambria Math"/>
                          <w:sz w:val="16"/>
                          <w:szCs w:val="16"/>
                        </w:rPr>
                        <m:t>1120</m:t>
                      </m:r>
                    </m:den>
                  </m:f>
                </m:e>
              </m:d>
              <m:func>
                <m:funcPr>
                  <m:ctrlPr>
                    <w:rPr>
                      <w:rFonts w:ascii="Cambria Math" w:eastAsiaTheme="minorEastAsia" w:hAnsi="Cambria Math"/>
                      <w:i/>
                      <w:sz w:val="16"/>
                      <w:szCs w:val="16"/>
                    </w:rPr>
                  </m:ctrlPr>
                </m:funcPr>
                <m:fName>
                  <m:r>
                    <m:rPr>
                      <m:sty m:val="p"/>
                    </m:rPr>
                    <w:rPr>
                      <w:rFonts w:ascii="Cambria Math" w:hAnsi="Cambria Math"/>
                      <w:sz w:val="16"/>
                      <w:szCs w:val="16"/>
                    </w:rPr>
                    <m:t>sin</m:t>
                  </m:r>
                </m:fName>
                <m:e>
                  <m:d>
                    <m:dPr>
                      <m:ctrlPr>
                        <w:rPr>
                          <w:rFonts w:ascii="Cambria Math" w:eastAsiaTheme="minorEastAsia" w:hAnsi="Cambria Math"/>
                          <w:i/>
                          <w:sz w:val="16"/>
                          <w:szCs w:val="16"/>
                        </w:rPr>
                      </m:ctrlPr>
                    </m:dPr>
                    <m:e>
                      <m:r>
                        <w:rPr>
                          <w:rFonts w:ascii="Cambria Math" w:eastAsiaTheme="minorEastAsia" w:hAnsi="Cambria Math"/>
                          <w:sz w:val="16"/>
                          <w:szCs w:val="16"/>
                        </w:rPr>
                        <m:t>6χ</m:t>
                      </m:r>
                    </m:e>
                  </m:d>
                  <m:r>
                    <w:rPr>
                      <w:rFonts w:ascii="Cambria Math" w:eastAsiaTheme="minorEastAsia" w:hAnsi="Cambria Math"/>
                      <w:sz w:val="16"/>
                      <w:szCs w:val="16"/>
                    </w:rPr>
                    <m:t>+</m:t>
                  </m:r>
                </m:e>
              </m:func>
              <m:d>
                <m:dPr>
                  <m:ctrlPr>
                    <w:rPr>
                      <w:rFonts w:ascii="Cambria Math" w:eastAsiaTheme="minorEastAsia" w:hAnsi="Cambria Math"/>
                      <w:i/>
                      <w:sz w:val="16"/>
                      <w:szCs w:val="16"/>
                    </w:rPr>
                  </m:ctrlPr>
                </m:dPr>
                <m:e>
                  <m:f>
                    <m:fPr>
                      <m:ctrlPr>
                        <w:rPr>
                          <w:rFonts w:ascii="Cambria Math" w:eastAsiaTheme="minorEastAsia" w:hAnsi="Cambria Math"/>
                          <w:i/>
                          <w:sz w:val="16"/>
                          <w:szCs w:val="16"/>
                        </w:rPr>
                      </m:ctrlPr>
                    </m:fPr>
                    <m:num>
                      <m:sSup>
                        <m:sSupPr>
                          <m:ctrlPr>
                            <w:rPr>
                              <w:rFonts w:ascii="Cambria Math" w:eastAsiaTheme="minorEastAsia" w:hAnsi="Cambria Math"/>
                              <w:i/>
                              <w:sz w:val="16"/>
                              <w:szCs w:val="16"/>
                            </w:rPr>
                          </m:ctrlPr>
                        </m:sSupPr>
                        <m:e>
                          <m:r>
                            <w:rPr>
                              <w:rFonts w:ascii="Cambria Math" w:eastAsiaTheme="minorEastAsia" w:hAnsi="Cambria Math"/>
                              <w:sz w:val="16"/>
                              <w:szCs w:val="16"/>
                            </w:rPr>
                            <m:t>4279e</m:t>
                          </m:r>
                        </m:e>
                        <m:sup>
                          <m:r>
                            <w:rPr>
                              <w:rFonts w:ascii="Cambria Math" w:eastAsiaTheme="minorEastAsia" w:hAnsi="Cambria Math"/>
                              <w:sz w:val="16"/>
                              <w:szCs w:val="16"/>
                            </w:rPr>
                            <m:t>8</m:t>
                          </m:r>
                        </m:sup>
                      </m:sSup>
                    </m:num>
                    <m:den>
                      <m:r>
                        <w:rPr>
                          <w:rFonts w:ascii="Cambria Math" w:eastAsiaTheme="minorEastAsia" w:hAnsi="Cambria Math"/>
                          <w:sz w:val="16"/>
                          <w:szCs w:val="16"/>
                        </w:rPr>
                        <m:t>161280</m:t>
                      </m:r>
                    </m:den>
                  </m:f>
                </m:e>
              </m:d>
              <m:func>
                <m:funcPr>
                  <m:ctrlPr>
                    <w:rPr>
                      <w:rFonts w:ascii="Cambria Math" w:eastAsiaTheme="minorEastAsia" w:hAnsi="Cambria Math"/>
                      <w:i/>
                      <w:sz w:val="16"/>
                      <w:szCs w:val="16"/>
                    </w:rPr>
                  </m:ctrlPr>
                </m:funcPr>
                <m:fName>
                  <m:r>
                    <m:rPr>
                      <m:sty m:val="p"/>
                    </m:rPr>
                    <w:rPr>
                      <w:rFonts w:ascii="Cambria Math" w:hAnsi="Cambria Math"/>
                      <w:sz w:val="16"/>
                      <w:szCs w:val="16"/>
                    </w:rPr>
                    <m:t>sin</m:t>
                  </m:r>
                </m:fName>
                <m:e>
                  <m:d>
                    <m:dPr>
                      <m:ctrlPr>
                        <w:rPr>
                          <w:rFonts w:ascii="Cambria Math" w:eastAsiaTheme="minorEastAsia" w:hAnsi="Cambria Math"/>
                          <w:i/>
                          <w:sz w:val="16"/>
                          <w:szCs w:val="16"/>
                        </w:rPr>
                      </m:ctrlPr>
                    </m:dPr>
                    <m:e>
                      <m:r>
                        <w:rPr>
                          <w:rFonts w:ascii="Cambria Math" w:eastAsiaTheme="minorEastAsia" w:hAnsi="Cambria Math"/>
                          <w:sz w:val="16"/>
                          <w:szCs w:val="16"/>
                        </w:rPr>
                        <m:t>8χ</m:t>
                      </m:r>
                    </m:e>
                  </m:d>
                </m:e>
              </m:func>
            </m:e>
          </m:d>
        </m:oMath>
      </m:oMathPara>
    </w:p>
    <w:p w14:paraId="5239664B" w14:textId="77777777" w:rsidR="00F13E78" w:rsidRDefault="00F13E78" w:rsidP="00F13E78">
      <w:pPr>
        <w:ind w:left="360"/>
        <w:rPr>
          <w:rFonts w:eastAsiaTheme="minorEastAsia"/>
        </w:rPr>
      </w:pPr>
      <m:oMath>
        <m:r>
          <w:rPr>
            <w:rFonts w:ascii="Cambria Math" w:eastAsiaTheme="minorEastAsia" w:hAnsi="Cambria Math"/>
          </w:rPr>
          <m:t xml:space="preserve">    =</m:t>
        </m:r>
      </m:oMath>
      <w:r w:rsidRPr="00544E4A">
        <w:rPr>
          <w:rFonts w:eastAsiaTheme="minorEastAsia"/>
        </w:rPr>
        <w:t xml:space="preserve"> </w:t>
      </w:r>
      <m:oMath>
        <m:d>
          <m:dPr>
            <m:ctrlPr>
              <w:rPr>
                <w:rFonts w:ascii="Cambria Math" w:eastAsiaTheme="minorEastAsia" w:hAnsi="Cambria Math"/>
                <w:i/>
                <w:sz w:val="18"/>
                <w:szCs w:val="18"/>
              </w:rPr>
            </m:ctrlPr>
          </m:dPr>
          <m:e>
            <m:f>
              <m:fPr>
                <m:ctrlPr>
                  <w:rPr>
                    <w:rFonts w:ascii="Cambria Math" w:eastAsiaTheme="minorEastAsia" w:hAnsi="Cambria Math"/>
                    <w:i/>
                    <w:sz w:val="18"/>
                    <w:szCs w:val="18"/>
                  </w:rPr>
                </m:ctrlPr>
              </m:fPr>
              <m:num>
                <m:r>
                  <w:rPr>
                    <w:rFonts w:ascii="Cambria Math" w:eastAsiaTheme="minorEastAsia" w:hAnsi="Cambria Math"/>
                    <w:sz w:val="18"/>
                    <w:szCs w:val="18"/>
                  </w:rPr>
                  <m:t>180</m:t>
                </m:r>
              </m:num>
              <m:den>
                <m:r>
                  <w:rPr>
                    <w:rFonts w:ascii="Cambria Math" w:eastAsiaTheme="minorEastAsia" w:hAnsi="Cambria Math"/>
                    <w:sz w:val="18"/>
                    <w:szCs w:val="18"/>
                  </w:rPr>
                  <m:t>π</m:t>
                </m:r>
              </m:den>
            </m:f>
          </m:e>
        </m:d>
        <m:d>
          <m:dPr>
            <m:begChr m:val="["/>
            <m:endChr m:val="]"/>
            <m:ctrlPr>
              <w:rPr>
                <w:rFonts w:ascii="Cambria Math" w:eastAsiaTheme="minorEastAsia" w:hAnsi="Cambria Math"/>
                <w:i/>
                <w:sz w:val="18"/>
                <w:szCs w:val="18"/>
              </w:rPr>
            </m:ctrlPr>
          </m:dPr>
          <m:e>
            <m:eqArr>
              <m:eqArrPr>
                <m:ctrlPr>
                  <w:rPr>
                    <w:rFonts w:ascii="Cambria Math" w:eastAsiaTheme="minorEastAsia" w:hAnsi="Cambria Math"/>
                    <w:i/>
                    <w:sz w:val="18"/>
                    <w:szCs w:val="18"/>
                  </w:rPr>
                </m:ctrlPr>
              </m:eqArrPr>
              <m:e>
                <m:r>
                  <w:rPr>
                    <w:rFonts w:ascii="Cambria Math" w:eastAsiaTheme="minorEastAsia" w:hAnsi="Cambria Math"/>
                    <w:sz w:val="18"/>
                    <w:szCs w:val="18"/>
                  </w:rPr>
                  <m:t>χ+3.35655147×</m:t>
                </m:r>
                <m:sSup>
                  <m:sSupPr>
                    <m:ctrlPr>
                      <w:rPr>
                        <w:rFonts w:ascii="Cambria Math" w:eastAsiaTheme="minorEastAsia" w:hAnsi="Cambria Math"/>
                        <w:i/>
                        <w:sz w:val="18"/>
                        <w:szCs w:val="18"/>
                      </w:rPr>
                    </m:ctrlPr>
                  </m:sSupPr>
                  <m:e>
                    <m:r>
                      <w:rPr>
                        <w:rFonts w:ascii="Cambria Math" w:eastAsiaTheme="minorEastAsia" w:hAnsi="Cambria Math"/>
                        <w:sz w:val="18"/>
                        <w:szCs w:val="18"/>
                      </w:rPr>
                      <m:t>10</m:t>
                    </m:r>
                  </m:e>
                  <m:sup>
                    <m:r>
                      <w:rPr>
                        <w:rFonts w:ascii="Cambria Math" w:eastAsiaTheme="minorEastAsia" w:hAnsi="Cambria Math"/>
                        <w:sz w:val="18"/>
                        <w:szCs w:val="18"/>
                      </w:rPr>
                      <m:t>-3</m:t>
                    </m:r>
                  </m:sup>
                </m:sSup>
                <m:func>
                  <m:funcPr>
                    <m:ctrlPr>
                      <w:rPr>
                        <w:rFonts w:ascii="Cambria Math" w:eastAsiaTheme="minorEastAsia" w:hAnsi="Cambria Math"/>
                        <w:i/>
                        <w:sz w:val="18"/>
                        <w:szCs w:val="18"/>
                      </w:rPr>
                    </m:ctrlPr>
                  </m:funcPr>
                  <m:fName>
                    <m:r>
                      <m:rPr>
                        <m:sty m:val="p"/>
                      </m:rPr>
                      <w:rPr>
                        <w:rFonts w:ascii="Cambria Math" w:hAnsi="Cambria Math"/>
                        <w:sz w:val="18"/>
                        <w:szCs w:val="18"/>
                      </w:rPr>
                      <m:t>sin</m:t>
                    </m:r>
                  </m:fName>
                  <m:e>
                    <m:d>
                      <m:dPr>
                        <m:ctrlPr>
                          <w:rPr>
                            <w:rFonts w:ascii="Cambria Math" w:eastAsiaTheme="minorEastAsia" w:hAnsi="Cambria Math"/>
                            <w:i/>
                            <w:sz w:val="18"/>
                            <w:szCs w:val="18"/>
                          </w:rPr>
                        </m:ctrlPr>
                      </m:dPr>
                      <m:e>
                        <m:r>
                          <w:rPr>
                            <w:rFonts w:ascii="Cambria Math" w:eastAsiaTheme="minorEastAsia" w:hAnsi="Cambria Math"/>
                            <w:sz w:val="18"/>
                            <w:szCs w:val="18"/>
                          </w:rPr>
                          <m:t>2χ</m:t>
                        </m:r>
                      </m:e>
                    </m:d>
                    <m:r>
                      <w:rPr>
                        <w:rFonts w:ascii="Cambria Math" w:eastAsiaTheme="minorEastAsia" w:hAnsi="Cambria Math"/>
                        <w:sz w:val="18"/>
                        <w:szCs w:val="18"/>
                      </w:rPr>
                      <m:t>+</m:t>
                    </m:r>
                  </m:e>
                </m:func>
              </m:e>
              <m:e>
                <m:r>
                  <w:rPr>
                    <w:rFonts w:ascii="Cambria Math" w:eastAsiaTheme="minorEastAsia" w:hAnsi="Cambria Math"/>
                    <w:sz w:val="18"/>
                    <w:szCs w:val="18"/>
                  </w:rPr>
                  <m:t>6.57187270×</m:t>
                </m:r>
                <m:sSup>
                  <m:sSupPr>
                    <m:ctrlPr>
                      <w:rPr>
                        <w:rFonts w:ascii="Cambria Math" w:eastAsiaTheme="minorEastAsia" w:hAnsi="Cambria Math"/>
                        <w:i/>
                        <w:sz w:val="18"/>
                        <w:szCs w:val="18"/>
                      </w:rPr>
                    </m:ctrlPr>
                  </m:sSupPr>
                  <m:e>
                    <m:r>
                      <w:rPr>
                        <w:rFonts w:ascii="Cambria Math" w:eastAsiaTheme="minorEastAsia" w:hAnsi="Cambria Math"/>
                        <w:sz w:val="18"/>
                        <w:szCs w:val="18"/>
                      </w:rPr>
                      <m:t>10</m:t>
                    </m:r>
                  </m:e>
                  <m:sup>
                    <m:r>
                      <w:rPr>
                        <w:rFonts w:ascii="Cambria Math" w:eastAsiaTheme="minorEastAsia" w:hAnsi="Cambria Math"/>
                        <w:sz w:val="18"/>
                        <w:szCs w:val="18"/>
                      </w:rPr>
                      <m:t>-6</m:t>
                    </m:r>
                  </m:sup>
                </m:sSup>
                <m:func>
                  <m:funcPr>
                    <m:ctrlPr>
                      <w:rPr>
                        <w:rFonts w:ascii="Cambria Math" w:eastAsiaTheme="minorEastAsia" w:hAnsi="Cambria Math"/>
                        <w:i/>
                        <w:sz w:val="18"/>
                        <w:szCs w:val="18"/>
                      </w:rPr>
                    </m:ctrlPr>
                  </m:funcPr>
                  <m:fName>
                    <m:r>
                      <m:rPr>
                        <m:sty m:val="p"/>
                      </m:rPr>
                      <w:rPr>
                        <w:rFonts w:ascii="Cambria Math" w:hAnsi="Cambria Math"/>
                        <w:sz w:val="18"/>
                        <w:szCs w:val="18"/>
                      </w:rPr>
                      <m:t>sin</m:t>
                    </m:r>
                  </m:fName>
                  <m:e>
                    <m:d>
                      <m:dPr>
                        <m:ctrlPr>
                          <w:rPr>
                            <w:rFonts w:ascii="Cambria Math" w:eastAsiaTheme="minorEastAsia" w:hAnsi="Cambria Math"/>
                            <w:i/>
                            <w:sz w:val="18"/>
                            <w:szCs w:val="18"/>
                          </w:rPr>
                        </m:ctrlPr>
                      </m:dPr>
                      <m:e>
                        <m:r>
                          <w:rPr>
                            <w:rFonts w:ascii="Cambria Math" w:eastAsiaTheme="minorEastAsia" w:hAnsi="Cambria Math"/>
                            <w:sz w:val="18"/>
                            <w:szCs w:val="18"/>
                          </w:rPr>
                          <m:t>4χ</m:t>
                        </m:r>
                      </m:e>
                    </m:d>
                    <m:r>
                      <w:rPr>
                        <w:rFonts w:ascii="Cambria Math" w:eastAsiaTheme="minorEastAsia" w:hAnsi="Cambria Math"/>
                        <w:sz w:val="18"/>
                        <w:szCs w:val="18"/>
                      </w:rPr>
                      <m:t>+</m:t>
                    </m:r>
                  </m:e>
                </m:func>
                <m:ctrlPr>
                  <w:rPr>
                    <w:rFonts w:ascii="Cambria Math" w:eastAsia="Cambria Math" w:hAnsi="Cambria Math" w:cs="Cambria Math"/>
                    <w:i/>
                    <w:sz w:val="18"/>
                    <w:szCs w:val="18"/>
                  </w:rPr>
                </m:ctrlPr>
              </m:e>
              <m:e>
                <m:r>
                  <w:rPr>
                    <w:rFonts w:ascii="Cambria Math" w:eastAsiaTheme="minorEastAsia" w:hAnsi="Cambria Math"/>
                    <w:sz w:val="18"/>
                    <w:szCs w:val="18"/>
                  </w:rPr>
                  <m:t>1.76456433×</m:t>
                </m:r>
                <m:sSup>
                  <m:sSupPr>
                    <m:ctrlPr>
                      <w:rPr>
                        <w:rFonts w:ascii="Cambria Math" w:eastAsiaTheme="minorEastAsia" w:hAnsi="Cambria Math"/>
                        <w:i/>
                        <w:sz w:val="18"/>
                        <w:szCs w:val="18"/>
                      </w:rPr>
                    </m:ctrlPr>
                  </m:sSupPr>
                  <m:e>
                    <m:r>
                      <w:rPr>
                        <w:rFonts w:ascii="Cambria Math" w:eastAsiaTheme="minorEastAsia" w:hAnsi="Cambria Math"/>
                        <w:sz w:val="18"/>
                        <w:szCs w:val="18"/>
                      </w:rPr>
                      <m:t>10</m:t>
                    </m:r>
                  </m:e>
                  <m:sup>
                    <m:r>
                      <w:rPr>
                        <w:rFonts w:ascii="Cambria Math" w:eastAsiaTheme="minorEastAsia" w:hAnsi="Cambria Math"/>
                        <w:sz w:val="18"/>
                        <w:szCs w:val="18"/>
                      </w:rPr>
                      <m:t>-8</m:t>
                    </m:r>
                  </m:sup>
                </m:sSup>
                <m:func>
                  <m:funcPr>
                    <m:ctrlPr>
                      <w:rPr>
                        <w:rFonts w:ascii="Cambria Math" w:eastAsiaTheme="minorEastAsia" w:hAnsi="Cambria Math"/>
                        <w:i/>
                        <w:sz w:val="18"/>
                        <w:szCs w:val="18"/>
                      </w:rPr>
                    </m:ctrlPr>
                  </m:funcPr>
                  <m:fName>
                    <m:r>
                      <m:rPr>
                        <m:sty m:val="p"/>
                      </m:rPr>
                      <w:rPr>
                        <w:rFonts w:ascii="Cambria Math" w:hAnsi="Cambria Math"/>
                        <w:sz w:val="18"/>
                        <w:szCs w:val="18"/>
                      </w:rPr>
                      <m:t>sin</m:t>
                    </m:r>
                  </m:fName>
                  <m:e>
                    <m:d>
                      <m:dPr>
                        <m:ctrlPr>
                          <w:rPr>
                            <w:rFonts w:ascii="Cambria Math" w:eastAsiaTheme="minorEastAsia" w:hAnsi="Cambria Math"/>
                            <w:i/>
                            <w:sz w:val="18"/>
                            <w:szCs w:val="18"/>
                          </w:rPr>
                        </m:ctrlPr>
                      </m:dPr>
                      <m:e>
                        <m:r>
                          <w:rPr>
                            <w:rFonts w:ascii="Cambria Math" w:eastAsiaTheme="minorEastAsia" w:hAnsi="Cambria Math"/>
                            <w:sz w:val="18"/>
                            <w:szCs w:val="18"/>
                          </w:rPr>
                          <m:t>6χ</m:t>
                        </m:r>
                      </m:e>
                    </m:d>
                    <m:r>
                      <w:rPr>
                        <w:rFonts w:ascii="Cambria Math" w:eastAsiaTheme="minorEastAsia" w:hAnsi="Cambria Math"/>
                        <w:sz w:val="18"/>
                        <w:szCs w:val="18"/>
                      </w:rPr>
                      <m:t>+</m:t>
                    </m:r>
                  </m:e>
                </m:func>
                <m:ctrlPr>
                  <w:rPr>
                    <w:rFonts w:ascii="Cambria Math" w:eastAsia="Cambria Math" w:hAnsi="Cambria Math" w:cs="Cambria Math"/>
                    <w:i/>
                    <w:sz w:val="18"/>
                    <w:szCs w:val="18"/>
                  </w:rPr>
                </m:ctrlPr>
              </m:e>
              <m:e>
                <m:r>
                  <w:rPr>
                    <w:rFonts w:ascii="Cambria Math" w:eastAsiaTheme="minorEastAsia" w:hAnsi="Cambria Math"/>
                    <w:sz w:val="18"/>
                    <w:szCs w:val="18"/>
                  </w:rPr>
                  <m:t>5.32847842×</m:t>
                </m:r>
                <m:sSup>
                  <m:sSupPr>
                    <m:ctrlPr>
                      <w:rPr>
                        <w:rFonts w:ascii="Cambria Math" w:eastAsiaTheme="minorEastAsia" w:hAnsi="Cambria Math"/>
                        <w:i/>
                        <w:sz w:val="18"/>
                        <w:szCs w:val="18"/>
                      </w:rPr>
                    </m:ctrlPr>
                  </m:sSupPr>
                  <m:e>
                    <m:r>
                      <w:rPr>
                        <w:rFonts w:ascii="Cambria Math" w:eastAsiaTheme="minorEastAsia" w:hAnsi="Cambria Math"/>
                        <w:sz w:val="18"/>
                        <w:szCs w:val="18"/>
                      </w:rPr>
                      <m:t>10</m:t>
                    </m:r>
                  </m:e>
                  <m:sup>
                    <m:r>
                      <w:rPr>
                        <w:rFonts w:ascii="Cambria Math" w:eastAsiaTheme="minorEastAsia" w:hAnsi="Cambria Math"/>
                        <w:sz w:val="18"/>
                        <w:szCs w:val="18"/>
                      </w:rPr>
                      <m:t>-11</m:t>
                    </m:r>
                  </m:sup>
                </m:sSup>
                <m:func>
                  <m:funcPr>
                    <m:ctrlPr>
                      <w:rPr>
                        <w:rFonts w:ascii="Cambria Math" w:eastAsiaTheme="minorEastAsia" w:hAnsi="Cambria Math"/>
                        <w:i/>
                        <w:sz w:val="18"/>
                        <w:szCs w:val="18"/>
                      </w:rPr>
                    </m:ctrlPr>
                  </m:funcPr>
                  <m:fName>
                    <m:r>
                      <m:rPr>
                        <m:sty m:val="p"/>
                      </m:rPr>
                      <w:rPr>
                        <w:rFonts w:ascii="Cambria Math" w:hAnsi="Cambria Math"/>
                        <w:sz w:val="18"/>
                        <w:szCs w:val="18"/>
                      </w:rPr>
                      <m:t>sin</m:t>
                    </m:r>
                  </m:fName>
                  <m:e>
                    <m:d>
                      <m:dPr>
                        <m:ctrlPr>
                          <w:rPr>
                            <w:rFonts w:ascii="Cambria Math" w:eastAsiaTheme="minorEastAsia" w:hAnsi="Cambria Math"/>
                            <w:i/>
                            <w:sz w:val="18"/>
                            <w:szCs w:val="18"/>
                          </w:rPr>
                        </m:ctrlPr>
                      </m:dPr>
                      <m:e>
                        <m:r>
                          <w:rPr>
                            <w:rFonts w:ascii="Cambria Math" w:eastAsiaTheme="minorEastAsia" w:hAnsi="Cambria Math"/>
                            <w:sz w:val="18"/>
                            <w:szCs w:val="18"/>
                          </w:rPr>
                          <m:t>8χ</m:t>
                        </m:r>
                      </m:e>
                    </m:d>
                  </m:e>
                </m:func>
              </m:e>
            </m:eqArr>
          </m:e>
        </m:d>
      </m:oMath>
    </w:p>
    <w:p w14:paraId="7F1620BC" w14:textId="77777777" w:rsidR="00F13E78" w:rsidRPr="00544E4A" w:rsidRDefault="00F13E78" w:rsidP="00F13E78">
      <w:pPr>
        <w:ind w:left="360"/>
        <w:rPr>
          <w:rFonts w:eastAsiaTheme="minorEastAsia"/>
        </w:rPr>
      </w:pPr>
    </w:p>
    <w:p w14:paraId="0EF2D62B" w14:textId="3613CB14" w:rsidR="00F13E78" w:rsidRPr="00453B8F" w:rsidRDefault="00F13E78" w:rsidP="00F13E78">
      <w:pPr>
        <w:pStyle w:val="ListParagraph"/>
        <w:numPr>
          <w:ilvl w:val="0"/>
          <w:numId w:val="167"/>
        </w:numPr>
        <w:contextualSpacing/>
        <w:rPr>
          <w:rFonts w:eastAsiaTheme="minorEastAsia"/>
        </w:rPr>
      </w:pPr>
      <w:r>
        <w:rPr>
          <w:noProof/>
        </w:rPr>
        <mc:AlternateContent>
          <mc:Choice Requires="wpg">
            <w:drawing>
              <wp:anchor distT="0" distB="0" distL="114300" distR="114300" simplePos="0" relativeHeight="251658281" behindDoc="0" locked="0" layoutInCell="1" allowOverlap="1" wp14:anchorId="5FF343A0" wp14:editId="47527CB8">
                <wp:simplePos x="0" y="0"/>
                <wp:positionH relativeFrom="column">
                  <wp:posOffset>855980</wp:posOffset>
                </wp:positionH>
                <wp:positionV relativeFrom="paragraph">
                  <wp:posOffset>47625</wp:posOffset>
                </wp:positionV>
                <wp:extent cx="3449955" cy="696595"/>
                <wp:effectExtent l="0" t="0" r="0" b="27305"/>
                <wp:wrapNone/>
                <wp:docPr id="221" name="Group 221"/>
                <wp:cNvGraphicFramePr/>
                <a:graphic xmlns:a="http://schemas.openxmlformats.org/drawingml/2006/main">
                  <a:graphicData uri="http://schemas.microsoft.com/office/word/2010/wordprocessingGroup">
                    <wpg:wgp>
                      <wpg:cNvGrpSpPr/>
                      <wpg:grpSpPr>
                        <a:xfrm>
                          <a:off x="0" y="0"/>
                          <a:ext cx="3449955" cy="696595"/>
                          <a:chOff x="0" y="0"/>
                          <a:chExt cx="2743200" cy="1229096"/>
                        </a:xfrm>
                      </wpg:grpSpPr>
                      <wps:wsp>
                        <wps:cNvPr id="222" name="Rectangle 222"/>
                        <wps:cNvSpPr/>
                        <wps:spPr>
                          <a:xfrm>
                            <a:off x="0" y="65314"/>
                            <a:ext cx="2618509" cy="1163782"/>
                          </a:xfrm>
                          <a:prstGeom prst="rect">
                            <a:avLst/>
                          </a:prstGeom>
                          <a:noFill/>
                          <a:ln w="6350"/>
                        </wps:spPr>
                        <wps:style>
                          <a:lnRef idx="2">
                            <a:schemeClr val="accent1">
                              <a:shade val="50000"/>
                            </a:schemeClr>
                          </a:lnRef>
                          <a:fillRef idx="1">
                            <a:schemeClr val="accent1"/>
                          </a:fillRef>
                          <a:effectRef idx="0">
                            <a:schemeClr val="accent1"/>
                          </a:effectRef>
                          <a:fontRef idx="minor">
                            <a:schemeClr val="lt1"/>
                          </a:fontRef>
                        </wps:style>
                        <wps:txbx>
                          <w:txbxContent>
                            <w:p w14:paraId="7D4FABDA" w14:textId="77777777" w:rsidR="00F13E78" w:rsidRPr="009D35BB" w:rsidRDefault="00F13E78" w:rsidP="00F13E78">
                              <w:pPr>
                                <w:jc w:val="right"/>
                              </w:pP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223" name="Text Box 2"/>
                        <wps:cNvSpPr txBox="1">
                          <a:spLocks noChangeArrowheads="1"/>
                        </wps:cNvSpPr>
                        <wps:spPr bwMode="auto">
                          <a:xfrm>
                            <a:off x="2541319" y="0"/>
                            <a:ext cx="201881" cy="207645"/>
                          </a:xfrm>
                          <a:prstGeom prst="rect">
                            <a:avLst/>
                          </a:prstGeom>
                          <a:noFill/>
                          <a:ln w="9525">
                            <a:noFill/>
                            <a:miter lim="800000"/>
                            <a:headEnd/>
                            <a:tailEnd/>
                          </a:ln>
                        </wps:spPr>
                        <wps:txbx>
                          <w:txbxContent>
                            <w:p w14:paraId="7480D6AF" w14:textId="77777777" w:rsidR="00F13E78" w:rsidRPr="001D286B" w:rsidRDefault="00F13E78" w:rsidP="00F13E78">
                              <w:pPr>
                                <w:rPr>
                                  <w:color w:val="44546A" w:themeColor="text2"/>
                                  <w:sz w:val="12"/>
                                  <w:szCs w:val="12"/>
                                </w:rPr>
                              </w:pPr>
                              <w:r w:rsidRPr="001D286B">
                                <w:rPr>
                                  <w:color w:val="44546A" w:themeColor="text2"/>
                                  <w:sz w:val="12"/>
                                  <w:szCs w:val="12"/>
                                </w:rPr>
                                <w:t>1</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5FF343A0" id="Group 221" o:spid="_x0000_s1091" style="position:absolute;left:0;text-align:left;margin-left:67.4pt;margin-top:3.75pt;width:271.65pt;height:54.85pt;z-index:251658281;mso-width-relative:margin;mso-height-relative:margin" coordsize="27432,122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">
                <v:rect id="Rectangle 222" o:spid="_x0000_s1092" style="position:absolute;top:653;width:26185;height:1163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" filled="f" strokecolor="#1f3763 [1604]" strokeweight=".5pt">
                  <v:textbox>
                    <w:txbxContent>
                      <w:p w14:paraId="7D4FABDA" w14:textId="77777777" w:rsidR="00F13E78" w:rsidRPr="009D35BB" w:rsidRDefault="00F13E78" w:rsidP="00F13E78">
                        <w:pPr>
                          <w:jc w:val="right"/>
                        </w:pPr>
                      </w:p>
                    </w:txbxContent>
                  </v:textbox>
                </v:rect>
                <v:shape id="_x0000_s1093" type="#_x0000_t202" style="position:absolute;left:25413;width:2019;height:2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" filled="f" stroked="f">
                  <v:textbox>
                    <w:txbxContent>
                      <w:p w14:paraId="7480D6AF" w14:textId="77777777" w:rsidR="00F13E78" w:rsidRPr="001D286B" w:rsidRDefault="00F13E78" w:rsidP="00F13E78">
                        <w:pPr>
                          <w:rPr>
                            <w:color w:val="44546A" w:themeColor="text2"/>
                            <w:sz w:val="12"/>
                            <w:szCs w:val="12"/>
                          </w:rPr>
                        </w:pPr>
                        <w:r w:rsidRPr="001D286B">
                          <w:rPr>
                            <w:color w:val="44546A" w:themeColor="text2"/>
                            <w:sz w:val="12"/>
                            <w:szCs w:val="12"/>
                          </w:rPr>
                          <w:t>1</w:t>
                        </w:r>
                      </w:p>
                    </w:txbxContent>
                  </v:textbox>
                </v:shape>
              </v:group>
            </w:pict>
          </mc:Fallback>
        </mc:AlternateContent>
      </w:r>
      <w:r>
        <w:rPr>
          <w:noProof/>
        </w:rPr>
        <mc:AlternateContent>
          <mc:Choice Requires="wps">
            <w:drawing>
              <wp:anchor distT="0" distB="0" distL="114300" distR="114300" simplePos="0" relativeHeight="251658282" behindDoc="0" locked="0" layoutInCell="1" allowOverlap="1" wp14:anchorId="028AF935" wp14:editId="580DBC9A">
                <wp:simplePos x="0" y="0"/>
                <wp:positionH relativeFrom="column">
                  <wp:posOffset>4081145</wp:posOffset>
                </wp:positionH>
                <wp:positionV relativeFrom="paragraph">
                  <wp:posOffset>128682</wp:posOffset>
                </wp:positionV>
                <wp:extent cx="204470" cy="249555"/>
                <wp:effectExtent l="0" t="0" r="0" b="0"/>
                <wp:wrapNone/>
                <wp:docPr id="2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4470" cy="249555"/>
                        </a:xfrm>
                        <a:prstGeom prst="rect">
                          <a:avLst/>
                        </a:prstGeom>
                        <a:noFill/>
                        <a:ln w="9525">
                          <a:noFill/>
                          <a:miter lim="800000"/>
                          <a:headEnd/>
                          <a:tailEnd/>
                        </a:ln>
                      </wps:spPr>
                      <wps:txbx>
                        <w:txbxContent>
                          <w:p w14:paraId="77546FBD" w14:textId="77777777" w:rsidR="00F13E78" w:rsidRPr="001D286B" w:rsidRDefault="00F13E78" w:rsidP="00F13E78">
                            <w:pPr>
                              <w:rPr>
                                <w:color w:val="44546A" w:themeColor="text2"/>
                                <w:sz w:val="12"/>
                                <w:szCs w:val="12"/>
                              </w:rPr>
                            </w:pPr>
                            <w:r>
                              <w:rPr>
                                <w:color w:val="44546A" w:themeColor="text2"/>
                                <w:sz w:val="12"/>
                                <w:szCs w:val="12"/>
                              </w:rPr>
                              <w:fldChar w:fldCharType="begin"/>
                            </w:r>
                            <w:r>
                              <w:rPr>
                                <w:color w:val="44546A" w:themeColor="text2"/>
                                <w:sz w:val="12"/>
                                <w:szCs w:val="12"/>
                              </w:rPr>
                              <w:instrText xml:space="preserve"> REF _Ref184814844 \n \h </w:instrText>
                            </w:r>
                            <w:r>
                              <w:rPr>
                                <w:color w:val="44546A" w:themeColor="text2"/>
                                <w:sz w:val="12"/>
                                <w:szCs w:val="12"/>
                              </w:rPr>
                            </w:r>
                            <w:r>
                              <w:rPr>
                                <w:color w:val="44546A" w:themeColor="text2"/>
                                <w:sz w:val="12"/>
                                <w:szCs w:val="12"/>
                              </w:rPr>
                              <w:fldChar w:fldCharType="separate"/>
                            </w:r>
                            <w:r>
                              <w:rPr>
                                <w:color w:val="44546A" w:themeColor="text2"/>
                                <w:sz w:val="12"/>
                                <w:szCs w:val="12"/>
                              </w:rPr>
                              <w:t>5</w:t>
                            </w:r>
                            <w:r>
                              <w:rPr>
                                <w:color w:val="44546A" w:themeColor="text2"/>
                                <w:sz w:val="12"/>
                                <w:szCs w:val="12"/>
                              </w:rPr>
                              <w:fldChar w:fldCharType="end"/>
                            </w:r>
                          </w:p>
                        </w:txbxContent>
                      </wps:txbx>
                      <wps:bodyPr rot="0" vert="horz" wrap="square" lIns="91440" tIns="45720" rIns="91440" bIns="45720" anchor="t" anchorCtr="0">
                        <a:noAutofit/>
                      </wps:bodyPr>
                    </wps:wsp>
                  </a:graphicData>
                </a:graphic>
              </wp:anchor>
            </w:drawing>
          </mc:Choice>
          <mc:Fallback>
            <w:pict>
              <v:shape w14:anchorId="028AF935" id="_x0000_s1094" type="#_x0000_t202" style="position:absolute;left:0;text-align:left;margin-left:321.35pt;margin-top:10.15pt;width:16.1pt;height:19.65pt;z-index:25165828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" filled="f" stroked="f">
                <v:textbox>
                  <w:txbxContent>
                    <w:p w14:paraId="77546FBD" w14:textId="77777777" w:rsidR="00F13E78" w:rsidRPr="001D286B" w:rsidRDefault="00F13E78" w:rsidP="00F13E78">
                      <w:pPr>
                        <w:rPr>
                          <w:color w:val="44546A" w:themeColor="text2"/>
                          <w:sz w:val="12"/>
                          <w:szCs w:val="12"/>
                        </w:rPr>
                      </w:pPr>
                      <w:r>
                        <w:rPr>
                          <w:color w:val="44546A" w:themeColor="text2"/>
                          <w:sz w:val="12"/>
                          <w:szCs w:val="12"/>
                        </w:rPr>
                        <w:fldChar w:fldCharType="begin"/>
                      </w:r>
                      <w:r>
                        <w:rPr>
                          <w:color w:val="44546A" w:themeColor="text2"/>
                          <w:sz w:val="12"/>
                          <w:szCs w:val="12"/>
                        </w:rPr>
                        <w:instrText xml:space="preserve"> REF _Ref184814844 \n \h </w:instrText>
                      </w:r>
                      <w:r>
                        <w:rPr>
                          <w:color w:val="44546A" w:themeColor="text2"/>
                          <w:sz w:val="12"/>
                          <w:szCs w:val="12"/>
                        </w:rPr>
                      </w:r>
                      <w:r>
                        <w:rPr>
                          <w:color w:val="44546A" w:themeColor="text2"/>
                          <w:sz w:val="12"/>
                          <w:szCs w:val="12"/>
                        </w:rPr>
                        <w:fldChar w:fldCharType="separate"/>
                      </w:r>
                      <w:r>
                        <w:rPr>
                          <w:color w:val="44546A" w:themeColor="text2"/>
                          <w:sz w:val="12"/>
                          <w:szCs w:val="12"/>
                        </w:rPr>
                        <w:t>5</w:t>
                      </w:r>
                      <w:r>
                        <w:rPr>
                          <w:color w:val="44546A" w:themeColor="text2"/>
                          <w:sz w:val="12"/>
                          <w:szCs w:val="12"/>
                        </w:rPr>
                        <w:fldChar w:fldCharType="end"/>
                      </w:r>
                    </w:p>
                  </w:txbxContent>
                </v:textbox>
              </v:shape>
            </w:pict>
          </mc:Fallback>
        </mc:AlternateContent>
      </w:r>
      <w:r>
        <w:t>Finally</w:t>
      </w:r>
    </w:p>
    <w:p w14:paraId="150EEB7E" w14:textId="77777777" w:rsidR="00F13E78" w:rsidRPr="00C36E66" w:rsidRDefault="00F13E78" w:rsidP="00F13E78">
      <w:pPr>
        <w:pStyle w:val="ListParagraph"/>
        <w:ind w:firstLine="720"/>
        <w:rPr>
          <w:rFonts w:eastAsiaTheme="minorEastAsia"/>
        </w:rPr>
      </w:pPr>
      <w:r>
        <w:t xml:space="preserve">if </w:t>
      </w:r>
      <m:oMath>
        <m:r>
          <w:rPr>
            <w:rFonts w:ascii="Cambria Math" w:eastAsiaTheme="minorEastAsia" w:hAnsi="Cambria Math"/>
          </w:rPr>
          <m:t>E</m:t>
        </m:r>
      </m:oMath>
      <w:r w:rsidRPr="008649BA">
        <w:rPr>
          <w:rFonts w:ascii="Cambria Math" w:eastAsiaTheme="minorEastAsia" w:hAnsi="Cambria Math"/>
        </w:rPr>
        <w:t xml:space="preserve"> </w:t>
      </w:r>
      <w:r w:rsidRPr="008649BA">
        <w:rPr>
          <w:rFonts w:ascii="Cambria Math" w:hAnsi="Cambria Math"/>
        </w:rPr>
        <w:t>= 2000000</w:t>
      </w:r>
      <w:r>
        <w:t xml:space="preserve">, </w:t>
      </w:r>
      <m:oMath>
        <m:r>
          <w:rPr>
            <w:rFonts w:ascii="Cambria Math" w:hAnsi="Cambria Math"/>
          </w:rPr>
          <m:t>λ=0°</m:t>
        </m:r>
      </m:oMath>
    </w:p>
    <w:p w14:paraId="786CF944" w14:textId="77777777" w:rsidR="00F13E78" w:rsidRDefault="00F13E78" w:rsidP="00F13E78">
      <w:pPr>
        <w:ind w:left="1440"/>
        <w:rPr>
          <w:rFonts w:eastAsiaTheme="minorEastAsia"/>
        </w:rPr>
      </w:pPr>
      <w:r w:rsidRPr="00544E4A">
        <w:rPr>
          <w:rFonts w:eastAsiaTheme="minorEastAsia"/>
        </w:rPr>
        <w:t>else</w:t>
      </w:r>
      <w:r>
        <w:rPr>
          <w:rFonts w:eastAsiaTheme="minorEastAsia"/>
        </w:rPr>
        <w:t xml:space="preserve">, </w:t>
      </w:r>
      <m:oMath>
        <m:r>
          <w:rPr>
            <w:rFonts w:ascii="Cambria Math" w:hAnsi="Cambria Math"/>
          </w:rPr>
          <m:t>λ=</m:t>
        </m:r>
        <m:func>
          <m:funcPr>
            <m:ctrlPr>
              <w:rPr>
                <w:rFonts w:ascii="Cambria Math" w:hAnsi="Cambria Math"/>
                <w:i/>
              </w:rPr>
            </m:ctrlPr>
          </m:funcPr>
          <m:fName>
            <m:d>
              <m:dPr>
                <m:ctrlPr>
                  <w:rPr>
                    <w:rFonts w:ascii="Cambria Math" w:hAnsi="Cambria Math"/>
                    <w:i/>
                  </w:rPr>
                </m:ctrlPr>
              </m:dPr>
              <m:e>
                <m:f>
                  <m:fPr>
                    <m:ctrlPr>
                      <w:rPr>
                        <w:rFonts w:ascii="Cambria Math" w:hAnsi="Cambria Math"/>
                        <w:i/>
                      </w:rPr>
                    </m:ctrlPr>
                  </m:fPr>
                  <m:num>
                    <m:r>
                      <w:rPr>
                        <w:rFonts w:ascii="Cambria Math" w:hAnsi="Cambria Math"/>
                      </w:rPr>
                      <m:t>180</m:t>
                    </m:r>
                  </m:num>
                  <m:den>
                    <m:r>
                      <w:rPr>
                        <w:rFonts w:ascii="Cambria Math" w:hAnsi="Cambria Math"/>
                      </w:rPr>
                      <m:t>π</m:t>
                    </m:r>
                  </m:den>
                </m:f>
              </m:e>
            </m:d>
            <m:r>
              <m:rPr>
                <m:sty m:val="p"/>
              </m:rPr>
              <w:rPr>
                <w:rFonts w:ascii="Cambria Math" w:hAnsi="Cambria Math"/>
              </w:rPr>
              <m:t>atan2</m:t>
            </m:r>
          </m:fName>
          <m:e>
            <m:d>
              <m:dPr>
                <m:begChr m:val="["/>
                <m:endChr m:val="]"/>
                <m:ctrlPr>
                  <w:rPr>
                    <w:rFonts w:ascii="Cambria Math" w:hAnsi="Cambria Math"/>
                    <w:i/>
                  </w:rPr>
                </m:ctrlPr>
              </m:dPr>
              <m:e>
                <m:d>
                  <m:dPr>
                    <m:ctrlPr>
                      <w:rPr>
                        <w:rFonts w:ascii="Cambria Math" w:hAnsi="Cambria Math"/>
                        <w:i/>
                      </w:rPr>
                    </m:ctrlPr>
                  </m:dPr>
                  <m:e>
                    <m:r>
                      <w:rPr>
                        <w:rFonts w:ascii="Cambria Math" w:hAnsi="Cambria Math"/>
                      </w:rPr>
                      <m:t>E-2000000</m:t>
                    </m:r>
                  </m:e>
                </m:d>
                <m:r>
                  <w:rPr>
                    <w:rFonts w:ascii="Cambria Math" w:hAnsi="Cambria Math"/>
                  </w:rPr>
                  <m:t>,</m:t>
                </m:r>
                <m:d>
                  <m:dPr>
                    <m:ctrlPr>
                      <w:rPr>
                        <w:rFonts w:ascii="Cambria Math" w:hAnsi="Cambria Math"/>
                        <w:i/>
                      </w:rPr>
                    </m:ctrlPr>
                  </m:dPr>
                  <m:e>
                    <m:r>
                      <w:rPr>
                        <w:rFonts w:ascii="Cambria Math" w:hAnsi="Cambria Math"/>
                      </w:rPr>
                      <m:t>N-2000000</m:t>
                    </m:r>
                  </m:e>
                </m:d>
              </m:e>
            </m:d>
          </m:e>
        </m:func>
      </m:oMath>
      <w:r w:rsidRPr="00544E4A">
        <w:rPr>
          <w:rFonts w:ascii="Cambria Math" w:eastAsiaTheme="minorEastAsia" w:hAnsi="Cambria Math" w:cs="Cambria Math"/>
        </w:rPr>
        <w:t xml:space="preserve">  </w:t>
      </w:r>
      <w:r w:rsidRPr="00544E4A">
        <w:rPr>
          <w:rFonts w:ascii="Cambria Math" w:hAnsi="Cambria Math" w:cs="Cambria Math"/>
          <w:color w:val="202122"/>
          <w:shd w:val="clear" w:color="auto" w:fill="FFFFFF"/>
        </w:rPr>
        <w:t>∎</w:t>
      </w:r>
    </w:p>
    <w:p w14:paraId="07A3A443" w14:textId="77777777" w:rsidR="00F13E78" w:rsidRPr="00453B8F" w:rsidRDefault="00F13E78" w:rsidP="00F13E78">
      <w:pPr>
        <w:ind w:left="1440"/>
        <w:rPr>
          <w:rFonts w:eastAsiaTheme="minorEastAsia"/>
        </w:rPr>
      </w:pPr>
    </w:p>
    <w:p w14:paraId="2BE149E0" w14:textId="0CF5661A" w:rsidR="00F13E78" w:rsidRDefault="00F13E78" w:rsidP="002D7DEE">
      <w:pPr>
        <w:pStyle w:val="Heading2"/>
        <w:numPr>
          <w:ilvl w:val="1"/>
          <w:numId w:val="221"/>
        </w:numPr>
      </w:pPr>
      <w:bookmarkStart w:id="973" w:name="_Toc194067265"/>
      <w:r>
        <w:t>References</w:t>
      </w:r>
      <w:r w:rsidR="00B42BF5">
        <w:t xml:space="preserve"> [Informative]</w:t>
      </w:r>
      <w:bookmarkEnd w:id="973"/>
    </w:p>
    <w:p w14:paraId="40698933" w14:textId="5779936B" w:rsidR="00B42BF5" w:rsidRPr="00B42BF5" w:rsidRDefault="00B42BF5" w:rsidP="00530F27">
      <w:r>
        <w:t>The following references are provided for background, and to explain the origin of the formulas stated in this specification.</w:t>
      </w:r>
    </w:p>
    <w:p w14:paraId="7CDBDE4E" w14:textId="77777777" w:rsidR="00F13E78" w:rsidRDefault="00F13E78" w:rsidP="00F13E78">
      <w:pPr>
        <w:pStyle w:val="ListParagraph"/>
        <w:numPr>
          <w:ilvl w:val="0"/>
          <w:numId w:val="164"/>
        </w:numPr>
        <w:contextualSpacing/>
      </w:pPr>
      <w:bookmarkStart w:id="974" w:name="_Ref184814621"/>
      <w:r w:rsidRPr="00585857">
        <w:t>“EPSG Geodetic Parameter Dataset</w:t>
      </w:r>
      <w:r>
        <w:t>”</w:t>
      </w:r>
      <w:r w:rsidRPr="00585857">
        <w:t xml:space="preserve"> v. 11.023</w:t>
      </w:r>
      <w:r>
        <w:t>,</w:t>
      </w:r>
      <w:r w:rsidRPr="00585857">
        <w:t xml:space="preserve"> </w:t>
      </w:r>
      <w:r>
        <w:t xml:space="preserve">5 </w:t>
      </w:r>
      <w:r w:rsidRPr="00585857">
        <w:t xml:space="preserve">December </w:t>
      </w:r>
      <w:r>
        <w:t>2024,</w:t>
      </w:r>
      <w:r w:rsidRPr="00585857">
        <w:t xml:space="preserve"> http</w:t>
      </w:r>
      <w:r>
        <w:t>s://epsg.org/</w:t>
      </w:r>
      <w:bookmarkEnd w:id="974"/>
      <w:r w:rsidRPr="00585857">
        <w:t xml:space="preserve"> </w:t>
      </w:r>
    </w:p>
    <w:p w14:paraId="19EC3E90" w14:textId="77777777" w:rsidR="00F13E78" w:rsidRDefault="00F13E78" w:rsidP="00F13E78">
      <w:pPr>
        <w:pStyle w:val="ListParagraph"/>
        <w:numPr>
          <w:ilvl w:val="0"/>
          <w:numId w:val="164"/>
        </w:numPr>
        <w:contextualSpacing/>
      </w:pPr>
      <w:bookmarkStart w:id="975" w:name="_Ref184814645"/>
      <w:r>
        <w:t>IOGP Report 373-07-02 “Coordinate conversions and transformations including formulas” v. 68, August 2024, https://epsg.org/guidance-notes.html, p. 7</w:t>
      </w:r>
      <w:bookmarkEnd w:id="975"/>
    </w:p>
    <w:p w14:paraId="1728E744" w14:textId="77777777" w:rsidR="00F13E78" w:rsidRDefault="00F13E78" w:rsidP="00F13E78">
      <w:pPr>
        <w:pStyle w:val="ListParagraph"/>
        <w:numPr>
          <w:ilvl w:val="0"/>
          <w:numId w:val="164"/>
        </w:numPr>
        <w:contextualSpacing/>
      </w:pPr>
      <w:bookmarkStart w:id="976" w:name="_Ref184814718"/>
      <w:r>
        <w:t>IOGP Report 373-07-02, p. 60</w:t>
      </w:r>
      <w:bookmarkEnd w:id="976"/>
    </w:p>
    <w:p w14:paraId="173CE416" w14:textId="77777777" w:rsidR="00F13E78" w:rsidRDefault="00F13E78" w:rsidP="00F13E78">
      <w:pPr>
        <w:pStyle w:val="ListParagraph"/>
        <w:numPr>
          <w:ilvl w:val="0"/>
          <w:numId w:val="164"/>
        </w:numPr>
        <w:contextualSpacing/>
      </w:pPr>
      <w:bookmarkStart w:id="977" w:name="_Ref184814728"/>
      <w:r>
        <w:t>IOGP Report 373-07-02, p. 61</w:t>
      </w:r>
      <w:bookmarkEnd w:id="977"/>
    </w:p>
    <w:p w14:paraId="1606E54E" w14:textId="77777777" w:rsidR="00F13E78" w:rsidRDefault="00F13E78" w:rsidP="00F13E78">
      <w:pPr>
        <w:pStyle w:val="ListParagraph"/>
        <w:numPr>
          <w:ilvl w:val="0"/>
          <w:numId w:val="164"/>
        </w:numPr>
        <w:contextualSpacing/>
      </w:pPr>
      <w:bookmarkStart w:id="978" w:name="_Ref184814844"/>
      <w:r>
        <w:t>IOGP Report 373-07-02, p. 84</w:t>
      </w:r>
      <w:bookmarkEnd w:id="978"/>
    </w:p>
    <w:p w14:paraId="2197957D" w14:textId="77777777" w:rsidR="00F13E78" w:rsidRDefault="00F13E78" w:rsidP="00F13E78"/>
    <w:p w14:paraId="4F4EA012" w14:textId="77777777" w:rsidR="00F13E78" w:rsidRDefault="00F13E78" w:rsidP="00F13E78"/>
    <w:p w14:paraId="165FAD35" w14:textId="77777777" w:rsidR="00F13E78" w:rsidRPr="00C52FBD" w:rsidRDefault="00F13E78" w:rsidP="00F13E78"/>
    <w:p w14:paraId="520BD61A" w14:textId="77777777" w:rsidR="00D343CC" w:rsidRDefault="00D343CC" w:rsidP="00E85AE1">
      <w:pPr>
        <w:spacing w:after="120" w:line="240" w:lineRule="auto"/>
        <w:jc w:val="both"/>
      </w:pPr>
    </w:p>
    <w:p w14:paraId="67810D92" w14:textId="77777777" w:rsidR="00D343CC" w:rsidRPr="00E85AE1" w:rsidRDefault="00D343CC" w:rsidP="00E85AE1">
      <w:pPr>
        <w:spacing w:after="120" w:line="240" w:lineRule="auto"/>
        <w:jc w:val="both"/>
      </w:pPr>
    </w:p>
    <w:p w14:paraId="44F2AE27" w14:textId="77777777" w:rsidR="0065597A" w:rsidRPr="00A527F0" w:rsidRDefault="0065597A" w:rsidP="00700B73"/>
    <w:p w14:paraId="2D4D4BE8" w14:textId="77777777" w:rsidR="00EC6DA6" w:rsidRPr="00D56521" w:rsidRDefault="00EC6DA6" w:rsidP="004E61EE">
      <w:pPr>
        <w:spacing w:line="240" w:lineRule="auto"/>
      </w:pPr>
    </w:p>
    <w:sectPr w:rsidR="00EC6DA6" w:rsidRPr="00D56521" w:rsidSect="00686450">
      <w:pgSz w:w="11906" w:h="16838" w:code="9"/>
      <w:pgMar w:top="1440" w:right="1400" w:bottom="1440" w:left="140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4F70E58" w14:textId="77777777" w:rsidR="00C234ED" w:rsidRPr="00A527F0" w:rsidRDefault="00C234ED" w:rsidP="006B114A">
      <w:pPr>
        <w:spacing w:after="0"/>
      </w:pPr>
      <w:r w:rsidRPr="00A527F0">
        <w:separator/>
      </w:r>
    </w:p>
    <w:p w14:paraId="54EE1E88" w14:textId="77777777" w:rsidR="00C234ED" w:rsidRPr="00A527F0" w:rsidRDefault="00C234ED"/>
  </w:endnote>
  <w:endnote w:type="continuationSeparator" w:id="0">
    <w:p w14:paraId="460B5143" w14:textId="77777777" w:rsidR="00C234ED" w:rsidRPr="00A527F0" w:rsidRDefault="00C234ED" w:rsidP="006B114A">
      <w:pPr>
        <w:spacing w:after="0"/>
      </w:pPr>
      <w:r w:rsidRPr="00A527F0">
        <w:continuationSeparator/>
      </w:r>
    </w:p>
    <w:p w14:paraId="3B393F32" w14:textId="77777777" w:rsidR="00C234ED" w:rsidRPr="00A527F0" w:rsidRDefault="00C234ED"/>
  </w:endnote>
  <w:endnote w:type="continuationNotice" w:id="1">
    <w:p w14:paraId="3C12FA3C" w14:textId="77777777" w:rsidR="00C234ED" w:rsidRDefault="00C234ED">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ptos">
    <w:charset w:val="00"/>
    <w:family w:val="swiss"/>
    <w:pitch w:val="variable"/>
    <w:sig w:usb0="20000287" w:usb1="00000003" w:usb2="00000000" w:usb3="00000000" w:csb0="0000019F" w:csb1="00000000"/>
  </w:font>
  <w:font w:name="Arial Nova">
    <w:charset w:val="00"/>
    <w:family w:val="swiss"/>
    <w:pitch w:val="variable"/>
    <w:sig w:usb0="0000028F" w:usb1="00000002" w:usb2="00000000" w:usb3="00000000" w:csb0="0000019F" w:csb1="00000000"/>
  </w:font>
  <w:font w:name="Segoe UI Symbol">
    <w:panose1 w:val="020B0502040204020203"/>
    <w:charset w:val="00"/>
    <w:family w:val="swiss"/>
    <w:pitch w:val="variable"/>
    <w:sig w:usb0="800001E3" w:usb1="1200FFEF" w:usb2="00040000" w:usb3="00000000" w:csb0="00000001" w:csb1="00000000"/>
  </w:font>
  <w:font w:name="Arial Bold">
    <w:altName w:val="Arial"/>
    <w:panose1 w:val="020B0704020202020204"/>
    <w:charset w:val="00"/>
    <w:family w:val="auto"/>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4002EFF" w:usb1="C200247B" w:usb2="00000009" w:usb3="00000000" w:csb0="000001FF" w:csb1="00000000"/>
  </w:font>
  <w:font w:name="Times">
    <w:panose1 w:val="02020603050405020304"/>
    <w:charset w:val="00"/>
    <w:family w:val="roman"/>
    <w:pitch w:val="variable"/>
    <w:sig w:usb0="E0002AFF" w:usb1="C0007841" w:usb2="00000009" w:usb3="00000000" w:csb0="000001FF" w:csb1="00000000"/>
  </w:font>
  <w:font w:name="HelveticaNeueLT Std Med">
    <w:altName w:val="Arial"/>
    <w:panose1 w:val="00000000000000000000"/>
    <w:charset w:val="4D"/>
    <w:family w:val="auto"/>
    <w:notTrueType/>
    <w:pitch w:val="default"/>
    <w:sig w:usb0="00000003" w:usb1="00000000" w:usb2="00000000" w:usb3="00000000" w:csb0="00000001" w:csb1="00000000"/>
  </w:font>
  <w:font w:name="Malgun Gothic">
    <w:panose1 w:val="020B0503020000020004"/>
    <w:charset w:val="81"/>
    <w:family w:val="swiss"/>
    <w:pitch w:val="variable"/>
    <w:sig w:usb0="9000002F" w:usb1="29D77CFB" w:usb2="00000012" w:usb3="00000000" w:csb0="00080001" w:csb1="00000000"/>
  </w:font>
  <w:font w:name="Aptos Narrow">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2D20D4F" w14:textId="21B56F0C" w:rsidR="00A51D8A" w:rsidRPr="00A51D8A" w:rsidRDefault="002348F9" w:rsidP="00A51D8A">
    <w:pPr>
      <w:pStyle w:val="Footer"/>
      <w:tabs>
        <w:tab w:val="clear" w:pos="4680"/>
        <w:tab w:val="clear" w:pos="9360"/>
        <w:tab w:val="center" w:pos="4536"/>
        <w:tab w:val="right" w:pos="9072"/>
      </w:tabs>
      <w:ind w:right="288"/>
      <w:rPr>
        <w:rFonts w:cs="Arial"/>
        <w:sz w:val="16"/>
      </w:rPr>
    </w:pPr>
    <w:r>
      <w:rPr>
        <w:rFonts w:cs="Arial"/>
        <w:sz w:val="16"/>
      </w:rPr>
      <w:t>March</w:t>
    </w:r>
    <w:r w:rsidR="00A51D8A" w:rsidRPr="00237F07">
      <w:rPr>
        <w:rFonts w:cs="Arial"/>
        <w:sz w:val="16"/>
      </w:rPr>
      <w:t xml:space="preserve"> 202</w:t>
    </w:r>
    <w:r w:rsidR="00A51D8A">
      <w:rPr>
        <w:rFonts w:cs="Arial"/>
        <w:sz w:val="16"/>
      </w:rPr>
      <w:t>5</w:t>
    </w:r>
    <w:r w:rsidR="00A51D8A" w:rsidRPr="00237F07">
      <w:rPr>
        <w:rFonts w:cs="Arial"/>
        <w:sz w:val="16"/>
      </w:rPr>
      <w:tab/>
      <w:t xml:space="preserve">Edition </w:t>
    </w:r>
    <w:r w:rsidR="00A51D8A">
      <w:rPr>
        <w:rFonts w:cs="Arial"/>
        <w:sz w:val="16"/>
      </w:rPr>
      <w:t>2.0.0</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0BEC3D4" w14:textId="7B385878" w:rsidR="00E54143" w:rsidRPr="00237F07" w:rsidRDefault="002348F9" w:rsidP="00B92F50">
    <w:pPr>
      <w:pStyle w:val="Footer"/>
      <w:tabs>
        <w:tab w:val="clear" w:pos="4680"/>
        <w:tab w:val="clear" w:pos="9360"/>
        <w:tab w:val="center" w:pos="4536"/>
        <w:tab w:val="right" w:pos="9072"/>
      </w:tabs>
      <w:ind w:right="288"/>
      <w:rPr>
        <w:rFonts w:cs="Arial"/>
        <w:sz w:val="16"/>
      </w:rPr>
    </w:pPr>
    <w:r>
      <w:rPr>
        <w:rFonts w:cs="Arial"/>
        <w:sz w:val="16"/>
      </w:rPr>
      <w:t>March</w:t>
    </w:r>
    <w:r w:rsidR="00A51D8A" w:rsidRPr="00237F07">
      <w:rPr>
        <w:rFonts w:cs="Arial"/>
        <w:sz w:val="16"/>
      </w:rPr>
      <w:t xml:space="preserve"> 202</w:t>
    </w:r>
    <w:r w:rsidR="00A51D8A">
      <w:rPr>
        <w:rFonts w:cs="Arial"/>
        <w:sz w:val="16"/>
      </w:rPr>
      <w:t>5</w:t>
    </w:r>
    <w:r w:rsidR="00A51D8A" w:rsidRPr="00237F07">
      <w:rPr>
        <w:rFonts w:cs="Arial"/>
        <w:sz w:val="16"/>
      </w:rPr>
      <w:tab/>
      <w:t xml:space="preserve">Edition </w:t>
    </w:r>
    <w:r w:rsidR="00A51D8A">
      <w:rPr>
        <w:rFonts w:cs="Arial"/>
        <w:sz w:val="16"/>
      </w:rPr>
      <w:t>2.0.0</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DB9F77" w14:textId="34A39027" w:rsidR="00E54143" w:rsidRPr="00A527F0" w:rsidRDefault="00E54143" w:rsidP="00B92F50">
    <w:pPr>
      <w:pStyle w:val="Footer"/>
      <w:tabs>
        <w:tab w:val="clear" w:pos="4680"/>
        <w:tab w:val="clear" w:pos="9360"/>
        <w:tab w:val="center" w:pos="4536"/>
        <w:tab w:val="right" w:pos="9072"/>
      </w:tabs>
      <w:ind w:right="288"/>
      <w:rPr>
        <w:rFonts w:cs="Arial"/>
        <w:sz w:val="16"/>
      </w:rPr>
    </w:pPr>
    <w:r w:rsidRPr="00A527F0">
      <w:rPr>
        <w:rFonts w:cs="Arial"/>
        <w:sz w:val="16"/>
      </w:rPr>
      <w:t>S-98</w:t>
    </w:r>
    <w:r w:rsidRPr="00A527F0">
      <w:rPr>
        <w:rFonts w:cs="Arial"/>
        <w:sz w:val="16"/>
      </w:rPr>
      <w:tab/>
    </w:r>
    <w:r w:rsidR="002348F9">
      <w:rPr>
        <w:rFonts w:cs="Arial"/>
        <w:sz w:val="16"/>
      </w:rPr>
      <w:t>March</w:t>
    </w:r>
    <w:r w:rsidR="007048BF" w:rsidRPr="00A527F0">
      <w:rPr>
        <w:rFonts w:cs="Arial"/>
        <w:sz w:val="16"/>
      </w:rPr>
      <w:t xml:space="preserve"> </w:t>
    </w:r>
    <w:r w:rsidRPr="00A527F0">
      <w:rPr>
        <w:rFonts w:cs="Arial"/>
        <w:sz w:val="16"/>
      </w:rPr>
      <w:t>202</w:t>
    </w:r>
    <w:r w:rsidR="007048BF">
      <w:rPr>
        <w:rFonts w:cs="Arial"/>
        <w:sz w:val="16"/>
      </w:rPr>
      <w:t>5</w:t>
    </w:r>
    <w:r w:rsidRPr="00A527F0">
      <w:rPr>
        <w:rFonts w:cs="Arial"/>
        <w:sz w:val="16"/>
      </w:rPr>
      <w:tab/>
      <w:t xml:space="preserve">Edition </w:t>
    </w:r>
    <w:r w:rsidR="00A51D8A">
      <w:rPr>
        <w:rFonts w:cs="Arial"/>
        <w:sz w:val="16"/>
      </w:rPr>
      <w:t>2.0</w:t>
    </w:r>
    <w:r w:rsidR="007048BF">
      <w:rPr>
        <w:rFonts w:cs="Arial"/>
        <w:sz w:val="16"/>
      </w:rPr>
      <w:t>.0</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37F07A" w14:textId="7210E0A8" w:rsidR="00E54143" w:rsidRPr="00A527F0" w:rsidRDefault="00E54143" w:rsidP="00B92F50">
    <w:pPr>
      <w:pStyle w:val="Footer"/>
      <w:tabs>
        <w:tab w:val="clear" w:pos="4680"/>
        <w:tab w:val="clear" w:pos="9360"/>
        <w:tab w:val="center" w:pos="4536"/>
        <w:tab w:val="right" w:pos="9072"/>
      </w:tabs>
      <w:ind w:right="288"/>
      <w:rPr>
        <w:rFonts w:cs="Arial"/>
        <w:sz w:val="16"/>
      </w:rPr>
    </w:pPr>
    <w:r w:rsidRPr="00A527F0">
      <w:rPr>
        <w:rFonts w:cs="Arial"/>
        <w:sz w:val="16"/>
      </w:rPr>
      <w:t>S-98</w:t>
    </w:r>
    <w:r w:rsidRPr="00A527F0">
      <w:rPr>
        <w:rFonts w:cs="Arial"/>
        <w:sz w:val="16"/>
      </w:rPr>
      <w:tab/>
    </w:r>
    <w:r w:rsidR="002348F9">
      <w:rPr>
        <w:rFonts w:cs="Arial"/>
        <w:sz w:val="16"/>
      </w:rPr>
      <w:t>March</w:t>
    </w:r>
    <w:r w:rsidR="007048BF" w:rsidRPr="00A527F0">
      <w:rPr>
        <w:rFonts w:cs="Arial"/>
        <w:sz w:val="16"/>
      </w:rPr>
      <w:t xml:space="preserve"> </w:t>
    </w:r>
    <w:r w:rsidRPr="00A527F0">
      <w:rPr>
        <w:rFonts w:cs="Arial"/>
        <w:sz w:val="16"/>
      </w:rPr>
      <w:t>202</w:t>
    </w:r>
    <w:r w:rsidR="007048BF">
      <w:rPr>
        <w:rFonts w:cs="Arial"/>
        <w:sz w:val="16"/>
      </w:rPr>
      <w:t>5</w:t>
    </w:r>
    <w:r w:rsidRPr="00A527F0">
      <w:rPr>
        <w:rFonts w:cs="Arial"/>
        <w:sz w:val="16"/>
      </w:rPr>
      <w:tab/>
      <w:t xml:space="preserve">Edition </w:t>
    </w:r>
    <w:r w:rsidR="00A51D8A">
      <w:rPr>
        <w:rFonts w:cs="Arial"/>
        <w:sz w:val="16"/>
      </w:rPr>
      <w:t>2.0</w:t>
    </w:r>
    <w:r w:rsidR="007048BF">
      <w:rPr>
        <w:rFonts w:cs="Arial"/>
        <w:sz w:val="16"/>
      </w:rPr>
      <w:t>.0</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6E8875" w14:textId="77777777" w:rsidR="00F13E78" w:rsidRDefault="00F13E78" w:rsidP="0033096A">
    <w:pPr>
      <w:pStyle w:val="Footer"/>
    </w:pPr>
    <w:bookmarkStart w:id="971" w:name="note"/>
    <w:bookmarkEnd w:id="971"/>
    <w:r w:rsidRPr="00D44299">
      <w:rPr>
        <w:sz w:val="16"/>
        <w:szCs w:val="16"/>
      </w:rPr>
      <w:t>‡ A difference of 10</w:t>
    </w:r>
    <w:r w:rsidRPr="00D44299">
      <w:rPr>
        <w:sz w:val="16"/>
        <w:szCs w:val="16"/>
        <w:vertAlign w:val="superscript"/>
      </w:rPr>
      <w:t xml:space="preserve">-8 </w:t>
    </w:r>
    <w:r w:rsidRPr="00D44299">
      <w:rPr>
        <w:sz w:val="16"/>
        <w:szCs w:val="16"/>
      </w:rPr>
      <w:t>in Q” maximally results in a 6.4-cm difference in the latitudinal direction</w:t>
    </w:r>
    <w:r>
      <w:t xml:space="preserve">.   </w:t>
    </w:r>
  </w:p>
  <w:p w14:paraId="5175CA1E" w14:textId="77777777" w:rsidR="00F13E78" w:rsidRDefault="00F13E7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611D08B" w14:textId="77777777" w:rsidR="00C234ED" w:rsidRPr="00A527F0" w:rsidRDefault="00C234ED" w:rsidP="006B114A">
      <w:pPr>
        <w:spacing w:after="0"/>
      </w:pPr>
      <w:r w:rsidRPr="00A527F0">
        <w:separator/>
      </w:r>
    </w:p>
    <w:p w14:paraId="147A28E9" w14:textId="77777777" w:rsidR="00C234ED" w:rsidRPr="00A527F0" w:rsidRDefault="00C234ED"/>
  </w:footnote>
  <w:footnote w:type="continuationSeparator" w:id="0">
    <w:p w14:paraId="2754AFAB" w14:textId="77777777" w:rsidR="00C234ED" w:rsidRPr="00A527F0" w:rsidRDefault="00C234ED" w:rsidP="006B114A">
      <w:pPr>
        <w:spacing w:after="0"/>
      </w:pPr>
      <w:r w:rsidRPr="00A527F0">
        <w:continuationSeparator/>
      </w:r>
    </w:p>
    <w:p w14:paraId="76E40949" w14:textId="77777777" w:rsidR="00C234ED" w:rsidRPr="00A527F0" w:rsidRDefault="00C234ED"/>
  </w:footnote>
  <w:footnote w:type="continuationNotice" w:id="1">
    <w:p w14:paraId="6A841374" w14:textId="77777777" w:rsidR="00C234ED" w:rsidRDefault="00C234ED">
      <w:pPr>
        <w:spacing w:after="0" w:line="240" w:lineRule="auto"/>
      </w:pPr>
    </w:p>
  </w:footnote>
  <w:footnote w:id="2">
    <w:p w14:paraId="12136A5C" w14:textId="19841EB6" w:rsidR="000F4DF4" w:rsidRPr="00A527F0" w:rsidRDefault="000F4DF4">
      <w:pPr>
        <w:pStyle w:val="FootnoteText"/>
      </w:pPr>
      <w:r w:rsidRPr="00B812CA">
        <w:rPr>
          <w:rStyle w:val="FootnoteReference"/>
          <w:noProof w:val="0"/>
          <w:lang w:val="en-GB"/>
        </w:rPr>
        <w:footnoteRef/>
      </w:r>
      <w:r w:rsidRPr="00A527F0">
        <w:t xml:space="preserve"> </w:t>
      </w:r>
      <w:r w:rsidRPr="00B812CA">
        <w:t>Much of the described functionality in this clause is effected by implementation of the S-100 portrayal catalogues. When the S-100 portrayal mechanism is implemented the layers defined will implement the mandatory IMO layers. The description of those layers here is, thus, informative.</w:t>
      </w:r>
    </w:p>
  </w:footnote>
  <w:footnote w:id="3">
    <w:p w14:paraId="7E52DAC8" w14:textId="2FE40F56" w:rsidR="00E54143" w:rsidRPr="00A527F0" w:rsidRDefault="00E54143" w:rsidP="000C381A">
      <w:pPr>
        <w:pStyle w:val="FootnoteText"/>
        <w:jc w:val="both"/>
      </w:pPr>
      <w:r w:rsidRPr="00B812CA">
        <w:rPr>
          <w:rStyle w:val="FootnoteReference"/>
          <w:noProof w:val="0"/>
          <w:sz w:val="18"/>
          <w:szCs w:val="18"/>
          <w:vertAlign w:val="superscript"/>
          <w:lang w:val="en-GB"/>
        </w:rPr>
        <w:footnoteRef/>
      </w:r>
      <w:r w:rsidRPr="00A527F0">
        <w:t xml:space="preserve"> colour token DEPWL, </w:t>
      </w:r>
      <w:proofErr w:type="spellStart"/>
      <w:r w:rsidRPr="00A527F0">
        <w:t>xyL</w:t>
      </w:r>
      <w:proofErr w:type="spellEnd"/>
      <w:r w:rsidRPr="00A527F0">
        <w:t xml:space="preserve"> values are: DAY x= 0.15, y=0.15, L=30.0; DUSK x=0.15, y=0.15, L=7.5; NIGHT x=0.15, y=0.15, L=1.2</w:t>
      </w:r>
    </w:p>
  </w:footnote>
  <w:footnote w:id="4">
    <w:p w14:paraId="1A2CF9AB" w14:textId="3109AC67" w:rsidR="00EB3601" w:rsidRPr="00530F27" w:rsidRDefault="00EB3601">
      <w:pPr>
        <w:pStyle w:val="FootnoteText"/>
        <w:rPr>
          <w:lang w:val="en-US"/>
        </w:rPr>
      </w:pPr>
      <w:r>
        <w:rPr>
          <w:rStyle w:val="FootnoteReference"/>
        </w:rPr>
        <w:footnoteRef/>
      </w:r>
      <w:r>
        <w:t xml:space="preserve"> </w:t>
      </w:r>
      <w:r>
        <w:rPr>
          <w:lang w:val="en-US"/>
        </w:rPr>
        <w:t>In the case of a difference in resolution the maximum overlap is the size of the larger of the overlapping grid cell.</w:t>
      </w:r>
    </w:p>
  </w:footnote>
  <w:footnote w:id="5">
    <w:p w14:paraId="4BA02949" w14:textId="77777777" w:rsidR="00E54143" w:rsidRPr="00A527F0" w:rsidRDefault="00E54143" w:rsidP="000D0801">
      <w:pPr>
        <w:pStyle w:val="FootnoteText"/>
        <w:jc w:val="both"/>
      </w:pPr>
      <w:r w:rsidRPr="00B812CA">
        <w:rPr>
          <w:rStyle w:val="FootnoteReference"/>
          <w:noProof w:val="0"/>
          <w:sz w:val="18"/>
          <w:szCs w:val="18"/>
          <w:vertAlign w:val="superscript"/>
          <w:lang w:val="en-GB"/>
        </w:rPr>
        <w:footnoteRef/>
      </w:r>
      <w:r w:rsidRPr="00A527F0">
        <w:t xml:space="preserve"> Thick dark blue dash line, colour token DEPWL </w:t>
      </w:r>
      <w:proofErr w:type="spellStart"/>
      <w:r w:rsidRPr="00A527F0">
        <w:t>xyL</w:t>
      </w:r>
      <w:proofErr w:type="spellEnd"/>
      <w:r w:rsidRPr="00A527F0">
        <w:t xml:space="preserve"> values are: DAY x= 0.15, y=¬0.15, L=30.0; DUSK x=0.15, y=0.15, L=7.5; NIGHT x=0.15, y=0.15, L=1.2.</w:t>
      </w:r>
    </w:p>
  </w:footnote>
  <w:footnote w:id="6">
    <w:p w14:paraId="5A5CAE75" w14:textId="77777777" w:rsidR="00E54143" w:rsidRDefault="00E54143" w:rsidP="00B4713B">
      <w:pPr>
        <w:pStyle w:val="FootnoteText"/>
        <w:jc w:val="both"/>
      </w:pPr>
      <w:r w:rsidRPr="00B812CA">
        <w:rPr>
          <w:rStyle w:val="FootnoteReference"/>
          <w:noProof w:val="0"/>
          <w:sz w:val="18"/>
          <w:szCs w:val="18"/>
          <w:vertAlign w:val="superscript"/>
          <w:lang w:val="en-GB"/>
        </w:rPr>
        <w:footnoteRef/>
      </w:r>
      <w:r w:rsidRPr="00A527F0">
        <w:t xml:space="preserve"> </w:t>
      </w:r>
      <w:r w:rsidRPr="00A527F0">
        <w:rPr>
          <w:i/>
          <w:iCs/>
        </w:rPr>
        <w:t>thick dark blue dash dot line,</w:t>
      </w:r>
      <w:r w:rsidRPr="00A527F0">
        <w:t xml:space="preserve"> colour token DEPWL, </w:t>
      </w:r>
      <w:proofErr w:type="spellStart"/>
      <w:r w:rsidRPr="00A527F0">
        <w:t>xyL</w:t>
      </w:r>
      <w:proofErr w:type="spellEnd"/>
      <w:r w:rsidRPr="00A527F0">
        <w:t xml:space="preserve"> values are: DAY x= 0.15, y=¬0.15, L=30.0; DUSK x=0.15, y=0.15, L=7.5; NIGHT x=0.15, y=0.15, L=1.2</w:t>
      </w:r>
    </w:p>
  </w:footnote>
  <w:footnote w:id="7">
    <w:p w14:paraId="0E660BAF" w14:textId="230ACF58" w:rsidR="00CC4988" w:rsidRDefault="00CC4988">
      <w:pPr>
        <w:pStyle w:val="FootnoteText"/>
      </w:pPr>
      <w:r>
        <w:rPr>
          <w:rStyle w:val="FootnoteReference"/>
        </w:rPr>
        <w:footnoteRef/>
      </w:r>
      <w:r>
        <w:t xml:space="preserve"> Data Coverage features selected after this point in the algorithm are subject to the OVERSC01 grossly </w:t>
      </w:r>
      <w:proofErr w:type="spellStart"/>
      <w:r>
        <w:t>overscaled</w:t>
      </w:r>
      <w:proofErr w:type="spellEnd"/>
      <w:r>
        <w:t xml:space="preserve"> pattern as described in section </w:t>
      </w:r>
      <w:r w:rsidR="00624B58">
        <w:rPr>
          <w:highlight w:val="yellow"/>
        </w:rPr>
        <w:fldChar w:fldCharType="begin"/>
      </w:r>
      <w:r w:rsidR="00624B58">
        <w:instrText xml:space="preserve"> REF _Ref188968037 \r \h </w:instrText>
      </w:r>
      <w:r w:rsidR="00624B58">
        <w:rPr>
          <w:highlight w:val="yellow"/>
        </w:rPr>
      </w:r>
      <w:r w:rsidR="00624B58">
        <w:rPr>
          <w:highlight w:val="yellow"/>
        </w:rPr>
        <w:fldChar w:fldCharType="separate"/>
      </w:r>
      <w:r w:rsidR="00624B58">
        <w:t>12.3</w:t>
      </w:r>
      <w:r w:rsidR="00624B58">
        <w:rPr>
          <w:highlight w:val="yellow"/>
        </w:rPr>
        <w:fldChar w:fldCharType="end"/>
      </w:r>
    </w:p>
  </w:footnote>
  <w:footnote w:id="8">
    <w:p w14:paraId="7F0BD2E3" w14:textId="77777777" w:rsidR="00E85AE1" w:rsidRPr="00A527F0" w:rsidRDefault="00E85AE1" w:rsidP="00E85AE1">
      <w:pPr>
        <w:pStyle w:val="FootnoteText"/>
      </w:pPr>
      <w:r w:rsidRPr="009C1AC6">
        <w:rPr>
          <w:rStyle w:val="FootnoteReference"/>
          <w:noProof w:val="0"/>
          <w:sz w:val="18"/>
          <w:szCs w:val="18"/>
          <w:vertAlign w:val="superscript"/>
          <w:lang w:val="en-GB"/>
        </w:rPr>
        <w:footnoteRef/>
      </w:r>
      <w:r w:rsidRPr="00A527F0">
        <w:t xml:space="preserve"> Values are for hypothetical data and display, and the figures have been reduced for reproduction in this document.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37F86E" w14:textId="61371EFC" w:rsidR="00A51D8A" w:rsidRPr="00A51D8A" w:rsidRDefault="00A51D8A" w:rsidP="00A51D8A">
    <w:pPr>
      <w:tabs>
        <w:tab w:val="left" w:pos="0"/>
        <w:tab w:val="center" w:pos="4536"/>
        <w:tab w:val="right" w:pos="9072"/>
      </w:tabs>
      <w:spacing w:after="0"/>
      <w:ind w:right="288"/>
      <w:rPr>
        <w:rFonts w:eastAsia="Times New Roman" w:cs="Arial"/>
        <w:sz w:val="16"/>
        <w:szCs w:val="16"/>
        <w:lang w:val="en-US"/>
      </w:rPr>
    </w:pPr>
    <w:r w:rsidRPr="00A51D8A">
      <w:rPr>
        <w:rFonts w:eastAsia="Times New Roman" w:cs="Arial"/>
        <w:sz w:val="16"/>
        <w:szCs w:val="16"/>
      </w:rPr>
      <w:t>S-100 ECDIS and Interoperability</w:t>
    </w:r>
    <w:r>
      <w:rPr>
        <w:rFonts w:eastAsia="Times New Roman" w:cs="Arial"/>
        <w:sz w:val="16"/>
        <w:szCs w:val="16"/>
      </w:rPr>
      <w:t xml:space="preserve"> Specification</w:t>
    </w:r>
    <w:r>
      <w:rPr>
        <w:rFonts w:eastAsia="Times New Roman" w:cs="Arial"/>
        <w:sz w:val="16"/>
        <w:szCs w:val="16"/>
      </w:rPr>
      <w:tab/>
    </w:r>
    <w:r w:rsidRPr="00B812CA">
      <w:rPr>
        <w:rFonts w:eastAsia="Times New Roman" w:cs="Arial"/>
        <w:sz w:val="16"/>
        <w:szCs w:val="16"/>
      </w:rPr>
      <w:fldChar w:fldCharType="begin"/>
    </w:r>
    <w:r w:rsidRPr="00B812CA">
      <w:rPr>
        <w:rFonts w:eastAsia="Times New Roman" w:cs="Arial"/>
        <w:sz w:val="16"/>
        <w:szCs w:val="16"/>
      </w:rPr>
      <w:instrText xml:space="preserve"> PAGE </w:instrText>
    </w:r>
    <w:r w:rsidRPr="00B812CA">
      <w:rPr>
        <w:rFonts w:eastAsia="Times New Roman" w:cs="Arial"/>
        <w:sz w:val="16"/>
        <w:szCs w:val="16"/>
      </w:rPr>
      <w:fldChar w:fldCharType="separate"/>
    </w:r>
    <w:r>
      <w:rPr>
        <w:rFonts w:eastAsia="Times New Roman" w:cs="Arial"/>
        <w:sz w:val="16"/>
        <w:szCs w:val="16"/>
      </w:rPr>
      <w:t>i</w:t>
    </w:r>
    <w:r w:rsidRPr="00B812CA">
      <w:rPr>
        <w:rFonts w:eastAsia="Times New Roman" w:cs="Arial"/>
        <w:sz w:val="16"/>
        <w:szCs w:val="16"/>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932D525" w14:textId="713B83E7" w:rsidR="00E54143" w:rsidRPr="00A51D8A" w:rsidRDefault="00E54143" w:rsidP="00A51D8A">
    <w:pPr>
      <w:tabs>
        <w:tab w:val="left" w:pos="0"/>
        <w:tab w:val="center" w:pos="4536"/>
        <w:tab w:val="right" w:pos="9072"/>
      </w:tabs>
      <w:spacing w:after="0"/>
      <w:ind w:right="288"/>
      <w:rPr>
        <w:rFonts w:eastAsia="Times New Roman" w:cs="Arial"/>
        <w:sz w:val="16"/>
        <w:szCs w:val="16"/>
        <w:lang w:val="en-US"/>
      </w:rPr>
    </w:pPr>
    <w:r w:rsidRPr="00DD4967">
      <w:rPr>
        <w:rFonts w:eastAsia="Times New Roman" w:cs="Arial"/>
        <w:sz w:val="16"/>
        <w:szCs w:val="16"/>
      </w:rPr>
      <w:tab/>
    </w:r>
    <w:r w:rsidR="00A51D8A" w:rsidRPr="00A51D8A">
      <w:rPr>
        <w:rFonts w:eastAsia="Times New Roman" w:cs="Arial"/>
        <w:sz w:val="16"/>
        <w:szCs w:val="16"/>
      </w:rPr>
      <w:t>S-100 ECDIS and Interoperability</w:t>
    </w:r>
    <w:r w:rsidR="00A51D8A">
      <w:rPr>
        <w:rFonts w:eastAsia="Times New Roman" w:cs="Arial"/>
        <w:sz w:val="16"/>
        <w:szCs w:val="16"/>
      </w:rPr>
      <w:t xml:space="preserve"> Specification</w:t>
    </w:r>
    <w:r w:rsidR="00A51D8A">
      <w:rPr>
        <w:rFonts w:eastAsia="Times New Roman" w:cs="Arial"/>
        <w:sz w:val="16"/>
        <w:szCs w:val="16"/>
      </w:rPr>
      <w:tab/>
    </w:r>
    <w:r w:rsidR="00A51D8A" w:rsidRPr="00B812CA">
      <w:rPr>
        <w:rFonts w:eastAsia="Times New Roman" w:cs="Arial"/>
        <w:sz w:val="16"/>
        <w:szCs w:val="16"/>
      </w:rPr>
      <w:fldChar w:fldCharType="begin"/>
    </w:r>
    <w:r w:rsidR="00A51D8A" w:rsidRPr="00B812CA">
      <w:rPr>
        <w:rFonts w:eastAsia="Times New Roman" w:cs="Arial"/>
        <w:sz w:val="16"/>
        <w:szCs w:val="16"/>
      </w:rPr>
      <w:instrText xml:space="preserve"> PAGE </w:instrText>
    </w:r>
    <w:r w:rsidR="00A51D8A" w:rsidRPr="00B812CA">
      <w:rPr>
        <w:rFonts w:eastAsia="Times New Roman" w:cs="Arial"/>
        <w:sz w:val="16"/>
        <w:szCs w:val="16"/>
      </w:rPr>
      <w:fldChar w:fldCharType="separate"/>
    </w:r>
    <w:r w:rsidR="00A51D8A">
      <w:rPr>
        <w:rFonts w:eastAsia="Times New Roman" w:cs="Arial"/>
        <w:sz w:val="16"/>
        <w:szCs w:val="16"/>
      </w:rPr>
      <w:t>8</w:t>
    </w:r>
    <w:r w:rsidR="00A51D8A" w:rsidRPr="00B812CA">
      <w:rPr>
        <w:rFonts w:eastAsia="Times New Roman" w:cs="Arial"/>
        <w:sz w:val="16"/>
        <w:szCs w:val="16"/>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53077B4" w14:textId="1FEA7D99" w:rsidR="00E54143" w:rsidRPr="00A51D8A" w:rsidRDefault="00A51D8A" w:rsidP="00A51D8A">
    <w:pPr>
      <w:tabs>
        <w:tab w:val="left" w:pos="0"/>
        <w:tab w:val="center" w:pos="4536"/>
        <w:tab w:val="right" w:pos="9072"/>
      </w:tabs>
      <w:spacing w:after="0"/>
      <w:ind w:right="288"/>
      <w:rPr>
        <w:rFonts w:eastAsia="Times New Roman" w:cs="Arial"/>
        <w:sz w:val="16"/>
        <w:szCs w:val="16"/>
      </w:rPr>
    </w:pPr>
    <w:r w:rsidRPr="00A51D8A">
      <w:rPr>
        <w:rFonts w:eastAsia="Times New Roman" w:cs="Arial"/>
        <w:sz w:val="16"/>
        <w:szCs w:val="16"/>
      </w:rPr>
      <w:t>S-100 ECDIS and Interoperability</w:t>
    </w:r>
    <w:r>
      <w:rPr>
        <w:rFonts w:eastAsia="Times New Roman" w:cs="Arial"/>
        <w:sz w:val="16"/>
        <w:szCs w:val="16"/>
      </w:rPr>
      <w:t xml:space="preserve"> Specification</w:t>
    </w:r>
    <w:r>
      <w:rPr>
        <w:rFonts w:eastAsia="Times New Roman" w:cs="Arial"/>
        <w:sz w:val="16"/>
        <w:szCs w:val="16"/>
      </w:rPr>
      <w:tab/>
    </w:r>
    <w:r w:rsidRPr="00B812CA">
      <w:rPr>
        <w:rFonts w:eastAsia="Times New Roman" w:cs="Arial"/>
        <w:sz w:val="16"/>
        <w:szCs w:val="16"/>
      </w:rPr>
      <w:fldChar w:fldCharType="begin"/>
    </w:r>
    <w:r w:rsidRPr="00B812CA">
      <w:rPr>
        <w:rFonts w:eastAsia="Times New Roman" w:cs="Arial"/>
        <w:sz w:val="16"/>
        <w:szCs w:val="16"/>
      </w:rPr>
      <w:instrText xml:space="preserve"> PAGE </w:instrText>
    </w:r>
    <w:r w:rsidRPr="00B812CA">
      <w:rPr>
        <w:rFonts w:eastAsia="Times New Roman" w:cs="Arial"/>
        <w:sz w:val="16"/>
        <w:szCs w:val="16"/>
      </w:rPr>
      <w:fldChar w:fldCharType="separate"/>
    </w:r>
    <w:r>
      <w:rPr>
        <w:rFonts w:eastAsia="Times New Roman" w:cs="Arial"/>
        <w:sz w:val="16"/>
        <w:szCs w:val="16"/>
      </w:rPr>
      <w:t>9</w:t>
    </w:r>
    <w:r w:rsidRPr="00B812CA">
      <w:rPr>
        <w:rFonts w:eastAsia="Times New Roman" w:cs="Arial"/>
        <w:sz w:val="16"/>
        <w:szCs w:val="16"/>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4DBFE49" w14:textId="06A02B57" w:rsidR="00E54143" w:rsidRPr="00B812CA" w:rsidRDefault="00E54143" w:rsidP="00A51D8A">
    <w:pPr>
      <w:tabs>
        <w:tab w:val="left" w:pos="0"/>
        <w:tab w:val="center" w:pos="4536"/>
        <w:tab w:val="right" w:pos="9072"/>
      </w:tabs>
      <w:spacing w:after="0"/>
      <w:ind w:right="288"/>
      <w:rPr>
        <w:rFonts w:eastAsia="Times New Roman" w:cs="Arial"/>
        <w:sz w:val="16"/>
        <w:szCs w:val="16"/>
      </w:rPr>
    </w:pPr>
    <w:r w:rsidRPr="00B812CA">
      <w:rPr>
        <w:rFonts w:eastAsia="Times New Roman" w:cs="Arial"/>
        <w:sz w:val="16"/>
        <w:szCs w:val="16"/>
      </w:rPr>
      <w:tab/>
    </w:r>
    <w:r w:rsidR="00A51D8A" w:rsidRPr="00A51D8A">
      <w:rPr>
        <w:rFonts w:eastAsia="Times New Roman" w:cs="Arial"/>
        <w:sz w:val="16"/>
        <w:szCs w:val="16"/>
      </w:rPr>
      <w:t>S-100 ECDIS and Interoperability</w:t>
    </w:r>
    <w:r w:rsidR="00A51D8A">
      <w:rPr>
        <w:rFonts w:eastAsia="Times New Roman" w:cs="Arial"/>
        <w:sz w:val="16"/>
        <w:szCs w:val="16"/>
      </w:rPr>
      <w:t xml:space="preserve"> Specification</w:t>
    </w:r>
    <w:r w:rsidR="00A51D8A">
      <w:rPr>
        <w:rFonts w:eastAsia="Times New Roman" w:cs="Arial"/>
        <w:sz w:val="16"/>
        <w:szCs w:val="16"/>
      </w:rPr>
      <w:tab/>
    </w:r>
    <w:r w:rsidRPr="00B812CA">
      <w:rPr>
        <w:rFonts w:eastAsia="Times New Roman" w:cs="Arial"/>
        <w:sz w:val="16"/>
        <w:szCs w:val="16"/>
      </w:rPr>
      <w:fldChar w:fldCharType="begin"/>
    </w:r>
    <w:r w:rsidRPr="00B812CA">
      <w:rPr>
        <w:rFonts w:eastAsia="Times New Roman" w:cs="Arial"/>
        <w:sz w:val="16"/>
        <w:szCs w:val="16"/>
      </w:rPr>
      <w:instrText xml:space="preserve"> PAGE </w:instrText>
    </w:r>
    <w:r w:rsidRPr="00B812CA">
      <w:rPr>
        <w:rFonts w:eastAsia="Times New Roman" w:cs="Arial"/>
        <w:sz w:val="16"/>
        <w:szCs w:val="16"/>
      </w:rPr>
      <w:fldChar w:fldCharType="separate"/>
    </w:r>
    <w:r w:rsidR="00832978" w:rsidRPr="00B812CA">
      <w:rPr>
        <w:rFonts w:eastAsia="Times New Roman" w:cs="Arial"/>
        <w:sz w:val="16"/>
        <w:szCs w:val="16"/>
      </w:rPr>
      <w:t>85</w:t>
    </w:r>
    <w:r w:rsidRPr="00B812CA">
      <w:rPr>
        <w:rFonts w:eastAsia="Times New Roman" w:cs="Arial"/>
        <w:sz w:val="16"/>
        <w:szCs w:val="16"/>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0"/>
    <w:multiLevelType w:val="singleLevel"/>
    <w:tmpl w:val="C61A574A"/>
    <w:lvl w:ilvl="0">
      <w:start w:val="1"/>
      <w:numFmt w:val="bullet"/>
      <w:pStyle w:val="ListNumber4"/>
      <w:lvlText w:val=""/>
      <w:lvlJc w:val="left"/>
      <w:pPr>
        <w:tabs>
          <w:tab w:val="num" w:pos="1492"/>
        </w:tabs>
        <w:ind w:left="1492" w:hanging="360"/>
      </w:pPr>
      <w:rPr>
        <w:rFonts w:ascii="Symbol" w:hAnsi="Symbol" w:hint="default"/>
      </w:rPr>
    </w:lvl>
  </w:abstractNum>
  <w:abstractNum w:abstractNumId="1" w15:restartNumberingAfterBreak="0">
    <w:nsid w:val="FFFFFF81"/>
    <w:multiLevelType w:val="singleLevel"/>
    <w:tmpl w:val="193C76E6"/>
    <w:lvl w:ilvl="0">
      <w:start w:val="1"/>
      <w:numFmt w:val="bullet"/>
      <w:pStyle w:val="ListNumber3"/>
      <w:lvlText w:val=""/>
      <w:lvlJc w:val="left"/>
      <w:pPr>
        <w:tabs>
          <w:tab w:val="num" w:pos="1209"/>
        </w:tabs>
        <w:ind w:left="1209" w:hanging="360"/>
      </w:pPr>
      <w:rPr>
        <w:rFonts w:ascii="Symbol" w:hAnsi="Symbol" w:hint="default"/>
      </w:rPr>
    </w:lvl>
  </w:abstractNum>
  <w:abstractNum w:abstractNumId="2" w15:restartNumberingAfterBreak="0">
    <w:nsid w:val="FFFFFF82"/>
    <w:multiLevelType w:val="singleLevel"/>
    <w:tmpl w:val="61BE3B8C"/>
    <w:lvl w:ilvl="0">
      <w:start w:val="1"/>
      <w:numFmt w:val="bullet"/>
      <w:pStyle w:val="ListNumber2"/>
      <w:lvlText w:val=""/>
      <w:lvlJc w:val="left"/>
      <w:pPr>
        <w:tabs>
          <w:tab w:val="num" w:pos="926"/>
        </w:tabs>
        <w:ind w:left="926" w:hanging="360"/>
      </w:pPr>
      <w:rPr>
        <w:rFonts w:ascii="Symbol" w:hAnsi="Symbol" w:hint="default"/>
      </w:rPr>
    </w:lvl>
  </w:abstractNum>
  <w:abstractNum w:abstractNumId="3" w15:restartNumberingAfterBreak="0">
    <w:nsid w:val="FFFFFF83"/>
    <w:multiLevelType w:val="singleLevel"/>
    <w:tmpl w:val="76AAC642"/>
    <w:lvl w:ilvl="0">
      <w:start w:val="1"/>
      <w:numFmt w:val="bullet"/>
      <w:pStyle w:val="ListNumber"/>
      <w:lvlText w:val=""/>
      <w:lvlJc w:val="left"/>
      <w:pPr>
        <w:tabs>
          <w:tab w:val="num" w:pos="643"/>
        </w:tabs>
        <w:ind w:left="643" w:hanging="360"/>
      </w:pPr>
      <w:rPr>
        <w:rFonts w:ascii="Symbol" w:hAnsi="Symbol" w:hint="default"/>
      </w:rPr>
    </w:lvl>
  </w:abstractNum>
  <w:abstractNum w:abstractNumId="4" w15:restartNumberingAfterBreak="0">
    <w:nsid w:val="FFFFFF89"/>
    <w:multiLevelType w:val="singleLevel"/>
    <w:tmpl w:val="E0641914"/>
    <w:lvl w:ilvl="0">
      <w:start w:val="1"/>
      <w:numFmt w:val="bullet"/>
      <w:pStyle w:val="ListContinue4"/>
      <w:lvlText w:val=""/>
      <w:lvlJc w:val="left"/>
      <w:pPr>
        <w:tabs>
          <w:tab w:val="num" w:pos="360"/>
        </w:tabs>
        <w:ind w:left="360" w:hanging="360"/>
      </w:pPr>
      <w:rPr>
        <w:rFonts w:ascii="Symbol" w:hAnsi="Symbol" w:hint="default"/>
      </w:rPr>
    </w:lvl>
  </w:abstractNum>
  <w:abstractNum w:abstractNumId="5" w15:restartNumberingAfterBreak="0">
    <w:nsid w:val="0023757D"/>
    <w:multiLevelType w:val="hybridMultilevel"/>
    <w:tmpl w:val="2CA297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16E7914"/>
    <w:multiLevelType w:val="hybridMultilevel"/>
    <w:tmpl w:val="673AB13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1FC3FC9"/>
    <w:multiLevelType w:val="hybridMultilevel"/>
    <w:tmpl w:val="9BB6173A"/>
    <w:lvl w:ilvl="0" w:tplc="7D107480">
      <w:start w:val="1"/>
      <w:numFmt w:val="bullet"/>
      <w:lvlText w:val=""/>
      <w:lvlJc w:val="left"/>
      <w:pPr>
        <w:ind w:left="1020" w:hanging="360"/>
      </w:pPr>
      <w:rPr>
        <w:rFonts w:ascii="Symbol" w:hAnsi="Symbol"/>
      </w:rPr>
    </w:lvl>
    <w:lvl w:ilvl="1" w:tplc="D924E5EE">
      <w:start w:val="1"/>
      <w:numFmt w:val="bullet"/>
      <w:lvlText w:val=""/>
      <w:lvlJc w:val="left"/>
      <w:pPr>
        <w:ind w:left="1020" w:hanging="360"/>
      </w:pPr>
      <w:rPr>
        <w:rFonts w:ascii="Symbol" w:hAnsi="Symbol"/>
      </w:rPr>
    </w:lvl>
    <w:lvl w:ilvl="2" w:tplc="58C60E8A">
      <w:start w:val="1"/>
      <w:numFmt w:val="bullet"/>
      <w:lvlText w:val=""/>
      <w:lvlJc w:val="left"/>
      <w:pPr>
        <w:ind w:left="1020" w:hanging="360"/>
      </w:pPr>
      <w:rPr>
        <w:rFonts w:ascii="Symbol" w:hAnsi="Symbol"/>
      </w:rPr>
    </w:lvl>
    <w:lvl w:ilvl="3" w:tplc="45C4F2F4">
      <w:start w:val="1"/>
      <w:numFmt w:val="bullet"/>
      <w:lvlText w:val=""/>
      <w:lvlJc w:val="left"/>
      <w:pPr>
        <w:ind w:left="1020" w:hanging="360"/>
      </w:pPr>
      <w:rPr>
        <w:rFonts w:ascii="Symbol" w:hAnsi="Symbol"/>
      </w:rPr>
    </w:lvl>
    <w:lvl w:ilvl="4" w:tplc="046E387C">
      <w:start w:val="1"/>
      <w:numFmt w:val="bullet"/>
      <w:lvlText w:val=""/>
      <w:lvlJc w:val="left"/>
      <w:pPr>
        <w:ind w:left="1020" w:hanging="360"/>
      </w:pPr>
      <w:rPr>
        <w:rFonts w:ascii="Symbol" w:hAnsi="Symbol"/>
      </w:rPr>
    </w:lvl>
    <w:lvl w:ilvl="5" w:tplc="80187EC4">
      <w:start w:val="1"/>
      <w:numFmt w:val="bullet"/>
      <w:lvlText w:val=""/>
      <w:lvlJc w:val="left"/>
      <w:pPr>
        <w:ind w:left="1020" w:hanging="360"/>
      </w:pPr>
      <w:rPr>
        <w:rFonts w:ascii="Symbol" w:hAnsi="Symbol"/>
      </w:rPr>
    </w:lvl>
    <w:lvl w:ilvl="6" w:tplc="AE600398">
      <w:start w:val="1"/>
      <w:numFmt w:val="bullet"/>
      <w:lvlText w:val=""/>
      <w:lvlJc w:val="left"/>
      <w:pPr>
        <w:ind w:left="1020" w:hanging="360"/>
      </w:pPr>
      <w:rPr>
        <w:rFonts w:ascii="Symbol" w:hAnsi="Symbol"/>
      </w:rPr>
    </w:lvl>
    <w:lvl w:ilvl="7" w:tplc="349EE8B2">
      <w:start w:val="1"/>
      <w:numFmt w:val="bullet"/>
      <w:lvlText w:val=""/>
      <w:lvlJc w:val="left"/>
      <w:pPr>
        <w:ind w:left="1020" w:hanging="360"/>
      </w:pPr>
      <w:rPr>
        <w:rFonts w:ascii="Symbol" w:hAnsi="Symbol"/>
      </w:rPr>
    </w:lvl>
    <w:lvl w:ilvl="8" w:tplc="B8CAD06C">
      <w:start w:val="1"/>
      <w:numFmt w:val="bullet"/>
      <w:lvlText w:val=""/>
      <w:lvlJc w:val="left"/>
      <w:pPr>
        <w:ind w:left="1020" w:hanging="360"/>
      </w:pPr>
      <w:rPr>
        <w:rFonts w:ascii="Symbol" w:hAnsi="Symbol"/>
      </w:rPr>
    </w:lvl>
  </w:abstractNum>
  <w:abstractNum w:abstractNumId="8" w15:restartNumberingAfterBreak="0">
    <w:nsid w:val="020B180F"/>
    <w:multiLevelType w:val="multilevel"/>
    <w:tmpl w:val="940C3C6C"/>
    <w:styleLink w:val="AppC"/>
    <w:lvl w:ilvl="0">
      <w:start w:val="1"/>
      <w:numFmt w:val="decimal"/>
      <w:lvlText w:val="C-%1"/>
      <w:lvlJc w:val="left"/>
      <w:pPr>
        <w:ind w:left="432" w:hanging="432"/>
      </w:pPr>
      <w:rPr>
        <w:rFonts w:hint="default"/>
        <w:b/>
        <w:i w:val="0"/>
        <w:sz w:val="24"/>
      </w:rPr>
    </w:lvl>
    <w:lvl w:ilvl="1">
      <w:start w:val="1"/>
      <w:numFmt w:val="decimal"/>
      <w:lvlText w:val="C-%1.%2"/>
      <w:lvlJc w:val="left"/>
      <w:pPr>
        <w:ind w:left="576" w:hanging="576"/>
      </w:pPr>
      <w:rPr>
        <w:rFonts w:hint="default"/>
        <w:b/>
        <w:i w:val="0"/>
        <w:strike w:val="0"/>
        <w:sz w:val="22"/>
      </w:rPr>
    </w:lvl>
    <w:lvl w:ilvl="2">
      <w:start w:val="1"/>
      <w:numFmt w:val="decimal"/>
      <w:lvlText w:val="C-%1.%2.%3"/>
      <w:lvlJc w:val="left"/>
      <w:pPr>
        <w:ind w:left="720" w:hanging="720"/>
      </w:pPr>
      <w:rPr>
        <w:rFonts w:hint="default"/>
        <w:b w:val="0"/>
        <w:bCs w:val="0"/>
        <w:i w:val="0"/>
        <w:iCs w:val="0"/>
        <w:caps w:val="0"/>
        <w:smallCaps w:val="0"/>
        <w:strike w:val="0"/>
        <w:dstrike w:val="0"/>
        <w:vanish w:val="0"/>
        <w:color w:val="000000"/>
        <w:spacing w:val="0"/>
        <w:w w:val="1"/>
        <w:kern w:val="0"/>
        <w:position w:val="0"/>
        <w:sz w:val="2"/>
        <w:szCs w:val="2"/>
        <w:u w:val="none" w:color="000000"/>
        <w:effect w:val="none"/>
        <w:vertAlign w:val="baseline"/>
        <w:em w:val="none"/>
      </w:rPr>
    </w:lvl>
    <w:lvl w:ilvl="3">
      <w:start w:val="1"/>
      <w:numFmt w:val="decimal"/>
      <w:lvlText w:val="%1.%2.%3.%4"/>
      <w:lvlJc w:val="left"/>
      <w:pPr>
        <w:ind w:left="864" w:hanging="864"/>
      </w:pPr>
      <w:rPr>
        <w:rFonts w:hint="default"/>
        <w:b w:val="0"/>
        <w:bCs w:val="0"/>
        <w:i w:val="0"/>
        <w:iCs w:val="0"/>
        <w:caps w:val="0"/>
        <w:smallCaps w:val="0"/>
        <w:strike w:val="0"/>
        <w:dstrike w:val="0"/>
        <w:vanish w:val="0"/>
        <w:color w:val="000000"/>
        <w:spacing w:val="0"/>
        <w:w w:val="1"/>
        <w:kern w:val="0"/>
        <w:position w:val="0"/>
        <w:sz w:val="2"/>
        <w:szCs w:val="2"/>
        <w:u w:val="none" w:color="000000"/>
        <w:effect w:val="none"/>
        <w:vertAlign w:val="baseline"/>
        <w:em w:val="none"/>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9" w15:restartNumberingAfterBreak="0">
    <w:nsid w:val="020E0FA2"/>
    <w:multiLevelType w:val="multilevel"/>
    <w:tmpl w:val="42FE5B24"/>
    <w:styleLink w:val="AnnexHeadings"/>
    <w:lvl w:ilvl="0">
      <w:start w:val="1"/>
      <w:numFmt w:val="decimal"/>
      <w:lvlText w:val="C-%1"/>
      <w:lvlJc w:val="left"/>
      <w:pPr>
        <w:ind w:left="432" w:hanging="432"/>
      </w:pPr>
      <w:rPr>
        <w:rFonts w:hint="default"/>
      </w:rPr>
    </w:lvl>
    <w:lvl w:ilvl="1">
      <w:start w:val="1"/>
      <w:numFmt w:val="decimal"/>
      <w:lvlText w:val="C-%1.%2"/>
      <w:lvlJc w:val="left"/>
      <w:pPr>
        <w:ind w:left="666" w:hanging="576"/>
      </w:pPr>
      <w:rPr>
        <w:rFonts w:hint="default"/>
        <w:i w:val="0"/>
      </w:rPr>
    </w:lvl>
    <w:lvl w:ilvl="2">
      <w:start w:val="1"/>
      <w:numFmt w:val="decimal"/>
      <w:lvlText w:val="C-%1.%2.%3"/>
      <w:lvlJc w:val="left"/>
      <w:pPr>
        <w:ind w:left="3960" w:hanging="720"/>
      </w:pPr>
      <w:rPr>
        <w:rFonts w:hint="default"/>
      </w:rPr>
    </w:lvl>
    <w:lvl w:ilvl="3">
      <w:start w:val="1"/>
      <w:numFmt w:val="decimal"/>
      <w:lvlText w:val="C-%1.%2.%3.%4"/>
      <w:lvlJc w:val="left"/>
      <w:pPr>
        <w:ind w:left="864" w:hanging="864"/>
      </w:pPr>
      <w:rPr>
        <w:rFonts w:hint="default"/>
      </w:rPr>
    </w:lvl>
    <w:lvl w:ilvl="4">
      <w:start w:val="1"/>
      <w:numFmt w:val="decimal"/>
      <w:lvlText w:val="C-%1.%2.%3.%4.%5"/>
      <w:lvlJc w:val="left"/>
      <w:pPr>
        <w:ind w:left="1008" w:hanging="1008"/>
      </w:pPr>
      <w:rPr>
        <w:rFonts w:hint="default"/>
      </w:rPr>
    </w:lvl>
    <w:lvl w:ilvl="5">
      <w:start w:val="1"/>
      <w:numFmt w:val="decimal"/>
      <w:lvlText w:val="C-%1.%2.%3.%4.%5.%6"/>
      <w:lvlJc w:val="left"/>
      <w:pPr>
        <w:ind w:left="1152" w:hanging="1152"/>
      </w:pPr>
      <w:rPr>
        <w:rFonts w:hint="default"/>
      </w:rPr>
    </w:lvl>
    <w:lvl w:ilvl="6">
      <w:start w:val="1"/>
      <w:numFmt w:val="decimal"/>
      <w:lvlText w:val="C-%1.%2.%3.%4.%5.%6.%7"/>
      <w:lvlJc w:val="left"/>
      <w:pPr>
        <w:ind w:left="1296" w:hanging="1296"/>
      </w:pPr>
      <w:rPr>
        <w:rFonts w:hint="default"/>
      </w:rPr>
    </w:lvl>
    <w:lvl w:ilvl="7">
      <w:start w:val="1"/>
      <w:numFmt w:val="decimal"/>
      <w:lvlText w:val="C-%1.%2.%3.%4.%5.%6.%7.%8"/>
      <w:lvlJc w:val="left"/>
      <w:pPr>
        <w:ind w:left="1440" w:hanging="1440"/>
      </w:pPr>
      <w:rPr>
        <w:rFonts w:hint="default"/>
      </w:rPr>
    </w:lvl>
    <w:lvl w:ilvl="8">
      <w:start w:val="1"/>
      <w:numFmt w:val="decimal"/>
      <w:lvlText w:val="C-%1.%2.%3.%4.%5.%6.%7.%8.%9"/>
      <w:lvlJc w:val="left"/>
      <w:pPr>
        <w:ind w:left="1584" w:hanging="1584"/>
      </w:pPr>
      <w:rPr>
        <w:rFonts w:hint="default"/>
      </w:rPr>
    </w:lvl>
  </w:abstractNum>
  <w:abstractNum w:abstractNumId="10" w15:restartNumberingAfterBreak="0">
    <w:nsid w:val="026A425C"/>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02D7200B"/>
    <w:multiLevelType w:val="hybridMultilevel"/>
    <w:tmpl w:val="183C11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2DD1165"/>
    <w:multiLevelType w:val="hybridMultilevel"/>
    <w:tmpl w:val="EFA2D57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02E11C13"/>
    <w:multiLevelType w:val="hybridMultilevel"/>
    <w:tmpl w:val="D3F877C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02EC4594"/>
    <w:multiLevelType w:val="multilevel"/>
    <w:tmpl w:val="22FA2068"/>
    <w:numStyleLink w:val="AppA"/>
  </w:abstractNum>
  <w:abstractNum w:abstractNumId="15" w15:restartNumberingAfterBreak="0">
    <w:nsid w:val="04474CE6"/>
    <w:multiLevelType w:val="hybridMultilevel"/>
    <w:tmpl w:val="B0146756"/>
    <w:lvl w:ilvl="0" w:tplc="94560CFC">
      <w:numFmt w:val="bullet"/>
      <w:lvlText w:val="•"/>
      <w:lvlJc w:val="left"/>
      <w:pPr>
        <w:ind w:left="1133" w:hanging="720"/>
      </w:pPr>
      <w:rPr>
        <w:rFonts w:ascii="Arial" w:eastAsia="MS Mincho" w:hAnsi="Arial" w:cs="Arial" w:hint="default"/>
      </w:rPr>
    </w:lvl>
    <w:lvl w:ilvl="1" w:tplc="08090003" w:tentative="1">
      <w:start w:val="1"/>
      <w:numFmt w:val="bullet"/>
      <w:lvlText w:val="o"/>
      <w:lvlJc w:val="left"/>
      <w:pPr>
        <w:ind w:left="1493" w:hanging="360"/>
      </w:pPr>
      <w:rPr>
        <w:rFonts w:ascii="Courier New" w:hAnsi="Courier New" w:cs="Courier New" w:hint="default"/>
      </w:rPr>
    </w:lvl>
    <w:lvl w:ilvl="2" w:tplc="08090005" w:tentative="1">
      <w:start w:val="1"/>
      <w:numFmt w:val="bullet"/>
      <w:lvlText w:val=""/>
      <w:lvlJc w:val="left"/>
      <w:pPr>
        <w:ind w:left="2213" w:hanging="360"/>
      </w:pPr>
      <w:rPr>
        <w:rFonts w:ascii="Wingdings" w:hAnsi="Wingdings" w:hint="default"/>
      </w:rPr>
    </w:lvl>
    <w:lvl w:ilvl="3" w:tplc="08090001" w:tentative="1">
      <w:start w:val="1"/>
      <w:numFmt w:val="bullet"/>
      <w:lvlText w:val=""/>
      <w:lvlJc w:val="left"/>
      <w:pPr>
        <w:ind w:left="2933" w:hanging="360"/>
      </w:pPr>
      <w:rPr>
        <w:rFonts w:ascii="Symbol" w:hAnsi="Symbol" w:hint="default"/>
      </w:rPr>
    </w:lvl>
    <w:lvl w:ilvl="4" w:tplc="08090003" w:tentative="1">
      <w:start w:val="1"/>
      <w:numFmt w:val="bullet"/>
      <w:lvlText w:val="o"/>
      <w:lvlJc w:val="left"/>
      <w:pPr>
        <w:ind w:left="3653" w:hanging="360"/>
      </w:pPr>
      <w:rPr>
        <w:rFonts w:ascii="Courier New" w:hAnsi="Courier New" w:cs="Courier New" w:hint="default"/>
      </w:rPr>
    </w:lvl>
    <w:lvl w:ilvl="5" w:tplc="08090005" w:tentative="1">
      <w:start w:val="1"/>
      <w:numFmt w:val="bullet"/>
      <w:lvlText w:val=""/>
      <w:lvlJc w:val="left"/>
      <w:pPr>
        <w:ind w:left="4373" w:hanging="360"/>
      </w:pPr>
      <w:rPr>
        <w:rFonts w:ascii="Wingdings" w:hAnsi="Wingdings" w:hint="default"/>
      </w:rPr>
    </w:lvl>
    <w:lvl w:ilvl="6" w:tplc="08090001" w:tentative="1">
      <w:start w:val="1"/>
      <w:numFmt w:val="bullet"/>
      <w:lvlText w:val=""/>
      <w:lvlJc w:val="left"/>
      <w:pPr>
        <w:ind w:left="5093" w:hanging="360"/>
      </w:pPr>
      <w:rPr>
        <w:rFonts w:ascii="Symbol" w:hAnsi="Symbol" w:hint="default"/>
      </w:rPr>
    </w:lvl>
    <w:lvl w:ilvl="7" w:tplc="08090003" w:tentative="1">
      <w:start w:val="1"/>
      <w:numFmt w:val="bullet"/>
      <w:lvlText w:val="o"/>
      <w:lvlJc w:val="left"/>
      <w:pPr>
        <w:ind w:left="5813" w:hanging="360"/>
      </w:pPr>
      <w:rPr>
        <w:rFonts w:ascii="Courier New" w:hAnsi="Courier New" w:cs="Courier New" w:hint="default"/>
      </w:rPr>
    </w:lvl>
    <w:lvl w:ilvl="8" w:tplc="08090005" w:tentative="1">
      <w:start w:val="1"/>
      <w:numFmt w:val="bullet"/>
      <w:lvlText w:val=""/>
      <w:lvlJc w:val="left"/>
      <w:pPr>
        <w:ind w:left="6533" w:hanging="360"/>
      </w:pPr>
      <w:rPr>
        <w:rFonts w:ascii="Wingdings" w:hAnsi="Wingdings" w:hint="default"/>
      </w:rPr>
    </w:lvl>
  </w:abstractNum>
  <w:abstractNum w:abstractNumId="16" w15:restartNumberingAfterBreak="0">
    <w:nsid w:val="045B40BF"/>
    <w:multiLevelType w:val="hybridMultilevel"/>
    <w:tmpl w:val="2F1A7B26"/>
    <w:lvl w:ilvl="0" w:tplc="CA6C063C">
      <w:start w:val="1"/>
      <w:numFmt w:val="bullet"/>
      <w:lvlText w:val=""/>
      <w:lvlJc w:val="left"/>
      <w:pPr>
        <w:ind w:left="1020" w:hanging="360"/>
      </w:pPr>
      <w:rPr>
        <w:rFonts w:ascii="Symbol" w:hAnsi="Symbol"/>
      </w:rPr>
    </w:lvl>
    <w:lvl w:ilvl="1" w:tplc="7D80F43A">
      <w:start w:val="1"/>
      <w:numFmt w:val="bullet"/>
      <w:lvlText w:val=""/>
      <w:lvlJc w:val="left"/>
      <w:pPr>
        <w:ind w:left="1020" w:hanging="360"/>
      </w:pPr>
      <w:rPr>
        <w:rFonts w:ascii="Symbol" w:hAnsi="Symbol"/>
      </w:rPr>
    </w:lvl>
    <w:lvl w:ilvl="2" w:tplc="1F0A102C">
      <w:start w:val="1"/>
      <w:numFmt w:val="bullet"/>
      <w:lvlText w:val=""/>
      <w:lvlJc w:val="left"/>
      <w:pPr>
        <w:ind w:left="1020" w:hanging="360"/>
      </w:pPr>
      <w:rPr>
        <w:rFonts w:ascii="Symbol" w:hAnsi="Symbol"/>
      </w:rPr>
    </w:lvl>
    <w:lvl w:ilvl="3" w:tplc="D1AC5A14">
      <w:start w:val="1"/>
      <w:numFmt w:val="bullet"/>
      <w:lvlText w:val=""/>
      <w:lvlJc w:val="left"/>
      <w:pPr>
        <w:ind w:left="1020" w:hanging="360"/>
      </w:pPr>
      <w:rPr>
        <w:rFonts w:ascii="Symbol" w:hAnsi="Symbol"/>
      </w:rPr>
    </w:lvl>
    <w:lvl w:ilvl="4" w:tplc="31063D9E">
      <w:start w:val="1"/>
      <w:numFmt w:val="bullet"/>
      <w:lvlText w:val=""/>
      <w:lvlJc w:val="left"/>
      <w:pPr>
        <w:ind w:left="1020" w:hanging="360"/>
      </w:pPr>
      <w:rPr>
        <w:rFonts w:ascii="Symbol" w:hAnsi="Symbol"/>
      </w:rPr>
    </w:lvl>
    <w:lvl w:ilvl="5" w:tplc="2BB63190">
      <w:start w:val="1"/>
      <w:numFmt w:val="bullet"/>
      <w:lvlText w:val=""/>
      <w:lvlJc w:val="left"/>
      <w:pPr>
        <w:ind w:left="1020" w:hanging="360"/>
      </w:pPr>
      <w:rPr>
        <w:rFonts w:ascii="Symbol" w:hAnsi="Symbol"/>
      </w:rPr>
    </w:lvl>
    <w:lvl w:ilvl="6" w:tplc="DB387576">
      <w:start w:val="1"/>
      <w:numFmt w:val="bullet"/>
      <w:lvlText w:val=""/>
      <w:lvlJc w:val="left"/>
      <w:pPr>
        <w:ind w:left="1020" w:hanging="360"/>
      </w:pPr>
      <w:rPr>
        <w:rFonts w:ascii="Symbol" w:hAnsi="Symbol"/>
      </w:rPr>
    </w:lvl>
    <w:lvl w:ilvl="7" w:tplc="A8486350">
      <w:start w:val="1"/>
      <w:numFmt w:val="bullet"/>
      <w:lvlText w:val=""/>
      <w:lvlJc w:val="left"/>
      <w:pPr>
        <w:ind w:left="1020" w:hanging="360"/>
      </w:pPr>
      <w:rPr>
        <w:rFonts w:ascii="Symbol" w:hAnsi="Symbol"/>
      </w:rPr>
    </w:lvl>
    <w:lvl w:ilvl="8" w:tplc="68C83842">
      <w:start w:val="1"/>
      <w:numFmt w:val="bullet"/>
      <w:lvlText w:val=""/>
      <w:lvlJc w:val="left"/>
      <w:pPr>
        <w:ind w:left="1020" w:hanging="360"/>
      </w:pPr>
      <w:rPr>
        <w:rFonts w:ascii="Symbol" w:hAnsi="Symbol"/>
      </w:rPr>
    </w:lvl>
  </w:abstractNum>
  <w:abstractNum w:abstractNumId="17" w15:restartNumberingAfterBreak="0">
    <w:nsid w:val="047B0E85"/>
    <w:multiLevelType w:val="hybridMultilevel"/>
    <w:tmpl w:val="22F6B054"/>
    <w:lvl w:ilvl="0" w:tplc="F580FAF2">
      <w:start w:val="1"/>
      <w:numFmt w:val="decimal"/>
      <w:lvlText w:val="%1."/>
      <w:lvlJc w:val="left"/>
      <w:pPr>
        <w:ind w:left="644" w:hanging="360"/>
      </w:pPr>
      <w:rPr>
        <w:rFonts w:hint="eastAsia"/>
      </w:rPr>
    </w:lvl>
    <w:lvl w:ilvl="1" w:tplc="04090019">
      <w:start w:val="1"/>
      <w:numFmt w:val="lowerLetter"/>
      <w:lvlText w:val="%2."/>
      <w:lvlJc w:val="left"/>
      <w:pPr>
        <w:ind w:left="1364" w:hanging="360"/>
      </w:pPr>
    </w:lvl>
    <w:lvl w:ilvl="2" w:tplc="0409001B">
      <w:start w:val="1"/>
      <w:numFmt w:val="lowerRoman"/>
      <w:lvlText w:val="%3."/>
      <w:lvlJc w:val="right"/>
      <w:pPr>
        <w:ind w:left="2084" w:hanging="180"/>
      </w:pPr>
    </w:lvl>
    <w:lvl w:ilvl="3" w:tplc="0409000F">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8" w15:restartNumberingAfterBreak="0">
    <w:nsid w:val="04863506"/>
    <w:multiLevelType w:val="hybridMultilevel"/>
    <w:tmpl w:val="AD981616"/>
    <w:lvl w:ilvl="0" w:tplc="D1A40980">
      <w:start w:val="1"/>
      <w:numFmt w:val="bullet"/>
      <w:lvlText w:val=""/>
      <w:lvlJc w:val="left"/>
      <w:pPr>
        <w:ind w:left="1020" w:hanging="360"/>
      </w:pPr>
      <w:rPr>
        <w:rFonts w:ascii="Symbol" w:hAnsi="Symbol"/>
      </w:rPr>
    </w:lvl>
    <w:lvl w:ilvl="1" w:tplc="E7C891A2">
      <w:start w:val="1"/>
      <w:numFmt w:val="bullet"/>
      <w:lvlText w:val=""/>
      <w:lvlJc w:val="left"/>
      <w:pPr>
        <w:ind w:left="1020" w:hanging="360"/>
      </w:pPr>
      <w:rPr>
        <w:rFonts w:ascii="Symbol" w:hAnsi="Symbol"/>
      </w:rPr>
    </w:lvl>
    <w:lvl w:ilvl="2" w:tplc="9AAE7722">
      <w:start w:val="1"/>
      <w:numFmt w:val="bullet"/>
      <w:lvlText w:val=""/>
      <w:lvlJc w:val="left"/>
      <w:pPr>
        <w:ind w:left="1020" w:hanging="360"/>
      </w:pPr>
      <w:rPr>
        <w:rFonts w:ascii="Symbol" w:hAnsi="Symbol"/>
      </w:rPr>
    </w:lvl>
    <w:lvl w:ilvl="3" w:tplc="F35EFF58">
      <w:start w:val="1"/>
      <w:numFmt w:val="bullet"/>
      <w:lvlText w:val=""/>
      <w:lvlJc w:val="left"/>
      <w:pPr>
        <w:ind w:left="1020" w:hanging="360"/>
      </w:pPr>
      <w:rPr>
        <w:rFonts w:ascii="Symbol" w:hAnsi="Symbol"/>
      </w:rPr>
    </w:lvl>
    <w:lvl w:ilvl="4" w:tplc="5E6E0D7E">
      <w:start w:val="1"/>
      <w:numFmt w:val="bullet"/>
      <w:lvlText w:val=""/>
      <w:lvlJc w:val="left"/>
      <w:pPr>
        <w:ind w:left="1020" w:hanging="360"/>
      </w:pPr>
      <w:rPr>
        <w:rFonts w:ascii="Symbol" w:hAnsi="Symbol"/>
      </w:rPr>
    </w:lvl>
    <w:lvl w:ilvl="5" w:tplc="DF2A077E">
      <w:start w:val="1"/>
      <w:numFmt w:val="bullet"/>
      <w:lvlText w:val=""/>
      <w:lvlJc w:val="left"/>
      <w:pPr>
        <w:ind w:left="1020" w:hanging="360"/>
      </w:pPr>
      <w:rPr>
        <w:rFonts w:ascii="Symbol" w:hAnsi="Symbol"/>
      </w:rPr>
    </w:lvl>
    <w:lvl w:ilvl="6" w:tplc="EB2C98E4">
      <w:start w:val="1"/>
      <w:numFmt w:val="bullet"/>
      <w:lvlText w:val=""/>
      <w:lvlJc w:val="left"/>
      <w:pPr>
        <w:ind w:left="1020" w:hanging="360"/>
      </w:pPr>
      <w:rPr>
        <w:rFonts w:ascii="Symbol" w:hAnsi="Symbol"/>
      </w:rPr>
    </w:lvl>
    <w:lvl w:ilvl="7" w:tplc="11EA87D0">
      <w:start w:val="1"/>
      <w:numFmt w:val="bullet"/>
      <w:lvlText w:val=""/>
      <w:lvlJc w:val="left"/>
      <w:pPr>
        <w:ind w:left="1020" w:hanging="360"/>
      </w:pPr>
      <w:rPr>
        <w:rFonts w:ascii="Symbol" w:hAnsi="Symbol"/>
      </w:rPr>
    </w:lvl>
    <w:lvl w:ilvl="8" w:tplc="B22CD536">
      <w:start w:val="1"/>
      <w:numFmt w:val="bullet"/>
      <w:lvlText w:val=""/>
      <w:lvlJc w:val="left"/>
      <w:pPr>
        <w:ind w:left="1020" w:hanging="360"/>
      </w:pPr>
      <w:rPr>
        <w:rFonts w:ascii="Symbol" w:hAnsi="Symbol"/>
      </w:rPr>
    </w:lvl>
  </w:abstractNum>
  <w:abstractNum w:abstractNumId="19" w15:restartNumberingAfterBreak="0">
    <w:nsid w:val="058E589E"/>
    <w:multiLevelType w:val="hybridMultilevel"/>
    <w:tmpl w:val="AA6808A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05F252BD"/>
    <w:multiLevelType w:val="singleLevel"/>
    <w:tmpl w:val="074C56F8"/>
    <w:lvl w:ilvl="0">
      <w:start w:val="1"/>
      <w:numFmt w:val="decimal"/>
      <w:pStyle w:val="ListBullet5"/>
      <w:lvlText w:val="[%1]"/>
      <w:lvlJc w:val="left"/>
      <w:pPr>
        <w:tabs>
          <w:tab w:val="num" w:pos="360"/>
        </w:tabs>
        <w:ind w:left="360" w:hanging="360"/>
      </w:pPr>
    </w:lvl>
  </w:abstractNum>
  <w:abstractNum w:abstractNumId="21" w15:restartNumberingAfterBreak="0">
    <w:nsid w:val="060070A4"/>
    <w:multiLevelType w:val="hybridMultilevel"/>
    <w:tmpl w:val="89948C50"/>
    <w:lvl w:ilvl="0" w:tplc="0809000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06231AA6"/>
    <w:multiLevelType w:val="hybridMultilevel"/>
    <w:tmpl w:val="2C761F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06D375FF"/>
    <w:multiLevelType w:val="hybridMultilevel"/>
    <w:tmpl w:val="19344348"/>
    <w:lvl w:ilvl="0" w:tplc="49DABAF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071E38BE"/>
    <w:multiLevelType w:val="hybridMultilevel"/>
    <w:tmpl w:val="434C4D7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07805AA8"/>
    <w:multiLevelType w:val="hybridMultilevel"/>
    <w:tmpl w:val="4622F8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08BF2929"/>
    <w:multiLevelType w:val="hybridMultilevel"/>
    <w:tmpl w:val="77C66184"/>
    <w:lvl w:ilvl="0" w:tplc="6EF898F0">
      <w:start w:val="1"/>
      <w:numFmt w:val="bullet"/>
      <w:lvlText w:val=""/>
      <w:lvlJc w:val="left"/>
      <w:pPr>
        <w:ind w:left="1080" w:hanging="360"/>
      </w:pPr>
      <w:rPr>
        <w:rFonts w:ascii="Symbol" w:hAnsi="Symbol"/>
      </w:rPr>
    </w:lvl>
    <w:lvl w:ilvl="1" w:tplc="B1D0F890">
      <w:start w:val="1"/>
      <w:numFmt w:val="bullet"/>
      <w:lvlText w:val=""/>
      <w:lvlJc w:val="left"/>
      <w:pPr>
        <w:ind w:left="1080" w:hanging="360"/>
      </w:pPr>
      <w:rPr>
        <w:rFonts w:ascii="Symbol" w:hAnsi="Symbol"/>
      </w:rPr>
    </w:lvl>
    <w:lvl w:ilvl="2" w:tplc="64EE59EE">
      <w:start w:val="1"/>
      <w:numFmt w:val="bullet"/>
      <w:lvlText w:val=""/>
      <w:lvlJc w:val="left"/>
      <w:pPr>
        <w:ind w:left="1080" w:hanging="360"/>
      </w:pPr>
      <w:rPr>
        <w:rFonts w:ascii="Symbol" w:hAnsi="Symbol"/>
      </w:rPr>
    </w:lvl>
    <w:lvl w:ilvl="3" w:tplc="7C24FAC2">
      <w:start w:val="1"/>
      <w:numFmt w:val="bullet"/>
      <w:lvlText w:val=""/>
      <w:lvlJc w:val="left"/>
      <w:pPr>
        <w:ind w:left="1080" w:hanging="360"/>
      </w:pPr>
      <w:rPr>
        <w:rFonts w:ascii="Symbol" w:hAnsi="Symbol"/>
      </w:rPr>
    </w:lvl>
    <w:lvl w:ilvl="4" w:tplc="77DCBAD6">
      <w:start w:val="1"/>
      <w:numFmt w:val="bullet"/>
      <w:lvlText w:val=""/>
      <w:lvlJc w:val="left"/>
      <w:pPr>
        <w:ind w:left="1080" w:hanging="360"/>
      </w:pPr>
      <w:rPr>
        <w:rFonts w:ascii="Symbol" w:hAnsi="Symbol"/>
      </w:rPr>
    </w:lvl>
    <w:lvl w:ilvl="5" w:tplc="3AC298B2">
      <w:start w:val="1"/>
      <w:numFmt w:val="bullet"/>
      <w:lvlText w:val=""/>
      <w:lvlJc w:val="left"/>
      <w:pPr>
        <w:ind w:left="1080" w:hanging="360"/>
      </w:pPr>
      <w:rPr>
        <w:rFonts w:ascii="Symbol" w:hAnsi="Symbol"/>
      </w:rPr>
    </w:lvl>
    <w:lvl w:ilvl="6" w:tplc="5D666C9A">
      <w:start w:val="1"/>
      <w:numFmt w:val="bullet"/>
      <w:lvlText w:val=""/>
      <w:lvlJc w:val="left"/>
      <w:pPr>
        <w:ind w:left="1080" w:hanging="360"/>
      </w:pPr>
      <w:rPr>
        <w:rFonts w:ascii="Symbol" w:hAnsi="Symbol"/>
      </w:rPr>
    </w:lvl>
    <w:lvl w:ilvl="7" w:tplc="DE90D83E">
      <w:start w:val="1"/>
      <w:numFmt w:val="bullet"/>
      <w:lvlText w:val=""/>
      <w:lvlJc w:val="left"/>
      <w:pPr>
        <w:ind w:left="1080" w:hanging="360"/>
      </w:pPr>
      <w:rPr>
        <w:rFonts w:ascii="Symbol" w:hAnsi="Symbol"/>
      </w:rPr>
    </w:lvl>
    <w:lvl w:ilvl="8" w:tplc="3BC4476E">
      <w:start w:val="1"/>
      <w:numFmt w:val="bullet"/>
      <w:lvlText w:val=""/>
      <w:lvlJc w:val="left"/>
      <w:pPr>
        <w:ind w:left="1080" w:hanging="360"/>
      </w:pPr>
      <w:rPr>
        <w:rFonts w:ascii="Symbol" w:hAnsi="Symbol"/>
      </w:rPr>
    </w:lvl>
  </w:abstractNum>
  <w:abstractNum w:abstractNumId="27" w15:restartNumberingAfterBreak="0">
    <w:nsid w:val="08DC01BB"/>
    <w:multiLevelType w:val="hybridMultilevel"/>
    <w:tmpl w:val="1B0CF35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0AB91AB8"/>
    <w:multiLevelType w:val="multilevel"/>
    <w:tmpl w:val="F46EEB80"/>
    <w:lvl w:ilvl="0">
      <w:start w:val="1"/>
      <w:numFmt w:val="decimal"/>
      <w:lvlText w:val="%1"/>
      <w:lvlJc w:val="left"/>
      <w:pPr>
        <w:ind w:left="432" w:hanging="432"/>
      </w:pPr>
      <w:rPr>
        <w:rFonts w:hint="default"/>
        <w:b/>
        <w:i w:val="0"/>
        <w:sz w:val="24"/>
      </w:rPr>
    </w:lvl>
    <w:lvl w:ilvl="1">
      <w:start w:val="1"/>
      <w:numFmt w:val="decimal"/>
      <w:lvlText w:val="%1.%2"/>
      <w:lvlJc w:val="left"/>
      <w:pPr>
        <w:ind w:left="576" w:hanging="576"/>
      </w:pPr>
      <w:rPr>
        <w:rFonts w:hint="default"/>
        <w:b/>
        <w:i w:val="0"/>
        <w:strike w:val="0"/>
        <w:sz w:val="22"/>
      </w:rPr>
    </w:lvl>
    <w:lvl w:ilvl="2">
      <w:start w:val="1"/>
      <w:numFmt w:val="decimal"/>
      <w:lvlText w:val="4.%2.%3"/>
      <w:lvlJc w:val="left"/>
      <w:pPr>
        <w:tabs>
          <w:tab w:val="num" w:pos="360"/>
        </w:tabs>
        <w:ind w:left="0" w:firstLine="0"/>
      </w:pPr>
      <w:rPr>
        <w:rFonts w:ascii="Times New Roman" w:hAnsi="Times New Roman" w:cs="Times New Roman" w:hint="default"/>
        <w:b w:val="0"/>
        <w:bCs w:val="0"/>
        <w:i w:val="0"/>
        <w:iCs w:val="0"/>
        <w:caps w:val="0"/>
        <w:smallCaps w:val="0"/>
        <w:strike w:val="0"/>
        <w:dstrike w:val="0"/>
        <w:vanish w:val="0"/>
        <w:color w:val="000000"/>
        <w:spacing w:val="0"/>
        <w:w w:val="1"/>
        <w:kern w:val="0"/>
        <w:position w:val="0"/>
        <w:sz w:val="2"/>
        <w:szCs w:val="2"/>
        <w:u w:val="none" w:color="000000"/>
        <w:effect w:val="none"/>
        <w:vertAlign w:val="baseline"/>
        <w:em w:val="none"/>
      </w:rPr>
    </w:lvl>
    <w:lvl w:ilvl="3">
      <w:numFmt w:val="decimal"/>
      <w:lvlText w:val="%4"/>
      <w:lvlJc w:val="left"/>
      <w:pPr>
        <w:ind w:left="0" w:firstLine="0"/>
      </w:pPr>
      <w:rPr>
        <w:rFonts w:ascii="Times New Roman" w:hAnsi="Times New Roman" w:cs="Times New Roman" w:hint="default"/>
        <w:b w:val="0"/>
        <w:bCs w:val="0"/>
        <w:i w:val="0"/>
        <w:iCs w:val="0"/>
        <w:caps w:val="0"/>
        <w:smallCaps w:val="0"/>
        <w:strike w:val="0"/>
        <w:dstrike w:val="0"/>
        <w:vanish w:val="0"/>
        <w:color w:val="000000"/>
        <w:spacing w:val="0"/>
        <w:w w:val="1"/>
        <w:kern w:val="0"/>
        <w:position w:val="0"/>
        <w:sz w:val="2"/>
        <w:szCs w:val="2"/>
        <w:u w:val="none" w:color="000000"/>
        <w:effect w:val="none"/>
        <w:vertAlign w:val="baseline"/>
        <w:em w:val="none"/>
      </w:rPr>
    </w:lvl>
    <w:lvl w:ilvl="4">
      <w:numFmt w:val="decimal"/>
      <w:lvlText w:val=""/>
      <w:lvlJc w:val="left"/>
      <w:pPr>
        <w:ind w:left="0" w:firstLine="0"/>
      </w:pPr>
      <w:rPr>
        <w:rFonts w:hint="default"/>
      </w:rPr>
    </w:lvl>
    <w:lvl w:ilvl="5">
      <w:numFmt w:val="decimal"/>
      <w:lvlText w:val=""/>
      <w:lvlJc w:val="left"/>
      <w:pPr>
        <w:ind w:left="0" w:firstLine="0"/>
      </w:pPr>
      <w:rPr>
        <w:rFonts w:hint="default"/>
      </w:rPr>
    </w:lvl>
    <w:lvl w:ilvl="6">
      <w:numFmt w:val="decimal"/>
      <w:lvlText w:val=""/>
      <w:lvlJc w:val="left"/>
      <w:pPr>
        <w:ind w:left="0" w:firstLine="0"/>
      </w:pPr>
      <w:rPr>
        <w:rFonts w:hint="default"/>
      </w:rPr>
    </w:lvl>
    <w:lvl w:ilvl="7">
      <w:numFmt w:val="decimal"/>
      <w:lvlText w:val=""/>
      <w:lvlJc w:val="left"/>
      <w:pPr>
        <w:ind w:left="0" w:firstLine="0"/>
      </w:pPr>
      <w:rPr>
        <w:rFonts w:hint="default"/>
      </w:rPr>
    </w:lvl>
    <w:lvl w:ilvl="8">
      <w:numFmt w:val="decimal"/>
      <w:lvlText w:val=""/>
      <w:lvlJc w:val="left"/>
      <w:pPr>
        <w:ind w:left="0" w:firstLine="0"/>
      </w:pPr>
      <w:rPr>
        <w:rFonts w:hint="default"/>
      </w:rPr>
    </w:lvl>
  </w:abstractNum>
  <w:abstractNum w:abstractNumId="29" w15:restartNumberingAfterBreak="0">
    <w:nsid w:val="0AE35C27"/>
    <w:multiLevelType w:val="multilevel"/>
    <w:tmpl w:val="702486AC"/>
    <w:lvl w:ilvl="0">
      <w:start w:val="1"/>
      <w:numFmt w:val="decimal"/>
      <w:lvlText w:val="D-%1"/>
      <w:lvlJc w:val="left"/>
      <w:pPr>
        <w:ind w:left="432" w:hanging="432"/>
      </w:pPr>
      <w:rPr>
        <w:rFonts w:hint="default"/>
        <w:b/>
        <w:i w:val="0"/>
        <w:sz w:val="24"/>
      </w:rPr>
    </w:lvl>
    <w:lvl w:ilvl="1">
      <w:start w:val="1"/>
      <w:numFmt w:val="decimal"/>
      <w:lvlText w:val="D-%1.%2"/>
      <w:lvlJc w:val="left"/>
      <w:pPr>
        <w:ind w:left="576" w:hanging="576"/>
      </w:pPr>
      <w:rPr>
        <w:rFonts w:hint="default"/>
        <w:b/>
        <w:i w:val="0"/>
        <w:strike w:val="0"/>
        <w:sz w:val="22"/>
      </w:rPr>
    </w:lvl>
    <w:lvl w:ilvl="2">
      <w:start w:val="1"/>
      <w:numFmt w:val="decimal"/>
      <w:lvlText w:val="D-%1.%2.%3"/>
      <w:lvlJc w:val="left"/>
      <w:pPr>
        <w:ind w:left="720" w:hanging="720"/>
      </w:pPr>
      <w:rPr>
        <w:rFonts w:hint="default"/>
        <w:b w:val="0"/>
        <w:bCs w:val="0"/>
        <w:i w:val="0"/>
        <w:iCs w:val="0"/>
        <w:caps w:val="0"/>
        <w:smallCaps w:val="0"/>
        <w:strike w:val="0"/>
        <w:dstrike w:val="0"/>
        <w:vanish w:val="0"/>
        <w:color w:val="000000"/>
        <w:spacing w:val="0"/>
        <w:w w:val="1"/>
        <w:kern w:val="0"/>
        <w:position w:val="0"/>
        <w:sz w:val="2"/>
        <w:szCs w:val="2"/>
        <w:u w:val="none" w:color="000000"/>
        <w:effect w:val="none"/>
        <w:vertAlign w:val="baseline"/>
        <w:em w:val="none"/>
      </w:rPr>
    </w:lvl>
    <w:lvl w:ilvl="3">
      <w:start w:val="1"/>
      <w:numFmt w:val="decimal"/>
      <w:lvlText w:val="D-%1.%2.%3.%4"/>
      <w:lvlJc w:val="left"/>
      <w:pPr>
        <w:ind w:left="864" w:hanging="864"/>
      </w:pPr>
      <w:rPr>
        <w:rFonts w:hint="default"/>
        <w:b w:val="0"/>
        <w:bCs w:val="0"/>
        <w:i w:val="0"/>
        <w:iCs w:val="0"/>
        <w:caps w:val="0"/>
        <w:smallCaps w:val="0"/>
        <w:strike w:val="0"/>
        <w:dstrike w:val="0"/>
        <w:vanish w:val="0"/>
        <w:color w:val="000000"/>
        <w:spacing w:val="0"/>
        <w:w w:val="1"/>
        <w:kern w:val="0"/>
        <w:position w:val="0"/>
        <w:sz w:val="2"/>
        <w:szCs w:val="2"/>
        <w:u w:val="none" w:color="000000"/>
        <w:effect w:val="none"/>
        <w:vertAlign w:val="baseline"/>
        <w:em w:val="none"/>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0" w15:restartNumberingAfterBreak="0">
    <w:nsid w:val="0B7424CB"/>
    <w:multiLevelType w:val="hybridMultilevel"/>
    <w:tmpl w:val="80B899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0BC665ED"/>
    <w:multiLevelType w:val="singleLevel"/>
    <w:tmpl w:val="A26C7402"/>
    <w:lvl w:ilvl="0">
      <w:start w:val="1"/>
      <w:numFmt w:val="decimal"/>
      <w:lvlText w:val="B-%1."/>
      <w:lvlJc w:val="left"/>
      <w:pPr>
        <w:ind w:left="720" w:hanging="360"/>
      </w:pPr>
      <w:rPr>
        <w:rFonts w:hint="default"/>
      </w:rPr>
    </w:lvl>
  </w:abstractNum>
  <w:abstractNum w:abstractNumId="32" w15:restartNumberingAfterBreak="0">
    <w:nsid w:val="0C2230B8"/>
    <w:multiLevelType w:val="hybridMultilevel"/>
    <w:tmpl w:val="289407DE"/>
    <w:lvl w:ilvl="0" w:tplc="2000000F">
      <w:start w:val="1"/>
      <w:numFmt w:val="decimal"/>
      <w:lvlText w:val="%1."/>
      <w:lvlJc w:val="left"/>
      <w:pPr>
        <w:ind w:left="720" w:hanging="360"/>
      </w:pPr>
      <w:rPr>
        <w:rFonts w:hint="default"/>
      </w:rPr>
    </w:lvl>
    <w:lvl w:ilvl="1" w:tplc="20000019">
      <w:start w:val="1"/>
      <w:numFmt w:val="lowerLetter"/>
      <w:lvlText w:val="%2."/>
      <w:lvlJc w:val="left"/>
      <w:pPr>
        <w:ind w:left="1440" w:hanging="360"/>
      </w:pPr>
    </w:lvl>
    <w:lvl w:ilvl="2" w:tplc="2000001B">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3" w15:restartNumberingAfterBreak="0">
    <w:nsid w:val="0CCD5562"/>
    <w:multiLevelType w:val="hybridMultilevel"/>
    <w:tmpl w:val="2EEC9AFE"/>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 w15:restartNumberingAfterBreak="0">
    <w:nsid w:val="0D3A24EB"/>
    <w:multiLevelType w:val="hybridMultilevel"/>
    <w:tmpl w:val="D76CDD98"/>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0E43531F"/>
    <w:multiLevelType w:val="hybridMultilevel"/>
    <w:tmpl w:val="095682B6"/>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0E4C3076"/>
    <w:multiLevelType w:val="multilevel"/>
    <w:tmpl w:val="6DAE359A"/>
    <w:numStyleLink w:val="AppH"/>
  </w:abstractNum>
  <w:abstractNum w:abstractNumId="37" w15:restartNumberingAfterBreak="0">
    <w:nsid w:val="0EE234B8"/>
    <w:multiLevelType w:val="hybridMultilevel"/>
    <w:tmpl w:val="B2E8E13C"/>
    <w:lvl w:ilvl="0" w:tplc="040B000F">
      <w:start w:val="1"/>
      <w:numFmt w:val="decimal"/>
      <w:lvlText w:val="%1."/>
      <w:lvlJc w:val="left"/>
      <w:pPr>
        <w:ind w:left="360" w:hanging="360"/>
      </w:pPr>
    </w:lvl>
    <w:lvl w:ilvl="1" w:tplc="040B0019">
      <w:start w:val="1"/>
      <w:numFmt w:val="lowerLetter"/>
      <w:lvlText w:val="%2."/>
      <w:lvlJc w:val="left"/>
      <w:pPr>
        <w:ind w:left="1080" w:hanging="360"/>
      </w:pPr>
    </w:lvl>
    <w:lvl w:ilvl="2" w:tplc="040B001B">
      <w:start w:val="1"/>
      <w:numFmt w:val="lowerRoman"/>
      <w:lvlText w:val="%3."/>
      <w:lvlJc w:val="right"/>
      <w:pPr>
        <w:ind w:left="1800" w:hanging="180"/>
      </w:pPr>
    </w:lvl>
    <w:lvl w:ilvl="3" w:tplc="040B000F">
      <w:start w:val="1"/>
      <w:numFmt w:val="decimal"/>
      <w:lvlText w:val="%4."/>
      <w:lvlJc w:val="left"/>
      <w:pPr>
        <w:ind w:left="2520" w:hanging="360"/>
      </w:pPr>
    </w:lvl>
    <w:lvl w:ilvl="4" w:tplc="040B0019">
      <w:start w:val="1"/>
      <w:numFmt w:val="lowerLetter"/>
      <w:lvlText w:val="%5."/>
      <w:lvlJc w:val="left"/>
      <w:pPr>
        <w:ind w:left="3240" w:hanging="360"/>
      </w:pPr>
    </w:lvl>
    <w:lvl w:ilvl="5" w:tplc="040B001B">
      <w:start w:val="1"/>
      <w:numFmt w:val="lowerRoman"/>
      <w:lvlText w:val="%6."/>
      <w:lvlJc w:val="right"/>
      <w:pPr>
        <w:ind w:left="3960" w:hanging="180"/>
      </w:pPr>
    </w:lvl>
    <w:lvl w:ilvl="6" w:tplc="040B000F">
      <w:start w:val="1"/>
      <w:numFmt w:val="decimal"/>
      <w:lvlText w:val="%7."/>
      <w:lvlJc w:val="left"/>
      <w:pPr>
        <w:ind w:left="4680" w:hanging="360"/>
      </w:pPr>
    </w:lvl>
    <w:lvl w:ilvl="7" w:tplc="040B0019">
      <w:start w:val="1"/>
      <w:numFmt w:val="lowerLetter"/>
      <w:lvlText w:val="%8."/>
      <w:lvlJc w:val="left"/>
      <w:pPr>
        <w:ind w:left="5400" w:hanging="360"/>
      </w:pPr>
    </w:lvl>
    <w:lvl w:ilvl="8" w:tplc="040B001B">
      <w:start w:val="1"/>
      <w:numFmt w:val="lowerRoman"/>
      <w:lvlText w:val="%9."/>
      <w:lvlJc w:val="right"/>
      <w:pPr>
        <w:ind w:left="6120" w:hanging="180"/>
      </w:pPr>
    </w:lvl>
  </w:abstractNum>
  <w:abstractNum w:abstractNumId="38" w15:restartNumberingAfterBreak="0">
    <w:nsid w:val="0F1141E9"/>
    <w:multiLevelType w:val="multilevel"/>
    <w:tmpl w:val="702486AC"/>
    <w:numStyleLink w:val="AppD"/>
  </w:abstractNum>
  <w:abstractNum w:abstractNumId="39" w15:restartNumberingAfterBreak="0">
    <w:nsid w:val="107C0906"/>
    <w:multiLevelType w:val="multilevel"/>
    <w:tmpl w:val="6AE8C7FC"/>
    <w:lvl w:ilvl="0">
      <w:start w:val="1"/>
      <w:numFmt w:val="decimal"/>
      <w:lvlText w:val="A-%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0" w15:restartNumberingAfterBreak="0">
    <w:nsid w:val="107D2C95"/>
    <w:multiLevelType w:val="hybridMultilevel"/>
    <w:tmpl w:val="8020DA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9E328C32">
      <w:start w:val="3"/>
      <w:numFmt w:val="bullet"/>
      <w:lvlText w:val="-"/>
      <w:lvlJc w:val="left"/>
      <w:pPr>
        <w:ind w:left="2160" w:hanging="360"/>
      </w:pPr>
      <w:rPr>
        <w:rFonts w:ascii="Arial" w:eastAsia="MS Mincho" w:hAnsi="Arial" w:cs="Arial"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12951AEF"/>
    <w:multiLevelType w:val="multilevel"/>
    <w:tmpl w:val="92A67F78"/>
    <w:lvl w:ilvl="0">
      <w:start w:val="1"/>
      <w:numFmt w:val="decimal"/>
      <w:lvlText w:val="E-%1."/>
      <w:lvlJc w:val="left"/>
      <w:pPr>
        <w:ind w:left="360" w:hanging="360"/>
      </w:pPr>
      <w:rPr>
        <w:rFonts w:hint="default"/>
      </w:rPr>
    </w:lvl>
    <w:lvl w:ilvl="1">
      <w:start w:val="3"/>
      <w:numFmt w:val="decimal"/>
      <w:lvlText w:val="E-%1.%2."/>
      <w:lvlJc w:val="left"/>
      <w:pPr>
        <w:ind w:left="792" w:hanging="792"/>
      </w:pPr>
      <w:rPr>
        <w:rFonts w:hint="default"/>
      </w:rPr>
    </w:lvl>
    <w:lvl w:ilvl="2">
      <w:start w:val="1"/>
      <w:numFmt w:val="decimal"/>
      <w:lvlText w:val="E-%1.%2.%3."/>
      <w:lvlJc w:val="left"/>
      <w:pPr>
        <w:ind w:left="1224" w:hanging="1224"/>
      </w:pPr>
      <w:rPr>
        <w:rFonts w:hint="default"/>
      </w:rPr>
    </w:lvl>
    <w:lvl w:ilvl="3">
      <w:start w:val="1"/>
      <w:numFmt w:val="decimal"/>
      <w:lvlText w:val="E-%1.%2.%3.%4."/>
      <w:lvlJc w:val="left"/>
      <w:pPr>
        <w:ind w:left="1728" w:hanging="172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2" w15:restartNumberingAfterBreak="0">
    <w:nsid w:val="12A90840"/>
    <w:multiLevelType w:val="hybridMultilevel"/>
    <w:tmpl w:val="42263C82"/>
    <w:lvl w:ilvl="0" w:tplc="8F1A67D2">
      <w:start w:val="19"/>
      <w:numFmt w:val="bullet"/>
      <w:lvlText w:val="-"/>
      <w:lvlJc w:val="left"/>
      <w:pPr>
        <w:ind w:left="720" w:hanging="360"/>
      </w:pPr>
      <w:rPr>
        <w:rFonts w:ascii="Arial" w:eastAsia="MS Mincho"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12AB5041"/>
    <w:multiLevelType w:val="hybridMultilevel"/>
    <w:tmpl w:val="8EBC23C4"/>
    <w:lvl w:ilvl="0" w:tplc="08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4" w15:restartNumberingAfterBreak="0">
    <w:nsid w:val="12D06478"/>
    <w:multiLevelType w:val="hybridMultilevel"/>
    <w:tmpl w:val="1AE87AC4"/>
    <w:lvl w:ilvl="0" w:tplc="04090001">
      <w:start w:val="1"/>
      <w:numFmt w:val="bullet"/>
      <w:lvlText w:val=""/>
      <w:lvlJc w:val="left"/>
      <w:pPr>
        <w:ind w:left="720" w:hanging="360"/>
      </w:pPr>
      <w:rPr>
        <w:rFonts w:ascii="Symbol" w:hAnsi="Symbol" w:hint="default"/>
      </w:rPr>
    </w:lvl>
    <w:lvl w:ilvl="1" w:tplc="040C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13D038C2"/>
    <w:multiLevelType w:val="hybridMultilevel"/>
    <w:tmpl w:val="4FB8B9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14E36F42"/>
    <w:multiLevelType w:val="hybridMultilevel"/>
    <w:tmpl w:val="0C628896"/>
    <w:lvl w:ilvl="0" w:tplc="04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47" w15:restartNumberingAfterBreak="0">
    <w:nsid w:val="15116A50"/>
    <w:multiLevelType w:val="multilevel"/>
    <w:tmpl w:val="702486AC"/>
    <w:numStyleLink w:val="AppD"/>
  </w:abstractNum>
  <w:abstractNum w:abstractNumId="48" w15:restartNumberingAfterBreak="0">
    <w:nsid w:val="15BF7A5C"/>
    <w:multiLevelType w:val="hybridMultilevel"/>
    <w:tmpl w:val="C2DC2A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15:restartNumberingAfterBreak="0">
    <w:nsid w:val="1656196D"/>
    <w:multiLevelType w:val="multilevel"/>
    <w:tmpl w:val="04BCDCAE"/>
    <w:numStyleLink w:val="AppE"/>
  </w:abstractNum>
  <w:abstractNum w:abstractNumId="50" w15:restartNumberingAfterBreak="0">
    <w:nsid w:val="168B15ED"/>
    <w:multiLevelType w:val="hybridMultilevel"/>
    <w:tmpl w:val="B35A17D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179265D3"/>
    <w:multiLevelType w:val="multilevel"/>
    <w:tmpl w:val="702486AC"/>
    <w:numStyleLink w:val="AppD"/>
  </w:abstractNum>
  <w:abstractNum w:abstractNumId="52" w15:restartNumberingAfterBreak="0">
    <w:nsid w:val="181765C3"/>
    <w:multiLevelType w:val="multilevel"/>
    <w:tmpl w:val="702486AC"/>
    <w:numStyleLink w:val="AppD"/>
  </w:abstractNum>
  <w:abstractNum w:abstractNumId="53" w15:restartNumberingAfterBreak="0">
    <w:nsid w:val="188D101E"/>
    <w:multiLevelType w:val="hybridMultilevel"/>
    <w:tmpl w:val="181A1B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 w15:restartNumberingAfterBreak="0">
    <w:nsid w:val="18CD3181"/>
    <w:multiLevelType w:val="hybridMultilevel"/>
    <w:tmpl w:val="9C4ECAC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1A18372B"/>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6" w15:restartNumberingAfterBreak="0">
    <w:nsid w:val="1B5D6511"/>
    <w:multiLevelType w:val="hybridMultilevel"/>
    <w:tmpl w:val="177AE306"/>
    <w:lvl w:ilvl="0" w:tplc="EF60CBE8">
      <w:numFmt w:val="bullet"/>
      <w:lvlText w:val="-"/>
      <w:lvlJc w:val="left"/>
      <w:pPr>
        <w:ind w:left="720" w:hanging="360"/>
      </w:pPr>
      <w:rPr>
        <w:rFonts w:ascii="Arial" w:eastAsia="MS Mincho"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15:restartNumberingAfterBreak="0">
    <w:nsid w:val="1CE413AF"/>
    <w:multiLevelType w:val="hybridMultilevel"/>
    <w:tmpl w:val="8E4A2C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1D50400F"/>
    <w:multiLevelType w:val="hybridMultilevel"/>
    <w:tmpl w:val="5810E9C4"/>
    <w:lvl w:ilvl="0" w:tplc="2000000F">
      <w:start w:val="1"/>
      <w:numFmt w:val="decimal"/>
      <w:lvlText w:val="%1."/>
      <w:lvlJc w:val="left"/>
      <w:pPr>
        <w:ind w:left="720" w:hanging="360"/>
      </w:pPr>
      <w:rPr>
        <w:rFonts w:hint="default"/>
      </w:rPr>
    </w:lvl>
    <w:lvl w:ilvl="1" w:tplc="20000019">
      <w:start w:val="1"/>
      <w:numFmt w:val="lowerLetter"/>
      <w:lvlText w:val="%2."/>
      <w:lvlJc w:val="left"/>
      <w:pPr>
        <w:ind w:left="1440" w:hanging="360"/>
      </w:pPr>
    </w:lvl>
    <w:lvl w:ilvl="2" w:tplc="2000001B">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9" w15:restartNumberingAfterBreak="0">
    <w:nsid w:val="1D9B7694"/>
    <w:multiLevelType w:val="multilevel"/>
    <w:tmpl w:val="68FE58DC"/>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strike w:val="0"/>
      </w:rPr>
    </w:lvl>
    <w:lvl w:ilvl="2">
      <w:start w:val="1"/>
      <w:numFmt w:val="decimal"/>
      <w:pStyle w:val="Heading3"/>
      <w:lvlText w:val="%1.%2.%3"/>
      <w:lvlJc w:val="left"/>
      <w:pPr>
        <w:ind w:left="720" w:hanging="720"/>
      </w:pPr>
      <w:rPr>
        <w:rFonts w:hint="default"/>
        <w:strike w:val="0"/>
      </w:rPr>
    </w:lvl>
    <w:lvl w:ilvl="3">
      <w:start w:val="1"/>
      <w:numFmt w:val="decimal"/>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60" w15:restartNumberingAfterBreak="0">
    <w:nsid w:val="1DF736C0"/>
    <w:multiLevelType w:val="hybridMultilevel"/>
    <w:tmpl w:val="6640014C"/>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61" w15:restartNumberingAfterBreak="0">
    <w:nsid w:val="1E780DAB"/>
    <w:multiLevelType w:val="hybridMultilevel"/>
    <w:tmpl w:val="1F3C89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1F3024B6"/>
    <w:multiLevelType w:val="hybridMultilevel"/>
    <w:tmpl w:val="6226C194"/>
    <w:lvl w:ilvl="0" w:tplc="49DABAF2">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3" w15:restartNumberingAfterBreak="0">
    <w:nsid w:val="1FFD750B"/>
    <w:multiLevelType w:val="hybridMultilevel"/>
    <w:tmpl w:val="0C7EB3B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4" w15:restartNumberingAfterBreak="0">
    <w:nsid w:val="20521F60"/>
    <w:multiLevelType w:val="hybridMultilevel"/>
    <w:tmpl w:val="A2703D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227808B7"/>
    <w:multiLevelType w:val="hybridMultilevel"/>
    <w:tmpl w:val="AA6808A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6" w15:restartNumberingAfterBreak="0">
    <w:nsid w:val="22B710CB"/>
    <w:multiLevelType w:val="hybridMultilevel"/>
    <w:tmpl w:val="CD90B2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7" w15:restartNumberingAfterBreak="0">
    <w:nsid w:val="22BF2740"/>
    <w:multiLevelType w:val="multilevel"/>
    <w:tmpl w:val="702486AC"/>
    <w:numStyleLink w:val="AppD"/>
  </w:abstractNum>
  <w:abstractNum w:abstractNumId="68" w15:restartNumberingAfterBreak="0">
    <w:nsid w:val="23C859E6"/>
    <w:multiLevelType w:val="hybridMultilevel"/>
    <w:tmpl w:val="3E86FD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23CF7BD8"/>
    <w:multiLevelType w:val="hybridMultilevel"/>
    <w:tmpl w:val="5EB6E7D8"/>
    <w:lvl w:ilvl="0" w:tplc="63148066">
      <w:start w:val="3"/>
      <w:numFmt w:val="bullet"/>
      <w:lvlText w:val="-"/>
      <w:lvlJc w:val="left"/>
      <w:pPr>
        <w:ind w:left="720" w:hanging="360"/>
      </w:pPr>
      <w:rPr>
        <w:rFonts w:ascii="Arial" w:eastAsia="MS Mincho"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0" w15:restartNumberingAfterBreak="0">
    <w:nsid w:val="243956A3"/>
    <w:multiLevelType w:val="hybridMultilevel"/>
    <w:tmpl w:val="D452FDD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24E64C9B"/>
    <w:multiLevelType w:val="hybridMultilevel"/>
    <w:tmpl w:val="345037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25304DD3"/>
    <w:multiLevelType w:val="multilevel"/>
    <w:tmpl w:val="04BCDCAE"/>
    <w:styleLink w:val="AppE"/>
    <w:lvl w:ilvl="0">
      <w:start w:val="1"/>
      <w:numFmt w:val="decimal"/>
      <w:lvlText w:val="E-%1."/>
      <w:lvlJc w:val="left"/>
      <w:pPr>
        <w:ind w:left="360" w:hanging="360"/>
      </w:pPr>
      <w:rPr>
        <w:rFonts w:hint="default"/>
      </w:rPr>
    </w:lvl>
    <w:lvl w:ilvl="1">
      <w:start w:val="1"/>
      <w:numFmt w:val="decimal"/>
      <w:lvlText w:val="E-%1.%2."/>
      <w:lvlJc w:val="left"/>
      <w:pPr>
        <w:ind w:left="792" w:hanging="792"/>
      </w:pPr>
      <w:rPr>
        <w:rFonts w:hint="default"/>
      </w:rPr>
    </w:lvl>
    <w:lvl w:ilvl="2">
      <w:start w:val="1"/>
      <w:numFmt w:val="decimal"/>
      <w:lvlText w:val="E-%1.%2.%3."/>
      <w:lvlJc w:val="left"/>
      <w:pPr>
        <w:ind w:left="1224" w:hanging="1224"/>
      </w:pPr>
      <w:rPr>
        <w:rFonts w:hint="default"/>
      </w:rPr>
    </w:lvl>
    <w:lvl w:ilvl="3">
      <w:start w:val="1"/>
      <w:numFmt w:val="decimal"/>
      <w:lvlText w:val="E-%1.%2.%3.%4."/>
      <w:lvlJc w:val="left"/>
      <w:pPr>
        <w:ind w:left="1728" w:hanging="172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3" w15:restartNumberingAfterBreak="0">
    <w:nsid w:val="25BC4EA8"/>
    <w:multiLevelType w:val="multilevel"/>
    <w:tmpl w:val="7E4EEE2A"/>
    <w:lvl w:ilvl="0">
      <w:start w:val="1"/>
      <w:numFmt w:val="decimal"/>
      <w:lvlText w:val="D-%1"/>
      <w:lvlJc w:val="left"/>
      <w:pPr>
        <w:tabs>
          <w:tab w:val="num" w:pos="709"/>
        </w:tabs>
        <w:ind w:left="709" w:hanging="709"/>
      </w:pPr>
      <w:rPr>
        <w:rFonts w:ascii="Arial" w:hAnsi="Arial" w:cs="Times New Roman" w:hint="default"/>
        <w:b/>
        <w:bCs w:val="0"/>
        <w:i w:val="0"/>
        <w:iCs w:val="0"/>
        <w:caps w:val="0"/>
        <w:smallCaps w:val="0"/>
        <w:strike w:val="0"/>
        <w:dstrike w:val="0"/>
        <w:vanish w:val="0"/>
        <w:color w:val="000000"/>
        <w:spacing w:val="0"/>
        <w:kern w:val="0"/>
        <w:position w:val="0"/>
        <w:sz w:val="24"/>
        <w:szCs w:val="24"/>
        <w:u w:val="none"/>
        <w:vertAlign w:val="baseline"/>
        <w14:ligatures w14:val="none"/>
        <w14:numForm w14:val="default"/>
        <w14:numSpacing w14:val="default"/>
      </w:rPr>
    </w:lvl>
    <w:lvl w:ilvl="1">
      <w:start w:val="1"/>
      <w:numFmt w:val="decimal"/>
      <w:lvlText w:val="%2B%1"/>
      <w:lvlJc w:val="left"/>
      <w:pPr>
        <w:tabs>
          <w:tab w:val="num" w:pos="450"/>
        </w:tabs>
        <w:ind w:left="90" w:hanging="90"/>
      </w:pPr>
      <w:rPr>
        <w:rFonts w:cs="Times New Roman" w:hint="default"/>
        <w:b/>
        <w:bCs w:val="0"/>
        <w:i w:val="0"/>
        <w:iCs w:val="0"/>
        <w:caps w:val="0"/>
        <w:smallCaps w:val="0"/>
        <w:strike w:val="0"/>
        <w:dstrike w:val="0"/>
        <w:vanish w:val="0"/>
        <w:color w:val="000000"/>
        <w:spacing w:val="0"/>
        <w:kern w:val="0"/>
        <w:position w:val="0"/>
        <w:u w:val="none"/>
        <w:vertAlign w:val="baseline"/>
        <w14:ligatures w14:val="none"/>
        <w14:numForm w14:val="default"/>
        <w14:numSpacing w14:val="default"/>
      </w:rPr>
    </w:lvl>
    <w:lvl w:ilvl="2">
      <w:start w:val="1"/>
      <w:numFmt w:val="decimal"/>
      <w:lvlText w:val="B%1.%2"/>
      <w:lvlJc w:val="left"/>
      <w:pPr>
        <w:tabs>
          <w:tab w:val="num" w:pos="810"/>
        </w:tabs>
        <w:ind w:left="90" w:firstLine="0"/>
      </w:pPr>
      <w:rPr>
        <w:rFonts w:cs="Times New Roman" w:hint="default"/>
        <w:b/>
        <w:bCs w:val="0"/>
        <w:i w:val="0"/>
        <w:iCs w:val="0"/>
        <w:caps w:val="0"/>
        <w:smallCaps w:val="0"/>
        <w:strike w:val="0"/>
        <w:dstrike w:val="0"/>
        <w:vanish w:val="0"/>
        <w:color w:val="000000"/>
        <w:spacing w:val="0"/>
        <w:kern w:val="0"/>
        <w:position w:val="0"/>
        <w:sz w:val="20"/>
        <w:u w:val="none"/>
        <w:vertAlign w:val="baseline"/>
        <w14:ligatures w14:val="none"/>
        <w14:numForm w14:val="default"/>
        <w14:numSpacing w14:val="default"/>
      </w:rPr>
    </w:lvl>
    <w:lvl w:ilvl="3">
      <w:start w:val="1"/>
      <w:numFmt w:val="decimal"/>
      <w:lvlText w:val="B5.1.%4"/>
      <w:lvlJc w:val="left"/>
      <w:pPr>
        <w:tabs>
          <w:tab w:val="num" w:pos="360"/>
        </w:tabs>
        <w:ind w:left="0" w:firstLine="0"/>
      </w:pPr>
      <w:rPr>
        <w:rFonts w:hint="default"/>
        <w:b/>
        <w:i w:val="0"/>
        <w:caps w:val="0"/>
        <w:strike w:val="0"/>
        <w:dstrike w:val="0"/>
        <w:vanish w:val="0"/>
        <w:sz w:val="20"/>
        <w:vertAlign w:val="baseline"/>
      </w:rPr>
    </w:lvl>
    <w:lvl w:ilvl="4">
      <w:start w:val="32767"/>
      <w:numFmt w:val="decimal"/>
      <w:lvlText w:val="%5"/>
      <w:lvlJc w:val="left"/>
      <w:pPr>
        <w:ind w:left="0" w:firstLine="0"/>
      </w:pPr>
      <w:rPr>
        <w:rFonts w:hint="default"/>
      </w:rPr>
    </w:lvl>
    <w:lvl w:ilvl="5">
      <w:numFmt w:val="none"/>
      <w:lvlText w:val=""/>
      <w:lvlJc w:val="left"/>
      <w:pPr>
        <w:tabs>
          <w:tab w:val="num" w:pos="360"/>
        </w:tabs>
        <w:ind w:left="0" w:firstLine="0"/>
      </w:pPr>
      <w:rPr>
        <w:rFonts w:hint="default"/>
      </w:rPr>
    </w:lvl>
    <w:lvl w:ilvl="6">
      <w:numFmt w:val="decimal"/>
      <w:lvlText w:val=""/>
      <w:lvlJc w:val="left"/>
      <w:pPr>
        <w:ind w:left="0" w:firstLine="0"/>
      </w:pPr>
      <w:rPr>
        <w:rFonts w:hint="default"/>
      </w:rPr>
    </w:lvl>
    <w:lvl w:ilvl="7">
      <w:numFmt w:val="decimal"/>
      <w:lvlText w:val=""/>
      <w:lvlJc w:val="left"/>
      <w:pPr>
        <w:ind w:left="0" w:firstLine="0"/>
      </w:pPr>
      <w:rPr>
        <w:rFonts w:hint="default"/>
      </w:rPr>
    </w:lvl>
    <w:lvl w:ilvl="8">
      <w:numFmt w:val="decimal"/>
      <w:lvlText w:val=""/>
      <w:lvlJc w:val="left"/>
      <w:pPr>
        <w:ind w:left="0" w:firstLine="0"/>
      </w:pPr>
      <w:rPr>
        <w:rFonts w:hint="default"/>
      </w:rPr>
    </w:lvl>
  </w:abstractNum>
  <w:abstractNum w:abstractNumId="74" w15:restartNumberingAfterBreak="0">
    <w:nsid w:val="26D86C7A"/>
    <w:multiLevelType w:val="multilevel"/>
    <w:tmpl w:val="B1F47D90"/>
    <w:lvl w:ilvl="0">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75" w15:restartNumberingAfterBreak="0">
    <w:nsid w:val="283075A4"/>
    <w:multiLevelType w:val="multilevel"/>
    <w:tmpl w:val="E5FEDA24"/>
    <w:styleLink w:val="AppF"/>
    <w:lvl w:ilvl="0">
      <w:start w:val="1"/>
      <w:numFmt w:val="decimal"/>
      <w:lvlText w:val="F-%1"/>
      <w:lvlJc w:val="left"/>
      <w:pPr>
        <w:ind w:left="432" w:hanging="432"/>
      </w:pPr>
      <w:rPr>
        <w:rFonts w:hint="default"/>
      </w:rPr>
    </w:lvl>
    <w:lvl w:ilvl="1">
      <w:start w:val="1"/>
      <w:numFmt w:val="decimal"/>
      <w:lvlText w:val="F-%1.%2"/>
      <w:lvlJc w:val="left"/>
      <w:pPr>
        <w:ind w:left="576" w:hanging="576"/>
      </w:pPr>
      <w:rPr>
        <w:rFonts w:hint="default"/>
      </w:rPr>
    </w:lvl>
    <w:lvl w:ilvl="2">
      <w:start w:val="1"/>
      <w:numFmt w:val="decimal"/>
      <w:lvlText w:val="F-%1.%2.%3"/>
      <w:lvlJc w:val="left"/>
      <w:pPr>
        <w:ind w:left="720" w:hanging="720"/>
      </w:pPr>
      <w:rPr>
        <w:rFonts w:hint="default"/>
      </w:rPr>
    </w:lvl>
    <w:lvl w:ilvl="3">
      <w:start w:val="1"/>
      <w:numFmt w:val="decimal"/>
      <w:lvlText w:val="F-%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76" w15:restartNumberingAfterBreak="0">
    <w:nsid w:val="283A7B17"/>
    <w:multiLevelType w:val="hybridMultilevel"/>
    <w:tmpl w:val="E9B204FA"/>
    <w:lvl w:ilvl="0" w:tplc="FFFFFFFF">
      <w:start w:val="1"/>
      <w:numFmt w:val="decimal"/>
      <w:lvlText w:val="%1."/>
      <w:lvlJc w:val="left"/>
      <w:pPr>
        <w:ind w:left="1080" w:hanging="360"/>
      </w:pPr>
      <w:rPr>
        <w:rFonts w:hint="default"/>
      </w:rPr>
    </w:lvl>
    <w:lvl w:ilvl="1" w:tplc="FFFFFFFF">
      <w:start w:val="1"/>
      <w:numFmt w:val="lowerLetter"/>
      <w:lvlText w:val="%2."/>
      <w:lvlJc w:val="left"/>
      <w:pPr>
        <w:ind w:left="1800" w:hanging="360"/>
      </w:pPr>
    </w:lvl>
    <w:lvl w:ilvl="2" w:tplc="FFFFFFFF">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77" w15:restartNumberingAfterBreak="0">
    <w:nsid w:val="289528B2"/>
    <w:multiLevelType w:val="multilevel"/>
    <w:tmpl w:val="E5FEDA24"/>
    <w:numStyleLink w:val="AppF"/>
  </w:abstractNum>
  <w:abstractNum w:abstractNumId="78" w15:restartNumberingAfterBreak="0">
    <w:nsid w:val="28E349A1"/>
    <w:multiLevelType w:val="hybridMultilevel"/>
    <w:tmpl w:val="EABA63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293A5307"/>
    <w:multiLevelType w:val="multilevel"/>
    <w:tmpl w:val="F516D950"/>
    <w:lvl w:ilvl="0">
      <w:start w:val="2"/>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4.%2.%3"/>
      <w:lvlJc w:val="left"/>
      <w:pPr>
        <w:tabs>
          <w:tab w:val="num" w:pos="360"/>
        </w:tabs>
        <w:ind w:left="0" w:firstLine="0"/>
      </w:pPr>
      <w:rPr>
        <w:rFonts w:ascii="Times New Roman" w:hAnsi="Times New Roman" w:cs="Times New Roman" w:hint="default"/>
        <w:b w:val="0"/>
        <w:bCs w:val="0"/>
        <w:i w:val="0"/>
        <w:iCs w:val="0"/>
        <w:caps w:val="0"/>
        <w:smallCaps w:val="0"/>
        <w:strike w:val="0"/>
        <w:dstrike w:val="0"/>
        <w:noProof w:val="0"/>
        <w:vanish w:val="0"/>
        <w:webHidden w:val="0"/>
        <w:color w:val="000000"/>
        <w:spacing w:val="0"/>
        <w:w w:val="1"/>
        <w:kern w:val="0"/>
        <w:position w:val="0"/>
        <w:sz w:val="2"/>
        <w:szCs w:val="2"/>
        <w:u w:val="none" w:color="000000"/>
        <w:effect w:val="none"/>
        <w:bdr w:val="none" w:sz="0" w:space="0" w:color="auto" w:frame="1"/>
        <w:shd w:val="clear" w:color="auto" w:fill="000000"/>
        <w:vertAlign w:val="baseline"/>
        <w:em w:val="none"/>
        <w:lang w:val="x-none" w:eastAsia="x-none" w:bidi="x-none"/>
        <w:specVanish w:val="0"/>
        <w14:shadow w14:blurRad="0" w14:dist="0" w14:dir="0" w14:sx="0" w14:sy="0" w14:kx="0" w14:ky="0" w14:algn="none">
          <w14:srgbClr w14:val="000000"/>
        </w14:shadow>
        <w14:textOutline w14:w="0" w14:cap="rnd" w14:cmpd="sng" w14:algn="ctr">
          <w14:noFill/>
          <w14:prstDash w14:val="solid"/>
          <w14:bevel/>
        </w14:textOutline>
      </w:rPr>
    </w:lvl>
    <w:lvl w:ilvl="3">
      <w:numFmt w:val="decimal"/>
      <w:pStyle w:val="Annex"/>
      <w:lvlText w:val="%4"/>
      <w:lvlJc w:val="left"/>
      <w:pPr>
        <w:ind w:left="0" w:firstLine="0"/>
      </w:pPr>
      <w:rPr>
        <w:rFonts w:ascii="Times New Roman" w:hAnsi="Times New Roman" w:cs="Times New Roman" w:hint="default"/>
        <w:b w:val="0"/>
        <w:bCs w:val="0"/>
        <w:i w:val="0"/>
        <w:iCs w:val="0"/>
        <w:caps w:val="0"/>
        <w:smallCaps w:val="0"/>
        <w:strike w:val="0"/>
        <w:dstrike w:val="0"/>
        <w:noProof w:val="0"/>
        <w:vanish w:val="0"/>
        <w:webHidden w:val="0"/>
        <w:color w:val="000000"/>
        <w:spacing w:val="0"/>
        <w:w w:val="1"/>
        <w:kern w:val="0"/>
        <w:position w:val="0"/>
        <w:sz w:val="2"/>
        <w:szCs w:val="2"/>
        <w:u w:val="none" w:color="000000"/>
        <w:effect w:val="none"/>
        <w:bdr w:val="none" w:sz="0" w:space="0" w:color="auto" w:frame="1"/>
        <w:shd w:val="clear" w:color="auto" w:fill="000000"/>
        <w:vertAlign w:val="baseline"/>
        <w:em w:val="none"/>
        <w:lang w:val="x-none" w:eastAsia="x-none" w:bidi="x-none"/>
        <w:specVanish w:val="0"/>
        <w14:shadow w14:blurRad="0" w14:dist="0" w14:dir="0" w14:sx="0" w14:sy="0" w14:kx="0" w14:ky="0" w14:algn="none">
          <w14:srgbClr w14:val="000000"/>
        </w14:shadow>
        <w14:textOutline w14:w="0" w14:cap="rnd" w14:cmpd="sng" w14:algn="ctr">
          <w14:noFill/>
          <w14:prstDash w14:val="solid"/>
          <w14:bevel/>
        </w14:textOutline>
      </w:rPr>
    </w:lvl>
    <w:lvl w:ilvl="4">
      <w:numFmt w:val="decimal"/>
      <w:lvlText w:val=""/>
      <w:lvlJc w:val="left"/>
      <w:pPr>
        <w:ind w:left="0" w:firstLine="0"/>
      </w:pPr>
      <w:rPr>
        <w:rFonts w:hint="default"/>
      </w:rPr>
    </w:lvl>
    <w:lvl w:ilvl="5">
      <w:numFmt w:val="decimal"/>
      <w:lvlText w:val=""/>
      <w:lvlJc w:val="left"/>
      <w:pPr>
        <w:ind w:left="0" w:firstLine="0"/>
      </w:pPr>
      <w:rPr>
        <w:rFonts w:hint="default"/>
      </w:rPr>
    </w:lvl>
    <w:lvl w:ilvl="6">
      <w:numFmt w:val="decimal"/>
      <w:lvlText w:val=""/>
      <w:lvlJc w:val="left"/>
      <w:pPr>
        <w:ind w:left="0" w:firstLine="0"/>
      </w:pPr>
      <w:rPr>
        <w:rFonts w:hint="default"/>
      </w:rPr>
    </w:lvl>
    <w:lvl w:ilvl="7">
      <w:numFmt w:val="decimal"/>
      <w:lvlText w:val=""/>
      <w:lvlJc w:val="left"/>
      <w:pPr>
        <w:ind w:left="0" w:firstLine="0"/>
      </w:pPr>
      <w:rPr>
        <w:rFonts w:hint="default"/>
      </w:rPr>
    </w:lvl>
    <w:lvl w:ilvl="8">
      <w:numFmt w:val="decimal"/>
      <w:lvlText w:val=""/>
      <w:lvlJc w:val="left"/>
      <w:pPr>
        <w:ind w:left="0" w:firstLine="0"/>
      </w:pPr>
      <w:rPr>
        <w:rFonts w:hint="default"/>
      </w:rPr>
    </w:lvl>
  </w:abstractNum>
  <w:abstractNum w:abstractNumId="80" w15:restartNumberingAfterBreak="0">
    <w:nsid w:val="297705AB"/>
    <w:multiLevelType w:val="hybridMultilevel"/>
    <w:tmpl w:val="5A90E388"/>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81" w15:restartNumberingAfterBreak="0">
    <w:nsid w:val="2A757672"/>
    <w:multiLevelType w:val="multilevel"/>
    <w:tmpl w:val="62027784"/>
    <w:lvl w:ilvl="0">
      <w:start w:val="1"/>
      <w:numFmt w:val="decimal"/>
      <w:lvlText w:val="C-1-%1"/>
      <w:lvlJc w:val="left"/>
      <w:pPr>
        <w:ind w:left="567" w:hanging="567"/>
      </w:pPr>
      <w:rPr>
        <w:rFonts w:hint="default"/>
        <w:b/>
        <w:i w:val="0"/>
        <w:sz w:val="24"/>
      </w:rPr>
    </w:lvl>
    <w:lvl w:ilvl="1">
      <w:start w:val="1"/>
      <w:numFmt w:val="decimal"/>
      <w:lvlText w:val="C-1-%1.%2"/>
      <w:lvlJc w:val="left"/>
      <w:pPr>
        <w:ind w:left="709" w:hanging="709"/>
      </w:pPr>
      <w:rPr>
        <w:rFonts w:hint="default"/>
        <w:b/>
        <w:i w:val="0"/>
        <w:sz w:val="22"/>
      </w:rPr>
    </w:lvl>
    <w:lvl w:ilvl="2">
      <w:start w:val="1"/>
      <w:numFmt w:val="decimal"/>
      <w:lvlText w:val="C-1-%1.%2.%3"/>
      <w:lvlJc w:val="left"/>
      <w:pPr>
        <w:ind w:left="851" w:hanging="851"/>
      </w:pPr>
      <w:rPr>
        <w:rFonts w:hint="default"/>
        <w:b/>
        <w:i w:val="0"/>
        <w:sz w:val="20"/>
      </w:rPr>
    </w:lvl>
    <w:lvl w:ilvl="3">
      <w:start w:val="1"/>
      <w:numFmt w:val="decimal"/>
      <w:lvlText w:val="C-%1.%2.%3.%4"/>
      <w:lvlJc w:val="left"/>
      <w:pPr>
        <w:ind w:left="864" w:hanging="864"/>
      </w:pPr>
      <w:rPr>
        <w:rFonts w:hint="default"/>
      </w:rPr>
    </w:lvl>
    <w:lvl w:ilvl="4">
      <w:start w:val="1"/>
      <w:numFmt w:val="decimal"/>
      <w:lvlText w:val="C-%1.%2.%3.%4.%5"/>
      <w:lvlJc w:val="left"/>
      <w:pPr>
        <w:ind w:left="1008" w:hanging="1008"/>
      </w:pPr>
      <w:rPr>
        <w:rFonts w:hint="default"/>
      </w:rPr>
    </w:lvl>
    <w:lvl w:ilvl="5">
      <w:start w:val="1"/>
      <w:numFmt w:val="decimal"/>
      <w:lvlText w:val="C-%1.%2.%3.%4.%5.%6"/>
      <w:lvlJc w:val="left"/>
      <w:pPr>
        <w:ind w:left="1152" w:hanging="1152"/>
      </w:pPr>
      <w:rPr>
        <w:rFonts w:hint="default"/>
      </w:rPr>
    </w:lvl>
    <w:lvl w:ilvl="6">
      <w:start w:val="1"/>
      <w:numFmt w:val="decimal"/>
      <w:lvlText w:val="C-%1.%2.%3.%4.%5.%6.%7"/>
      <w:lvlJc w:val="left"/>
      <w:pPr>
        <w:ind w:left="1296" w:hanging="1296"/>
      </w:pPr>
      <w:rPr>
        <w:rFonts w:hint="default"/>
      </w:rPr>
    </w:lvl>
    <w:lvl w:ilvl="7">
      <w:start w:val="1"/>
      <w:numFmt w:val="decimal"/>
      <w:lvlText w:val="C-%1.%2.%3.%4.%5.%6.%7.%8"/>
      <w:lvlJc w:val="left"/>
      <w:pPr>
        <w:ind w:left="1440" w:hanging="1440"/>
      </w:pPr>
      <w:rPr>
        <w:rFonts w:hint="default"/>
      </w:rPr>
    </w:lvl>
    <w:lvl w:ilvl="8">
      <w:start w:val="1"/>
      <w:numFmt w:val="decimal"/>
      <w:lvlText w:val="C-%1.%2.%3.%4.%5.%6.%7.%8.%9"/>
      <w:lvlJc w:val="left"/>
      <w:pPr>
        <w:ind w:left="1584" w:hanging="1584"/>
      </w:pPr>
      <w:rPr>
        <w:rFonts w:hint="default"/>
      </w:rPr>
    </w:lvl>
  </w:abstractNum>
  <w:abstractNum w:abstractNumId="82" w15:restartNumberingAfterBreak="0">
    <w:nsid w:val="2ABF190B"/>
    <w:multiLevelType w:val="hybridMultilevel"/>
    <w:tmpl w:val="EE68A442"/>
    <w:lvl w:ilvl="0" w:tplc="F33CFD3C">
      <w:start w:val="1"/>
      <w:numFmt w:val="bullet"/>
      <w:lvlText w:val=""/>
      <w:lvlJc w:val="left"/>
      <w:pPr>
        <w:ind w:left="1020" w:hanging="360"/>
      </w:pPr>
      <w:rPr>
        <w:rFonts w:ascii="Symbol" w:hAnsi="Symbol"/>
      </w:rPr>
    </w:lvl>
    <w:lvl w:ilvl="1" w:tplc="9D08C48E">
      <w:start w:val="1"/>
      <w:numFmt w:val="bullet"/>
      <w:lvlText w:val=""/>
      <w:lvlJc w:val="left"/>
      <w:pPr>
        <w:ind w:left="1020" w:hanging="360"/>
      </w:pPr>
      <w:rPr>
        <w:rFonts w:ascii="Symbol" w:hAnsi="Symbol"/>
      </w:rPr>
    </w:lvl>
    <w:lvl w:ilvl="2" w:tplc="34A4C4BA">
      <w:start w:val="1"/>
      <w:numFmt w:val="bullet"/>
      <w:lvlText w:val=""/>
      <w:lvlJc w:val="left"/>
      <w:pPr>
        <w:ind w:left="1020" w:hanging="360"/>
      </w:pPr>
      <w:rPr>
        <w:rFonts w:ascii="Symbol" w:hAnsi="Symbol"/>
      </w:rPr>
    </w:lvl>
    <w:lvl w:ilvl="3" w:tplc="9CF87024">
      <w:start w:val="1"/>
      <w:numFmt w:val="bullet"/>
      <w:lvlText w:val=""/>
      <w:lvlJc w:val="left"/>
      <w:pPr>
        <w:ind w:left="1020" w:hanging="360"/>
      </w:pPr>
      <w:rPr>
        <w:rFonts w:ascii="Symbol" w:hAnsi="Symbol"/>
      </w:rPr>
    </w:lvl>
    <w:lvl w:ilvl="4" w:tplc="7F26472E">
      <w:start w:val="1"/>
      <w:numFmt w:val="bullet"/>
      <w:lvlText w:val=""/>
      <w:lvlJc w:val="left"/>
      <w:pPr>
        <w:ind w:left="1020" w:hanging="360"/>
      </w:pPr>
      <w:rPr>
        <w:rFonts w:ascii="Symbol" w:hAnsi="Symbol"/>
      </w:rPr>
    </w:lvl>
    <w:lvl w:ilvl="5" w:tplc="10DC1828">
      <w:start w:val="1"/>
      <w:numFmt w:val="bullet"/>
      <w:lvlText w:val=""/>
      <w:lvlJc w:val="left"/>
      <w:pPr>
        <w:ind w:left="1020" w:hanging="360"/>
      </w:pPr>
      <w:rPr>
        <w:rFonts w:ascii="Symbol" w:hAnsi="Symbol"/>
      </w:rPr>
    </w:lvl>
    <w:lvl w:ilvl="6" w:tplc="F958445C">
      <w:start w:val="1"/>
      <w:numFmt w:val="bullet"/>
      <w:lvlText w:val=""/>
      <w:lvlJc w:val="left"/>
      <w:pPr>
        <w:ind w:left="1020" w:hanging="360"/>
      </w:pPr>
      <w:rPr>
        <w:rFonts w:ascii="Symbol" w:hAnsi="Symbol"/>
      </w:rPr>
    </w:lvl>
    <w:lvl w:ilvl="7" w:tplc="0DA849E8">
      <w:start w:val="1"/>
      <w:numFmt w:val="bullet"/>
      <w:lvlText w:val=""/>
      <w:lvlJc w:val="left"/>
      <w:pPr>
        <w:ind w:left="1020" w:hanging="360"/>
      </w:pPr>
      <w:rPr>
        <w:rFonts w:ascii="Symbol" w:hAnsi="Symbol"/>
      </w:rPr>
    </w:lvl>
    <w:lvl w:ilvl="8" w:tplc="A7AACC04">
      <w:start w:val="1"/>
      <w:numFmt w:val="bullet"/>
      <w:lvlText w:val=""/>
      <w:lvlJc w:val="left"/>
      <w:pPr>
        <w:ind w:left="1020" w:hanging="360"/>
      </w:pPr>
      <w:rPr>
        <w:rFonts w:ascii="Symbol" w:hAnsi="Symbol"/>
      </w:rPr>
    </w:lvl>
  </w:abstractNum>
  <w:abstractNum w:abstractNumId="83" w15:restartNumberingAfterBreak="0">
    <w:nsid w:val="2BB878DD"/>
    <w:multiLevelType w:val="hybridMultilevel"/>
    <w:tmpl w:val="06A09C72"/>
    <w:lvl w:ilvl="0" w:tplc="76728750">
      <w:start w:val="1"/>
      <w:numFmt w:val="lowerRoman"/>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2C3B1DAC"/>
    <w:multiLevelType w:val="hybridMultilevel"/>
    <w:tmpl w:val="16842B66"/>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5" w15:restartNumberingAfterBreak="0">
    <w:nsid w:val="2DED1BEA"/>
    <w:multiLevelType w:val="hybridMultilevel"/>
    <w:tmpl w:val="CB540F96"/>
    <w:lvl w:ilvl="0" w:tplc="7324CF22">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6" w15:restartNumberingAfterBreak="0">
    <w:nsid w:val="2ED730B2"/>
    <w:multiLevelType w:val="hybridMultilevel"/>
    <w:tmpl w:val="EECCC846"/>
    <w:lvl w:ilvl="0" w:tplc="B3D47256">
      <w:start w:val="1"/>
      <w:numFmt w:val="bullet"/>
      <w:pStyle w:val="ListParagraphinTable"/>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2EED04AF"/>
    <w:multiLevelType w:val="hybridMultilevel"/>
    <w:tmpl w:val="DF08D3A6"/>
    <w:lvl w:ilvl="0" w:tplc="49DABAF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15:restartNumberingAfterBreak="0">
    <w:nsid w:val="2F1A320B"/>
    <w:multiLevelType w:val="hybridMultilevel"/>
    <w:tmpl w:val="30D00E2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9" w15:restartNumberingAfterBreak="0">
    <w:nsid w:val="2FFC1EC4"/>
    <w:multiLevelType w:val="hybridMultilevel"/>
    <w:tmpl w:val="13AE64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31042B6F"/>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91" w15:restartNumberingAfterBreak="0">
    <w:nsid w:val="31E90673"/>
    <w:multiLevelType w:val="multilevel"/>
    <w:tmpl w:val="F6F0DC72"/>
    <w:styleLink w:val="AppG"/>
    <w:lvl w:ilvl="0">
      <w:start w:val="1"/>
      <w:numFmt w:val="decimal"/>
      <w:lvlText w:val="G-%1"/>
      <w:lvlJc w:val="left"/>
      <w:pPr>
        <w:ind w:left="432" w:hanging="432"/>
      </w:pPr>
      <w:rPr>
        <w:rFonts w:hint="default"/>
      </w:rPr>
    </w:lvl>
    <w:lvl w:ilvl="1">
      <w:start w:val="1"/>
      <w:numFmt w:val="decimal"/>
      <w:lvlText w:val="G-%1.%2"/>
      <w:lvlJc w:val="left"/>
      <w:pPr>
        <w:ind w:left="576" w:hanging="576"/>
      </w:pPr>
      <w:rPr>
        <w:rFonts w:hint="default"/>
      </w:rPr>
    </w:lvl>
    <w:lvl w:ilvl="2">
      <w:start w:val="1"/>
      <w:numFmt w:val="decimal"/>
      <w:lvlText w:val="G-%1.%2.%3"/>
      <w:lvlJc w:val="left"/>
      <w:pPr>
        <w:ind w:left="720" w:hanging="720"/>
      </w:pPr>
      <w:rPr>
        <w:rFonts w:hint="default"/>
      </w:rPr>
    </w:lvl>
    <w:lvl w:ilvl="3">
      <w:start w:val="1"/>
      <w:numFmt w:val="decimal"/>
      <w:lvlText w:val="G-%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92" w15:restartNumberingAfterBreak="0">
    <w:nsid w:val="32A10F6C"/>
    <w:multiLevelType w:val="hybridMultilevel"/>
    <w:tmpl w:val="B622CE5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3" w15:restartNumberingAfterBreak="0">
    <w:nsid w:val="32D25C1F"/>
    <w:multiLevelType w:val="hybridMultilevel"/>
    <w:tmpl w:val="C6D6727C"/>
    <w:lvl w:ilvl="0" w:tplc="6F46705E">
      <w:start w:val="1"/>
      <w:numFmt w:val="bullet"/>
      <w:lvlText w:val=""/>
      <w:lvlJc w:val="left"/>
      <w:pPr>
        <w:ind w:left="1020" w:hanging="360"/>
      </w:pPr>
      <w:rPr>
        <w:rFonts w:ascii="Symbol" w:hAnsi="Symbol"/>
      </w:rPr>
    </w:lvl>
    <w:lvl w:ilvl="1" w:tplc="32181324">
      <w:start w:val="1"/>
      <w:numFmt w:val="bullet"/>
      <w:lvlText w:val=""/>
      <w:lvlJc w:val="left"/>
      <w:pPr>
        <w:ind w:left="1020" w:hanging="360"/>
      </w:pPr>
      <w:rPr>
        <w:rFonts w:ascii="Symbol" w:hAnsi="Symbol"/>
      </w:rPr>
    </w:lvl>
    <w:lvl w:ilvl="2" w:tplc="88C6B08A">
      <w:start w:val="1"/>
      <w:numFmt w:val="bullet"/>
      <w:lvlText w:val=""/>
      <w:lvlJc w:val="left"/>
      <w:pPr>
        <w:ind w:left="1020" w:hanging="360"/>
      </w:pPr>
      <w:rPr>
        <w:rFonts w:ascii="Symbol" w:hAnsi="Symbol"/>
      </w:rPr>
    </w:lvl>
    <w:lvl w:ilvl="3" w:tplc="1C7C2D14">
      <w:start w:val="1"/>
      <w:numFmt w:val="bullet"/>
      <w:lvlText w:val=""/>
      <w:lvlJc w:val="left"/>
      <w:pPr>
        <w:ind w:left="1020" w:hanging="360"/>
      </w:pPr>
      <w:rPr>
        <w:rFonts w:ascii="Symbol" w:hAnsi="Symbol"/>
      </w:rPr>
    </w:lvl>
    <w:lvl w:ilvl="4" w:tplc="B6405848">
      <w:start w:val="1"/>
      <w:numFmt w:val="bullet"/>
      <w:lvlText w:val=""/>
      <w:lvlJc w:val="left"/>
      <w:pPr>
        <w:ind w:left="1020" w:hanging="360"/>
      </w:pPr>
      <w:rPr>
        <w:rFonts w:ascii="Symbol" w:hAnsi="Symbol"/>
      </w:rPr>
    </w:lvl>
    <w:lvl w:ilvl="5" w:tplc="3808F0FC">
      <w:start w:val="1"/>
      <w:numFmt w:val="bullet"/>
      <w:lvlText w:val=""/>
      <w:lvlJc w:val="left"/>
      <w:pPr>
        <w:ind w:left="1020" w:hanging="360"/>
      </w:pPr>
      <w:rPr>
        <w:rFonts w:ascii="Symbol" w:hAnsi="Symbol"/>
      </w:rPr>
    </w:lvl>
    <w:lvl w:ilvl="6" w:tplc="B83E975E">
      <w:start w:val="1"/>
      <w:numFmt w:val="bullet"/>
      <w:lvlText w:val=""/>
      <w:lvlJc w:val="left"/>
      <w:pPr>
        <w:ind w:left="1020" w:hanging="360"/>
      </w:pPr>
      <w:rPr>
        <w:rFonts w:ascii="Symbol" w:hAnsi="Symbol"/>
      </w:rPr>
    </w:lvl>
    <w:lvl w:ilvl="7" w:tplc="5DB66562">
      <w:start w:val="1"/>
      <w:numFmt w:val="bullet"/>
      <w:lvlText w:val=""/>
      <w:lvlJc w:val="left"/>
      <w:pPr>
        <w:ind w:left="1020" w:hanging="360"/>
      </w:pPr>
      <w:rPr>
        <w:rFonts w:ascii="Symbol" w:hAnsi="Symbol"/>
      </w:rPr>
    </w:lvl>
    <w:lvl w:ilvl="8" w:tplc="EB28E36E">
      <w:start w:val="1"/>
      <w:numFmt w:val="bullet"/>
      <w:lvlText w:val=""/>
      <w:lvlJc w:val="left"/>
      <w:pPr>
        <w:ind w:left="1020" w:hanging="360"/>
      </w:pPr>
      <w:rPr>
        <w:rFonts w:ascii="Symbol" w:hAnsi="Symbol"/>
      </w:rPr>
    </w:lvl>
  </w:abstractNum>
  <w:abstractNum w:abstractNumId="94" w15:restartNumberingAfterBreak="0">
    <w:nsid w:val="32D41E51"/>
    <w:multiLevelType w:val="hybridMultilevel"/>
    <w:tmpl w:val="79E495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5" w15:restartNumberingAfterBreak="0">
    <w:nsid w:val="33AC7EB8"/>
    <w:multiLevelType w:val="multilevel"/>
    <w:tmpl w:val="AC64227E"/>
    <w:lvl w:ilvl="0">
      <w:numFmt w:val="decimal"/>
      <w:pStyle w:val="Bibliography1"/>
      <w:lvlText w:val=""/>
      <w:lvlJc w:val="left"/>
      <w:pPr>
        <w:ind w:left="0" w:firstLine="0"/>
      </w:pPr>
    </w:lvl>
    <w:lvl w:ilvl="1">
      <w:numFmt w:val="decimal"/>
      <w:pStyle w:val="ListContinue2"/>
      <w:lvlText w:val=""/>
      <w:lvlJc w:val="left"/>
      <w:pPr>
        <w:ind w:left="0" w:firstLine="0"/>
      </w:pPr>
    </w:lvl>
    <w:lvl w:ilvl="2">
      <w:numFmt w:val="decimal"/>
      <w:pStyle w:val="ListContinue3"/>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96" w15:restartNumberingAfterBreak="0">
    <w:nsid w:val="34C1211B"/>
    <w:multiLevelType w:val="hybridMultilevel"/>
    <w:tmpl w:val="E9B204FA"/>
    <w:lvl w:ilvl="0" w:tplc="FFFFFFFF">
      <w:start w:val="1"/>
      <w:numFmt w:val="decimal"/>
      <w:lvlText w:val="%1."/>
      <w:lvlJc w:val="left"/>
      <w:pPr>
        <w:ind w:left="1080" w:hanging="360"/>
      </w:pPr>
      <w:rPr>
        <w:rFonts w:hint="default"/>
      </w:rPr>
    </w:lvl>
    <w:lvl w:ilvl="1" w:tplc="FFFFFFFF">
      <w:start w:val="1"/>
      <w:numFmt w:val="lowerLetter"/>
      <w:lvlText w:val="%2."/>
      <w:lvlJc w:val="left"/>
      <w:pPr>
        <w:ind w:left="1800" w:hanging="360"/>
      </w:pPr>
    </w:lvl>
    <w:lvl w:ilvl="2" w:tplc="FFFFFFFF">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97" w15:restartNumberingAfterBreak="0">
    <w:nsid w:val="351A5D7A"/>
    <w:multiLevelType w:val="hybridMultilevel"/>
    <w:tmpl w:val="D4D6C48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8" w15:restartNumberingAfterBreak="0">
    <w:nsid w:val="360E74C0"/>
    <w:multiLevelType w:val="hybridMultilevel"/>
    <w:tmpl w:val="E73EDBB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9" w15:restartNumberingAfterBreak="0">
    <w:nsid w:val="3655251B"/>
    <w:multiLevelType w:val="hybridMultilevel"/>
    <w:tmpl w:val="8EB655C4"/>
    <w:lvl w:ilvl="0" w:tplc="A3A817B8">
      <w:start w:val="1"/>
      <w:numFmt w:val="bullet"/>
      <w:lvlText w:val=""/>
      <w:lvlJc w:val="left"/>
      <w:pPr>
        <w:ind w:left="1020" w:hanging="360"/>
      </w:pPr>
      <w:rPr>
        <w:rFonts w:ascii="Symbol" w:hAnsi="Symbol"/>
      </w:rPr>
    </w:lvl>
    <w:lvl w:ilvl="1" w:tplc="716A8526">
      <w:start w:val="1"/>
      <w:numFmt w:val="bullet"/>
      <w:lvlText w:val=""/>
      <w:lvlJc w:val="left"/>
      <w:pPr>
        <w:ind w:left="1020" w:hanging="360"/>
      </w:pPr>
      <w:rPr>
        <w:rFonts w:ascii="Symbol" w:hAnsi="Symbol"/>
      </w:rPr>
    </w:lvl>
    <w:lvl w:ilvl="2" w:tplc="7B9232CE">
      <w:start w:val="1"/>
      <w:numFmt w:val="bullet"/>
      <w:lvlText w:val=""/>
      <w:lvlJc w:val="left"/>
      <w:pPr>
        <w:ind w:left="1020" w:hanging="360"/>
      </w:pPr>
      <w:rPr>
        <w:rFonts w:ascii="Symbol" w:hAnsi="Symbol"/>
      </w:rPr>
    </w:lvl>
    <w:lvl w:ilvl="3" w:tplc="5BBA8BF4">
      <w:start w:val="1"/>
      <w:numFmt w:val="bullet"/>
      <w:lvlText w:val=""/>
      <w:lvlJc w:val="left"/>
      <w:pPr>
        <w:ind w:left="1020" w:hanging="360"/>
      </w:pPr>
      <w:rPr>
        <w:rFonts w:ascii="Symbol" w:hAnsi="Symbol"/>
      </w:rPr>
    </w:lvl>
    <w:lvl w:ilvl="4" w:tplc="889C6E0C">
      <w:start w:val="1"/>
      <w:numFmt w:val="bullet"/>
      <w:lvlText w:val=""/>
      <w:lvlJc w:val="left"/>
      <w:pPr>
        <w:ind w:left="1020" w:hanging="360"/>
      </w:pPr>
      <w:rPr>
        <w:rFonts w:ascii="Symbol" w:hAnsi="Symbol"/>
      </w:rPr>
    </w:lvl>
    <w:lvl w:ilvl="5" w:tplc="40A2DAB6">
      <w:start w:val="1"/>
      <w:numFmt w:val="bullet"/>
      <w:lvlText w:val=""/>
      <w:lvlJc w:val="left"/>
      <w:pPr>
        <w:ind w:left="1020" w:hanging="360"/>
      </w:pPr>
      <w:rPr>
        <w:rFonts w:ascii="Symbol" w:hAnsi="Symbol"/>
      </w:rPr>
    </w:lvl>
    <w:lvl w:ilvl="6" w:tplc="26F04E38">
      <w:start w:val="1"/>
      <w:numFmt w:val="bullet"/>
      <w:lvlText w:val=""/>
      <w:lvlJc w:val="left"/>
      <w:pPr>
        <w:ind w:left="1020" w:hanging="360"/>
      </w:pPr>
      <w:rPr>
        <w:rFonts w:ascii="Symbol" w:hAnsi="Symbol"/>
      </w:rPr>
    </w:lvl>
    <w:lvl w:ilvl="7" w:tplc="2D4C305C">
      <w:start w:val="1"/>
      <w:numFmt w:val="bullet"/>
      <w:lvlText w:val=""/>
      <w:lvlJc w:val="left"/>
      <w:pPr>
        <w:ind w:left="1020" w:hanging="360"/>
      </w:pPr>
      <w:rPr>
        <w:rFonts w:ascii="Symbol" w:hAnsi="Symbol"/>
      </w:rPr>
    </w:lvl>
    <w:lvl w:ilvl="8" w:tplc="C1DE18BC">
      <w:start w:val="1"/>
      <w:numFmt w:val="bullet"/>
      <w:lvlText w:val=""/>
      <w:lvlJc w:val="left"/>
      <w:pPr>
        <w:ind w:left="1020" w:hanging="360"/>
      </w:pPr>
      <w:rPr>
        <w:rFonts w:ascii="Symbol" w:hAnsi="Symbol"/>
      </w:rPr>
    </w:lvl>
  </w:abstractNum>
  <w:abstractNum w:abstractNumId="100" w15:restartNumberingAfterBreak="0">
    <w:nsid w:val="37922378"/>
    <w:multiLevelType w:val="hybridMultilevel"/>
    <w:tmpl w:val="CD90A8FC"/>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1" w15:restartNumberingAfterBreak="0">
    <w:nsid w:val="380027EF"/>
    <w:multiLevelType w:val="hybridMultilevel"/>
    <w:tmpl w:val="E0747162"/>
    <w:lvl w:ilvl="0" w:tplc="B8E604C8">
      <w:start w:val="5"/>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2" w15:restartNumberingAfterBreak="0">
    <w:nsid w:val="387D4433"/>
    <w:multiLevelType w:val="multilevel"/>
    <w:tmpl w:val="EF029DE6"/>
    <w:name w:val="heading"/>
    <w:lvl w:ilvl="0">
      <w:numFmt w:val="decimal"/>
      <w:pStyle w:val="ANNEX0"/>
      <w:lvlText w:val=""/>
      <w:lvlJc w:val="left"/>
      <w:pPr>
        <w:ind w:left="0" w:firstLine="0"/>
      </w:pPr>
    </w:lvl>
    <w:lvl w:ilvl="1">
      <w:numFmt w:val="decimal"/>
      <w:pStyle w:val="a2"/>
      <w:lvlText w:val=""/>
      <w:lvlJc w:val="left"/>
      <w:pPr>
        <w:ind w:left="0" w:firstLine="0"/>
      </w:pPr>
    </w:lvl>
    <w:lvl w:ilvl="2">
      <w:numFmt w:val="decimal"/>
      <w:pStyle w:val="a3"/>
      <w:lvlText w:val=""/>
      <w:lvlJc w:val="left"/>
      <w:pPr>
        <w:ind w:left="0" w:firstLine="0"/>
      </w:pPr>
    </w:lvl>
    <w:lvl w:ilvl="3">
      <w:numFmt w:val="decimal"/>
      <w:lvlText w:val=""/>
      <w:lvlJc w:val="left"/>
      <w:pPr>
        <w:ind w:left="0" w:firstLine="0"/>
      </w:pPr>
    </w:lvl>
    <w:lvl w:ilvl="4">
      <w:numFmt w:val="decimal"/>
      <w:pStyle w:val="a5"/>
      <w:lvlText w:val=""/>
      <w:lvlJc w:val="left"/>
      <w:pPr>
        <w:ind w:left="0" w:firstLine="0"/>
      </w:pPr>
    </w:lvl>
    <w:lvl w:ilvl="5">
      <w:numFmt w:val="decimal"/>
      <w:pStyle w:val="a6"/>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103" w15:restartNumberingAfterBreak="0">
    <w:nsid w:val="3ACF4895"/>
    <w:multiLevelType w:val="hybridMultilevel"/>
    <w:tmpl w:val="6AE8C7FC"/>
    <w:lvl w:ilvl="0" w:tplc="F3467058">
      <w:start w:val="1"/>
      <w:numFmt w:val="decimal"/>
      <w:lvlText w:val="A-%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4" w15:restartNumberingAfterBreak="0">
    <w:nsid w:val="3ACF4C4A"/>
    <w:multiLevelType w:val="hybridMultilevel"/>
    <w:tmpl w:val="ED7C34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15:restartNumberingAfterBreak="0">
    <w:nsid w:val="3B5727C0"/>
    <w:multiLevelType w:val="multilevel"/>
    <w:tmpl w:val="702486AC"/>
    <w:numStyleLink w:val="AppD"/>
  </w:abstractNum>
  <w:abstractNum w:abstractNumId="106" w15:restartNumberingAfterBreak="0">
    <w:nsid w:val="3BF15701"/>
    <w:multiLevelType w:val="multilevel"/>
    <w:tmpl w:val="BCBCFD4C"/>
    <w:styleLink w:val="CurrentList1"/>
    <w:lvl w:ilvl="0">
      <w:start w:val="4"/>
      <w:numFmt w:val="decimal"/>
      <w:lvlText w:val="C-%1"/>
      <w:lvlJc w:val="left"/>
      <w:pPr>
        <w:ind w:left="567" w:hanging="567"/>
      </w:pPr>
      <w:rPr>
        <w:rFonts w:hint="default"/>
        <w:b/>
        <w:i w:val="0"/>
        <w:sz w:val="24"/>
      </w:rPr>
    </w:lvl>
    <w:lvl w:ilvl="1">
      <w:start w:val="1"/>
      <w:numFmt w:val="decimal"/>
      <w:lvlText w:val="C-%1.%2"/>
      <w:lvlJc w:val="left"/>
      <w:pPr>
        <w:ind w:left="709" w:hanging="709"/>
      </w:pPr>
      <w:rPr>
        <w:rFonts w:hint="default"/>
        <w:b/>
        <w:i w:val="0"/>
        <w:strike w:val="0"/>
        <w:sz w:val="22"/>
      </w:rPr>
    </w:lvl>
    <w:lvl w:ilvl="2">
      <w:start w:val="1"/>
      <w:numFmt w:val="decimal"/>
      <w:lvlText w:val="C-%1.%2.%3"/>
      <w:lvlJc w:val="left"/>
      <w:pPr>
        <w:ind w:left="2553" w:hanging="851"/>
      </w:pPr>
      <w:rPr>
        <w:rFonts w:hint="default"/>
        <w:b/>
        <w:i w:val="0"/>
        <w:sz w:val="20"/>
      </w:rPr>
    </w:lvl>
    <w:lvl w:ilvl="3">
      <w:start w:val="1"/>
      <w:numFmt w:val="decimal"/>
      <w:lvlText w:val="C-%1.%2.%3.%4"/>
      <w:lvlJc w:val="left"/>
      <w:pPr>
        <w:ind w:left="864" w:hanging="864"/>
      </w:pPr>
      <w:rPr>
        <w:rFonts w:hint="default"/>
      </w:rPr>
    </w:lvl>
    <w:lvl w:ilvl="4">
      <w:start w:val="1"/>
      <w:numFmt w:val="decimal"/>
      <w:lvlText w:val="C-%1.%2.%3.%4.%5"/>
      <w:lvlJc w:val="left"/>
      <w:pPr>
        <w:ind w:left="1008" w:hanging="1008"/>
      </w:pPr>
      <w:rPr>
        <w:rFonts w:hint="default"/>
      </w:rPr>
    </w:lvl>
    <w:lvl w:ilvl="5">
      <w:start w:val="1"/>
      <w:numFmt w:val="decimal"/>
      <w:lvlText w:val="C-%1.%2.%3.%4.%5.%6"/>
      <w:lvlJc w:val="left"/>
      <w:pPr>
        <w:ind w:left="1152" w:hanging="1152"/>
      </w:pPr>
      <w:rPr>
        <w:rFonts w:hint="default"/>
      </w:rPr>
    </w:lvl>
    <w:lvl w:ilvl="6">
      <w:start w:val="1"/>
      <w:numFmt w:val="decimal"/>
      <w:lvlText w:val="C-%1.%2.%3.%4.%5.%6.%7"/>
      <w:lvlJc w:val="left"/>
      <w:pPr>
        <w:ind w:left="1296" w:hanging="1296"/>
      </w:pPr>
      <w:rPr>
        <w:rFonts w:hint="default"/>
      </w:rPr>
    </w:lvl>
    <w:lvl w:ilvl="7">
      <w:start w:val="1"/>
      <w:numFmt w:val="decimal"/>
      <w:lvlText w:val="C-%1.%2.%3.%4.%5.%6.%7.%8"/>
      <w:lvlJc w:val="left"/>
      <w:pPr>
        <w:ind w:left="1440" w:hanging="1440"/>
      </w:pPr>
      <w:rPr>
        <w:rFonts w:hint="default"/>
      </w:rPr>
    </w:lvl>
    <w:lvl w:ilvl="8">
      <w:start w:val="1"/>
      <w:numFmt w:val="decimal"/>
      <w:lvlText w:val="C-%1.%2.%3.%4.%5.%6.%7.%8.%9"/>
      <w:lvlJc w:val="left"/>
      <w:pPr>
        <w:ind w:left="1584" w:hanging="1584"/>
      </w:pPr>
      <w:rPr>
        <w:rFonts w:hint="default"/>
      </w:rPr>
    </w:lvl>
  </w:abstractNum>
  <w:abstractNum w:abstractNumId="107" w15:restartNumberingAfterBreak="0">
    <w:nsid w:val="3C2C22CA"/>
    <w:multiLevelType w:val="multilevel"/>
    <w:tmpl w:val="F6F0DC72"/>
    <w:numStyleLink w:val="AppG"/>
  </w:abstractNum>
  <w:abstractNum w:abstractNumId="108" w15:restartNumberingAfterBreak="0">
    <w:nsid w:val="3CD02DF3"/>
    <w:multiLevelType w:val="multilevel"/>
    <w:tmpl w:val="702486AC"/>
    <w:numStyleLink w:val="AppD"/>
  </w:abstractNum>
  <w:abstractNum w:abstractNumId="109" w15:restartNumberingAfterBreak="0">
    <w:nsid w:val="3D302BBC"/>
    <w:multiLevelType w:val="hybridMultilevel"/>
    <w:tmpl w:val="1B6A301C"/>
    <w:lvl w:ilvl="0" w:tplc="76728750">
      <w:start w:val="1"/>
      <w:numFmt w:val="lowerRoman"/>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15:restartNumberingAfterBreak="0">
    <w:nsid w:val="3EC309D5"/>
    <w:multiLevelType w:val="hybridMultilevel"/>
    <w:tmpl w:val="C8F63F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1" w15:restartNumberingAfterBreak="0">
    <w:nsid w:val="3EF91518"/>
    <w:multiLevelType w:val="hybridMultilevel"/>
    <w:tmpl w:val="F4642BB6"/>
    <w:lvl w:ilvl="0" w:tplc="460C91D0">
      <w:start w:val="1"/>
      <w:numFmt w:val="bullet"/>
      <w:lvlText w:val=""/>
      <w:lvlJc w:val="left"/>
      <w:pPr>
        <w:ind w:left="1020" w:hanging="360"/>
      </w:pPr>
      <w:rPr>
        <w:rFonts w:ascii="Symbol" w:hAnsi="Symbol"/>
      </w:rPr>
    </w:lvl>
    <w:lvl w:ilvl="1" w:tplc="6B32EA20">
      <w:start w:val="1"/>
      <w:numFmt w:val="bullet"/>
      <w:lvlText w:val=""/>
      <w:lvlJc w:val="left"/>
      <w:pPr>
        <w:ind w:left="1020" w:hanging="360"/>
      </w:pPr>
      <w:rPr>
        <w:rFonts w:ascii="Symbol" w:hAnsi="Symbol"/>
      </w:rPr>
    </w:lvl>
    <w:lvl w:ilvl="2" w:tplc="4E2A200A">
      <w:start w:val="1"/>
      <w:numFmt w:val="bullet"/>
      <w:lvlText w:val=""/>
      <w:lvlJc w:val="left"/>
      <w:pPr>
        <w:ind w:left="1020" w:hanging="360"/>
      </w:pPr>
      <w:rPr>
        <w:rFonts w:ascii="Symbol" w:hAnsi="Symbol"/>
      </w:rPr>
    </w:lvl>
    <w:lvl w:ilvl="3" w:tplc="77DA755A">
      <w:start w:val="1"/>
      <w:numFmt w:val="bullet"/>
      <w:lvlText w:val=""/>
      <w:lvlJc w:val="left"/>
      <w:pPr>
        <w:ind w:left="1020" w:hanging="360"/>
      </w:pPr>
      <w:rPr>
        <w:rFonts w:ascii="Symbol" w:hAnsi="Symbol"/>
      </w:rPr>
    </w:lvl>
    <w:lvl w:ilvl="4" w:tplc="8556C32C">
      <w:start w:val="1"/>
      <w:numFmt w:val="bullet"/>
      <w:lvlText w:val=""/>
      <w:lvlJc w:val="left"/>
      <w:pPr>
        <w:ind w:left="1020" w:hanging="360"/>
      </w:pPr>
      <w:rPr>
        <w:rFonts w:ascii="Symbol" w:hAnsi="Symbol"/>
      </w:rPr>
    </w:lvl>
    <w:lvl w:ilvl="5" w:tplc="F3D490BA">
      <w:start w:val="1"/>
      <w:numFmt w:val="bullet"/>
      <w:lvlText w:val=""/>
      <w:lvlJc w:val="left"/>
      <w:pPr>
        <w:ind w:left="1020" w:hanging="360"/>
      </w:pPr>
      <w:rPr>
        <w:rFonts w:ascii="Symbol" w:hAnsi="Symbol"/>
      </w:rPr>
    </w:lvl>
    <w:lvl w:ilvl="6" w:tplc="ABAEE102">
      <w:start w:val="1"/>
      <w:numFmt w:val="bullet"/>
      <w:lvlText w:val=""/>
      <w:lvlJc w:val="left"/>
      <w:pPr>
        <w:ind w:left="1020" w:hanging="360"/>
      </w:pPr>
      <w:rPr>
        <w:rFonts w:ascii="Symbol" w:hAnsi="Symbol"/>
      </w:rPr>
    </w:lvl>
    <w:lvl w:ilvl="7" w:tplc="A000B010">
      <w:start w:val="1"/>
      <w:numFmt w:val="bullet"/>
      <w:lvlText w:val=""/>
      <w:lvlJc w:val="left"/>
      <w:pPr>
        <w:ind w:left="1020" w:hanging="360"/>
      </w:pPr>
      <w:rPr>
        <w:rFonts w:ascii="Symbol" w:hAnsi="Symbol"/>
      </w:rPr>
    </w:lvl>
    <w:lvl w:ilvl="8" w:tplc="F27AEC54">
      <w:start w:val="1"/>
      <w:numFmt w:val="bullet"/>
      <w:lvlText w:val=""/>
      <w:lvlJc w:val="left"/>
      <w:pPr>
        <w:ind w:left="1020" w:hanging="360"/>
      </w:pPr>
      <w:rPr>
        <w:rFonts w:ascii="Symbol" w:hAnsi="Symbol"/>
      </w:rPr>
    </w:lvl>
  </w:abstractNum>
  <w:abstractNum w:abstractNumId="112" w15:restartNumberingAfterBreak="0">
    <w:nsid w:val="4075777C"/>
    <w:multiLevelType w:val="multilevel"/>
    <w:tmpl w:val="C6842AAC"/>
    <w:lvl w:ilvl="0">
      <w:start w:val="1"/>
      <w:numFmt w:val="decimal"/>
      <w:lvlText w:val="%1)"/>
      <w:lvlJc w:val="left"/>
      <w:pPr>
        <w:ind w:left="360" w:hanging="360"/>
      </w:pPr>
    </w:lvl>
    <w:lvl w:ilvl="1">
      <w:start w:val="1"/>
      <w:numFmt w:val="lowerLetter"/>
      <w:lvlText w:val="%2)"/>
      <w:lvlJc w:val="left"/>
      <w:pPr>
        <w:ind w:left="720" w:hanging="360"/>
      </w:pPr>
      <w:rPr>
        <w:b w:val="0"/>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3" w15:restartNumberingAfterBreak="0">
    <w:nsid w:val="40983B4B"/>
    <w:multiLevelType w:val="multilevel"/>
    <w:tmpl w:val="04BCDCAE"/>
    <w:numStyleLink w:val="AppE"/>
  </w:abstractNum>
  <w:abstractNum w:abstractNumId="114" w15:restartNumberingAfterBreak="0">
    <w:nsid w:val="41257B38"/>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5" w15:restartNumberingAfterBreak="0">
    <w:nsid w:val="41C724A3"/>
    <w:multiLevelType w:val="hybridMultilevel"/>
    <w:tmpl w:val="853AA8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 w15:restartNumberingAfterBreak="0">
    <w:nsid w:val="43A007CF"/>
    <w:multiLevelType w:val="hybridMultilevel"/>
    <w:tmpl w:val="82AEF0DC"/>
    <w:lvl w:ilvl="0" w:tplc="040B0019">
      <w:start w:val="1"/>
      <w:numFmt w:val="lowerLetter"/>
      <w:lvlText w:val="%1."/>
      <w:lvlJc w:val="left"/>
      <w:pPr>
        <w:ind w:left="720" w:hanging="360"/>
      </w:pPr>
    </w:lvl>
    <w:lvl w:ilvl="1" w:tplc="040B0019">
      <w:start w:val="1"/>
      <w:numFmt w:val="lowerLetter"/>
      <w:lvlText w:val="%2."/>
      <w:lvlJc w:val="left"/>
      <w:pPr>
        <w:ind w:left="1440" w:hanging="360"/>
      </w:pPr>
    </w:lvl>
    <w:lvl w:ilvl="2" w:tplc="040B001B">
      <w:start w:val="1"/>
      <w:numFmt w:val="lowerRoman"/>
      <w:lvlText w:val="%3."/>
      <w:lvlJc w:val="right"/>
      <w:pPr>
        <w:ind w:left="2160" w:hanging="180"/>
      </w:pPr>
    </w:lvl>
    <w:lvl w:ilvl="3" w:tplc="040B000F">
      <w:start w:val="1"/>
      <w:numFmt w:val="decimal"/>
      <w:lvlText w:val="%4."/>
      <w:lvlJc w:val="left"/>
      <w:pPr>
        <w:ind w:left="2880" w:hanging="360"/>
      </w:pPr>
    </w:lvl>
    <w:lvl w:ilvl="4" w:tplc="040B0019">
      <w:start w:val="1"/>
      <w:numFmt w:val="lowerLetter"/>
      <w:lvlText w:val="%5."/>
      <w:lvlJc w:val="left"/>
      <w:pPr>
        <w:ind w:left="3600" w:hanging="360"/>
      </w:pPr>
    </w:lvl>
    <w:lvl w:ilvl="5" w:tplc="040B001B">
      <w:start w:val="1"/>
      <w:numFmt w:val="lowerRoman"/>
      <w:lvlText w:val="%6."/>
      <w:lvlJc w:val="right"/>
      <w:pPr>
        <w:ind w:left="4320" w:hanging="180"/>
      </w:pPr>
    </w:lvl>
    <w:lvl w:ilvl="6" w:tplc="040B000F">
      <w:start w:val="1"/>
      <w:numFmt w:val="decimal"/>
      <w:lvlText w:val="%7."/>
      <w:lvlJc w:val="left"/>
      <w:pPr>
        <w:ind w:left="5040" w:hanging="360"/>
      </w:pPr>
    </w:lvl>
    <w:lvl w:ilvl="7" w:tplc="040B0019">
      <w:start w:val="1"/>
      <w:numFmt w:val="lowerLetter"/>
      <w:lvlText w:val="%8."/>
      <w:lvlJc w:val="left"/>
      <w:pPr>
        <w:ind w:left="5760" w:hanging="360"/>
      </w:pPr>
    </w:lvl>
    <w:lvl w:ilvl="8" w:tplc="040B001B">
      <w:start w:val="1"/>
      <w:numFmt w:val="lowerRoman"/>
      <w:lvlText w:val="%9."/>
      <w:lvlJc w:val="right"/>
      <w:pPr>
        <w:ind w:left="6480" w:hanging="180"/>
      </w:pPr>
    </w:lvl>
  </w:abstractNum>
  <w:abstractNum w:abstractNumId="117" w15:restartNumberingAfterBreak="0">
    <w:nsid w:val="43AE3F6E"/>
    <w:multiLevelType w:val="hybridMultilevel"/>
    <w:tmpl w:val="64FEFC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15:restartNumberingAfterBreak="0">
    <w:nsid w:val="445F2853"/>
    <w:multiLevelType w:val="hybridMultilevel"/>
    <w:tmpl w:val="4B7082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9" w15:restartNumberingAfterBreak="0">
    <w:nsid w:val="44C73C17"/>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0" w15:restartNumberingAfterBreak="0">
    <w:nsid w:val="44FC392E"/>
    <w:multiLevelType w:val="multilevel"/>
    <w:tmpl w:val="702486AC"/>
    <w:numStyleLink w:val="AppD"/>
  </w:abstractNum>
  <w:abstractNum w:abstractNumId="121" w15:restartNumberingAfterBreak="0">
    <w:nsid w:val="45D40C99"/>
    <w:multiLevelType w:val="hybridMultilevel"/>
    <w:tmpl w:val="F63E67A4"/>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22" w15:restartNumberingAfterBreak="0">
    <w:nsid w:val="465444B4"/>
    <w:multiLevelType w:val="hybridMultilevel"/>
    <w:tmpl w:val="8090B64E"/>
    <w:lvl w:ilvl="0" w:tplc="04090001">
      <w:start w:val="1"/>
      <w:numFmt w:val="bullet"/>
      <w:lvlText w:val=""/>
      <w:lvlJc w:val="left"/>
      <w:pPr>
        <w:ind w:left="720" w:hanging="360"/>
      </w:pPr>
      <w:rPr>
        <w:rFonts w:ascii="Symbol" w:hAnsi="Symbol" w:hint="default"/>
      </w:rPr>
    </w:lvl>
    <w:lvl w:ilvl="1" w:tplc="70724376">
      <w:numFmt w:val="bullet"/>
      <w:lvlText w:val="-"/>
      <w:lvlJc w:val="left"/>
      <w:pPr>
        <w:ind w:left="1440" w:hanging="360"/>
      </w:pPr>
      <w:rPr>
        <w:rFonts w:ascii="Arial" w:eastAsia="MS Mincho" w:hAnsi="Arial" w:cs="Aria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3" w15:restartNumberingAfterBreak="0">
    <w:nsid w:val="46626DA9"/>
    <w:multiLevelType w:val="multilevel"/>
    <w:tmpl w:val="702486AC"/>
    <w:numStyleLink w:val="AppD"/>
  </w:abstractNum>
  <w:abstractNum w:abstractNumId="124" w15:restartNumberingAfterBreak="0">
    <w:nsid w:val="46D478EA"/>
    <w:multiLevelType w:val="hybridMultilevel"/>
    <w:tmpl w:val="118A2A76"/>
    <w:lvl w:ilvl="0" w:tplc="0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5" w15:restartNumberingAfterBreak="0">
    <w:nsid w:val="47170544"/>
    <w:multiLevelType w:val="multilevel"/>
    <w:tmpl w:val="702486AC"/>
    <w:numStyleLink w:val="AppD"/>
  </w:abstractNum>
  <w:abstractNum w:abstractNumId="126" w15:restartNumberingAfterBreak="0">
    <w:nsid w:val="472B0821"/>
    <w:multiLevelType w:val="hybridMultilevel"/>
    <w:tmpl w:val="367A6CC4"/>
    <w:lvl w:ilvl="0" w:tplc="8F1A67D2">
      <w:start w:val="19"/>
      <w:numFmt w:val="bullet"/>
      <w:lvlText w:val="-"/>
      <w:lvlJc w:val="left"/>
      <w:pPr>
        <w:ind w:left="720" w:hanging="360"/>
      </w:pPr>
      <w:rPr>
        <w:rFonts w:ascii="Arial" w:eastAsia="MS Mincho"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7" w15:restartNumberingAfterBreak="0">
    <w:nsid w:val="48B34F9F"/>
    <w:multiLevelType w:val="hybridMultilevel"/>
    <w:tmpl w:val="2732319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8" w15:restartNumberingAfterBreak="0">
    <w:nsid w:val="48B50733"/>
    <w:multiLevelType w:val="hybridMultilevel"/>
    <w:tmpl w:val="E52A22B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9" w15:restartNumberingAfterBreak="0">
    <w:nsid w:val="496A34CD"/>
    <w:multiLevelType w:val="hybridMultilevel"/>
    <w:tmpl w:val="8F0423BE"/>
    <w:lvl w:ilvl="0" w:tplc="AB72E12A">
      <w:start w:val="1"/>
      <w:numFmt w:val="bullet"/>
      <w:lvlText w:val=""/>
      <w:lvlJc w:val="left"/>
      <w:pPr>
        <w:ind w:left="1020" w:hanging="360"/>
      </w:pPr>
      <w:rPr>
        <w:rFonts w:ascii="Symbol" w:hAnsi="Symbol"/>
      </w:rPr>
    </w:lvl>
    <w:lvl w:ilvl="1" w:tplc="997006B8">
      <w:start w:val="1"/>
      <w:numFmt w:val="bullet"/>
      <w:lvlText w:val=""/>
      <w:lvlJc w:val="left"/>
      <w:pPr>
        <w:ind w:left="1020" w:hanging="360"/>
      </w:pPr>
      <w:rPr>
        <w:rFonts w:ascii="Symbol" w:hAnsi="Symbol"/>
      </w:rPr>
    </w:lvl>
    <w:lvl w:ilvl="2" w:tplc="007CF3E4">
      <w:start w:val="1"/>
      <w:numFmt w:val="bullet"/>
      <w:lvlText w:val=""/>
      <w:lvlJc w:val="left"/>
      <w:pPr>
        <w:ind w:left="1020" w:hanging="360"/>
      </w:pPr>
      <w:rPr>
        <w:rFonts w:ascii="Symbol" w:hAnsi="Symbol"/>
      </w:rPr>
    </w:lvl>
    <w:lvl w:ilvl="3" w:tplc="FEB05672">
      <w:start w:val="1"/>
      <w:numFmt w:val="bullet"/>
      <w:lvlText w:val=""/>
      <w:lvlJc w:val="left"/>
      <w:pPr>
        <w:ind w:left="1020" w:hanging="360"/>
      </w:pPr>
      <w:rPr>
        <w:rFonts w:ascii="Symbol" w:hAnsi="Symbol"/>
      </w:rPr>
    </w:lvl>
    <w:lvl w:ilvl="4" w:tplc="A552B18E">
      <w:start w:val="1"/>
      <w:numFmt w:val="bullet"/>
      <w:lvlText w:val=""/>
      <w:lvlJc w:val="left"/>
      <w:pPr>
        <w:ind w:left="1020" w:hanging="360"/>
      </w:pPr>
      <w:rPr>
        <w:rFonts w:ascii="Symbol" w:hAnsi="Symbol"/>
      </w:rPr>
    </w:lvl>
    <w:lvl w:ilvl="5" w:tplc="44BAFDC6">
      <w:start w:val="1"/>
      <w:numFmt w:val="bullet"/>
      <w:lvlText w:val=""/>
      <w:lvlJc w:val="left"/>
      <w:pPr>
        <w:ind w:left="1020" w:hanging="360"/>
      </w:pPr>
      <w:rPr>
        <w:rFonts w:ascii="Symbol" w:hAnsi="Symbol"/>
      </w:rPr>
    </w:lvl>
    <w:lvl w:ilvl="6" w:tplc="4AFC1118">
      <w:start w:val="1"/>
      <w:numFmt w:val="bullet"/>
      <w:lvlText w:val=""/>
      <w:lvlJc w:val="left"/>
      <w:pPr>
        <w:ind w:left="1020" w:hanging="360"/>
      </w:pPr>
      <w:rPr>
        <w:rFonts w:ascii="Symbol" w:hAnsi="Symbol"/>
      </w:rPr>
    </w:lvl>
    <w:lvl w:ilvl="7" w:tplc="39EC9052">
      <w:start w:val="1"/>
      <w:numFmt w:val="bullet"/>
      <w:lvlText w:val=""/>
      <w:lvlJc w:val="left"/>
      <w:pPr>
        <w:ind w:left="1020" w:hanging="360"/>
      </w:pPr>
      <w:rPr>
        <w:rFonts w:ascii="Symbol" w:hAnsi="Symbol"/>
      </w:rPr>
    </w:lvl>
    <w:lvl w:ilvl="8" w:tplc="183CF5BC">
      <w:start w:val="1"/>
      <w:numFmt w:val="bullet"/>
      <w:lvlText w:val=""/>
      <w:lvlJc w:val="left"/>
      <w:pPr>
        <w:ind w:left="1020" w:hanging="360"/>
      </w:pPr>
      <w:rPr>
        <w:rFonts w:ascii="Symbol" w:hAnsi="Symbol"/>
      </w:rPr>
    </w:lvl>
  </w:abstractNum>
  <w:abstractNum w:abstractNumId="130" w15:restartNumberingAfterBreak="0">
    <w:nsid w:val="4A804E75"/>
    <w:multiLevelType w:val="multilevel"/>
    <w:tmpl w:val="BE1E3604"/>
    <w:lvl w:ilvl="0">
      <w:start w:val="1"/>
      <w:numFmt w:val="decimal"/>
      <w:lvlText w:val="C-4-%1"/>
      <w:lvlJc w:val="left"/>
      <w:pPr>
        <w:ind w:left="567" w:hanging="567"/>
      </w:pPr>
      <w:rPr>
        <w:rFonts w:hint="default"/>
        <w:b/>
        <w:i w:val="0"/>
        <w:sz w:val="24"/>
      </w:rPr>
    </w:lvl>
    <w:lvl w:ilvl="1">
      <w:start w:val="1"/>
      <w:numFmt w:val="decimal"/>
      <w:lvlText w:val="C-4-%1.%2"/>
      <w:lvlJc w:val="left"/>
      <w:pPr>
        <w:ind w:left="709" w:hanging="709"/>
      </w:pPr>
      <w:rPr>
        <w:rFonts w:hint="default"/>
        <w:b/>
        <w:i w:val="0"/>
        <w:sz w:val="22"/>
      </w:rPr>
    </w:lvl>
    <w:lvl w:ilvl="2">
      <w:start w:val="1"/>
      <w:numFmt w:val="decimal"/>
      <w:lvlText w:val="C-4-%1.%2.%3"/>
      <w:lvlJc w:val="left"/>
      <w:pPr>
        <w:ind w:left="851" w:hanging="851"/>
      </w:pPr>
      <w:rPr>
        <w:rFonts w:hint="default"/>
        <w:b/>
        <w:i w:val="0"/>
        <w:sz w:val="20"/>
      </w:rPr>
    </w:lvl>
    <w:lvl w:ilvl="3">
      <w:start w:val="1"/>
      <w:numFmt w:val="decimal"/>
      <w:lvlText w:val="C-%1.%2.%3.%4"/>
      <w:lvlJc w:val="left"/>
      <w:pPr>
        <w:ind w:left="864" w:hanging="864"/>
      </w:pPr>
      <w:rPr>
        <w:rFonts w:hint="default"/>
      </w:rPr>
    </w:lvl>
    <w:lvl w:ilvl="4">
      <w:start w:val="1"/>
      <w:numFmt w:val="decimal"/>
      <w:lvlText w:val="C-%1.%2.%3.%4.%5"/>
      <w:lvlJc w:val="left"/>
      <w:pPr>
        <w:ind w:left="1008" w:hanging="1008"/>
      </w:pPr>
      <w:rPr>
        <w:rFonts w:hint="default"/>
      </w:rPr>
    </w:lvl>
    <w:lvl w:ilvl="5">
      <w:start w:val="1"/>
      <w:numFmt w:val="decimal"/>
      <w:lvlText w:val="C-%1.%2.%3.%4.%5.%6"/>
      <w:lvlJc w:val="left"/>
      <w:pPr>
        <w:ind w:left="1152" w:hanging="1152"/>
      </w:pPr>
      <w:rPr>
        <w:rFonts w:hint="default"/>
      </w:rPr>
    </w:lvl>
    <w:lvl w:ilvl="6">
      <w:start w:val="1"/>
      <w:numFmt w:val="decimal"/>
      <w:lvlText w:val="C-%1.%2.%3.%4.%5.%6.%7"/>
      <w:lvlJc w:val="left"/>
      <w:pPr>
        <w:ind w:left="1296" w:hanging="1296"/>
      </w:pPr>
      <w:rPr>
        <w:rFonts w:hint="default"/>
      </w:rPr>
    </w:lvl>
    <w:lvl w:ilvl="7">
      <w:start w:val="1"/>
      <w:numFmt w:val="decimal"/>
      <w:lvlText w:val="C-%1.%2.%3.%4.%5.%6.%7.%8"/>
      <w:lvlJc w:val="left"/>
      <w:pPr>
        <w:ind w:left="1440" w:hanging="1440"/>
      </w:pPr>
      <w:rPr>
        <w:rFonts w:hint="default"/>
      </w:rPr>
    </w:lvl>
    <w:lvl w:ilvl="8">
      <w:start w:val="1"/>
      <w:numFmt w:val="decimal"/>
      <w:lvlText w:val="C-%1.%2.%3.%4.%5.%6.%7.%8.%9"/>
      <w:lvlJc w:val="left"/>
      <w:pPr>
        <w:ind w:left="1584" w:hanging="1584"/>
      </w:pPr>
      <w:rPr>
        <w:rFonts w:hint="default"/>
      </w:rPr>
    </w:lvl>
  </w:abstractNum>
  <w:abstractNum w:abstractNumId="131" w15:restartNumberingAfterBreak="0">
    <w:nsid w:val="4A8217EB"/>
    <w:multiLevelType w:val="multilevel"/>
    <w:tmpl w:val="702486AC"/>
    <w:numStyleLink w:val="AppD"/>
  </w:abstractNum>
  <w:abstractNum w:abstractNumId="132" w15:restartNumberingAfterBreak="0">
    <w:nsid w:val="4B7D34FD"/>
    <w:multiLevelType w:val="hybridMultilevel"/>
    <w:tmpl w:val="F7446FA2"/>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3" w15:restartNumberingAfterBreak="0">
    <w:nsid w:val="4B9E3082"/>
    <w:multiLevelType w:val="hybridMultilevel"/>
    <w:tmpl w:val="44024E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4" w15:restartNumberingAfterBreak="0">
    <w:nsid w:val="4BA119A9"/>
    <w:multiLevelType w:val="multilevel"/>
    <w:tmpl w:val="0B503EB6"/>
    <w:lvl w:ilvl="0">
      <w:start w:val="1"/>
      <w:numFmt w:val="decimal"/>
      <w:lvlText w:val="%1"/>
      <w:lvlJc w:val="left"/>
      <w:pPr>
        <w:ind w:left="432" w:hanging="432"/>
      </w:pPr>
      <w:rPr>
        <w:rFonts w:hint="default"/>
        <w:b/>
        <w:i w:val="0"/>
        <w:sz w:val="24"/>
      </w:rPr>
    </w:lvl>
    <w:lvl w:ilvl="1">
      <w:start w:val="1"/>
      <w:numFmt w:val="decimal"/>
      <w:lvlText w:val="%1.%2"/>
      <w:lvlJc w:val="left"/>
      <w:pPr>
        <w:ind w:left="576" w:hanging="576"/>
      </w:pPr>
      <w:rPr>
        <w:rFonts w:hint="default"/>
        <w:b/>
        <w:i w:val="0"/>
        <w:strike w:val="0"/>
        <w:sz w:val="22"/>
      </w:rPr>
    </w:lvl>
    <w:lvl w:ilvl="2">
      <w:start w:val="1"/>
      <w:numFmt w:val="decimal"/>
      <w:lvlText w:val="4.%2.%3"/>
      <w:lvlJc w:val="left"/>
      <w:pPr>
        <w:tabs>
          <w:tab w:val="num" w:pos="360"/>
        </w:tabs>
        <w:ind w:left="0" w:firstLine="0"/>
      </w:pPr>
      <w:rPr>
        <w:rFonts w:ascii="Times New Roman" w:hAnsi="Times New Roman" w:cs="Times New Roman" w:hint="default"/>
        <w:b w:val="0"/>
        <w:bCs w:val="0"/>
        <w:i w:val="0"/>
        <w:iCs w:val="0"/>
        <w:caps w:val="0"/>
        <w:smallCaps w:val="0"/>
        <w:strike w:val="0"/>
        <w:dstrike w:val="0"/>
        <w:vanish w:val="0"/>
        <w:color w:val="000000"/>
        <w:spacing w:val="0"/>
        <w:w w:val="1"/>
        <w:kern w:val="0"/>
        <w:position w:val="0"/>
        <w:sz w:val="2"/>
        <w:szCs w:val="2"/>
        <w:u w:val="none" w:color="000000"/>
        <w:effect w:val="none"/>
        <w:vertAlign w:val="baseline"/>
        <w:em w:val="none"/>
      </w:rPr>
    </w:lvl>
    <w:lvl w:ilvl="3">
      <w:numFmt w:val="decimal"/>
      <w:lvlText w:val="%4"/>
      <w:lvlJc w:val="left"/>
      <w:pPr>
        <w:ind w:left="0" w:firstLine="0"/>
      </w:pPr>
      <w:rPr>
        <w:rFonts w:ascii="Times New Roman" w:hAnsi="Times New Roman" w:cs="Times New Roman" w:hint="default"/>
        <w:b w:val="0"/>
        <w:bCs w:val="0"/>
        <w:i w:val="0"/>
        <w:iCs w:val="0"/>
        <w:caps w:val="0"/>
        <w:smallCaps w:val="0"/>
        <w:strike w:val="0"/>
        <w:dstrike w:val="0"/>
        <w:vanish w:val="0"/>
        <w:color w:val="000000"/>
        <w:spacing w:val="0"/>
        <w:w w:val="1"/>
        <w:kern w:val="0"/>
        <w:position w:val="0"/>
        <w:sz w:val="2"/>
        <w:szCs w:val="2"/>
        <w:u w:val="none" w:color="000000"/>
        <w:effect w:val="none"/>
        <w:vertAlign w:val="baseline"/>
        <w:em w:val="none"/>
      </w:rPr>
    </w:lvl>
    <w:lvl w:ilvl="4">
      <w:numFmt w:val="decimal"/>
      <w:lvlText w:val=""/>
      <w:lvlJc w:val="left"/>
      <w:pPr>
        <w:ind w:left="0" w:firstLine="0"/>
      </w:pPr>
      <w:rPr>
        <w:rFonts w:hint="default"/>
      </w:rPr>
    </w:lvl>
    <w:lvl w:ilvl="5">
      <w:numFmt w:val="decimal"/>
      <w:lvlText w:val=""/>
      <w:lvlJc w:val="left"/>
      <w:pPr>
        <w:ind w:left="0" w:firstLine="0"/>
      </w:pPr>
      <w:rPr>
        <w:rFonts w:hint="default"/>
      </w:rPr>
    </w:lvl>
    <w:lvl w:ilvl="6">
      <w:numFmt w:val="decimal"/>
      <w:lvlText w:val=""/>
      <w:lvlJc w:val="left"/>
      <w:pPr>
        <w:ind w:left="0" w:firstLine="0"/>
      </w:pPr>
      <w:rPr>
        <w:rFonts w:hint="default"/>
      </w:rPr>
    </w:lvl>
    <w:lvl w:ilvl="7">
      <w:numFmt w:val="decimal"/>
      <w:lvlText w:val=""/>
      <w:lvlJc w:val="left"/>
      <w:pPr>
        <w:ind w:left="0" w:firstLine="0"/>
      </w:pPr>
      <w:rPr>
        <w:rFonts w:hint="default"/>
      </w:rPr>
    </w:lvl>
    <w:lvl w:ilvl="8">
      <w:numFmt w:val="decimal"/>
      <w:lvlText w:val=""/>
      <w:lvlJc w:val="left"/>
      <w:pPr>
        <w:ind w:left="0" w:firstLine="0"/>
      </w:pPr>
      <w:rPr>
        <w:rFonts w:hint="default"/>
      </w:rPr>
    </w:lvl>
  </w:abstractNum>
  <w:abstractNum w:abstractNumId="135" w15:restartNumberingAfterBreak="0">
    <w:nsid w:val="4BE96288"/>
    <w:multiLevelType w:val="hybridMultilevel"/>
    <w:tmpl w:val="7A6E6B00"/>
    <w:lvl w:ilvl="0" w:tplc="4C76CFD8">
      <w:start w:val="1"/>
      <w:numFmt w:val="bullet"/>
      <w:lvlText w:val=""/>
      <w:lvlJc w:val="left"/>
      <w:pPr>
        <w:ind w:left="1020" w:hanging="360"/>
      </w:pPr>
      <w:rPr>
        <w:rFonts w:ascii="Symbol" w:hAnsi="Symbol"/>
      </w:rPr>
    </w:lvl>
    <w:lvl w:ilvl="1" w:tplc="0F5A4A30">
      <w:start w:val="1"/>
      <w:numFmt w:val="bullet"/>
      <w:lvlText w:val=""/>
      <w:lvlJc w:val="left"/>
      <w:pPr>
        <w:ind w:left="1020" w:hanging="360"/>
      </w:pPr>
      <w:rPr>
        <w:rFonts w:ascii="Symbol" w:hAnsi="Symbol"/>
      </w:rPr>
    </w:lvl>
    <w:lvl w:ilvl="2" w:tplc="77822736">
      <w:start w:val="1"/>
      <w:numFmt w:val="bullet"/>
      <w:lvlText w:val=""/>
      <w:lvlJc w:val="left"/>
      <w:pPr>
        <w:ind w:left="1020" w:hanging="360"/>
      </w:pPr>
      <w:rPr>
        <w:rFonts w:ascii="Symbol" w:hAnsi="Symbol"/>
      </w:rPr>
    </w:lvl>
    <w:lvl w:ilvl="3" w:tplc="A182A0E6">
      <w:start w:val="1"/>
      <w:numFmt w:val="bullet"/>
      <w:lvlText w:val=""/>
      <w:lvlJc w:val="left"/>
      <w:pPr>
        <w:ind w:left="1020" w:hanging="360"/>
      </w:pPr>
      <w:rPr>
        <w:rFonts w:ascii="Symbol" w:hAnsi="Symbol"/>
      </w:rPr>
    </w:lvl>
    <w:lvl w:ilvl="4" w:tplc="364A3102">
      <w:start w:val="1"/>
      <w:numFmt w:val="bullet"/>
      <w:lvlText w:val=""/>
      <w:lvlJc w:val="left"/>
      <w:pPr>
        <w:ind w:left="1020" w:hanging="360"/>
      </w:pPr>
      <w:rPr>
        <w:rFonts w:ascii="Symbol" w:hAnsi="Symbol"/>
      </w:rPr>
    </w:lvl>
    <w:lvl w:ilvl="5" w:tplc="657CD4B8">
      <w:start w:val="1"/>
      <w:numFmt w:val="bullet"/>
      <w:lvlText w:val=""/>
      <w:lvlJc w:val="left"/>
      <w:pPr>
        <w:ind w:left="1020" w:hanging="360"/>
      </w:pPr>
      <w:rPr>
        <w:rFonts w:ascii="Symbol" w:hAnsi="Symbol"/>
      </w:rPr>
    </w:lvl>
    <w:lvl w:ilvl="6" w:tplc="39387172">
      <w:start w:val="1"/>
      <w:numFmt w:val="bullet"/>
      <w:lvlText w:val=""/>
      <w:lvlJc w:val="left"/>
      <w:pPr>
        <w:ind w:left="1020" w:hanging="360"/>
      </w:pPr>
      <w:rPr>
        <w:rFonts w:ascii="Symbol" w:hAnsi="Symbol"/>
      </w:rPr>
    </w:lvl>
    <w:lvl w:ilvl="7" w:tplc="BA9EE884">
      <w:start w:val="1"/>
      <w:numFmt w:val="bullet"/>
      <w:lvlText w:val=""/>
      <w:lvlJc w:val="left"/>
      <w:pPr>
        <w:ind w:left="1020" w:hanging="360"/>
      </w:pPr>
      <w:rPr>
        <w:rFonts w:ascii="Symbol" w:hAnsi="Symbol"/>
      </w:rPr>
    </w:lvl>
    <w:lvl w:ilvl="8" w:tplc="B5760FBA">
      <w:start w:val="1"/>
      <w:numFmt w:val="bullet"/>
      <w:lvlText w:val=""/>
      <w:lvlJc w:val="left"/>
      <w:pPr>
        <w:ind w:left="1020" w:hanging="360"/>
      </w:pPr>
      <w:rPr>
        <w:rFonts w:ascii="Symbol" w:hAnsi="Symbol"/>
      </w:rPr>
    </w:lvl>
  </w:abstractNum>
  <w:abstractNum w:abstractNumId="136" w15:restartNumberingAfterBreak="0">
    <w:nsid w:val="4C4826A9"/>
    <w:multiLevelType w:val="hybridMultilevel"/>
    <w:tmpl w:val="CAEE930C"/>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7" w15:restartNumberingAfterBreak="0">
    <w:nsid w:val="4C757C7E"/>
    <w:multiLevelType w:val="hybridMultilevel"/>
    <w:tmpl w:val="118A2A76"/>
    <w:lvl w:ilvl="0" w:tplc="FFFFFFFF">
      <w:start w:val="1"/>
      <w:numFmt w:val="decimal"/>
      <w:lvlText w:val="%1."/>
      <w:lvlJc w:val="left"/>
      <w:pPr>
        <w:ind w:left="360" w:hanging="360"/>
      </w:pPr>
      <w:rPr>
        <w:rFonts w:hint="default"/>
      </w:rPr>
    </w:lvl>
    <w:lvl w:ilvl="1" w:tplc="FFFFFFFF">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38" w15:restartNumberingAfterBreak="0">
    <w:nsid w:val="4CF2238F"/>
    <w:multiLevelType w:val="hybridMultilevel"/>
    <w:tmpl w:val="DDB895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9" w15:restartNumberingAfterBreak="0">
    <w:nsid w:val="4E1E2D1E"/>
    <w:multiLevelType w:val="hybridMultilevel"/>
    <w:tmpl w:val="18606D1A"/>
    <w:lvl w:ilvl="0" w:tplc="040B0019">
      <w:start w:val="1"/>
      <w:numFmt w:val="lowerLetter"/>
      <w:lvlText w:val="%1."/>
      <w:lvlJc w:val="left"/>
      <w:pPr>
        <w:ind w:left="720" w:hanging="360"/>
      </w:pPr>
    </w:lvl>
    <w:lvl w:ilvl="1" w:tplc="040B0019">
      <w:start w:val="1"/>
      <w:numFmt w:val="lowerLetter"/>
      <w:lvlText w:val="%2."/>
      <w:lvlJc w:val="left"/>
      <w:pPr>
        <w:ind w:left="1440" w:hanging="360"/>
      </w:pPr>
    </w:lvl>
    <w:lvl w:ilvl="2" w:tplc="040B001B">
      <w:start w:val="1"/>
      <w:numFmt w:val="lowerRoman"/>
      <w:lvlText w:val="%3."/>
      <w:lvlJc w:val="right"/>
      <w:pPr>
        <w:ind w:left="2160" w:hanging="180"/>
      </w:pPr>
    </w:lvl>
    <w:lvl w:ilvl="3" w:tplc="040B000F">
      <w:start w:val="1"/>
      <w:numFmt w:val="decimal"/>
      <w:lvlText w:val="%4."/>
      <w:lvlJc w:val="left"/>
      <w:pPr>
        <w:ind w:left="2880" w:hanging="360"/>
      </w:pPr>
    </w:lvl>
    <w:lvl w:ilvl="4" w:tplc="040B0019">
      <w:start w:val="1"/>
      <w:numFmt w:val="lowerLetter"/>
      <w:lvlText w:val="%5."/>
      <w:lvlJc w:val="left"/>
      <w:pPr>
        <w:ind w:left="3600" w:hanging="360"/>
      </w:pPr>
    </w:lvl>
    <w:lvl w:ilvl="5" w:tplc="040B001B">
      <w:start w:val="1"/>
      <w:numFmt w:val="lowerRoman"/>
      <w:lvlText w:val="%6."/>
      <w:lvlJc w:val="right"/>
      <w:pPr>
        <w:ind w:left="4320" w:hanging="180"/>
      </w:pPr>
    </w:lvl>
    <w:lvl w:ilvl="6" w:tplc="040B000F">
      <w:start w:val="1"/>
      <w:numFmt w:val="decimal"/>
      <w:lvlText w:val="%7."/>
      <w:lvlJc w:val="left"/>
      <w:pPr>
        <w:ind w:left="5040" w:hanging="360"/>
      </w:pPr>
    </w:lvl>
    <w:lvl w:ilvl="7" w:tplc="040B0019">
      <w:start w:val="1"/>
      <w:numFmt w:val="lowerLetter"/>
      <w:lvlText w:val="%8."/>
      <w:lvlJc w:val="left"/>
      <w:pPr>
        <w:ind w:left="5760" w:hanging="360"/>
      </w:pPr>
    </w:lvl>
    <w:lvl w:ilvl="8" w:tplc="040B001B">
      <w:start w:val="1"/>
      <w:numFmt w:val="lowerRoman"/>
      <w:lvlText w:val="%9."/>
      <w:lvlJc w:val="right"/>
      <w:pPr>
        <w:ind w:left="6480" w:hanging="180"/>
      </w:pPr>
    </w:lvl>
  </w:abstractNum>
  <w:abstractNum w:abstractNumId="140" w15:restartNumberingAfterBreak="0">
    <w:nsid w:val="4E4C0768"/>
    <w:multiLevelType w:val="hybridMultilevel"/>
    <w:tmpl w:val="8D7AEE6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1" w15:restartNumberingAfterBreak="0">
    <w:nsid w:val="4E7C3393"/>
    <w:multiLevelType w:val="hybridMultilevel"/>
    <w:tmpl w:val="4CC6AF7E"/>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144867F4">
      <w:start w:val="1"/>
      <w:numFmt w:val="decimal"/>
      <w:lvlText w:val="%4."/>
      <w:lvlJc w:val="left"/>
      <w:pPr>
        <w:ind w:left="2880" w:hanging="360"/>
      </w:pPr>
      <w:rPr>
        <w:i/>
        <w:iCs/>
      </w:r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2" w15:restartNumberingAfterBreak="0">
    <w:nsid w:val="4F787990"/>
    <w:multiLevelType w:val="hybridMultilevel"/>
    <w:tmpl w:val="0BF05F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3" w15:restartNumberingAfterBreak="0">
    <w:nsid w:val="503F39B2"/>
    <w:multiLevelType w:val="multilevel"/>
    <w:tmpl w:val="E5FEDA24"/>
    <w:numStyleLink w:val="AppF"/>
  </w:abstractNum>
  <w:abstractNum w:abstractNumId="144" w15:restartNumberingAfterBreak="0">
    <w:nsid w:val="508F32B4"/>
    <w:multiLevelType w:val="hybridMultilevel"/>
    <w:tmpl w:val="9E746C34"/>
    <w:lvl w:ilvl="0" w:tplc="49DABAF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5" w15:restartNumberingAfterBreak="0">
    <w:nsid w:val="510206C3"/>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46" w15:restartNumberingAfterBreak="0">
    <w:nsid w:val="51880CAC"/>
    <w:multiLevelType w:val="hybridMultilevel"/>
    <w:tmpl w:val="197C2812"/>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7" w15:restartNumberingAfterBreak="0">
    <w:nsid w:val="52280C92"/>
    <w:multiLevelType w:val="hybridMultilevel"/>
    <w:tmpl w:val="3364DF22"/>
    <w:lvl w:ilvl="0" w:tplc="040B0019">
      <w:start w:val="1"/>
      <w:numFmt w:val="lowerLetter"/>
      <w:lvlText w:val="%1."/>
      <w:lvlJc w:val="left"/>
      <w:pPr>
        <w:ind w:left="720" w:hanging="360"/>
      </w:pPr>
    </w:lvl>
    <w:lvl w:ilvl="1" w:tplc="040B0019">
      <w:start w:val="1"/>
      <w:numFmt w:val="lowerLetter"/>
      <w:lvlText w:val="%2."/>
      <w:lvlJc w:val="left"/>
      <w:pPr>
        <w:ind w:left="1440" w:hanging="360"/>
      </w:pPr>
    </w:lvl>
    <w:lvl w:ilvl="2" w:tplc="040B001B">
      <w:start w:val="1"/>
      <w:numFmt w:val="lowerRoman"/>
      <w:lvlText w:val="%3."/>
      <w:lvlJc w:val="right"/>
      <w:pPr>
        <w:ind w:left="2160" w:hanging="180"/>
      </w:pPr>
    </w:lvl>
    <w:lvl w:ilvl="3" w:tplc="040B000F">
      <w:start w:val="1"/>
      <w:numFmt w:val="decimal"/>
      <w:lvlText w:val="%4."/>
      <w:lvlJc w:val="left"/>
      <w:pPr>
        <w:ind w:left="2880" w:hanging="360"/>
      </w:pPr>
    </w:lvl>
    <w:lvl w:ilvl="4" w:tplc="040B0019">
      <w:start w:val="1"/>
      <w:numFmt w:val="lowerLetter"/>
      <w:lvlText w:val="%5."/>
      <w:lvlJc w:val="left"/>
      <w:pPr>
        <w:ind w:left="3600" w:hanging="360"/>
      </w:pPr>
    </w:lvl>
    <w:lvl w:ilvl="5" w:tplc="040B001B">
      <w:start w:val="1"/>
      <w:numFmt w:val="lowerRoman"/>
      <w:lvlText w:val="%6."/>
      <w:lvlJc w:val="right"/>
      <w:pPr>
        <w:ind w:left="4320" w:hanging="180"/>
      </w:pPr>
    </w:lvl>
    <w:lvl w:ilvl="6" w:tplc="040B000F">
      <w:start w:val="1"/>
      <w:numFmt w:val="decimal"/>
      <w:lvlText w:val="%7."/>
      <w:lvlJc w:val="left"/>
      <w:pPr>
        <w:ind w:left="5040" w:hanging="360"/>
      </w:pPr>
    </w:lvl>
    <w:lvl w:ilvl="7" w:tplc="040B0019">
      <w:start w:val="1"/>
      <w:numFmt w:val="lowerLetter"/>
      <w:lvlText w:val="%8."/>
      <w:lvlJc w:val="left"/>
      <w:pPr>
        <w:ind w:left="5760" w:hanging="360"/>
      </w:pPr>
    </w:lvl>
    <w:lvl w:ilvl="8" w:tplc="040B001B">
      <w:start w:val="1"/>
      <w:numFmt w:val="lowerRoman"/>
      <w:lvlText w:val="%9."/>
      <w:lvlJc w:val="right"/>
      <w:pPr>
        <w:ind w:left="6480" w:hanging="180"/>
      </w:pPr>
    </w:lvl>
  </w:abstractNum>
  <w:abstractNum w:abstractNumId="148" w15:restartNumberingAfterBreak="0">
    <w:nsid w:val="523A40A3"/>
    <w:multiLevelType w:val="hybridMultilevel"/>
    <w:tmpl w:val="F94677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9" w15:restartNumberingAfterBreak="0">
    <w:nsid w:val="5286310B"/>
    <w:multiLevelType w:val="hybridMultilevel"/>
    <w:tmpl w:val="2EEC9AF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0" w15:restartNumberingAfterBreak="0">
    <w:nsid w:val="52CE5FF2"/>
    <w:multiLevelType w:val="hybridMultilevel"/>
    <w:tmpl w:val="2F2ACDFC"/>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51" w15:restartNumberingAfterBreak="0">
    <w:nsid w:val="5334263B"/>
    <w:multiLevelType w:val="hybridMultilevel"/>
    <w:tmpl w:val="B6F8D8AA"/>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52" w15:restartNumberingAfterBreak="0">
    <w:nsid w:val="55544157"/>
    <w:multiLevelType w:val="hybridMultilevel"/>
    <w:tmpl w:val="5F98CFF8"/>
    <w:lvl w:ilvl="0" w:tplc="F01E31BC">
      <w:start w:val="1"/>
      <w:numFmt w:val="lowerLetter"/>
      <w:lvlText w:val="%1)"/>
      <w:lvlJc w:val="left"/>
      <w:pPr>
        <w:ind w:left="720" w:hanging="360"/>
      </w:pPr>
      <w:rPr>
        <w:b w:val="0"/>
        <w:bCs w:val="0"/>
        <w:strike w:val="0"/>
      </w:rPr>
    </w:lvl>
    <w:lvl w:ilvl="1" w:tplc="0409001B">
      <w:start w:val="1"/>
      <w:numFmt w:val="lowerRoman"/>
      <w:lvlText w:val="%2."/>
      <w:lvlJc w:val="righ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3" w15:restartNumberingAfterBreak="0">
    <w:nsid w:val="55F3047A"/>
    <w:multiLevelType w:val="hybridMultilevel"/>
    <w:tmpl w:val="C42ECD4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4" w15:restartNumberingAfterBreak="0">
    <w:nsid w:val="566B0025"/>
    <w:multiLevelType w:val="hybridMultilevel"/>
    <w:tmpl w:val="599E6C80"/>
    <w:lvl w:ilvl="0" w:tplc="04090017">
      <w:start w:val="1"/>
      <w:numFmt w:val="lowerLetter"/>
      <w:lvlText w:val="%1)"/>
      <w:lvlJc w:val="left"/>
      <w:pPr>
        <w:ind w:left="720" w:hanging="360"/>
      </w:pPr>
    </w:lvl>
    <w:lvl w:ilvl="1" w:tplc="76728750">
      <w:start w:val="1"/>
      <w:numFmt w:val="lowerRoman"/>
      <w:lvlText w:val="(%2)"/>
      <w:lvlJc w:val="left"/>
      <w:pPr>
        <w:ind w:left="1440" w:hanging="360"/>
      </w:pPr>
      <w:rPr>
        <w:rFonts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5" w15:restartNumberingAfterBreak="0">
    <w:nsid w:val="585C79CC"/>
    <w:multiLevelType w:val="hybridMultilevel"/>
    <w:tmpl w:val="8E76D30A"/>
    <w:lvl w:ilvl="0" w:tplc="12EE718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6" w15:restartNumberingAfterBreak="0">
    <w:nsid w:val="59001565"/>
    <w:multiLevelType w:val="hybridMultilevel"/>
    <w:tmpl w:val="FBC69CC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7" w15:restartNumberingAfterBreak="0">
    <w:nsid w:val="590142AF"/>
    <w:multiLevelType w:val="hybridMultilevel"/>
    <w:tmpl w:val="91FAC71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8" w15:restartNumberingAfterBreak="0">
    <w:nsid w:val="591E1D2F"/>
    <w:multiLevelType w:val="hybridMultilevel"/>
    <w:tmpl w:val="9BAEEFCE"/>
    <w:lvl w:ilvl="0" w:tplc="0809000F">
      <w:start w:val="1"/>
      <w:numFmt w:val="decimal"/>
      <w:lvlText w:val="%1."/>
      <w:lvlJc w:val="left"/>
      <w:pPr>
        <w:ind w:left="720" w:hanging="360"/>
      </w:pPr>
      <w:rPr>
        <w:rFonts w:hint="default"/>
        <w:b w:val="0"/>
        <w:sz w:val="2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9" w15:restartNumberingAfterBreak="0">
    <w:nsid w:val="596B2C10"/>
    <w:multiLevelType w:val="hybridMultilevel"/>
    <w:tmpl w:val="19A2B1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0" w15:restartNumberingAfterBreak="0">
    <w:nsid w:val="59D33754"/>
    <w:multiLevelType w:val="hybridMultilevel"/>
    <w:tmpl w:val="A8F08900"/>
    <w:lvl w:ilvl="0" w:tplc="76728750">
      <w:start w:val="1"/>
      <w:numFmt w:val="lowerRoman"/>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1" w15:restartNumberingAfterBreak="0">
    <w:nsid w:val="5AA12B53"/>
    <w:multiLevelType w:val="hybridMultilevel"/>
    <w:tmpl w:val="8F4257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2" w15:restartNumberingAfterBreak="0">
    <w:nsid w:val="5BF769CA"/>
    <w:multiLevelType w:val="hybridMultilevel"/>
    <w:tmpl w:val="8AEAA2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3" w15:restartNumberingAfterBreak="0">
    <w:nsid w:val="5C0B521C"/>
    <w:multiLevelType w:val="hybridMultilevel"/>
    <w:tmpl w:val="C11E2BA2"/>
    <w:lvl w:ilvl="0" w:tplc="FFFFFFF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4" w15:restartNumberingAfterBreak="0">
    <w:nsid w:val="5C0C097B"/>
    <w:multiLevelType w:val="multilevel"/>
    <w:tmpl w:val="F516D950"/>
    <w:lvl w:ilvl="0">
      <w:start w:val="2"/>
      <w:numFmt w:val="decimal"/>
      <w:lvlText w:val="%1"/>
      <w:lvlJc w:val="left"/>
      <w:pPr>
        <w:ind w:left="432" w:hanging="432"/>
      </w:pPr>
      <w:rPr>
        <w:rFonts w:hint="default"/>
        <w:b/>
        <w:i w:val="0"/>
        <w:sz w:val="24"/>
      </w:rPr>
    </w:lvl>
    <w:lvl w:ilvl="1">
      <w:start w:val="1"/>
      <w:numFmt w:val="decimal"/>
      <w:lvlText w:val="%1.%2"/>
      <w:lvlJc w:val="left"/>
      <w:pPr>
        <w:ind w:left="576" w:hanging="576"/>
      </w:pPr>
      <w:rPr>
        <w:rFonts w:hint="default"/>
        <w:b/>
        <w:i w:val="0"/>
        <w:strike w:val="0"/>
        <w:sz w:val="22"/>
      </w:rPr>
    </w:lvl>
    <w:lvl w:ilvl="2">
      <w:start w:val="1"/>
      <w:numFmt w:val="decimal"/>
      <w:lvlText w:val="4.%2.%3"/>
      <w:lvlJc w:val="left"/>
      <w:pPr>
        <w:tabs>
          <w:tab w:val="num" w:pos="360"/>
        </w:tabs>
        <w:ind w:left="0" w:firstLine="0"/>
      </w:pPr>
      <w:rPr>
        <w:rFonts w:ascii="Times New Roman" w:hAnsi="Times New Roman" w:cs="Times New Roman" w:hint="default"/>
        <w:b w:val="0"/>
        <w:bCs w:val="0"/>
        <w:i w:val="0"/>
        <w:iCs w:val="0"/>
        <w:caps w:val="0"/>
        <w:smallCaps w:val="0"/>
        <w:strike w:val="0"/>
        <w:dstrike w:val="0"/>
        <w:vanish w:val="0"/>
        <w:color w:val="000000"/>
        <w:spacing w:val="0"/>
        <w:w w:val="1"/>
        <w:kern w:val="0"/>
        <w:position w:val="0"/>
        <w:sz w:val="2"/>
        <w:szCs w:val="2"/>
        <w:u w:val="none" w:color="000000"/>
        <w:effect w:val="none"/>
        <w:vertAlign w:val="baseline"/>
        <w:em w:val="none"/>
      </w:rPr>
    </w:lvl>
    <w:lvl w:ilvl="3">
      <w:numFmt w:val="decimal"/>
      <w:lvlText w:val="%4"/>
      <w:lvlJc w:val="left"/>
      <w:pPr>
        <w:ind w:left="0" w:firstLine="0"/>
      </w:pPr>
      <w:rPr>
        <w:rFonts w:ascii="Times New Roman" w:hAnsi="Times New Roman" w:cs="Times New Roman" w:hint="default"/>
        <w:b w:val="0"/>
        <w:bCs w:val="0"/>
        <w:i w:val="0"/>
        <w:iCs w:val="0"/>
        <w:caps w:val="0"/>
        <w:smallCaps w:val="0"/>
        <w:strike w:val="0"/>
        <w:dstrike w:val="0"/>
        <w:vanish w:val="0"/>
        <w:color w:val="000000"/>
        <w:spacing w:val="0"/>
        <w:w w:val="1"/>
        <w:kern w:val="0"/>
        <w:position w:val="0"/>
        <w:sz w:val="2"/>
        <w:szCs w:val="2"/>
        <w:u w:val="none" w:color="000000"/>
        <w:effect w:val="none"/>
        <w:vertAlign w:val="baseline"/>
        <w:em w:val="none"/>
      </w:rPr>
    </w:lvl>
    <w:lvl w:ilvl="4">
      <w:numFmt w:val="decimal"/>
      <w:lvlText w:val=""/>
      <w:lvlJc w:val="left"/>
      <w:pPr>
        <w:ind w:left="0" w:firstLine="0"/>
      </w:pPr>
      <w:rPr>
        <w:rFonts w:hint="default"/>
      </w:rPr>
    </w:lvl>
    <w:lvl w:ilvl="5">
      <w:numFmt w:val="decimal"/>
      <w:lvlText w:val=""/>
      <w:lvlJc w:val="left"/>
      <w:pPr>
        <w:ind w:left="0" w:firstLine="0"/>
      </w:pPr>
      <w:rPr>
        <w:rFonts w:hint="default"/>
      </w:rPr>
    </w:lvl>
    <w:lvl w:ilvl="6">
      <w:numFmt w:val="decimal"/>
      <w:lvlText w:val=""/>
      <w:lvlJc w:val="left"/>
      <w:pPr>
        <w:ind w:left="0" w:firstLine="0"/>
      </w:pPr>
      <w:rPr>
        <w:rFonts w:hint="default"/>
      </w:rPr>
    </w:lvl>
    <w:lvl w:ilvl="7">
      <w:numFmt w:val="decimal"/>
      <w:lvlText w:val=""/>
      <w:lvlJc w:val="left"/>
      <w:pPr>
        <w:ind w:left="0" w:firstLine="0"/>
      </w:pPr>
      <w:rPr>
        <w:rFonts w:hint="default"/>
      </w:rPr>
    </w:lvl>
    <w:lvl w:ilvl="8">
      <w:numFmt w:val="decimal"/>
      <w:lvlText w:val=""/>
      <w:lvlJc w:val="left"/>
      <w:pPr>
        <w:ind w:left="0" w:firstLine="0"/>
      </w:pPr>
      <w:rPr>
        <w:rFonts w:hint="default"/>
      </w:rPr>
    </w:lvl>
  </w:abstractNum>
  <w:abstractNum w:abstractNumId="165" w15:restartNumberingAfterBreak="0">
    <w:nsid w:val="5C7A7FD3"/>
    <w:multiLevelType w:val="hybridMultilevel"/>
    <w:tmpl w:val="0D641012"/>
    <w:lvl w:ilvl="0" w:tplc="02A25FA2">
      <w:start w:val="1"/>
      <w:numFmt w:val="bullet"/>
      <w:lvlText w:val=""/>
      <w:lvlJc w:val="left"/>
      <w:pPr>
        <w:ind w:left="1020" w:hanging="360"/>
      </w:pPr>
      <w:rPr>
        <w:rFonts w:ascii="Symbol" w:hAnsi="Symbol"/>
      </w:rPr>
    </w:lvl>
    <w:lvl w:ilvl="1" w:tplc="469C52B2">
      <w:start w:val="1"/>
      <w:numFmt w:val="bullet"/>
      <w:lvlText w:val=""/>
      <w:lvlJc w:val="left"/>
      <w:pPr>
        <w:ind w:left="1020" w:hanging="360"/>
      </w:pPr>
      <w:rPr>
        <w:rFonts w:ascii="Symbol" w:hAnsi="Symbol"/>
      </w:rPr>
    </w:lvl>
    <w:lvl w:ilvl="2" w:tplc="F022E4AC">
      <w:start w:val="1"/>
      <w:numFmt w:val="bullet"/>
      <w:lvlText w:val=""/>
      <w:lvlJc w:val="left"/>
      <w:pPr>
        <w:ind w:left="1020" w:hanging="360"/>
      </w:pPr>
      <w:rPr>
        <w:rFonts w:ascii="Symbol" w:hAnsi="Symbol"/>
      </w:rPr>
    </w:lvl>
    <w:lvl w:ilvl="3" w:tplc="5650D0A8">
      <w:start w:val="1"/>
      <w:numFmt w:val="bullet"/>
      <w:lvlText w:val=""/>
      <w:lvlJc w:val="left"/>
      <w:pPr>
        <w:ind w:left="1020" w:hanging="360"/>
      </w:pPr>
      <w:rPr>
        <w:rFonts w:ascii="Symbol" w:hAnsi="Symbol"/>
      </w:rPr>
    </w:lvl>
    <w:lvl w:ilvl="4" w:tplc="34949866">
      <w:start w:val="1"/>
      <w:numFmt w:val="bullet"/>
      <w:lvlText w:val=""/>
      <w:lvlJc w:val="left"/>
      <w:pPr>
        <w:ind w:left="1020" w:hanging="360"/>
      </w:pPr>
      <w:rPr>
        <w:rFonts w:ascii="Symbol" w:hAnsi="Symbol"/>
      </w:rPr>
    </w:lvl>
    <w:lvl w:ilvl="5" w:tplc="2B42014C">
      <w:start w:val="1"/>
      <w:numFmt w:val="bullet"/>
      <w:lvlText w:val=""/>
      <w:lvlJc w:val="left"/>
      <w:pPr>
        <w:ind w:left="1020" w:hanging="360"/>
      </w:pPr>
      <w:rPr>
        <w:rFonts w:ascii="Symbol" w:hAnsi="Symbol"/>
      </w:rPr>
    </w:lvl>
    <w:lvl w:ilvl="6" w:tplc="FE220ED2">
      <w:start w:val="1"/>
      <w:numFmt w:val="bullet"/>
      <w:lvlText w:val=""/>
      <w:lvlJc w:val="left"/>
      <w:pPr>
        <w:ind w:left="1020" w:hanging="360"/>
      </w:pPr>
      <w:rPr>
        <w:rFonts w:ascii="Symbol" w:hAnsi="Symbol"/>
      </w:rPr>
    </w:lvl>
    <w:lvl w:ilvl="7" w:tplc="14240D2C">
      <w:start w:val="1"/>
      <w:numFmt w:val="bullet"/>
      <w:lvlText w:val=""/>
      <w:lvlJc w:val="left"/>
      <w:pPr>
        <w:ind w:left="1020" w:hanging="360"/>
      </w:pPr>
      <w:rPr>
        <w:rFonts w:ascii="Symbol" w:hAnsi="Symbol"/>
      </w:rPr>
    </w:lvl>
    <w:lvl w:ilvl="8" w:tplc="C9AC528E">
      <w:start w:val="1"/>
      <w:numFmt w:val="bullet"/>
      <w:lvlText w:val=""/>
      <w:lvlJc w:val="left"/>
      <w:pPr>
        <w:ind w:left="1020" w:hanging="360"/>
      </w:pPr>
      <w:rPr>
        <w:rFonts w:ascii="Symbol" w:hAnsi="Symbol"/>
      </w:rPr>
    </w:lvl>
  </w:abstractNum>
  <w:abstractNum w:abstractNumId="166" w15:restartNumberingAfterBreak="0">
    <w:nsid w:val="5CD52F9B"/>
    <w:multiLevelType w:val="hybridMultilevel"/>
    <w:tmpl w:val="27D0E05A"/>
    <w:lvl w:ilvl="0" w:tplc="94560CFC">
      <w:numFmt w:val="bullet"/>
      <w:lvlText w:val="•"/>
      <w:lvlJc w:val="left"/>
      <w:pPr>
        <w:ind w:left="1440" w:hanging="720"/>
      </w:pPr>
      <w:rPr>
        <w:rFonts w:ascii="Arial" w:eastAsia="MS Mincho" w:hAnsi="Arial" w:cs="Aria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67" w15:restartNumberingAfterBreak="0">
    <w:nsid w:val="5D4147DD"/>
    <w:multiLevelType w:val="hybridMultilevel"/>
    <w:tmpl w:val="3DEE4F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8" w15:restartNumberingAfterBreak="0">
    <w:nsid w:val="5D612D8F"/>
    <w:multiLevelType w:val="multilevel"/>
    <w:tmpl w:val="C6842AAC"/>
    <w:lvl w:ilvl="0">
      <w:start w:val="1"/>
      <w:numFmt w:val="decimal"/>
      <w:lvlText w:val="%1)"/>
      <w:lvlJc w:val="left"/>
      <w:pPr>
        <w:ind w:left="360" w:hanging="360"/>
      </w:pPr>
    </w:lvl>
    <w:lvl w:ilvl="1">
      <w:start w:val="1"/>
      <w:numFmt w:val="lowerLetter"/>
      <w:lvlText w:val="%2)"/>
      <w:lvlJc w:val="left"/>
      <w:pPr>
        <w:ind w:left="720" w:hanging="360"/>
      </w:pPr>
      <w:rPr>
        <w:b w:val="0"/>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69" w15:restartNumberingAfterBreak="0">
    <w:nsid w:val="5D901AC1"/>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70" w15:restartNumberingAfterBreak="0">
    <w:nsid w:val="5E275296"/>
    <w:multiLevelType w:val="hybridMultilevel"/>
    <w:tmpl w:val="325A10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1" w15:restartNumberingAfterBreak="0">
    <w:nsid w:val="5F4761D1"/>
    <w:multiLevelType w:val="hybridMultilevel"/>
    <w:tmpl w:val="B69294D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2" w15:restartNumberingAfterBreak="0">
    <w:nsid w:val="622D2286"/>
    <w:multiLevelType w:val="hybridMultilevel"/>
    <w:tmpl w:val="5F465CE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3" w15:restartNumberingAfterBreak="0">
    <w:nsid w:val="63197348"/>
    <w:multiLevelType w:val="hybridMultilevel"/>
    <w:tmpl w:val="C8E6CD0C"/>
    <w:lvl w:ilvl="0" w:tplc="CBB20C2E">
      <w:start w:val="19"/>
      <w:numFmt w:val="bullet"/>
      <w:lvlText w:val="-"/>
      <w:lvlJc w:val="left"/>
      <w:pPr>
        <w:ind w:left="720" w:hanging="360"/>
      </w:pPr>
      <w:rPr>
        <w:rFonts w:ascii="Arial Nova" w:eastAsiaTheme="minorHAnsi" w:hAnsi="Arial Nova"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4" w15:restartNumberingAfterBreak="0">
    <w:nsid w:val="63934B46"/>
    <w:multiLevelType w:val="multilevel"/>
    <w:tmpl w:val="702486AC"/>
    <w:numStyleLink w:val="AppD"/>
  </w:abstractNum>
  <w:abstractNum w:abstractNumId="175" w15:restartNumberingAfterBreak="0">
    <w:nsid w:val="64026E26"/>
    <w:multiLevelType w:val="hybridMultilevel"/>
    <w:tmpl w:val="CD8CF986"/>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6" w15:restartNumberingAfterBreak="0">
    <w:nsid w:val="64816623"/>
    <w:multiLevelType w:val="multilevel"/>
    <w:tmpl w:val="04BCDCAE"/>
    <w:numStyleLink w:val="AppE"/>
  </w:abstractNum>
  <w:abstractNum w:abstractNumId="177" w15:restartNumberingAfterBreak="0">
    <w:nsid w:val="661D2295"/>
    <w:multiLevelType w:val="hybridMultilevel"/>
    <w:tmpl w:val="72E0719A"/>
    <w:lvl w:ilvl="0" w:tplc="94560CFC">
      <w:numFmt w:val="bullet"/>
      <w:lvlText w:val="•"/>
      <w:lvlJc w:val="left"/>
      <w:pPr>
        <w:ind w:left="1080" w:hanging="720"/>
      </w:pPr>
      <w:rPr>
        <w:rFonts w:ascii="Arial" w:eastAsia="MS Mincho"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8" w15:restartNumberingAfterBreak="0">
    <w:nsid w:val="66A64393"/>
    <w:multiLevelType w:val="hybridMultilevel"/>
    <w:tmpl w:val="681A0E20"/>
    <w:lvl w:ilvl="0" w:tplc="04090011">
      <w:start w:val="1"/>
      <w:numFmt w:val="decimal"/>
      <w:lvlText w:val="%1)"/>
      <w:lvlJc w:val="left"/>
      <w:pPr>
        <w:ind w:left="720" w:hanging="360"/>
      </w:pPr>
    </w:lvl>
    <w:lvl w:ilvl="1" w:tplc="27DCAB86">
      <w:start w:val="1"/>
      <w:numFmt w:val="lowerRoman"/>
      <w:lvlText w:val="(%2)"/>
      <w:lvlJc w:val="left"/>
      <w:pPr>
        <w:ind w:left="1800" w:hanging="72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9" w15:restartNumberingAfterBreak="0">
    <w:nsid w:val="67126C62"/>
    <w:multiLevelType w:val="multilevel"/>
    <w:tmpl w:val="42FE5B24"/>
    <w:numStyleLink w:val="AnnexHeadings"/>
  </w:abstractNum>
  <w:abstractNum w:abstractNumId="180" w15:restartNumberingAfterBreak="0">
    <w:nsid w:val="67876C13"/>
    <w:multiLevelType w:val="hybridMultilevel"/>
    <w:tmpl w:val="402E7D2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1" w15:restartNumberingAfterBreak="0">
    <w:nsid w:val="68D87ECF"/>
    <w:multiLevelType w:val="multilevel"/>
    <w:tmpl w:val="6DAE359A"/>
    <w:styleLink w:val="AppH"/>
    <w:lvl w:ilvl="0">
      <w:start w:val="1"/>
      <w:numFmt w:val="decimal"/>
      <w:lvlText w:val="H-%1"/>
      <w:lvlJc w:val="left"/>
      <w:pPr>
        <w:ind w:left="432" w:hanging="432"/>
      </w:pPr>
      <w:rPr>
        <w:rFonts w:hint="default"/>
      </w:rPr>
    </w:lvl>
    <w:lvl w:ilvl="1">
      <w:start w:val="1"/>
      <w:numFmt w:val="decimal"/>
      <w:lvlText w:val="H-%1.%2"/>
      <w:lvlJc w:val="left"/>
      <w:pPr>
        <w:ind w:left="576" w:hanging="576"/>
      </w:pPr>
      <w:rPr>
        <w:rFonts w:hint="default"/>
      </w:rPr>
    </w:lvl>
    <w:lvl w:ilvl="2">
      <w:start w:val="1"/>
      <w:numFmt w:val="decimal"/>
      <w:lvlText w:val="H-%1.%2.%3"/>
      <w:lvlJc w:val="left"/>
      <w:pPr>
        <w:ind w:left="720" w:hanging="720"/>
      </w:pPr>
      <w:rPr>
        <w:rFonts w:hint="default"/>
      </w:rPr>
    </w:lvl>
    <w:lvl w:ilvl="3">
      <w:start w:val="1"/>
      <w:numFmt w:val="decimal"/>
      <w:lvlText w:val="H-%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82" w15:restartNumberingAfterBreak="0">
    <w:nsid w:val="68EB56E4"/>
    <w:multiLevelType w:val="hybridMultilevel"/>
    <w:tmpl w:val="493E4762"/>
    <w:lvl w:ilvl="0" w:tplc="49DABAF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3" w15:restartNumberingAfterBreak="0">
    <w:nsid w:val="697C7A06"/>
    <w:multiLevelType w:val="hybridMultilevel"/>
    <w:tmpl w:val="080C041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4" w15:restartNumberingAfterBreak="0">
    <w:nsid w:val="69C276BB"/>
    <w:multiLevelType w:val="hybridMultilevel"/>
    <w:tmpl w:val="87CC02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5" w15:restartNumberingAfterBreak="0">
    <w:nsid w:val="6B8B7511"/>
    <w:multiLevelType w:val="hybridMultilevel"/>
    <w:tmpl w:val="C4441BE8"/>
    <w:lvl w:ilvl="0" w:tplc="04090017">
      <w:start w:val="1"/>
      <w:numFmt w:val="lowerLetter"/>
      <w:lvlText w:val="%1)"/>
      <w:lvlJc w:val="left"/>
      <w:pPr>
        <w:ind w:left="720" w:hanging="360"/>
      </w:pPr>
    </w:lvl>
    <w:lvl w:ilvl="1" w:tplc="76728750">
      <w:start w:val="1"/>
      <w:numFmt w:val="lowerRoman"/>
      <w:lvlText w:val="(%2)"/>
      <w:lvlJc w:val="left"/>
      <w:pPr>
        <w:ind w:left="1440" w:hanging="360"/>
      </w:pPr>
      <w:rPr>
        <w:rFonts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6" w15:restartNumberingAfterBreak="0">
    <w:nsid w:val="6BCE132E"/>
    <w:multiLevelType w:val="hybridMultilevel"/>
    <w:tmpl w:val="3A1A429A"/>
    <w:lvl w:ilvl="0" w:tplc="62D87A56">
      <w:start w:val="1"/>
      <w:numFmt w:val="decimal"/>
      <w:lvlText w:val="%1."/>
      <w:lvlJc w:val="left"/>
      <w:pPr>
        <w:ind w:left="720" w:hanging="360"/>
      </w:pPr>
      <w:rPr>
        <w:rFonts w:asciiTheme="minorHAnsi" w:eastAsiaTheme="minorHAnsi" w:hAnsiTheme="minorHAnsi" w:hint="default"/>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7" w15:restartNumberingAfterBreak="0">
    <w:nsid w:val="6CE318AF"/>
    <w:multiLevelType w:val="singleLevel"/>
    <w:tmpl w:val="A26C7402"/>
    <w:lvl w:ilvl="0">
      <w:start w:val="1"/>
      <w:numFmt w:val="decimal"/>
      <w:lvlText w:val="B-%1."/>
      <w:lvlJc w:val="left"/>
      <w:pPr>
        <w:ind w:left="720" w:hanging="360"/>
      </w:pPr>
      <w:rPr>
        <w:rFonts w:hint="default"/>
      </w:rPr>
    </w:lvl>
  </w:abstractNum>
  <w:abstractNum w:abstractNumId="188" w15:restartNumberingAfterBreak="0">
    <w:nsid w:val="6DAD55F4"/>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89" w15:restartNumberingAfterBreak="0">
    <w:nsid w:val="6E7011CA"/>
    <w:multiLevelType w:val="hybridMultilevel"/>
    <w:tmpl w:val="CFD0E696"/>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88CA5900">
      <w:start w:val="1"/>
      <w:numFmt w:val="lowerRoman"/>
      <w:lvlText w:val="(%3)"/>
      <w:lvlJc w:val="left"/>
      <w:pPr>
        <w:ind w:left="2700" w:hanging="72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0" w15:restartNumberingAfterBreak="0">
    <w:nsid w:val="6EC00BA3"/>
    <w:multiLevelType w:val="hybridMultilevel"/>
    <w:tmpl w:val="EBAA62CA"/>
    <w:lvl w:ilvl="0" w:tplc="0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1" w15:restartNumberingAfterBreak="0">
    <w:nsid w:val="6F502A60"/>
    <w:multiLevelType w:val="hybridMultilevel"/>
    <w:tmpl w:val="C6AC4C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2" w15:restartNumberingAfterBreak="0">
    <w:nsid w:val="70460D8A"/>
    <w:multiLevelType w:val="hybridMultilevel"/>
    <w:tmpl w:val="15024006"/>
    <w:lvl w:ilvl="0" w:tplc="B1520330">
      <w:start w:val="1"/>
      <w:numFmt w:val="bullet"/>
      <w:lvlText w:val="•"/>
      <w:lvlJc w:val="left"/>
      <w:pPr>
        <w:ind w:left="720" w:firstLine="0"/>
      </w:pPr>
      <w:rPr>
        <w:rFonts w:ascii="Arial" w:eastAsia="Arial" w:hAnsi="Arial" w:cs="Arial"/>
        <w:b w:val="0"/>
        <w:i w:val="0"/>
        <w:strike w:val="0"/>
        <w:dstrike w:val="0"/>
        <w:color w:val="000000"/>
        <w:sz w:val="22"/>
        <w:szCs w:val="22"/>
        <w:u w:val="none" w:color="000000"/>
        <w:effect w:val="none"/>
        <w:bdr w:val="none" w:sz="0" w:space="0" w:color="auto" w:frame="1"/>
        <w:vertAlign w:val="baseline"/>
      </w:rPr>
    </w:lvl>
    <w:lvl w:ilvl="1" w:tplc="8C869A4A">
      <w:start w:val="1"/>
      <w:numFmt w:val="bullet"/>
      <w:lvlText w:val="o"/>
      <w:lvlJc w:val="left"/>
      <w:pPr>
        <w:ind w:left="1440" w:firstLine="0"/>
      </w:pPr>
      <w:rPr>
        <w:rFonts w:ascii="Segoe UI Symbol" w:eastAsia="Segoe UI Symbol" w:hAnsi="Segoe UI Symbol" w:cs="Segoe UI Symbol"/>
        <w:b w:val="0"/>
        <w:i w:val="0"/>
        <w:strike w:val="0"/>
        <w:dstrike w:val="0"/>
        <w:color w:val="000000"/>
        <w:sz w:val="22"/>
        <w:szCs w:val="22"/>
        <w:u w:val="none" w:color="000000"/>
        <w:effect w:val="none"/>
        <w:bdr w:val="none" w:sz="0" w:space="0" w:color="auto" w:frame="1"/>
        <w:vertAlign w:val="baseline"/>
      </w:rPr>
    </w:lvl>
    <w:lvl w:ilvl="2" w:tplc="B0BC9622">
      <w:start w:val="1"/>
      <w:numFmt w:val="bullet"/>
      <w:lvlText w:val="▪"/>
      <w:lvlJc w:val="left"/>
      <w:pPr>
        <w:ind w:left="2160" w:firstLine="0"/>
      </w:pPr>
      <w:rPr>
        <w:rFonts w:ascii="Segoe UI Symbol" w:eastAsia="Segoe UI Symbol" w:hAnsi="Segoe UI Symbol" w:cs="Segoe UI Symbol"/>
        <w:b w:val="0"/>
        <w:i w:val="0"/>
        <w:strike w:val="0"/>
        <w:dstrike w:val="0"/>
        <w:color w:val="000000"/>
        <w:sz w:val="22"/>
        <w:szCs w:val="22"/>
        <w:u w:val="none" w:color="000000"/>
        <w:effect w:val="none"/>
        <w:bdr w:val="none" w:sz="0" w:space="0" w:color="auto" w:frame="1"/>
        <w:vertAlign w:val="baseline"/>
      </w:rPr>
    </w:lvl>
    <w:lvl w:ilvl="3" w:tplc="2A381F80">
      <w:start w:val="1"/>
      <w:numFmt w:val="bullet"/>
      <w:lvlText w:val="•"/>
      <w:lvlJc w:val="left"/>
      <w:pPr>
        <w:ind w:left="2880" w:firstLine="0"/>
      </w:pPr>
      <w:rPr>
        <w:rFonts w:ascii="Arial" w:eastAsia="Arial" w:hAnsi="Arial" w:cs="Arial"/>
        <w:b w:val="0"/>
        <w:i w:val="0"/>
        <w:strike w:val="0"/>
        <w:dstrike w:val="0"/>
        <w:color w:val="000000"/>
        <w:sz w:val="22"/>
        <w:szCs w:val="22"/>
        <w:u w:val="none" w:color="000000"/>
        <w:effect w:val="none"/>
        <w:bdr w:val="none" w:sz="0" w:space="0" w:color="auto" w:frame="1"/>
        <w:vertAlign w:val="baseline"/>
      </w:rPr>
    </w:lvl>
    <w:lvl w:ilvl="4" w:tplc="FABA3650">
      <w:start w:val="1"/>
      <w:numFmt w:val="bullet"/>
      <w:lvlText w:val="o"/>
      <w:lvlJc w:val="left"/>
      <w:pPr>
        <w:ind w:left="3600" w:firstLine="0"/>
      </w:pPr>
      <w:rPr>
        <w:rFonts w:ascii="Segoe UI Symbol" w:eastAsia="Segoe UI Symbol" w:hAnsi="Segoe UI Symbol" w:cs="Segoe UI Symbol"/>
        <w:b w:val="0"/>
        <w:i w:val="0"/>
        <w:strike w:val="0"/>
        <w:dstrike w:val="0"/>
        <w:color w:val="000000"/>
        <w:sz w:val="22"/>
        <w:szCs w:val="22"/>
        <w:u w:val="none" w:color="000000"/>
        <w:effect w:val="none"/>
        <w:bdr w:val="none" w:sz="0" w:space="0" w:color="auto" w:frame="1"/>
        <w:vertAlign w:val="baseline"/>
      </w:rPr>
    </w:lvl>
    <w:lvl w:ilvl="5" w:tplc="EE34DDDC">
      <w:start w:val="1"/>
      <w:numFmt w:val="bullet"/>
      <w:lvlText w:val="▪"/>
      <w:lvlJc w:val="left"/>
      <w:pPr>
        <w:ind w:left="4320" w:firstLine="0"/>
      </w:pPr>
      <w:rPr>
        <w:rFonts w:ascii="Segoe UI Symbol" w:eastAsia="Segoe UI Symbol" w:hAnsi="Segoe UI Symbol" w:cs="Segoe UI Symbol"/>
        <w:b w:val="0"/>
        <w:i w:val="0"/>
        <w:strike w:val="0"/>
        <w:dstrike w:val="0"/>
        <w:color w:val="000000"/>
        <w:sz w:val="22"/>
        <w:szCs w:val="22"/>
        <w:u w:val="none" w:color="000000"/>
        <w:effect w:val="none"/>
        <w:bdr w:val="none" w:sz="0" w:space="0" w:color="auto" w:frame="1"/>
        <w:vertAlign w:val="baseline"/>
      </w:rPr>
    </w:lvl>
    <w:lvl w:ilvl="6" w:tplc="EBF23354">
      <w:start w:val="1"/>
      <w:numFmt w:val="bullet"/>
      <w:lvlText w:val="•"/>
      <w:lvlJc w:val="left"/>
      <w:pPr>
        <w:ind w:left="5040" w:firstLine="0"/>
      </w:pPr>
      <w:rPr>
        <w:rFonts w:ascii="Arial" w:eastAsia="Arial" w:hAnsi="Arial" w:cs="Arial"/>
        <w:b w:val="0"/>
        <w:i w:val="0"/>
        <w:strike w:val="0"/>
        <w:dstrike w:val="0"/>
        <w:color w:val="000000"/>
        <w:sz w:val="22"/>
        <w:szCs w:val="22"/>
        <w:u w:val="none" w:color="000000"/>
        <w:effect w:val="none"/>
        <w:bdr w:val="none" w:sz="0" w:space="0" w:color="auto" w:frame="1"/>
        <w:vertAlign w:val="baseline"/>
      </w:rPr>
    </w:lvl>
    <w:lvl w:ilvl="7" w:tplc="93B862FA">
      <w:start w:val="1"/>
      <w:numFmt w:val="bullet"/>
      <w:lvlText w:val="o"/>
      <w:lvlJc w:val="left"/>
      <w:pPr>
        <w:ind w:left="5760" w:firstLine="0"/>
      </w:pPr>
      <w:rPr>
        <w:rFonts w:ascii="Segoe UI Symbol" w:eastAsia="Segoe UI Symbol" w:hAnsi="Segoe UI Symbol" w:cs="Segoe UI Symbol"/>
        <w:b w:val="0"/>
        <w:i w:val="0"/>
        <w:strike w:val="0"/>
        <w:dstrike w:val="0"/>
        <w:color w:val="000000"/>
        <w:sz w:val="22"/>
        <w:szCs w:val="22"/>
        <w:u w:val="none" w:color="000000"/>
        <w:effect w:val="none"/>
        <w:bdr w:val="none" w:sz="0" w:space="0" w:color="auto" w:frame="1"/>
        <w:vertAlign w:val="baseline"/>
      </w:rPr>
    </w:lvl>
    <w:lvl w:ilvl="8" w:tplc="A0EC27D0">
      <w:start w:val="1"/>
      <w:numFmt w:val="bullet"/>
      <w:lvlText w:val="▪"/>
      <w:lvlJc w:val="left"/>
      <w:pPr>
        <w:ind w:left="6480" w:firstLine="0"/>
      </w:pPr>
      <w:rPr>
        <w:rFonts w:ascii="Segoe UI Symbol" w:eastAsia="Segoe UI Symbol" w:hAnsi="Segoe UI Symbol" w:cs="Segoe UI Symbol"/>
        <w:b w:val="0"/>
        <w:i w:val="0"/>
        <w:strike w:val="0"/>
        <w:dstrike w:val="0"/>
        <w:color w:val="000000"/>
        <w:sz w:val="22"/>
        <w:szCs w:val="22"/>
        <w:u w:val="none" w:color="000000"/>
        <w:effect w:val="none"/>
        <w:bdr w:val="none" w:sz="0" w:space="0" w:color="auto" w:frame="1"/>
        <w:vertAlign w:val="baseline"/>
      </w:rPr>
    </w:lvl>
  </w:abstractNum>
  <w:abstractNum w:abstractNumId="193" w15:restartNumberingAfterBreak="0">
    <w:nsid w:val="707B62E1"/>
    <w:multiLevelType w:val="hybridMultilevel"/>
    <w:tmpl w:val="DEEC83F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4" w15:restartNumberingAfterBreak="0">
    <w:nsid w:val="70B92A03"/>
    <w:multiLevelType w:val="hybridMultilevel"/>
    <w:tmpl w:val="C41E60D8"/>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95" w15:restartNumberingAfterBreak="0">
    <w:nsid w:val="7196462C"/>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96" w15:restartNumberingAfterBreak="0">
    <w:nsid w:val="7262589B"/>
    <w:multiLevelType w:val="hybridMultilevel"/>
    <w:tmpl w:val="F4E6A9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7" w15:restartNumberingAfterBreak="0">
    <w:nsid w:val="72631D04"/>
    <w:multiLevelType w:val="multilevel"/>
    <w:tmpl w:val="04BCDCAE"/>
    <w:numStyleLink w:val="AppE"/>
  </w:abstractNum>
  <w:abstractNum w:abstractNumId="198" w15:restartNumberingAfterBreak="0">
    <w:nsid w:val="72766ABF"/>
    <w:multiLevelType w:val="hybridMultilevel"/>
    <w:tmpl w:val="F320ABE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9" w15:restartNumberingAfterBreak="0">
    <w:nsid w:val="72A57CE8"/>
    <w:multiLevelType w:val="hybridMultilevel"/>
    <w:tmpl w:val="22F6B054"/>
    <w:lvl w:ilvl="0" w:tplc="FFFFFFFF">
      <w:start w:val="1"/>
      <w:numFmt w:val="decimal"/>
      <w:lvlText w:val="%1."/>
      <w:lvlJc w:val="left"/>
      <w:pPr>
        <w:ind w:left="644" w:hanging="360"/>
      </w:pPr>
      <w:rPr>
        <w:rFonts w:hint="eastAsia"/>
      </w:rPr>
    </w:lvl>
    <w:lvl w:ilvl="1" w:tplc="FFFFFFFF">
      <w:start w:val="1"/>
      <w:numFmt w:val="lowerLetter"/>
      <w:lvlText w:val="%2."/>
      <w:lvlJc w:val="left"/>
      <w:pPr>
        <w:ind w:left="1364" w:hanging="360"/>
      </w:pPr>
    </w:lvl>
    <w:lvl w:ilvl="2" w:tplc="FFFFFFFF">
      <w:start w:val="1"/>
      <w:numFmt w:val="lowerRoman"/>
      <w:lvlText w:val="%3."/>
      <w:lvlJc w:val="right"/>
      <w:pPr>
        <w:ind w:left="2084" w:hanging="180"/>
      </w:pPr>
    </w:lvl>
    <w:lvl w:ilvl="3" w:tplc="FFFFFFFF">
      <w:start w:val="1"/>
      <w:numFmt w:val="decimal"/>
      <w:lvlText w:val="%4."/>
      <w:lvlJc w:val="left"/>
      <w:pPr>
        <w:ind w:left="2804" w:hanging="360"/>
      </w:pPr>
    </w:lvl>
    <w:lvl w:ilvl="4" w:tplc="FFFFFFFF" w:tentative="1">
      <w:start w:val="1"/>
      <w:numFmt w:val="lowerLetter"/>
      <w:lvlText w:val="%5."/>
      <w:lvlJc w:val="left"/>
      <w:pPr>
        <w:ind w:left="3524" w:hanging="360"/>
      </w:pPr>
    </w:lvl>
    <w:lvl w:ilvl="5" w:tplc="FFFFFFFF" w:tentative="1">
      <w:start w:val="1"/>
      <w:numFmt w:val="lowerRoman"/>
      <w:lvlText w:val="%6."/>
      <w:lvlJc w:val="right"/>
      <w:pPr>
        <w:ind w:left="4244" w:hanging="180"/>
      </w:pPr>
    </w:lvl>
    <w:lvl w:ilvl="6" w:tplc="FFFFFFFF" w:tentative="1">
      <w:start w:val="1"/>
      <w:numFmt w:val="decimal"/>
      <w:lvlText w:val="%7."/>
      <w:lvlJc w:val="left"/>
      <w:pPr>
        <w:ind w:left="4964" w:hanging="360"/>
      </w:pPr>
    </w:lvl>
    <w:lvl w:ilvl="7" w:tplc="FFFFFFFF" w:tentative="1">
      <w:start w:val="1"/>
      <w:numFmt w:val="lowerLetter"/>
      <w:lvlText w:val="%8."/>
      <w:lvlJc w:val="left"/>
      <w:pPr>
        <w:ind w:left="5684" w:hanging="360"/>
      </w:pPr>
    </w:lvl>
    <w:lvl w:ilvl="8" w:tplc="FFFFFFFF" w:tentative="1">
      <w:start w:val="1"/>
      <w:numFmt w:val="lowerRoman"/>
      <w:lvlText w:val="%9."/>
      <w:lvlJc w:val="right"/>
      <w:pPr>
        <w:ind w:left="6404" w:hanging="180"/>
      </w:pPr>
    </w:lvl>
  </w:abstractNum>
  <w:abstractNum w:abstractNumId="200" w15:restartNumberingAfterBreak="0">
    <w:nsid w:val="72FC76B2"/>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01" w15:restartNumberingAfterBreak="0">
    <w:nsid w:val="731411D6"/>
    <w:multiLevelType w:val="multilevel"/>
    <w:tmpl w:val="702486AC"/>
    <w:styleLink w:val="AppD"/>
    <w:lvl w:ilvl="0">
      <w:start w:val="1"/>
      <w:numFmt w:val="decimal"/>
      <w:lvlText w:val="D-%1"/>
      <w:lvlJc w:val="left"/>
      <w:pPr>
        <w:ind w:left="432" w:hanging="432"/>
      </w:pPr>
      <w:rPr>
        <w:rFonts w:hint="default"/>
        <w:b/>
        <w:i w:val="0"/>
        <w:sz w:val="24"/>
      </w:rPr>
    </w:lvl>
    <w:lvl w:ilvl="1">
      <w:start w:val="1"/>
      <w:numFmt w:val="decimal"/>
      <w:lvlText w:val="D-%1.%2"/>
      <w:lvlJc w:val="left"/>
      <w:pPr>
        <w:ind w:left="576" w:hanging="576"/>
      </w:pPr>
      <w:rPr>
        <w:rFonts w:hint="default"/>
        <w:b/>
        <w:i w:val="0"/>
        <w:strike w:val="0"/>
        <w:sz w:val="22"/>
      </w:rPr>
    </w:lvl>
    <w:lvl w:ilvl="2">
      <w:start w:val="1"/>
      <w:numFmt w:val="decimal"/>
      <w:lvlText w:val="D-%1.%2.%3"/>
      <w:lvlJc w:val="left"/>
      <w:pPr>
        <w:ind w:left="720" w:hanging="720"/>
      </w:pPr>
      <w:rPr>
        <w:rFonts w:hint="default"/>
        <w:b w:val="0"/>
        <w:bCs w:val="0"/>
        <w:i w:val="0"/>
        <w:iCs w:val="0"/>
        <w:caps w:val="0"/>
        <w:smallCaps w:val="0"/>
        <w:strike w:val="0"/>
        <w:dstrike w:val="0"/>
        <w:vanish w:val="0"/>
        <w:color w:val="000000"/>
        <w:spacing w:val="0"/>
        <w:w w:val="1"/>
        <w:kern w:val="0"/>
        <w:position w:val="0"/>
        <w:sz w:val="2"/>
        <w:szCs w:val="2"/>
        <w:u w:val="none" w:color="000000"/>
        <w:effect w:val="none"/>
        <w:vertAlign w:val="baseline"/>
        <w:em w:val="none"/>
      </w:rPr>
    </w:lvl>
    <w:lvl w:ilvl="3">
      <w:start w:val="1"/>
      <w:numFmt w:val="decimal"/>
      <w:lvlText w:val="D-%1.%2.%3.%4"/>
      <w:lvlJc w:val="left"/>
      <w:pPr>
        <w:ind w:left="864" w:hanging="864"/>
      </w:pPr>
      <w:rPr>
        <w:rFonts w:hint="default"/>
        <w:b w:val="0"/>
        <w:bCs w:val="0"/>
        <w:i w:val="0"/>
        <w:iCs w:val="0"/>
        <w:caps w:val="0"/>
        <w:smallCaps w:val="0"/>
        <w:strike w:val="0"/>
        <w:dstrike w:val="0"/>
        <w:vanish w:val="0"/>
        <w:color w:val="000000"/>
        <w:spacing w:val="0"/>
        <w:w w:val="1"/>
        <w:kern w:val="0"/>
        <w:position w:val="0"/>
        <w:sz w:val="2"/>
        <w:szCs w:val="2"/>
        <w:u w:val="none" w:color="000000"/>
        <w:effect w:val="none"/>
        <w:vertAlign w:val="baseline"/>
        <w:em w:val="none"/>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02" w15:restartNumberingAfterBreak="0">
    <w:nsid w:val="73525912"/>
    <w:multiLevelType w:val="multilevel"/>
    <w:tmpl w:val="940C3C6C"/>
    <w:numStyleLink w:val="AppC"/>
  </w:abstractNum>
  <w:abstractNum w:abstractNumId="203" w15:restartNumberingAfterBreak="0">
    <w:nsid w:val="73846B36"/>
    <w:multiLevelType w:val="hybridMultilevel"/>
    <w:tmpl w:val="4A668C42"/>
    <w:lvl w:ilvl="0" w:tplc="8F1A67D2">
      <w:start w:val="19"/>
      <w:numFmt w:val="bullet"/>
      <w:lvlText w:val="-"/>
      <w:lvlJc w:val="left"/>
      <w:pPr>
        <w:ind w:left="720" w:hanging="360"/>
      </w:pPr>
      <w:rPr>
        <w:rFonts w:ascii="Arial" w:eastAsia="MS Mincho"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4" w15:restartNumberingAfterBreak="0">
    <w:nsid w:val="73F25920"/>
    <w:multiLevelType w:val="multilevel"/>
    <w:tmpl w:val="702486AC"/>
    <w:numStyleLink w:val="AppD"/>
  </w:abstractNum>
  <w:abstractNum w:abstractNumId="205" w15:restartNumberingAfterBreak="0">
    <w:nsid w:val="7439082A"/>
    <w:multiLevelType w:val="hybridMultilevel"/>
    <w:tmpl w:val="A7C82E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6" w15:restartNumberingAfterBreak="0">
    <w:nsid w:val="75410542"/>
    <w:multiLevelType w:val="hybridMultilevel"/>
    <w:tmpl w:val="D5F0E7E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7" w15:restartNumberingAfterBreak="0">
    <w:nsid w:val="76445D2A"/>
    <w:multiLevelType w:val="multilevel"/>
    <w:tmpl w:val="22FA2068"/>
    <w:numStyleLink w:val="AppA"/>
  </w:abstractNum>
  <w:abstractNum w:abstractNumId="208" w15:restartNumberingAfterBreak="0">
    <w:nsid w:val="76654DBB"/>
    <w:multiLevelType w:val="hybridMultilevel"/>
    <w:tmpl w:val="E038420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9" w15:restartNumberingAfterBreak="0">
    <w:nsid w:val="76DA6594"/>
    <w:multiLevelType w:val="hybridMultilevel"/>
    <w:tmpl w:val="5CEC540A"/>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10" w15:restartNumberingAfterBreak="0">
    <w:nsid w:val="771C2C5E"/>
    <w:multiLevelType w:val="multilevel"/>
    <w:tmpl w:val="04BCDCAE"/>
    <w:numStyleLink w:val="AppE"/>
  </w:abstractNum>
  <w:abstractNum w:abstractNumId="211" w15:restartNumberingAfterBreak="0">
    <w:nsid w:val="775F517E"/>
    <w:multiLevelType w:val="hybridMultilevel"/>
    <w:tmpl w:val="3A1A429A"/>
    <w:lvl w:ilvl="0" w:tplc="62D87A56">
      <w:start w:val="1"/>
      <w:numFmt w:val="decimal"/>
      <w:lvlText w:val="%1."/>
      <w:lvlJc w:val="left"/>
      <w:pPr>
        <w:ind w:left="720" w:hanging="360"/>
      </w:pPr>
      <w:rPr>
        <w:rFonts w:asciiTheme="minorHAnsi" w:eastAsiaTheme="minorHAnsi" w:hAnsiTheme="minorHAnsi" w:hint="default"/>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2" w15:restartNumberingAfterBreak="0">
    <w:nsid w:val="77BB1E33"/>
    <w:multiLevelType w:val="hybridMultilevel"/>
    <w:tmpl w:val="7F80D18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3" w15:restartNumberingAfterBreak="0">
    <w:nsid w:val="783018BF"/>
    <w:multiLevelType w:val="hybridMultilevel"/>
    <w:tmpl w:val="FA6EDB54"/>
    <w:lvl w:ilvl="0" w:tplc="B232CB6E">
      <w:start w:val="1"/>
      <w:numFmt w:val="bullet"/>
      <w:lvlText w:val=""/>
      <w:lvlJc w:val="left"/>
      <w:pPr>
        <w:ind w:left="1440" w:hanging="360"/>
      </w:pPr>
      <w:rPr>
        <w:rFonts w:ascii="Symbol" w:hAnsi="Symbol"/>
      </w:rPr>
    </w:lvl>
    <w:lvl w:ilvl="1" w:tplc="F1BA3358">
      <w:start w:val="1"/>
      <w:numFmt w:val="bullet"/>
      <w:lvlText w:val=""/>
      <w:lvlJc w:val="left"/>
      <w:pPr>
        <w:ind w:left="1440" w:hanging="360"/>
      </w:pPr>
      <w:rPr>
        <w:rFonts w:ascii="Symbol" w:hAnsi="Symbol"/>
      </w:rPr>
    </w:lvl>
    <w:lvl w:ilvl="2" w:tplc="3EE2EA18">
      <w:start w:val="1"/>
      <w:numFmt w:val="bullet"/>
      <w:lvlText w:val=""/>
      <w:lvlJc w:val="left"/>
      <w:pPr>
        <w:ind w:left="1440" w:hanging="360"/>
      </w:pPr>
      <w:rPr>
        <w:rFonts w:ascii="Symbol" w:hAnsi="Symbol"/>
      </w:rPr>
    </w:lvl>
    <w:lvl w:ilvl="3" w:tplc="1924C9B6">
      <w:start w:val="1"/>
      <w:numFmt w:val="bullet"/>
      <w:lvlText w:val=""/>
      <w:lvlJc w:val="left"/>
      <w:pPr>
        <w:ind w:left="1440" w:hanging="360"/>
      </w:pPr>
      <w:rPr>
        <w:rFonts w:ascii="Symbol" w:hAnsi="Symbol"/>
      </w:rPr>
    </w:lvl>
    <w:lvl w:ilvl="4" w:tplc="CDF00CA6">
      <w:start w:val="1"/>
      <w:numFmt w:val="bullet"/>
      <w:lvlText w:val=""/>
      <w:lvlJc w:val="left"/>
      <w:pPr>
        <w:ind w:left="1440" w:hanging="360"/>
      </w:pPr>
      <w:rPr>
        <w:rFonts w:ascii="Symbol" w:hAnsi="Symbol"/>
      </w:rPr>
    </w:lvl>
    <w:lvl w:ilvl="5" w:tplc="A520512E">
      <w:start w:val="1"/>
      <w:numFmt w:val="bullet"/>
      <w:lvlText w:val=""/>
      <w:lvlJc w:val="left"/>
      <w:pPr>
        <w:ind w:left="1440" w:hanging="360"/>
      </w:pPr>
      <w:rPr>
        <w:rFonts w:ascii="Symbol" w:hAnsi="Symbol"/>
      </w:rPr>
    </w:lvl>
    <w:lvl w:ilvl="6" w:tplc="BD9E08B4">
      <w:start w:val="1"/>
      <w:numFmt w:val="bullet"/>
      <w:lvlText w:val=""/>
      <w:lvlJc w:val="left"/>
      <w:pPr>
        <w:ind w:left="1440" w:hanging="360"/>
      </w:pPr>
      <w:rPr>
        <w:rFonts w:ascii="Symbol" w:hAnsi="Symbol"/>
      </w:rPr>
    </w:lvl>
    <w:lvl w:ilvl="7" w:tplc="65481056">
      <w:start w:val="1"/>
      <w:numFmt w:val="bullet"/>
      <w:lvlText w:val=""/>
      <w:lvlJc w:val="left"/>
      <w:pPr>
        <w:ind w:left="1440" w:hanging="360"/>
      </w:pPr>
      <w:rPr>
        <w:rFonts w:ascii="Symbol" w:hAnsi="Symbol"/>
      </w:rPr>
    </w:lvl>
    <w:lvl w:ilvl="8" w:tplc="186C2BF8">
      <w:start w:val="1"/>
      <w:numFmt w:val="bullet"/>
      <w:lvlText w:val=""/>
      <w:lvlJc w:val="left"/>
      <w:pPr>
        <w:ind w:left="1440" w:hanging="360"/>
      </w:pPr>
      <w:rPr>
        <w:rFonts w:ascii="Symbol" w:hAnsi="Symbol"/>
      </w:rPr>
    </w:lvl>
  </w:abstractNum>
  <w:abstractNum w:abstractNumId="214" w15:restartNumberingAfterBreak="0">
    <w:nsid w:val="78330A45"/>
    <w:multiLevelType w:val="hybridMultilevel"/>
    <w:tmpl w:val="4F4EBF40"/>
    <w:lvl w:ilvl="0" w:tplc="A7FE4FAA">
      <w:start w:val="1"/>
      <w:numFmt w:val="bullet"/>
      <w:lvlText w:val=""/>
      <w:lvlJc w:val="left"/>
      <w:pPr>
        <w:ind w:left="1020" w:hanging="360"/>
      </w:pPr>
      <w:rPr>
        <w:rFonts w:ascii="Symbol" w:hAnsi="Symbol"/>
      </w:rPr>
    </w:lvl>
    <w:lvl w:ilvl="1" w:tplc="A406FBCC">
      <w:start w:val="1"/>
      <w:numFmt w:val="bullet"/>
      <w:lvlText w:val=""/>
      <w:lvlJc w:val="left"/>
      <w:pPr>
        <w:ind w:left="1020" w:hanging="360"/>
      </w:pPr>
      <w:rPr>
        <w:rFonts w:ascii="Symbol" w:hAnsi="Symbol"/>
      </w:rPr>
    </w:lvl>
    <w:lvl w:ilvl="2" w:tplc="619E89DC">
      <w:start w:val="1"/>
      <w:numFmt w:val="bullet"/>
      <w:lvlText w:val=""/>
      <w:lvlJc w:val="left"/>
      <w:pPr>
        <w:ind w:left="1020" w:hanging="360"/>
      </w:pPr>
      <w:rPr>
        <w:rFonts w:ascii="Symbol" w:hAnsi="Symbol"/>
      </w:rPr>
    </w:lvl>
    <w:lvl w:ilvl="3" w:tplc="3AE4973C">
      <w:start w:val="1"/>
      <w:numFmt w:val="bullet"/>
      <w:lvlText w:val=""/>
      <w:lvlJc w:val="left"/>
      <w:pPr>
        <w:ind w:left="1020" w:hanging="360"/>
      </w:pPr>
      <w:rPr>
        <w:rFonts w:ascii="Symbol" w:hAnsi="Symbol"/>
      </w:rPr>
    </w:lvl>
    <w:lvl w:ilvl="4" w:tplc="6E0AE6FA">
      <w:start w:val="1"/>
      <w:numFmt w:val="bullet"/>
      <w:lvlText w:val=""/>
      <w:lvlJc w:val="left"/>
      <w:pPr>
        <w:ind w:left="1020" w:hanging="360"/>
      </w:pPr>
      <w:rPr>
        <w:rFonts w:ascii="Symbol" w:hAnsi="Symbol"/>
      </w:rPr>
    </w:lvl>
    <w:lvl w:ilvl="5" w:tplc="BFF481CA">
      <w:start w:val="1"/>
      <w:numFmt w:val="bullet"/>
      <w:lvlText w:val=""/>
      <w:lvlJc w:val="left"/>
      <w:pPr>
        <w:ind w:left="1020" w:hanging="360"/>
      </w:pPr>
      <w:rPr>
        <w:rFonts w:ascii="Symbol" w:hAnsi="Symbol"/>
      </w:rPr>
    </w:lvl>
    <w:lvl w:ilvl="6" w:tplc="92B4799E">
      <w:start w:val="1"/>
      <w:numFmt w:val="bullet"/>
      <w:lvlText w:val=""/>
      <w:lvlJc w:val="left"/>
      <w:pPr>
        <w:ind w:left="1020" w:hanging="360"/>
      </w:pPr>
      <w:rPr>
        <w:rFonts w:ascii="Symbol" w:hAnsi="Symbol"/>
      </w:rPr>
    </w:lvl>
    <w:lvl w:ilvl="7" w:tplc="32E2802E">
      <w:start w:val="1"/>
      <w:numFmt w:val="bullet"/>
      <w:lvlText w:val=""/>
      <w:lvlJc w:val="left"/>
      <w:pPr>
        <w:ind w:left="1020" w:hanging="360"/>
      </w:pPr>
      <w:rPr>
        <w:rFonts w:ascii="Symbol" w:hAnsi="Symbol"/>
      </w:rPr>
    </w:lvl>
    <w:lvl w:ilvl="8" w:tplc="E4C0165C">
      <w:start w:val="1"/>
      <w:numFmt w:val="bullet"/>
      <w:lvlText w:val=""/>
      <w:lvlJc w:val="left"/>
      <w:pPr>
        <w:ind w:left="1020" w:hanging="360"/>
      </w:pPr>
      <w:rPr>
        <w:rFonts w:ascii="Symbol" w:hAnsi="Symbol"/>
      </w:rPr>
    </w:lvl>
  </w:abstractNum>
  <w:abstractNum w:abstractNumId="215" w15:restartNumberingAfterBreak="0">
    <w:nsid w:val="78714C24"/>
    <w:multiLevelType w:val="hybridMultilevel"/>
    <w:tmpl w:val="6DBC5B2E"/>
    <w:lvl w:ilvl="0" w:tplc="51B88D34">
      <w:start w:val="1"/>
      <w:numFmt w:val="bullet"/>
      <w:lvlText w:val=""/>
      <w:lvlJc w:val="left"/>
      <w:pPr>
        <w:ind w:left="720" w:hanging="360"/>
      </w:pPr>
      <w:rPr>
        <w:rFonts w:ascii="Symbol" w:hAnsi="Symbol"/>
      </w:rPr>
    </w:lvl>
    <w:lvl w:ilvl="1" w:tplc="AE4647EA">
      <w:start w:val="1"/>
      <w:numFmt w:val="bullet"/>
      <w:lvlText w:val=""/>
      <w:lvlJc w:val="left"/>
      <w:pPr>
        <w:ind w:left="720" w:hanging="360"/>
      </w:pPr>
      <w:rPr>
        <w:rFonts w:ascii="Symbol" w:hAnsi="Symbol"/>
      </w:rPr>
    </w:lvl>
    <w:lvl w:ilvl="2" w:tplc="4D9601DA">
      <w:start w:val="1"/>
      <w:numFmt w:val="bullet"/>
      <w:lvlText w:val=""/>
      <w:lvlJc w:val="left"/>
      <w:pPr>
        <w:ind w:left="720" w:hanging="360"/>
      </w:pPr>
      <w:rPr>
        <w:rFonts w:ascii="Symbol" w:hAnsi="Symbol"/>
      </w:rPr>
    </w:lvl>
    <w:lvl w:ilvl="3" w:tplc="5B1232D2">
      <w:start w:val="1"/>
      <w:numFmt w:val="bullet"/>
      <w:lvlText w:val=""/>
      <w:lvlJc w:val="left"/>
      <w:pPr>
        <w:ind w:left="720" w:hanging="360"/>
      </w:pPr>
      <w:rPr>
        <w:rFonts w:ascii="Symbol" w:hAnsi="Symbol"/>
      </w:rPr>
    </w:lvl>
    <w:lvl w:ilvl="4" w:tplc="2090A38A">
      <w:start w:val="1"/>
      <w:numFmt w:val="bullet"/>
      <w:lvlText w:val=""/>
      <w:lvlJc w:val="left"/>
      <w:pPr>
        <w:ind w:left="720" w:hanging="360"/>
      </w:pPr>
      <w:rPr>
        <w:rFonts w:ascii="Symbol" w:hAnsi="Symbol"/>
      </w:rPr>
    </w:lvl>
    <w:lvl w:ilvl="5" w:tplc="731C8356">
      <w:start w:val="1"/>
      <w:numFmt w:val="bullet"/>
      <w:lvlText w:val=""/>
      <w:lvlJc w:val="left"/>
      <w:pPr>
        <w:ind w:left="720" w:hanging="360"/>
      </w:pPr>
      <w:rPr>
        <w:rFonts w:ascii="Symbol" w:hAnsi="Symbol"/>
      </w:rPr>
    </w:lvl>
    <w:lvl w:ilvl="6" w:tplc="D9B2325A">
      <w:start w:val="1"/>
      <w:numFmt w:val="bullet"/>
      <w:lvlText w:val=""/>
      <w:lvlJc w:val="left"/>
      <w:pPr>
        <w:ind w:left="720" w:hanging="360"/>
      </w:pPr>
      <w:rPr>
        <w:rFonts w:ascii="Symbol" w:hAnsi="Symbol"/>
      </w:rPr>
    </w:lvl>
    <w:lvl w:ilvl="7" w:tplc="22C2E198">
      <w:start w:val="1"/>
      <w:numFmt w:val="bullet"/>
      <w:lvlText w:val=""/>
      <w:lvlJc w:val="left"/>
      <w:pPr>
        <w:ind w:left="720" w:hanging="360"/>
      </w:pPr>
      <w:rPr>
        <w:rFonts w:ascii="Symbol" w:hAnsi="Symbol"/>
      </w:rPr>
    </w:lvl>
    <w:lvl w:ilvl="8" w:tplc="2646A29A">
      <w:start w:val="1"/>
      <w:numFmt w:val="bullet"/>
      <w:lvlText w:val=""/>
      <w:lvlJc w:val="left"/>
      <w:pPr>
        <w:ind w:left="720" w:hanging="360"/>
      </w:pPr>
      <w:rPr>
        <w:rFonts w:ascii="Symbol" w:hAnsi="Symbol"/>
      </w:rPr>
    </w:lvl>
  </w:abstractNum>
  <w:abstractNum w:abstractNumId="216" w15:restartNumberingAfterBreak="0">
    <w:nsid w:val="787613E0"/>
    <w:multiLevelType w:val="multilevel"/>
    <w:tmpl w:val="04BCDCAE"/>
    <w:numStyleLink w:val="AppE"/>
  </w:abstractNum>
  <w:abstractNum w:abstractNumId="217" w15:restartNumberingAfterBreak="0">
    <w:nsid w:val="78D14040"/>
    <w:multiLevelType w:val="multilevel"/>
    <w:tmpl w:val="04BCDCAE"/>
    <w:numStyleLink w:val="AppE"/>
  </w:abstractNum>
  <w:abstractNum w:abstractNumId="218" w15:restartNumberingAfterBreak="0">
    <w:nsid w:val="7C1D3BE7"/>
    <w:multiLevelType w:val="hybridMultilevel"/>
    <w:tmpl w:val="84844EFC"/>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9" w15:restartNumberingAfterBreak="0">
    <w:nsid w:val="7D6C74D2"/>
    <w:multiLevelType w:val="hybridMultilevel"/>
    <w:tmpl w:val="D8CA7F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0" w15:restartNumberingAfterBreak="0">
    <w:nsid w:val="7DA62A27"/>
    <w:multiLevelType w:val="multilevel"/>
    <w:tmpl w:val="04BCDCAE"/>
    <w:numStyleLink w:val="AppE"/>
  </w:abstractNum>
  <w:abstractNum w:abstractNumId="221" w15:restartNumberingAfterBreak="0">
    <w:nsid w:val="7DA92321"/>
    <w:multiLevelType w:val="multilevel"/>
    <w:tmpl w:val="22FA2068"/>
    <w:styleLink w:val="AppA"/>
    <w:lvl w:ilvl="0">
      <w:start w:val="1"/>
      <w:numFmt w:val="decimal"/>
      <w:lvlText w:val="A-%1"/>
      <w:lvlJc w:val="left"/>
      <w:pPr>
        <w:ind w:left="432" w:hanging="432"/>
      </w:pPr>
      <w:rPr>
        <w:rFonts w:hint="default"/>
      </w:rPr>
    </w:lvl>
    <w:lvl w:ilvl="1">
      <w:start w:val="1"/>
      <w:numFmt w:val="decimal"/>
      <w:lvlText w:val="A-%1.%2"/>
      <w:lvlJc w:val="left"/>
      <w:pPr>
        <w:ind w:left="576" w:hanging="576"/>
      </w:pPr>
      <w:rPr>
        <w:rFonts w:hint="default"/>
      </w:rPr>
    </w:lvl>
    <w:lvl w:ilvl="2">
      <w:start w:val="1"/>
      <w:numFmt w:val="decimal"/>
      <w:lvlText w:val="A-%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22" w15:restartNumberingAfterBreak="0">
    <w:nsid w:val="7F483EAD"/>
    <w:multiLevelType w:val="hybridMultilevel"/>
    <w:tmpl w:val="ACB63250"/>
    <w:lvl w:ilvl="0" w:tplc="0409000F">
      <w:start w:val="1"/>
      <w:numFmt w:val="decimal"/>
      <w:lvlText w:val="%1."/>
      <w:lvlJc w:val="left"/>
      <w:pPr>
        <w:ind w:left="765" w:hanging="360"/>
      </w:pPr>
      <w:rPr>
        <w:rFonts w:hint="eastAsia"/>
      </w:rPr>
    </w:lvl>
    <w:lvl w:ilvl="1" w:tplc="040B0019" w:tentative="1">
      <w:start w:val="1"/>
      <w:numFmt w:val="lowerLetter"/>
      <w:lvlText w:val="%2."/>
      <w:lvlJc w:val="left"/>
      <w:pPr>
        <w:ind w:left="1485" w:hanging="360"/>
      </w:pPr>
    </w:lvl>
    <w:lvl w:ilvl="2" w:tplc="040B001B" w:tentative="1">
      <w:start w:val="1"/>
      <w:numFmt w:val="lowerRoman"/>
      <w:lvlText w:val="%3."/>
      <w:lvlJc w:val="right"/>
      <w:pPr>
        <w:ind w:left="2205" w:hanging="180"/>
      </w:pPr>
    </w:lvl>
    <w:lvl w:ilvl="3" w:tplc="040B000F" w:tentative="1">
      <w:start w:val="1"/>
      <w:numFmt w:val="decimal"/>
      <w:lvlText w:val="%4."/>
      <w:lvlJc w:val="left"/>
      <w:pPr>
        <w:ind w:left="2925" w:hanging="360"/>
      </w:pPr>
    </w:lvl>
    <w:lvl w:ilvl="4" w:tplc="040B0019" w:tentative="1">
      <w:start w:val="1"/>
      <w:numFmt w:val="lowerLetter"/>
      <w:lvlText w:val="%5."/>
      <w:lvlJc w:val="left"/>
      <w:pPr>
        <w:ind w:left="3645" w:hanging="360"/>
      </w:pPr>
    </w:lvl>
    <w:lvl w:ilvl="5" w:tplc="040B001B" w:tentative="1">
      <w:start w:val="1"/>
      <w:numFmt w:val="lowerRoman"/>
      <w:lvlText w:val="%6."/>
      <w:lvlJc w:val="right"/>
      <w:pPr>
        <w:ind w:left="4365" w:hanging="180"/>
      </w:pPr>
    </w:lvl>
    <w:lvl w:ilvl="6" w:tplc="040B000F" w:tentative="1">
      <w:start w:val="1"/>
      <w:numFmt w:val="decimal"/>
      <w:lvlText w:val="%7."/>
      <w:lvlJc w:val="left"/>
      <w:pPr>
        <w:ind w:left="5085" w:hanging="360"/>
      </w:pPr>
    </w:lvl>
    <w:lvl w:ilvl="7" w:tplc="040B0019" w:tentative="1">
      <w:start w:val="1"/>
      <w:numFmt w:val="lowerLetter"/>
      <w:lvlText w:val="%8."/>
      <w:lvlJc w:val="left"/>
      <w:pPr>
        <w:ind w:left="5805" w:hanging="360"/>
      </w:pPr>
    </w:lvl>
    <w:lvl w:ilvl="8" w:tplc="040B001B" w:tentative="1">
      <w:start w:val="1"/>
      <w:numFmt w:val="lowerRoman"/>
      <w:lvlText w:val="%9."/>
      <w:lvlJc w:val="right"/>
      <w:pPr>
        <w:ind w:left="6525" w:hanging="180"/>
      </w:pPr>
    </w:lvl>
  </w:abstractNum>
  <w:num w:numId="1" w16cid:durableId="432823153">
    <w:abstractNumId w:val="3"/>
  </w:num>
  <w:num w:numId="2" w16cid:durableId="652611275">
    <w:abstractNumId w:val="20"/>
    <w:lvlOverride w:ilvl="0">
      <w:startOverride w:val="1"/>
    </w:lvlOverride>
  </w:num>
  <w:num w:numId="3" w16cid:durableId="388529573">
    <w:abstractNumId w:val="2"/>
  </w:num>
  <w:num w:numId="4" w16cid:durableId="434254668">
    <w:abstractNumId w:val="1"/>
  </w:num>
  <w:num w:numId="5" w16cid:durableId="1504247893">
    <w:abstractNumId w:val="0"/>
  </w:num>
  <w:num w:numId="6" w16cid:durableId="458687293">
    <w:abstractNumId w:val="95"/>
  </w:num>
  <w:num w:numId="7" w16cid:durableId="520437362">
    <w:abstractNumId w:val="4"/>
  </w:num>
  <w:num w:numId="8" w16cid:durableId="224798262">
    <w:abstractNumId w:val="102"/>
  </w:num>
  <w:num w:numId="9" w16cid:durableId="1220020221">
    <w:abstractNumId w:val="79"/>
    <w:lvlOverride w:ilvl="0">
      <w:startOverride w:val="1"/>
    </w:lvlOverride>
    <w:lvlOverride w:ilvl="1">
      <w:startOverride w:val="1"/>
    </w:lvlOverride>
    <w:lvlOverride w:ilvl="2">
      <w:startOverride w:val="1"/>
    </w:lvlOverride>
    <w:lvlOverride w:ilvl="3"/>
    <w:lvlOverride w:ilvl="4"/>
    <w:lvlOverride w:ilvl="5"/>
    <w:lvlOverride w:ilvl="6"/>
    <w:lvlOverride w:ilvl="7"/>
    <w:lvlOverride w:ilvl="8"/>
  </w:num>
  <w:num w:numId="10" w16cid:durableId="2088989597">
    <w:abstractNumId w:val="70"/>
  </w:num>
  <w:num w:numId="11" w16cid:durableId="1538661874">
    <w:abstractNumId w:val="206"/>
  </w:num>
  <w:num w:numId="12" w16cid:durableId="1366056996">
    <w:abstractNumId w:val="104"/>
  </w:num>
  <w:num w:numId="13" w16cid:durableId="934938797">
    <w:abstractNumId w:val="219"/>
  </w:num>
  <w:num w:numId="14" w16cid:durableId="1152716467">
    <w:abstractNumId w:val="5"/>
  </w:num>
  <w:num w:numId="15" w16cid:durableId="825323552">
    <w:abstractNumId w:val="140"/>
  </w:num>
  <w:num w:numId="16" w16cid:durableId="1365056534">
    <w:abstractNumId w:val="89"/>
  </w:num>
  <w:num w:numId="17" w16cid:durableId="1229415262">
    <w:abstractNumId w:val="159"/>
  </w:num>
  <w:num w:numId="18" w16cid:durableId="602953057">
    <w:abstractNumId w:val="118"/>
  </w:num>
  <w:num w:numId="19" w16cid:durableId="1456021189">
    <w:abstractNumId w:val="162"/>
  </w:num>
  <w:num w:numId="20" w16cid:durableId="657074034">
    <w:abstractNumId w:val="24"/>
  </w:num>
  <w:num w:numId="21" w16cid:durableId="1747340357">
    <w:abstractNumId w:val="156"/>
  </w:num>
  <w:num w:numId="22" w16cid:durableId="1880237404">
    <w:abstractNumId w:val="57"/>
  </w:num>
  <w:num w:numId="23" w16cid:durableId="395519696">
    <w:abstractNumId w:val="30"/>
  </w:num>
  <w:num w:numId="24" w16cid:durableId="315649694">
    <w:abstractNumId w:val="97"/>
  </w:num>
  <w:num w:numId="25" w16cid:durableId="1678388144">
    <w:abstractNumId w:val="40"/>
  </w:num>
  <w:num w:numId="26" w16cid:durableId="425270687">
    <w:abstractNumId w:val="27"/>
  </w:num>
  <w:num w:numId="27" w16cid:durableId="57022568">
    <w:abstractNumId w:val="62"/>
  </w:num>
  <w:num w:numId="28" w16cid:durableId="1365593703">
    <w:abstractNumId w:val="170"/>
  </w:num>
  <w:num w:numId="29" w16cid:durableId="272830641">
    <w:abstractNumId w:val="86"/>
  </w:num>
  <w:num w:numId="30" w16cid:durableId="2041735839">
    <w:abstractNumId w:val="133"/>
  </w:num>
  <w:num w:numId="31" w16cid:durableId="1208181221">
    <w:abstractNumId w:val="87"/>
  </w:num>
  <w:num w:numId="32" w16cid:durableId="1865439396">
    <w:abstractNumId w:val="167"/>
  </w:num>
  <w:num w:numId="33" w16cid:durableId="479427342">
    <w:abstractNumId w:val="160"/>
  </w:num>
  <w:num w:numId="34" w16cid:durableId="1198079038">
    <w:abstractNumId w:val="144"/>
  </w:num>
  <w:num w:numId="35" w16cid:durableId="1648513988">
    <w:abstractNumId w:val="171"/>
  </w:num>
  <w:num w:numId="36" w16cid:durableId="681395225">
    <w:abstractNumId w:val="191"/>
  </w:num>
  <w:num w:numId="37" w16cid:durableId="542406099">
    <w:abstractNumId w:val="172"/>
  </w:num>
  <w:num w:numId="38" w16cid:durableId="788353502">
    <w:abstractNumId w:val="182"/>
  </w:num>
  <w:num w:numId="39" w16cid:durableId="1403211629">
    <w:abstractNumId w:val="78"/>
  </w:num>
  <w:num w:numId="40" w16cid:durableId="1933275798">
    <w:abstractNumId w:val="23"/>
  </w:num>
  <w:num w:numId="41" w16cid:durableId="2145198098">
    <w:abstractNumId w:val="64"/>
  </w:num>
  <w:num w:numId="42" w16cid:durableId="885096402">
    <w:abstractNumId w:val="136"/>
  </w:num>
  <w:num w:numId="43" w16cid:durableId="2081514262">
    <w:abstractNumId w:val="71"/>
  </w:num>
  <w:num w:numId="44" w16cid:durableId="1667590414">
    <w:abstractNumId w:val="6"/>
  </w:num>
  <w:num w:numId="45" w16cid:durableId="482047812">
    <w:abstractNumId w:val="122"/>
  </w:num>
  <w:num w:numId="46" w16cid:durableId="1147546858">
    <w:abstractNumId w:val="161"/>
  </w:num>
  <w:num w:numId="47" w16cid:durableId="1277758648">
    <w:abstractNumId w:val="178"/>
  </w:num>
  <w:num w:numId="48" w16cid:durableId="911505430">
    <w:abstractNumId w:val="117"/>
  </w:num>
  <w:num w:numId="49" w16cid:durableId="1743286102">
    <w:abstractNumId w:val="11"/>
  </w:num>
  <w:num w:numId="50" w16cid:durableId="81689452">
    <w:abstractNumId w:val="61"/>
  </w:num>
  <w:num w:numId="51" w16cid:durableId="1522090863">
    <w:abstractNumId w:val="50"/>
  </w:num>
  <w:num w:numId="52" w16cid:durableId="455148923">
    <w:abstractNumId w:val="83"/>
  </w:num>
  <w:num w:numId="53" w16cid:durableId="190073881">
    <w:abstractNumId w:val="109"/>
  </w:num>
  <w:num w:numId="54" w16cid:durableId="1835803932">
    <w:abstractNumId w:val="184"/>
  </w:num>
  <w:num w:numId="55" w16cid:durableId="665087180">
    <w:abstractNumId w:val="205"/>
  </w:num>
  <w:num w:numId="56" w16cid:durableId="1601529935">
    <w:abstractNumId w:val="189"/>
  </w:num>
  <w:num w:numId="57" w16cid:durableId="1893223561">
    <w:abstractNumId w:val="152"/>
  </w:num>
  <w:num w:numId="58" w16cid:durableId="884679831">
    <w:abstractNumId w:val="154"/>
  </w:num>
  <w:num w:numId="59" w16cid:durableId="1215968707">
    <w:abstractNumId w:val="185"/>
  </w:num>
  <w:num w:numId="60" w16cid:durableId="1669167867">
    <w:abstractNumId w:val="128"/>
  </w:num>
  <w:num w:numId="61" w16cid:durableId="1401245961">
    <w:abstractNumId w:val="54"/>
  </w:num>
  <w:num w:numId="62" w16cid:durableId="130707343">
    <w:abstractNumId w:val="175"/>
  </w:num>
  <w:num w:numId="63" w16cid:durableId="2040466205">
    <w:abstractNumId w:val="183"/>
  </w:num>
  <w:num w:numId="64" w16cid:durableId="1139231029">
    <w:abstractNumId w:val="155"/>
  </w:num>
  <w:num w:numId="65" w16cid:durableId="2120636323">
    <w:abstractNumId w:val="115"/>
  </w:num>
  <w:num w:numId="66" w16cid:durableId="382027907">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7" w16cid:durableId="1843624437">
    <w:abstractNumId w:val="1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8" w16cid:durableId="509489035">
    <w:abstractNumId w:val="1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9" w16cid:durableId="1650213239">
    <w:abstractNumId w:val="147"/>
  </w:num>
  <w:num w:numId="70" w16cid:durableId="1551728611">
    <w:abstractNumId w:val="94"/>
  </w:num>
  <w:num w:numId="71" w16cid:durableId="1828789613">
    <w:abstractNumId w:val="96"/>
  </w:num>
  <w:num w:numId="72" w16cid:durableId="186219696">
    <w:abstractNumId w:val="33"/>
  </w:num>
  <w:num w:numId="73" w16cid:durableId="564797464">
    <w:abstractNumId w:val="193"/>
  </w:num>
  <w:num w:numId="74" w16cid:durableId="456336870">
    <w:abstractNumId w:val="100"/>
  </w:num>
  <w:num w:numId="75" w16cid:durableId="1110736404">
    <w:abstractNumId w:val="173"/>
  </w:num>
  <w:num w:numId="76" w16cid:durableId="1601067080">
    <w:abstractNumId w:val="218"/>
  </w:num>
  <w:num w:numId="77" w16cid:durableId="895627992">
    <w:abstractNumId w:val="112"/>
  </w:num>
  <w:num w:numId="78" w16cid:durableId="1791895866">
    <w:abstractNumId w:val="101"/>
  </w:num>
  <w:num w:numId="79" w16cid:durableId="2020740785">
    <w:abstractNumId w:val="63"/>
  </w:num>
  <w:num w:numId="80" w16cid:durableId="212274501">
    <w:abstractNumId w:val="121"/>
  </w:num>
  <w:num w:numId="81" w16cid:durableId="1953394339">
    <w:abstractNumId w:val="194"/>
  </w:num>
  <w:num w:numId="82" w16cid:durableId="1177884358">
    <w:abstractNumId w:val="84"/>
  </w:num>
  <w:num w:numId="83" w16cid:durableId="968320945">
    <w:abstractNumId w:val="150"/>
  </w:num>
  <w:num w:numId="84" w16cid:durableId="1589540613">
    <w:abstractNumId w:val="180"/>
  </w:num>
  <w:num w:numId="85" w16cid:durableId="1339579398">
    <w:abstractNumId w:val="163"/>
  </w:num>
  <w:num w:numId="86" w16cid:durableId="1234852156">
    <w:abstractNumId w:val="124"/>
  </w:num>
  <w:num w:numId="87" w16cid:durableId="2039427198">
    <w:abstractNumId w:val="76"/>
  </w:num>
  <w:num w:numId="88" w16cid:durableId="1285115057">
    <w:abstractNumId w:val="149"/>
  </w:num>
  <w:num w:numId="89" w16cid:durableId="2115326439">
    <w:abstractNumId w:val="127"/>
  </w:num>
  <w:num w:numId="90" w16cid:durableId="1010915573">
    <w:abstractNumId w:val="137"/>
  </w:num>
  <w:num w:numId="91" w16cid:durableId="1564027605">
    <w:abstractNumId w:val="35"/>
  </w:num>
  <w:num w:numId="92" w16cid:durableId="470439567">
    <w:abstractNumId w:val="222"/>
  </w:num>
  <w:num w:numId="93" w16cid:durableId="1198395811">
    <w:abstractNumId w:val="212"/>
  </w:num>
  <w:num w:numId="94" w16cid:durableId="1110275684">
    <w:abstractNumId w:val="65"/>
  </w:num>
  <w:num w:numId="95" w16cid:durableId="419908145">
    <w:abstractNumId w:val="19"/>
  </w:num>
  <w:num w:numId="96" w16cid:durableId="1105148574">
    <w:abstractNumId w:val="9"/>
  </w:num>
  <w:num w:numId="97" w16cid:durableId="831335758">
    <w:abstractNumId w:val="148"/>
  </w:num>
  <w:num w:numId="98" w16cid:durableId="1918709030">
    <w:abstractNumId w:val="179"/>
  </w:num>
  <w:num w:numId="99" w16cid:durableId="1078593336">
    <w:abstractNumId w:val="44"/>
  </w:num>
  <w:num w:numId="100" w16cid:durableId="576207716">
    <w:abstractNumId w:val="81"/>
  </w:num>
  <w:num w:numId="101" w16cid:durableId="1322809917">
    <w:abstractNumId w:val="130"/>
  </w:num>
  <w:num w:numId="102" w16cid:durableId="1884554199">
    <w:abstractNumId w:val="130"/>
    <w:lvlOverride w:ilvl="0">
      <w:lvl w:ilvl="0">
        <w:start w:val="1"/>
        <w:numFmt w:val="decimal"/>
        <w:lvlText w:val="C-1-%1"/>
        <w:lvlJc w:val="left"/>
        <w:pPr>
          <w:ind w:left="567" w:hanging="567"/>
        </w:pPr>
        <w:rPr>
          <w:rFonts w:hint="default"/>
          <w:b/>
          <w:i w:val="0"/>
          <w:sz w:val="24"/>
        </w:rPr>
      </w:lvl>
    </w:lvlOverride>
    <w:lvlOverride w:ilvl="1">
      <w:lvl w:ilvl="1">
        <w:start w:val="1"/>
        <w:numFmt w:val="decimal"/>
        <w:lvlText w:val="C-1-%1.%2"/>
        <w:lvlJc w:val="left"/>
        <w:pPr>
          <w:ind w:left="709" w:hanging="709"/>
        </w:pPr>
        <w:rPr>
          <w:rFonts w:hint="default"/>
          <w:b/>
          <w:i w:val="0"/>
          <w:sz w:val="22"/>
        </w:rPr>
      </w:lvl>
    </w:lvlOverride>
    <w:lvlOverride w:ilvl="2">
      <w:lvl w:ilvl="2">
        <w:start w:val="1"/>
        <w:numFmt w:val="decimal"/>
        <w:lvlText w:val="C-1-%1.%2.%3"/>
        <w:lvlJc w:val="left"/>
        <w:pPr>
          <w:ind w:left="851" w:hanging="851"/>
        </w:pPr>
        <w:rPr>
          <w:rFonts w:hint="default"/>
          <w:b/>
          <w:i w:val="0"/>
          <w:sz w:val="20"/>
        </w:rPr>
      </w:lvl>
    </w:lvlOverride>
    <w:lvlOverride w:ilvl="3">
      <w:lvl w:ilvl="3">
        <w:start w:val="1"/>
        <w:numFmt w:val="decimal"/>
        <w:lvlText w:val="C-%1.%2.%3.%4"/>
        <w:lvlJc w:val="left"/>
        <w:pPr>
          <w:ind w:left="864" w:hanging="864"/>
        </w:pPr>
        <w:rPr>
          <w:rFonts w:hint="default"/>
        </w:rPr>
      </w:lvl>
    </w:lvlOverride>
    <w:lvlOverride w:ilvl="4">
      <w:lvl w:ilvl="4">
        <w:start w:val="1"/>
        <w:numFmt w:val="decimal"/>
        <w:lvlText w:val="C-%1.%2.%3.%4.%5"/>
        <w:lvlJc w:val="left"/>
        <w:pPr>
          <w:ind w:left="1008" w:hanging="1008"/>
        </w:pPr>
        <w:rPr>
          <w:rFonts w:hint="default"/>
        </w:rPr>
      </w:lvl>
    </w:lvlOverride>
    <w:lvlOverride w:ilvl="5">
      <w:lvl w:ilvl="5">
        <w:start w:val="1"/>
        <w:numFmt w:val="decimal"/>
        <w:lvlText w:val="C-%1.%2.%3.%4.%5.%6"/>
        <w:lvlJc w:val="left"/>
        <w:pPr>
          <w:ind w:left="1152" w:hanging="1152"/>
        </w:pPr>
        <w:rPr>
          <w:rFonts w:hint="default"/>
        </w:rPr>
      </w:lvl>
    </w:lvlOverride>
    <w:lvlOverride w:ilvl="6">
      <w:lvl w:ilvl="6">
        <w:start w:val="1"/>
        <w:numFmt w:val="decimal"/>
        <w:lvlText w:val="C-%1.%2.%3.%4.%5.%6.%7"/>
        <w:lvlJc w:val="left"/>
        <w:pPr>
          <w:ind w:left="1296" w:hanging="1296"/>
        </w:pPr>
        <w:rPr>
          <w:rFonts w:hint="default"/>
        </w:rPr>
      </w:lvl>
    </w:lvlOverride>
    <w:lvlOverride w:ilvl="7">
      <w:lvl w:ilvl="7">
        <w:start w:val="1"/>
        <w:numFmt w:val="decimal"/>
        <w:lvlText w:val="C-%1.%2.%3.%4.%5.%6.%7.%8"/>
        <w:lvlJc w:val="left"/>
        <w:pPr>
          <w:ind w:left="1440" w:hanging="1440"/>
        </w:pPr>
        <w:rPr>
          <w:rFonts w:hint="default"/>
        </w:rPr>
      </w:lvl>
    </w:lvlOverride>
    <w:lvlOverride w:ilvl="8">
      <w:lvl w:ilvl="8">
        <w:start w:val="1"/>
        <w:numFmt w:val="decimal"/>
        <w:lvlText w:val="C-%1.%2.%3.%4.%5.%6.%7.%8.%9"/>
        <w:lvlJc w:val="left"/>
        <w:pPr>
          <w:ind w:left="1584" w:hanging="1584"/>
        </w:pPr>
        <w:rPr>
          <w:rFonts w:hint="default"/>
        </w:rPr>
      </w:lvl>
    </w:lvlOverride>
  </w:num>
  <w:num w:numId="103" w16cid:durableId="1523782194">
    <w:abstractNumId w:val="1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 w16cid:durableId="311253869">
    <w:abstractNumId w:val="17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 w16cid:durableId="352222104">
    <w:abstractNumId w:val="179"/>
  </w:num>
  <w:num w:numId="106" w16cid:durableId="1051802856">
    <w:abstractNumId w:val="138"/>
  </w:num>
  <w:num w:numId="107" w16cid:durableId="666128713">
    <w:abstractNumId w:val="45"/>
  </w:num>
  <w:num w:numId="108" w16cid:durableId="1466967227">
    <w:abstractNumId w:val="26"/>
  </w:num>
  <w:num w:numId="109" w16cid:durableId="2105615323">
    <w:abstractNumId w:val="92"/>
  </w:num>
  <w:num w:numId="110" w16cid:durableId="917132877">
    <w:abstractNumId w:val="43"/>
  </w:num>
  <w:num w:numId="111" w16cid:durableId="314146171">
    <w:abstractNumId w:val="85"/>
  </w:num>
  <w:num w:numId="112" w16cid:durableId="1760445821">
    <w:abstractNumId w:val="46"/>
  </w:num>
  <w:num w:numId="113" w16cid:durableId="734352504">
    <w:abstractNumId w:val="110"/>
  </w:num>
  <w:num w:numId="114" w16cid:durableId="1475636988">
    <w:abstractNumId w:val="22"/>
  </w:num>
  <w:num w:numId="115" w16cid:durableId="854613115">
    <w:abstractNumId w:val="132"/>
  </w:num>
  <w:num w:numId="116" w16cid:durableId="25253516">
    <w:abstractNumId w:val="196"/>
  </w:num>
  <w:num w:numId="117" w16cid:durableId="1986933757">
    <w:abstractNumId w:val="192"/>
  </w:num>
  <w:num w:numId="118" w16cid:durableId="1440880355">
    <w:abstractNumId w:val="88"/>
  </w:num>
  <w:num w:numId="119" w16cid:durableId="1746294753">
    <w:abstractNumId w:val="60"/>
  </w:num>
  <w:num w:numId="120" w16cid:durableId="1036077983">
    <w:abstractNumId w:val="153"/>
  </w:num>
  <w:num w:numId="121" w16cid:durableId="907836287">
    <w:abstractNumId w:val="179"/>
  </w:num>
  <w:num w:numId="122" w16cid:durableId="489829795">
    <w:abstractNumId w:val="56"/>
  </w:num>
  <w:num w:numId="123" w16cid:durableId="920066762">
    <w:abstractNumId w:val="98"/>
  </w:num>
  <w:num w:numId="124" w16cid:durableId="502546762">
    <w:abstractNumId w:val="198"/>
  </w:num>
  <w:num w:numId="125" w16cid:durableId="820653513">
    <w:abstractNumId w:val="74"/>
  </w:num>
  <w:num w:numId="126" w16cid:durableId="535973778">
    <w:abstractNumId w:val="13"/>
  </w:num>
  <w:num w:numId="127" w16cid:durableId="1424492954">
    <w:abstractNumId w:val="25"/>
  </w:num>
  <w:num w:numId="128" w16cid:durableId="285280280">
    <w:abstractNumId w:val="66"/>
  </w:num>
  <w:num w:numId="129" w16cid:durableId="70005708">
    <w:abstractNumId w:val="203"/>
  </w:num>
  <w:num w:numId="130" w16cid:durableId="1833569505">
    <w:abstractNumId w:val="126"/>
  </w:num>
  <w:num w:numId="131" w16cid:durableId="1733700163">
    <w:abstractNumId w:val="42"/>
  </w:num>
  <w:num w:numId="132" w16cid:durableId="675960429">
    <w:abstractNumId w:val="213"/>
  </w:num>
  <w:num w:numId="133" w16cid:durableId="1074935001">
    <w:abstractNumId w:val="48"/>
  </w:num>
  <w:num w:numId="134" w16cid:durableId="141625152">
    <w:abstractNumId w:val="157"/>
  </w:num>
  <w:num w:numId="135" w16cid:durableId="975793600">
    <w:abstractNumId w:val="69"/>
  </w:num>
  <w:num w:numId="136" w16cid:durableId="650184291">
    <w:abstractNumId w:val="79"/>
  </w:num>
  <w:num w:numId="137" w16cid:durableId="743380179">
    <w:abstractNumId w:val="68"/>
  </w:num>
  <w:num w:numId="138" w16cid:durableId="714349527">
    <w:abstractNumId w:val="141"/>
  </w:num>
  <w:num w:numId="139" w16cid:durableId="179588316">
    <w:abstractNumId w:val="58"/>
  </w:num>
  <w:num w:numId="140" w16cid:durableId="1260792281">
    <w:abstractNumId w:val="32"/>
  </w:num>
  <w:num w:numId="141" w16cid:durableId="1102459762">
    <w:abstractNumId w:val="80"/>
  </w:num>
  <w:num w:numId="142" w16cid:durableId="1778745045">
    <w:abstractNumId w:val="73"/>
    <w:lvlOverride w:ilvl="0">
      <w:lvl w:ilvl="0">
        <w:start w:val="1"/>
        <w:numFmt w:val="decimal"/>
        <w:lvlText w:val="D-%1"/>
        <w:lvlJc w:val="left"/>
        <w:pPr>
          <w:tabs>
            <w:tab w:val="num" w:pos="709"/>
          </w:tabs>
          <w:ind w:left="709" w:hanging="709"/>
        </w:pPr>
        <w:rPr>
          <w:rFonts w:ascii="Arial" w:hAnsi="Arial" w:cs="Times New Roman" w:hint="default"/>
          <w:b/>
          <w:bCs w:val="0"/>
          <w:i w:val="0"/>
          <w:iCs w:val="0"/>
          <w:caps w:val="0"/>
          <w:smallCaps w:val="0"/>
          <w:strike w:val="0"/>
          <w:dstrike w:val="0"/>
          <w:vanish w:val="0"/>
          <w:color w:val="000000"/>
          <w:spacing w:val="0"/>
          <w:kern w:val="0"/>
          <w:position w:val="0"/>
          <w:sz w:val="24"/>
          <w:szCs w:val="24"/>
          <w:u w:val="none"/>
          <w:vertAlign w:val="baseline"/>
          <w14:ligatures w14:val="none"/>
          <w14:numForm w14:val="default"/>
          <w14:numSpacing w14:val="default"/>
        </w:rPr>
      </w:lvl>
    </w:lvlOverride>
    <w:lvlOverride w:ilvl="1">
      <w:lvl w:ilvl="1">
        <w:start w:val="1"/>
        <w:numFmt w:val="decimal"/>
        <w:lvlRestart w:val="0"/>
        <w:lvlText w:val="D-%1.%2"/>
        <w:lvlJc w:val="left"/>
        <w:pPr>
          <w:tabs>
            <w:tab w:val="num" w:pos="450"/>
          </w:tabs>
          <w:ind w:left="851" w:hanging="851"/>
        </w:pPr>
        <w:rPr>
          <w:rFonts w:ascii="Arial Bold" w:hAnsi="Arial Bold" w:cs="Times New Roman" w:hint="default"/>
          <w:b/>
          <w:bCs w:val="0"/>
          <w:i w:val="0"/>
          <w:iCs w:val="0"/>
          <w:caps w:val="0"/>
          <w:strike w:val="0"/>
          <w:dstrike w:val="0"/>
          <w:vanish w:val="0"/>
          <w:color w:val="000000"/>
          <w:spacing w:val="0"/>
          <w:kern w:val="0"/>
          <w:position w:val="0"/>
          <w:sz w:val="20"/>
          <w:u w:val="none"/>
          <w:vertAlign w:val="baseline"/>
          <w14:ligatures w14:val="none"/>
          <w14:numForm w14:val="default"/>
          <w14:numSpacing w14:val="default"/>
        </w:rPr>
      </w:lvl>
    </w:lvlOverride>
    <w:lvlOverride w:ilvl="2">
      <w:lvl w:ilvl="2">
        <w:start w:val="1"/>
        <w:numFmt w:val="decimal"/>
        <w:lvlText w:val="D-%3.%1.%2"/>
        <w:lvlJc w:val="left"/>
        <w:pPr>
          <w:ind w:left="992" w:hanging="902"/>
        </w:pPr>
        <w:rPr>
          <w:rFonts w:ascii="Arial Bold" w:hAnsi="Arial Bold" w:cs="Times New Roman" w:hint="default"/>
          <w:b/>
          <w:bCs w:val="0"/>
          <w:i w:val="0"/>
          <w:iCs w:val="0"/>
          <w:caps w:val="0"/>
          <w:strike w:val="0"/>
          <w:dstrike w:val="0"/>
          <w:vanish w:val="0"/>
          <w:color w:val="000000"/>
          <w:spacing w:val="0"/>
          <w:kern w:val="0"/>
          <w:position w:val="0"/>
          <w:sz w:val="20"/>
          <w:u w:val="none"/>
          <w:vertAlign w:val="baseline"/>
          <w14:ligatures w14:val="none"/>
          <w14:numForm w14:val="default"/>
          <w14:numSpacing w14:val="default"/>
        </w:rPr>
      </w:lvl>
    </w:lvlOverride>
    <w:lvlOverride w:ilvl="3">
      <w:lvl w:ilvl="3">
        <w:start w:val="1"/>
        <w:numFmt w:val="decimal"/>
        <w:lvlText w:val="B5.1.%4"/>
        <w:lvlJc w:val="left"/>
        <w:pPr>
          <w:tabs>
            <w:tab w:val="num" w:pos="360"/>
          </w:tabs>
          <w:ind w:left="0" w:firstLine="0"/>
        </w:pPr>
        <w:rPr>
          <w:rFonts w:hint="default"/>
          <w:b/>
          <w:i w:val="0"/>
          <w:caps w:val="0"/>
          <w:strike w:val="0"/>
          <w:dstrike w:val="0"/>
          <w:vanish w:val="0"/>
          <w:sz w:val="20"/>
          <w:vertAlign w:val="baseline"/>
        </w:rPr>
      </w:lvl>
    </w:lvlOverride>
    <w:lvlOverride w:ilvl="4">
      <w:lvl w:ilvl="4">
        <w:start w:val="32767"/>
        <w:numFmt w:val="decimal"/>
        <w:lvlText w:val="%5"/>
        <w:lvlJc w:val="left"/>
        <w:pPr>
          <w:ind w:left="0" w:firstLine="0"/>
        </w:pPr>
        <w:rPr>
          <w:rFonts w:hint="default"/>
        </w:rPr>
      </w:lvl>
    </w:lvlOverride>
    <w:lvlOverride w:ilvl="5">
      <w:lvl w:ilvl="5">
        <w:numFmt w:val="none"/>
        <w:lvlText w:val=""/>
        <w:lvlJc w:val="left"/>
        <w:pPr>
          <w:tabs>
            <w:tab w:val="num" w:pos="360"/>
          </w:tabs>
          <w:ind w:left="0" w:firstLine="0"/>
        </w:pPr>
        <w:rPr>
          <w:rFonts w:hint="default"/>
        </w:rPr>
      </w:lvl>
    </w:lvlOverride>
    <w:lvlOverride w:ilvl="6">
      <w:lvl w:ilvl="6">
        <w:numFmt w:val="decimal"/>
        <w:lvlText w:val=""/>
        <w:lvlJc w:val="left"/>
        <w:pPr>
          <w:ind w:left="0" w:firstLine="0"/>
        </w:pPr>
        <w:rPr>
          <w:rFonts w:hint="default"/>
        </w:rPr>
      </w:lvl>
    </w:lvlOverride>
    <w:lvlOverride w:ilvl="7">
      <w:lvl w:ilvl="7">
        <w:numFmt w:val="decimal"/>
        <w:lvlText w:val=""/>
        <w:lvlJc w:val="left"/>
        <w:pPr>
          <w:ind w:left="0" w:firstLine="0"/>
        </w:pPr>
        <w:rPr>
          <w:rFonts w:hint="default"/>
        </w:rPr>
      </w:lvl>
    </w:lvlOverride>
    <w:lvlOverride w:ilvl="8">
      <w:lvl w:ilvl="8">
        <w:numFmt w:val="decimal"/>
        <w:lvlText w:val=""/>
        <w:lvlJc w:val="left"/>
        <w:pPr>
          <w:ind w:left="0" w:firstLine="0"/>
        </w:pPr>
        <w:rPr>
          <w:rFonts w:hint="default"/>
        </w:rPr>
      </w:lvl>
    </w:lvlOverride>
  </w:num>
  <w:num w:numId="143" w16cid:durableId="259993391">
    <w:abstractNumId w:val="73"/>
    <w:lvlOverride w:ilvl="0">
      <w:lvl w:ilvl="0">
        <w:start w:val="1"/>
        <w:numFmt w:val="decimal"/>
        <w:lvlText w:val="D-%1"/>
        <w:lvlJc w:val="left"/>
        <w:pPr>
          <w:tabs>
            <w:tab w:val="num" w:pos="709"/>
          </w:tabs>
          <w:ind w:left="709" w:hanging="709"/>
        </w:pPr>
        <w:rPr>
          <w:rFonts w:ascii="Arial" w:hAnsi="Arial" w:cs="Times New Roman" w:hint="default"/>
          <w:b/>
          <w:bCs w:val="0"/>
          <w:i w:val="0"/>
          <w:iCs w:val="0"/>
          <w:caps w:val="0"/>
          <w:smallCaps w:val="0"/>
          <w:strike w:val="0"/>
          <w:dstrike w:val="0"/>
          <w:vanish w:val="0"/>
          <w:color w:val="000000"/>
          <w:spacing w:val="0"/>
          <w:kern w:val="0"/>
          <w:position w:val="0"/>
          <w:sz w:val="24"/>
          <w:szCs w:val="24"/>
          <w:u w:val="none"/>
          <w:vertAlign w:val="baseline"/>
          <w14:ligatures w14:val="none"/>
          <w14:numForm w14:val="default"/>
          <w14:numSpacing w14:val="default"/>
        </w:rPr>
      </w:lvl>
    </w:lvlOverride>
    <w:lvlOverride w:ilvl="1">
      <w:lvl w:ilvl="1">
        <w:start w:val="1"/>
        <w:numFmt w:val="decimal"/>
        <w:lvlText w:val="D-%1.%2"/>
        <w:lvlJc w:val="left"/>
        <w:pPr>
          <w:ind w:left="851" w:hanging="851"/>
        </w:pPr>
        <w:rPr>
          <w:rFonts w:ascii="Arial Bold" w:hAnsi="Arial Bold" w:cs="Times New Roman" w:hint="default"/>
          <w:b/>
          <w:bCs w:val="0"/>
          <w:i w:val="0"/>
          <w:iCs w:val="0"/>
          <w:caps w:val="0"/>
          <w:strike w:val="0"/>
          <w:dstrike w:val="0"/>
          <w:vanish w:val="0"/>
          <w:color w:val="000000"/>
          <w:spacing w:val="0"/>
          <w:kern w:val="0"/>
          <w:position w:val="0"/>
          <w:sz w:val="22"/>
          <w:szCs w:val="22"/>
          <w:u w:val="none"/>
          <w:vertAlign w:val="baseline"/>
          <w14:ligatures w14:val="none"/>
          <w14:numForm w14:val="default"/>
          <w14:numSpacing w14:val="default"/>
        </w:rPr>
      </w:lvl>
    </w:lvlOverride>
    <w:lvlOverride w:ilvl="2">
      <w:lvl w:ilvl="2">
        <w:start w:val="1"/>
        <w:numFmt w:val="decimal"/>
        <w:lvlText w:val="D-%1.%2.%3"/>
        <w:lvlJc w:val="left"/>
        <w:pPr>
          <w:ind w:left="992" w:hanging="992"/>
        </w:pPr>
        <w:rPr>
          <w:rFonts w:ascii="Arial Bold" w:hAnsi="Arial Bold" w:cs="Times New Roman" w:hint="default"/>
          <w:b/>
          <w:bCs w:val="0"/>
          <w:i w:val="0"/>
          <w:iCs w:val="0"/>
          <w:caps w:val="0"/>
          <w:strike w:val="0"/>
          <w:dstrike w:val="0"/>
          <w:vanish w:val="0"/>
          <w:color w:val="000000"/>
          <w:spacing w:val="0"/>
          <w:kern w:val="0"/>
          <w:position w:val="0"/>
          <w:sz w:val="20"/>
          <w:u w:val="none"/>
          <w:vertAlign w:val="baseline"/>
          <w14:ligatures w14:val="none"/>
          <w14:numForm w14:val="default"/>
          <w14:numSpacing w14:val="default"/>
        </w:rPr>
      </w:lvl>
    </w:lvlOverride>
    <w:lvlOverride w:ilvl="3">
      <w:lvl w:ilvl="3">
        <w:start w:val="1"/>
        <w:numFmt w:val="decimal"/>
        <w:lvlText w:val="B5.1.%4"/>
        <w:lvlJc w:val="left"/>
        <w:pPr>
          <w:tabs>
            <w:tab w:val="num" w:pos="360"/>
          </w:tabs>
          <w:ind w:left="0" w:firstLine="0"/>
        </w:pPr>
        <w:rPr>
          <w:rFonts w:hint="default"/>
          <w:b/>
          <w:i w:val="0"/>
          <w:caps w:val="0"/>
          <w:strike w:val="0"/>
          <w:dstrike w:val="0"/>
          <w:vanish w:val="0"/>
          <w:sz w:val="20"/>
          <w:vertAlign w:val="baseline"/>
        </w:rPr>
      </w:lvl>
    </w:lvlOverride>
    <w:lvlOverride w:ilvl="4">
      <w:lvl w:ilvl="4">
        <w:start w:val="32767"/>
        <w:numFmt w:val="decimal"/>
        <w:lvlText w:val="%5"/>
        <w:lvlJc w:val="left"/>
        <w:pPr>
          <w:ind w:left="0" w:firstLine="0"/>
        </w:pPr>
        <w:rPr>
          <w:rFonts w:hint="default"/>
        </w:rPr>
      </w:lvl>
    </w:lvlOverride>
    <w:lvlOverride w:ilvl="5">
      <w:lvl w:ilvl="5">
        <w:numFmt w:val="none"/>
        <w:lvlText w:val=""/>
        <w:lvlJc w:val="left"/>
        <w:pPr>
          <w:tabs>
            <w:tab w:val="num" w:pos="360"/>
          </w:tabs>
          <w:ind w:left="0" w:firstLine="0"/>
        </w:pPr>
        <w:rPr>
          <w:rFonts w:hint="default"/>
        </w:rPr>
      </w:lvl>
    </w:lvlOverride>
    <w:lvlOverride w:ilvl="6">
      <w:lvl w:ilvl="6">
        <w:numFmt w:val="decimal"/>
        <w:lvlText w:val=""/>
        <w:lvlJc w:val="left"/>
        <w:pPr>
          <w:ind w:left="0" w:firstLine="0"/>
        </w:pPr>
        <w:rPr>
          <w:rFonts w:hint="default"/>
        </w:rPr>
      </w:lvl>
    </w:lvlOverride>
    <w:lvlOverride w:ilvl="7">
      <w:lvl w:ilvl="7">
        <w:numFmt w:val="decimal"/>
        <w:lvlText w:val=""/>
        <w:lvlJc w:val="left"/>
        <w:pPr>
          <w:ind w:left="0" w:firstLine="0"/>
        </w:pPr>
        <w:rPr>
          <w:rFonts w:hint="default"/>
        </w:rPr>
      </w:lvl>
    </w:lvlOverride>
    <w:lvlOverride w:ilvl="8">
      <w:lvl w:ilvl="8">
        <w:numFmt w:val="decimal"/>
        <w:lvlText w:val=""/>
        <w:lvlJc w:val="left"/>
        <w:pPr>
          <w:ind w:left="0" w:firstLine="0"/>
        </w:pPr>
        <w:rPr>
          <w:rFonts w:hint="default"/>
        </w:rPr>
      </w:lvl>
    </w:lvlOverride>
  </w:num>
  <w:num w:numId="144" w16cid:durableId="1422919054">
    <w:abstractNumId w:val="158"/>
  </w:num>
  <w:num w:numId="145" w16cid:durableId="1816289812">
    <w:abstractNumId w:val="135"/>
  </w:num>
  <w:num w:numId="146" w16cid:durableId="1670326750">
    <w:abstractNumId w:val="129"/>
  </w:num>
  <w:num w:numId="147" w16cid:durableId="926501025">
    <w:abstractNumId w:val="99"/>
  </w:num>
  <w:num w:numId="148" w16cid:durableId="514657621">
    <w:abstractNumId w:val="214"/>
  </w:num>
  <w:num w:numId="149" w16cid:durableId="1405833014">
    <w:abstractNumId w:val="17"/>
  </w:num>
  <w:num w:numId="150" w16cid:durableId="576132646">
    <w:abstractNumId w:val="199"/>
  </w:num>
  <w:num w:numId="151" w16cid:durableId="1175194220">
    <w:abstractNumId w:val="146"/>
  </w:num>
  <w:num w:numId="152" w16cid:durableId="129055939">
    <w:abstractNumId w:val="21"/>
  </w:num>
  <w:num w:numId="153" w16cid:durableId="287707416">
    <w:abstractNumId w:val="190"/>
  </w:num>
  <w:num w:numId="154" w16cid:durableId="692875305">
    <w:abstractNumId w:val="53"/>
  </w:num>
  <w:num w:numId="155" w16cid:durableId="674721230">
    <w:abstractNumId w:val="177"/>
  </w:num>
  <w:num w:numId="156" w16cid:durableId="16154351">
    <w:abstractNumId w:val="166"/>
  </w:num>
  <w:num w:numId="157" w16cid:durableId="238098833">
    <w:abstractNumId w:val="15"/>
  </w:num>
  <w:num w:numId="158" w16cid:durableId="1149205445">
    <w:abstractNumId w:val="215"/>
  </w:num>
  <w:num w:numId="159" w16cid:durableId="1741444971">
    <w:abstractNumId w:val="209"/>
  </w:num>
  <w:num w:numId="160" w16cid:durableId="1555847129">
    <w:abstractNumId w:val="34"/>
  </w:num>
  <w:num w:numId="161" w16cid:durableId="370765256">
    <w:abstractNumId w:val="106"/>
  </w:num>
  <w:num w:numId="162" w16cid:durableId="531647324">
    <w:abstractNumId w:val="168"/>
  </w:num>
  <w:num w:numId="163" w16cid:durableId="1915434063">
    <w:abstractNumId w:val="186"/>
  </w:num>
  <w:num w:numId="164" w16cid:durableId="922639332">
    <w:abstractNumId w:val="142"/>
  </w:num>
  <w:num w:numId="165" w16cid:durableId="675692694">
    <w:abstractNumId w:val="208"/>
  </w:num>
  <w:num w:numId="166" w16cid:durableId="744767119">
    <w:abstractNumId w:val="18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7" w16cid:durableId="751049989">
    <w:abstractNumId w:val="211"/>
  </w:num>
  <w:num w:numId="168" w16cid:durableId="1237932785">
    <w:abstractNumId w:val="187"/>
  </w:num>
  <w:num w:numId="169" w16cid:durableId="2008248758">
    <w:abstractNumId w:val="31"/>
  </w:num>
  <w:num w:numId="170" w16cid:durableId="297036451">
    <w:abstractNumId w:val="103"/>
  </w:num>
  <w:num w:numId="171" w16cid:durableId="257519815">
    <w:abstractNumId w:val="17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2" w16cid:durableId="455683679">
    <w:abstractNumId w:val="179"/>
  </w:num>
  <w:num w:numId="173" w16cid:durableId="2015985301">
    <w:abstractNumId w:val="179"/>
  </w:num>
  <w:num w:numId="174" w16cid:durableId="1282495100">
    <w:abstractNumId w:val="59"/>
  </w:num>
  <w:num w:numId="175" w16cid:durableId="651373031">
    <w:abstractNumId w:val="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6" w16cid:durableId="616064470">
    <w:abstractNumId w:val="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7" w16cid:durableId="108135571">
    <w:abstractNumId w:val="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8" w16cid:durableId="390160048">
    <w:abstractNumId w:val="59"/>
  </w:num>
  <w:num w:numId="179" w16cid:durableId="1463692503">
    <w:abstractNumId w:val="59"/>
  </w:num>
  <w:num w:numId="180" w16cid:durableId="1397318018">
    <w:abstractNumId w:val="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1" w16cid:durableId="1936329940">
    <w:abstractNumId w:val="164"/>
  </w:num>
  <w:num w:numId="182" w16cid:durableId="196620856">
    <w:abstractNumId w:val="105"/>
  </w:num>
  <w:num w:numId="183" w16cid:durableId="482552227">
    <w:abstractNumId w:val="28"/>
  </w:num>
  <w:num w:numId="184" w16cid:durableId="2005932251">
    <w:abstractNumId w:val="134"/>
  </w:num>
  <w:num w:numId="185" w16cid:durableId="1096317872">
    <w:abstractNumId w:val="37"/>
  </w:num>
  <w:num w:numId="186" w16cid:durableId="1016885152">
    <w:abstractNumId w:val="105"/>
  </w:num>
  <w:num w:numId="187" w16cid:durableId="1177227946">
    <w:abstractNumId w:val="105"/>
  </w:num>
  <w:num w:numId="188" w16cid:durableId="767820534">
    <w:abstractNumId w:val="59"/>
  </w:num>
  <w:num w:numId="189" w16cid:durableId="1833789556">
    <w:abstractNumId w:val="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0" w16cid:durableId="426510287">
    <w:abstractNumId w:val="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1" w16cid:durableId="1510561161">
    <w:abstractNumId w:val="114"/>
  </w:num>
  <w:num w:numId="192" w16cid:durableId="1025904533">
    <w:abstractNumId w:val="39"/>
  </w:num>
  <w:num w:numId="193" w16cid:durableId="1606300710">
    <w:abstractNumId w:val="221"/>
  </w:num>
  <w:num w:numId="194" w16cid:durableId="14429022">
    <w:abstractNumId w:val="14"/>
  </w:num>
  <w:num w:numId="195" w16cid:durableId="67533091">
    <w:abstractNumId w:val="207"/>
  </w:num>
  <w:num w:numId="196" w16cid:durableId="34426345">
    <w:abstractNumId w:val="8"/>
  </w:num>
  <w:num w:numId="197" w16cid:durableId="1360013487">
    <w:abstractNumId w:val="202"/>
  </w:num>
  <w:num w:numId="198" w16cid:durableId="159929529">
    <w:abstractNumId w:val="201"/>
  </w:num>
  <w:num w:numId="199" w16cid:durableId="1664967323">
    <w:abstractNumId w:val="52"/>
  </w:num>
  <w:num w:numId="200" w16cid:durableId="1407725520">
    <w:abstractNumId w:val="204"/>
  </w:num>
  <w:num w:numId="201" w16cid:durableId="1634018678">
    <w:abstractNumId w:val="174"/>
  </w:num>
  <w:num w:numId="202" w16cid:durableId="1280186933">
    <w:abstractNumId w:val="38"/>
  </w:num>
  <w:num w:numId="203" w16cid:durableId="984624995">
    <w:abstractNumId w:val="67"/>
  </w:num>
  <w:num w:numId="204" w16cid:durableId="160777201">
    <w:abstractNumId w:val="123"/>
  </w:num>
  <w:num w:numId="205" w16cid:durableId="1610895566">
    <w:abstractNumId w:val="125"/>
  </w:num>
  <w:num w:numId="206" w16cid:durableId="732969966">
    <w:abstractNumId w:val="131"/>
  </w:num>
  <w:num w:numId="207" w16cid:durableId="1827891057">
    <w:abstractNumId w:val="47"/>
  </w:num>
  <w:num w:numId="208" w16cid:durableId="1952783910">
    <w:abstractNumId w:val="120"/>
  </w:num>
  <w:num w:numId="209" w16cid:durableId="1137258185">
    <w:abstractNumId w:val="188"/>
  </w:num>
  <w:num w:numId="210" w16cid:durableId="1537891664">
    <w:abstractNumId w:val="90"/>
  </w:num>
  <w:num w:numId="211" w16cid:durableId="345182538">
    <w:abstractNumId w:val="145"/>
  </w:num>
  <w:num w:numId="212" w16cid:durableId="1958559887">
    <w:abstractNumId w:val="55"/>
  </w:num>
  <w:num w:numId="213" w16cid:durableId="1926454154">
    <w:abstractNumId w:val="51"/>
  </w:num>
  <w:num w:numId="214" w16cid:durableId="1099064369">
    <w:abstractNumId w:val="195"/>
  </w:num>
  <w:num w:numId="215" w16cid:durableId="1392772447">
    <w:abstractNumId w:val="75"/>
  </w:num>
  <w:num w:numId="216" w16cid:durableId="294872096">
    <w:abstractNumId w:val="210"/>
    <w:lvlOverride w:ilvl="1">
      <w:lvl w:ilvl="1">
        <w:start w:val="1"/>
        <w:numFmt w:val="decimal"/>
        <w:lvlText w:val="E-%1.%2."/>
        <w:lvlJc w:val="left"/>
        <w:pPr>
          <w:ind w:left="792" w:hanging="792"/>
        </w:pPr>
        <w:rPr>
          <w:rFonts w:hint="default"/>
          <w:b/>
          <w:bCs/>
          <w:sz w:val="24"/>
          <w:szCs w:val="24"/>
        </w:rPr>
      </w:lvl>
    </w:lvlOverride>
  </w:num>
  <w:num w:numId="217" w16cid:durableId="2043939197">
    <w:abstractNumId w:val="77"/>
  </w:num>
  <w:num w:numId="218" w16cid:durableId="818886552">
    <w:abstractNumId w:val="91"/>
  </w:num>
  <w:num w:numId="219" w16cid:durableId="1640499067">
    <w:abstractNumId w:val="107"/>
  </w:num>
  <w:num w:numId="220" w16cid:durableId="2114666758">
    <w:abstractNumId w:val="181"/>
  </w:num>
  <w:num w:numId="221" w16cid:durableId="964821352">
    <w:abstractNumId w:val="36"/>
  </w:num>
  <w:num w:numId="222" w16cid:durableId="1926185255">
    <w:abstractNumId w:val="169"/>
  </w:num>
  <w:num w:numId="223" w16cid:durableId="1523274953">
    <w:abstractNumId w:val="200"/>
  </w:num>
  <w:num w:numId="224" w16cid:durableId="1492135643">
    <w:abstractNumId w:val="10"/>
  </w:num>
  <w:num w:numId="225" w16cid:durableId="467549559">
    <w:abstractNumId w:val="119"/>
  </w:num>
  <w:num w:numId="226" w16cid:durableId="1101998544">
    <w:abstractNumId w:val="72"/>
  </w:num>
  <w:num w:numId="227" w16cid:durableId="2023043494">
    <w:abstractNumId w:val="216"/>
  </w:num>
  <w:num w:numId="228" w16cid:durableId="1785660743">
    <w:abstractNumId w:val="49"/>
  </w:num>
  <w:num w:numId="229" w16cid:durableId="588808045">
    <w:abstractNumId w:val="113"/>
  </w:num>
  <w:num w:numId="230" w16cid:durableId="1710259774">
    <w:abstractNumId w:val="176"/>
  </w:num>
  <w:num w:numId="231" w16cid:durableId="1235702612">
    <w:abstractNumId w:val="217"/>
  </w:num>
  <w:num w:numId="232" w16cid:durableId="2053337712">
    <w:abstractNumId w:val="197"/>
  </w:num>
  <w:num w:numId="233" w16cid:durableId="1310328121">
    <w:abstractNumId w:val="41"/>
  </w:num>
  <w:num w:numId="234" w16cid:durableId="126363820">
    <w:abstractNumId w:val="220"/>
  </w:num>
  <w:num w:numId="235" w16cid:durableId="298464520">
    <w:abstractNumId w:val="143"/>
  </w:num>
  <w:num w:numId="236" w16cid:durableId="119080691">
    <w:abstractNumId w:val="29"/>
  </w:num>
  <w:num w:numId="237" w16cid:durableId="17171293">
    <w:abstractNumId w:val="108"/>
  </w:num>
  <w:num w:numId="238" w16cid:durableId="1128478126">
    <w:abstractNumId w:val="12"/>
  </w:num>
  <w:num w:numId="239" w16cid:durableId="913784922">
    <w:abstractNumId w:val="7"/>
  </w:num>
  <w:num w:numId="240" w16cid:durableId="62988346">
    <w:abstractNumId w:val="111"/>
  </w:num>
  <w:num w:numId="241" w16cid:durableId="339820178">
    <w:abstractNumId w:val="18"/>
  </w:num>
  <w:num w:numId="242" w16cid:durableId="1330672646">
    <w:abstractNumId w:val="165"/>
  </w:num>
  <w:num w:numId="243" w16cid:durableId="687876838">
    <w:abstractNumId w:val="82"/>
  </w:num>
  <w:num w:numId="244" w16cid:durableId="1427730566">
    <w:abstractNumId w:val="93"/>
  </w:num>
  <w:num w:numId="245" w16cid:durableId="1302493752">
    <w:abstractNumId w:val="16"/>
  </w:num>
  <w:num w:numId="246" w16cid:durableId="2082171058">
    <w:abstractNumId w:val="151"/>
  </w:num>
  <w:numIdMacAtCleanup w:val="238"/>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jonathan pritchard">
    <w15:presenceInfo w15:providerId="None" w15:userId="jonathan pritchar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70"/>
  <w:activeWritingStyle w:appName="MSWord" w:lang="fr-FR" w:vendorID="64" w:dllVersion="6" w:nlCheck="1" w:checkStyle="1"/>
  <w:activeWritingStyle w:appName="MSWord" w:lang="en-US" w:vendorID="64" w:dllVersion="6" w:nlCheck="1" w:checkStyle="1"/>
  <w:activeWritingStyle w:appName="MSWord" w:lang="en-GB" w:vendorID="64" w:dllVersion="6" w:nlCheck="1" w:checkStyle="1"/>
  <w:activeWritingStyle w:appName="MSWord" w:lang="en-AU" w:vendorID="64" w:dllVersion="6" w:nlCheck="1" w:checkStyle="1"/>
  <w:activeWritingStyle w:appName="MSWord" w:lang="en-CA" w:vendorID="64" w:dllVersion="6" w:nlCheck="1" w:checkStyle="1"/>
  <w:activeWritingStyle w:appName="MSWord" w:lang="en-GB" w:vendorID="64" w:dllVersion="0" w:nlCheck="1" w:checkStyle="0"/>
  <w:activeWritingStyle w:appName="MSWord" w:lang="en-US" w:vendorID="64" w:dllVersion="0" w:nlCheck="1" w:checkStyle="0"/>
  <w:activeWritingStyle w:appName="MSWord" w:lang="en-GB" w:vendorID="64" w:dllVersion="4096" w:nlCheck="1" w:checkStyle="0"/>
  <w:activeWritingStyle w:appName="MSWord" w:lang="en-US" w:vendorID="64" w:dllVersion="4096" w:nlCheck="1" w:checkStyle="0"/>
  <w:activeWritingStyle w:appName="MSWord" w:lang="fr-FR" w:vendorID="64" w:dllVersion="4096" w:nlCheck="1" w:checkStyle="0"/>
  <w:activeWritingStyle w:appName="MSWord" w:lang="en-AU" w:vendorID="64" w:dllVersion="4096" w:nlCheck="1" w:checkStyle="0"/>
  <w:activeWritingStyle w:appName="MSWord" w:lang="en-CA" w:vendorID="64" w:dllVersion="4096" w:nlCheck="1" w:checkStyle="0"/>
  <w:activeWritingStyle w:appName="MSWord" w:lang="fr-FR" w:vendorID="64" w:dllVersion="0" w:nlCheck="1" w:checkStyle="0"/>
  <w:proofState w:spelling="clean"/>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trackRevisions/>
  <w:defaultTabStop w:val="720"/>
  <w:hyphenationZone w:val="425"/>
  <w:evenAndOddHeaders/>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B7B8D"/>
    <w:rsid w:val="000002BE"/>
    <w:rsid w:val="0000078F"/>
    <w:rsid w:val="000013A0"/>
    <w:rsid w:val="000014CA"/>
    <w:rsid w:val="000016DA"/>
    <w:rsid w:val="00001E36"/>
    <w:rsid w:val="00001E3F"/>
    <w:rsid w:val="00002919"/>
    <w:rsid w:val="00002BD3"/>
    <w:rsid w:val="00002EA5"/>
    <w:rsid w:val="00003353"/>
    <w:rsid w:val="00003AC1"/>
    <w:rsid w:val="00003FC8"/>
    <w:rsid w:val="00004400"/>
    <w:rsid w:val="0000502B"/>
    <w:rsid w:val="000054D6"/>
    <w:rsid w:val="00006D82"/>
    <w:rsid w:val="00006FE3"/>
    <w:rsid w:val="0000701D"/>
    <w:rsid w:val="000071E1"/>
    <w:rsid w:val="000071F4"/>
    <w:rsid w:val="00007DC7"/>
    <w:rsid w:val="000102B6"/>
    <w:rsid w:val="00010395"/>
    <w:rsid w:val="00010CEC"/>
    <w:rsid w:val="000110DC"/>
    <w:rsid w:val="00011277"/>
    <w:rsid w:val="000112BF"/>
    <w:rsid w:val="000112C9"/>
    <w:rsid w:val="000113CB"/>
    <w:rsid w:val="0001143F"/>
    <w:rsid w:val="00011B1E"/>
    <w:rsid w:val="00011BDD"/>
    <w:rsid w:val="00011CC1"/>
    <w:rsid w:val="000122B8"/>
    <w:rsid w:val="00012A5A"/>
    <w:rsid w:val="00012EB6"/>
    <w:rsid w:val="00013183"/>
    <w:rsid w:val="000135B9"/>
    <w:rsid w:val="00013AF4"/>
    <w:rsid w:val="00013BD2"/>
    <w:rsid w:val="00013D3A"/>
    <w:rsid w:val="00013FDE"/>
    <w:rsid w:val="000142B1"/>
    <w:rsid w:val="00014874"/>
    <w:rsid w:val="000148A3"/>
    <w:rsid w:val="000148AF"/>
    <w:rsid w:val="00014DC7"/>
    <w:rsid w:val="00015268"/>
    <w:rsid w:val="00015341"/>
    <w:rsid w:val="00015351"/>
    <w:rsid w:val="00015487"/>
    <w:rsid w:val="000157D1"/>
    <w:rsid w:val="00015C49"/>
    <w:rsid w:val="00015DE9"/>
    <w:rsid w:val="00015F52"/>
    <w:rsid w:val="000163F9"/>
    <w:rsid w:val="000165A4"/>
    <w:rsid w:val="00016F92"/>
    <w:rsid w:val="0001743D"/>
    <w:rsid w:val="000202B1"/>
    <w:rsid w:val="00020363"/>
    <w:rsid w:val="000206A5"/>
    <w:rsid w:val="00020880"/>
    <w:rsid w:val="00020FE3"/>
    <w:rsid w:val="00021266"/>
    <w:rsid w:val="00021487"/>
    <w:rsid w:val="00021BF2"/>
    <w:rsid w:val="00021D40"/>
    <w:rsid w:val="00022D31"/>
    <w:rsid w:val="00022F96"/>
    <w:rsid w:val="0002302B"/>
    <w:rsid w:val="00023AA5"/>
    <w:rsid w:val="00023BA0"/>
    <w:rsid w:val="00023BDB"/>
    <w:rsid w:val="00023E95"/>
    <w:rsid w:val="00024038"/>
    <w:rsid w:val="000241CC"/>
    <w:rsid w:val="00024B10"/>
    <w:rsid w:val="00024D8F"/>
    <w:rsid w:val="00024DBC"/>
    <w:rsid w:val="00024EA4"/>
    <w:rsid w:val="00025127"/>
    <w:rsid w:val="00025292"/>
    <w:rsid w:val="000254FD"/>
    <w:rsid w:val="000259FF"/>
    <w:rsid w:val="00025E87"/>
    <w:rsid w:val="00026283"/>
    <w:rsid w:val="00026576"/>
    <w:rsid w:val="000272F9"/>
    <w:rsid w:val="00027971"/>
    <w:rsid w:val="000279F4"/>
    <w:rsid w:val="00027B28"/>
    <w:rsid w:val="00027DC0"/>
    <w:rsid w:val="00030058"/>
    <w:rsid w:val="000303A3"/>
    <w:rsid w:val="0003046E"/>
    <w:rsid w:val="000304B8"/>
    <w:rsid w:val="00030602"/>
    <w:rsid w:val="0003088C"/>
    <w:rsid w:val="00030C14"/>
    <w:rsid w:val="00030D18"/>
    <w:rsid w:val="00031463"/>
    <w:rsid w:val="00031F2D"/>
    <w:rsid w:val="0003236E"/>
    <w:rsid w:val="000327EA"/>
    <w:rsid w:val="00033354"/>
    <w:rsid w:val="00034F35"/>
    <w:rsid w:val="000351FD"/>
    <w:rsid w:val="00035600"/>
    <w:rsid w:val="0003566A"/>
    <w:rsid w:val="00035B7D"/>
    <w:rsid w:val="00035CC1"/>
    <w:rsid w:val="00036C90"/>
    <w:rsid w:val="00036F88"/>
    <w:rsid w:val="00036FFD"/>
    <w:rsid w:val="00037287"/>
    <w:rsid w:val="000372DD"/>
    <w:rsid w:val="000377B9"/>
    <w:rsid w:val="00037C0E"/>
    <w:rsid w:val="0004050C"/>
    <w:rsid w:val="00040514"/>
    <w:rsid w:val="00040777"/>
    <w:rsid w:val="00040843"/>
    <w:rsid w:val="00040878"/>
    <w:rsid w:val="00040974"/>
    <w:rsid w:val="0004119A"/>
    <w:rsid w:val="000411DA"/>
    <w:rsid w:val="0004120D"/>
    <w:rsid w:val="000419FB"/>
    <w:rsid w:val="00041E41"/>
    <w:rsid w:val="00042102"/>
    <w:rsid w:val="00042263"/>
    <w:rsid w:val="00042348"/>
    <w:rsid w:val="0004238B"/>
    <w:rsid w:val="0004244F"/>
    <w:rsid w:val="0004248B"/>
    <w:rsid w:val="00042AA8"/>
    <w:rsid w:val="00042C0D"/>
    <w:rsid w:val="00042F72"/>
    <w:rsid w:val="00042FCD"/>
    <w:rsid w:val="00043301"/>
    <w:rsid w:val="0004376C"/>
    <w:rsid w:val="00043A42"/>
    <w:rsid w:val="00043AA0"/>
    <w:rsid w:val="00043B56"/>
    <w:rsid w:val="00044059"/>
    <w:rsid w:val="0004452B"/>
    <w:rsid w:val="00044947"/>
    <w:rsid w:val="00044A9A"/>
    <w:rsid w:val="00044B10"/>
    <w:rsid w:val="00044B8A"/>
    <w:rsid w:val="00044CB9"/>
    <w:rsid w:val="00044EB2"/>
    <w:rsid w:val="00045787"/>
    <w:rsid w:val="00045810"/>
    <w:rsid w:val="00045D70"/>
    <w:rsid w:val="00045D98"/>
    <w:rsid w:val="00045EC0"/>
    <w:rsid w:val="000460AD"/>
    <w:rsid w:val="000461EE"/>
    <w:rsid w:val="00046237"/>
    <w:rsid w:val="0004633D"/>
    <w:rsid w:val="000464E5"/>
    <w:rsid w:val="000467C3"/>
    <w:rsid w:val="00046A2C"/>
    <w:rsid w:val="00046CD2"/>
    <w:rsid w:val="00046CD8"/>
    <w:rsid w:val="000472A8"/>
    <w:rsid w:val="00047335"/>
    <w:rsid w:val="00047506"/>
    <w:rsid w:val="000479D0"/>
    <w:rsid w:val="00047B8E"/>
    <w:rsid w:val="00047C1A"/>
    <w:rsid w:val="00047EC5"/>
    <w:rsid w:val="00047F6F"/>
    <w:rsid w:val="00050102"/>
    <w:rsid w:val="00050F3C"/>
    <w:rsid w:val="00050F63"/>
    <w:rsid w:val="000511EE"/>
    <w:rsid w:val="000512A2"/>
    <w:rsid w:val="000512B1"/>
    <w:rsid w:val="0005132C"/>
    <w:rsid w:val="000518B1"/>
    <w:rsid w:val="00051A2E"/>
    <w:rsid w:val="00051B11"/>
    <w:rsid w:val="00052602"/>
    <w:rsid w:val="00052AE5"/>
    <w:rsid w:val="00053321"/>
    <w:rsid w:val="000535EC"/>
    <w:rsid w:val="0005473B"/>
    <w:rsid w:val="0005475F"/>
    <w:rsid w:val="000551A8"/>
    <w:rsid w:val="000553AC"/>
    <w:rsid w:val="0005554F"/>
    <w:rsid w:val="00055A61"/>
    <w:rsid w:val="00055F61"/>
    <w:rsid w:val="00055FA7"/>
    <w:rsid w:val="000560A4"/>
    <w:rsid w:val="000577DF"/>
    <w:rsid w:val="00057987"/>
    <w:rsid w:val="000600E5"/>
    <w:rsid w:val="00060529"/>
    <w:rsid w:val="000606FC"/>
    <w:rsid w:val="00060A04"/>
    <w:rsid w:val="00060F67"/>
    <w:rsid w:val="00060FB2"/>
    <w:rsid w:val="00061040"/>
    <w:rsid w:val="0006128A"/>
    <w:rsid w:val="000615D3"/>
    <w:rsid w:val="00061D77"/>
    <w:rsid w:val="000621E3"/>
    <w:rsid w:val="000624B4"/>
    <w:rsid w:val="0006277B"/>
    <w:rsid w:val="00062787"/>
    <w:rsid w:val="00062E19"/>
    <w:rsid w:val="00064153"/>
    <w:rsid w:val="000642F3"/>
    <w:rsid w:val="000644F3"/>
    <w:rsid w:val="00064673"/>
    <w:rsid w:val="0006476E"/>
    <w:rsid w:val="00064B79"/>
    <w:rsid w:val="00064C14"/>
    <w:rsid w:val="00065233"/>
    <w:rsid w:val="00065356"/>
    <w:rsid w:val="00065E44"/>
    <w:rsid w:val="00065FF5"/>
    <w:rsid w:val="000664A1"/>
    <w:rsid w:val="000667B8"/>
    <w:rsid w:val="00066D2A"/>
    <w:rsid w:val="00066D67"/>
    <w:rsid w:val="00066E33"/>
    <w:rsid w:val="00066F3D"/>
    <w:rsid w:val="00067175"/>
    <w:rsid w:val="000674EF"/>
    <w:rsid w:val="000675EC"/>
    <w:rsid w:val="0006785F"/>
    <w:rsid w:val="00067B82"/>
    <w:rsid w:val="00067C0E"/>
    <w:rsid w:val="00067EEE"/>
    <w:rsid w:val="00067FCC"/>
    <w:rsid w:val="00070EBA"/>
    <w:rsid w:val="00070F7F"/>
    <w:rsid w:val="0007117E"/>
    <w:rsid w:val="00071364"/>
    <w:rsid w:val="000714F3"/>
    <w:rsid w:val="00071538"/>
    <w:rsid w:val="0007163A"/>
    <w:rsid w:val="000717A0"/>
    <w:rsid w:val="0007254C"/>
    <w:rsid w:val="0007289C"/>
    <w:rsid w:val="00072E6E"/>
    <w:rsid w:val="00072E9B"/>
    <w:rsid w:val="0007343E"/>
    <w:rsid w:val="00073775"/>
    <w:rsid w:val="00073974"/>
    <w:rsid w:val="00073E85"/>
    <w:rsid w:val="000740C7"/>
    <w:rsid w:val="0007435C"/>
    <w:rsid w:val="0007448D"/>
    <w:rsid w:val="0007485D"/>
    <w:rsid w:val="00074E1C"/>
    <w:rsid w:val="00075907"/>
    <w:rsid w:val="00075D60"/>
    <w:rsid w:val="00075E31"/>
    <w:rsid w:val="00075EC9"/>
    <w:rsid w:val="00076557"/>
    <w:rsid w:val="00076573"/>
    <w:rsid w:val="000765CA"/>
    <w:rsid w:val="00076CD2"/>
    <w:rsid w:val="00077173"/>
    <w:rsid w:val="0007732F"/>
    <w:rsid w:val="00077584"/>
    <w:rsid w:val="00077829"/>
    <w:rsid w:val="00077938"/>
    <w:rsid w:val="00077BF7"/>
    <w:rsid w:val="00077C0D"/>
    <w:rsid w:val="00077D1D"/>
    <w:rsid w:val="00080639"/>
    <w:rsid w:val="00080647"/>
    <w:rsid w:val="000806E0"/>
    <w:rsid w:val="00080A01"/>
    <w:rsid w:val="00080D84"/>
    <w:rsid w:val="00080FD0"/>
    <w:rsid w:val="000811A5"/>
    <w:rsid w:val="0008189E"/>
    <w:rsid w:val="00081EFB"/>
    <w:rsid w:val="00081FF2"/>
    <w:rsid w:val="00082003"/>
    <w:rsid w:val="0008205B"/>
    <w:rsid w:val="00082469"/>
    <w:rsid w:val="00082A2E"/>
    <w:rsid w:val="00082C11"/>
    <w:rsid w:val="00082E8C"/>
    <w:rsid w:val="000835C0"/>
    <w:rsid w:val="00083C7B"/>
    <w:rsid w:val="0008441C"/>
    <w:rsid w:val="0008472D"/>
    <w:rsid w:val="000849E6"/>
    <w:rsid w:val="00084D29"/>
    <w:rsid w:val="00085060"/>
    <w:rsid w:val="0008575D"/>
    <w:rsid w:val="00085786"/>
    <w:rsid w:val="00085BC6"/>
    <w:rsid w:val="00086251"/>
    <w:rsid w:val="000866E7"/>
    <w:rsid w:val="00086939"/>
    <w:rsid w:val="00086B9D"/>
    <w:rsid w:val="00086C24"/>
    <w:rsid w:val="0008713F"/>
    <w:rsid w:val="0008739F"/>
    <w:rsid w:val="00087542"/>
    <w:rsid w:val="0009065D"/>
    <w:rsid w:val="00090691"/>
    <w:rsid w:val="00090BA8"/>
    <w:rsid w:val="00090D8F"/>
    <w:rsid w:val="000917F9"/>
    <w:rsid w:val="00091BCE"/>
    <w:rsid w:val="0009233B"/>
    <w:rsid w:val="00092412"/>
    <w:rsid w:val="000928BD"/>
    <w:rsid w:val="000928C7"/>
    <w:rsid w:val="00092A34"/>
    <w:rsid w:val="00092AE8"/>
    <w:rsid w:val="000935EB"/>
    <w:rsid w:val="00093881"/>
    <w:rsid w:val="00093EE0"/>
    <w:rsid w:val="00094134"/>
    <w:rsid w:val="000942B3"/>
    <w:rsid w:val="0009457E"/>
    <w:rsid w:val="0009495E"/>
    <w:rsid w:val="000953C4"/>
    <w:rsid w:val="00095477"/>
    <w:rsid w:val="000956D5"/>
    <w:rsid w:val="00095C26"/>
    <w:rsid w:val="000963E3"/>
    <w:rsid w:val="000966EE"/>
    <w:rsid w:val="00096A27"/>
    <w:rsid w:val="000970AC"/>
    <w:rsid w:val="00097A78"/>
    <w:rsid w:val="00097BCB"/>
    <w:rsid w:val="00097D24"/>
    <w:rsid w:val="000A03DA"/>
    <w:rsid w:val="000A049F"/>
    <w:rsid w:val="000A055D"/>
    <w:rsid w:val="000A069C"/>
    <w:rsid w:val="000A07EA"/>
    <w:rsid w:val="000A09D6"/>
    <w:rsid w:val="000A0B49"/>
    <w:rsid w:val="000A0D43"/>
    <w:rsid w:val="000A0E8A"/>
    <w:rsid w:val="000A13C3"/>
    <w:rsid w:val="000A1AC1"/>
    <w:rsid w:val="000A1AD3"/>
    <w:rsid w:val="000A1BEB"/>
    <w:rsid w:val="000A1CD0"/>
    <w:rsid w:val="000A1D14"/>
    <w:rsid w:val="000A1D85"/>
    <w:rsid w:val="000A1F04"/>
    <w:rsid w:val="000A225C"/>
    <w:rsid w:val="000A2650"/>
    <w:rsid w:val="000A2934"/>
    <w:rsid w:val="000A2BFA"/>
    <w:rsid w:val="000A2E66"/>
    <w:rsid w:val="000A2F70"/>
    <w:rsid w:val="000A2FCD"/>
    <w:rsid w:val="000A301C"/>
    <w:rsid w:val="000A3181"/>
    <w:rsid w:val="000A3228"/>
    <w:rsid w:val="000A32C0"/>
    <w:rsid w:val="000A3339"/>
    <w:rsid w:val="000A353B"/>
    <w:rsid w:val="000A389A"/>
    <w:rsid w:val="000A39D7"/>
    <w:rsid w:val="000A39DB"/>
    <w:rsid w:val="000A3B96"/>
    <w:rsid w:val="000A465C"/>
    <w:rsid w:val="000A4712"/>
    <w:rsid w:val="000A4E74"/>
    <w:rsid w:val="000A5598"/>
    <w:rsid w:val="000A5F45"/>
    <w:rsid w:val="000A60F0"/>
    <w:rsid w:val="000A639D"/>
    <w:rsid w:val="000A6515"/>
    <w:rsid w:val="000A67D1"/>
    <w:rsid w:val="000A6FF5"/>
    <w:rsid w:val="000A7103"/>
    <w:rsid w:val="000A7AFE"/>
    <w:rsid w:val="000B0513"/>
    <w:rsid w:val="000B083C"/>
    <w:rsid w:val="000B087A"/>
    <w:rsid w:val="000B0901"/>
    <w:rsid w:val="000B0DCA"/>
    <w:rsid w:val="000B0EB8"/>
    <w:rsid w:val="000B11BD"/>
    <w:rsid w:val="000B1327"/>
    <w:rsid w:val="000B1543"/>
    <w:rsid w:val="000B15F0"/>
    <w:rsid w:val="000B1A6F"/>
    <w:rsid w:val="000B1DF4"/>
    <w:rsid w:val="000B1E24"/>
    <w:rsid w:val="000B1E4A"/>
    <w:rsid w:val="000B229C"/>
    <w:rsid w:val="000B2504"/>
    <w:rsid w:val="000B2771"/>
    <w:rsid w:val="000B27AD"/>
    <w:rsid w:val="000B34DC"/>
    <w:rsid w:val="000B37E1"/>
    <w:rsid w:val="000B3A59"/>
    <w:rsid w:val="000B3F5E"/>
    <w:rsid w:val="000B4185"/>
    <w:rsid w:val="000B48DE"/>
    <w:rsid w:val="000B4C09"/>
    <w:rsid w:val="000B53DF"/>
    <w:rsid w:val="000B544C"/>
    <w:rsid w:val="000B58BA"/>
    <w:rsid w:val="000B62F5"/>
    <w:rsid w:val="000B6356"/>
    <w:rsid w:val="000B648E"/>
    <w:rsid w:val="000B6BF9"/>
    <w:rsid w:val="000B6CA9"/>
    <w:rsid w:val="000B6F1D"/>
    <w:rsid w:val="000B7328"/>
    <w:rsid w:val="000B760E"/>
    <w:rsid w:val="000B777C"/>
    <w:rsid w:val="000B797B"/>
    <w:rsid w:val="000B7D3A"/>
    <w:rsid w:val="000B7EFF"/>
    <w:rsid w:val="000C04E3"/>
    <w:rsid w:val="000C0656"/>
    <w:rsid w:val="000C0D1A"/>
    <w:rsid w:val="000C0E0B"/>
    <w:rsid w:val="000C15F7"/>
    <w:rsid w:val="000C18F8"/>
    <w:rsid w:val="000C1BE9"/>
    <w:rsid w:val="000C1EB8"/>
    <w:rsid w:val="000C2455"/>
    <w:rsid w:val="000C285C"/>
    <w:rsid w:val="000C2A94"/>
    <w:rsid w:val="000C2EA8"/>
    <w:rsid w:val="000C2EB6"/>
    <w:rsid w:val="000C2ECB"/>
    <w:rsid w:val="000C2F8F"/>
    <w:rsid w:val="000C2FC9"/>
    <w:rsid w:val="000C3352"/>
    <w:rsid w:val="000C3528"/>
    <w:rsid w:val="000C381A"/>
    <w:rsid w:val="000C468B"/>
    <w:rsid w:val="000C480D"/>
    <w:rsid w:val="000C4910"/>
    <w:rsid w:val="000C4C63"/>
    <w:rsid w:val="000C4FCD"/>
    <w:rsid w:val="000C5A2D"/>
    <w:rsid w:val="000C5B8A"/>
    <w:rsid w:val="000C5C13"/>
    <w:rsid w:val="000C5C63"/>
    <w:rsid w:val="000C5D35"/>
    <w:rsid w:val="000C65E7"/>
    <w:rsid w:val="000C6BB9"/>
    <w:rsid w:val="000C70C5"/>
    <w:rsid w:val="000C740B"/>
    <w:rsid w:val="000C744C"/>
    <w:rsid w:val="000C7547"/>
    <w:rsid w:val="000C775A"/>
    <w:rsid w:val="000D0003"/>
    <w:rsid w:val="000D05E4"/>
    <w:rsid w:val="000D0801"/>
    <w:rsid w:val="000D0F61"/>
    <w:rsid w:val="000D1518"/>
    <w:rsid w:val="000D1A13"/>
    <w:rsid w:val="000D1BBD"/>
    <w:rsid w:val="000D1C96"/>
    <w:rsid w:val="000D1E2D"/>
    <w:rsid w:val="000D1E99"/>
    <w:rsid w:val="000D1EB4"/>
    <w:rsid w:val="000D1F6B"/>
    <w:rsid w:val="000D2260"/>
    <w:rsid w:val="000D22AD"/>
    <w:rsid w:val="000D22E5"/>
    <w:rsid w:val="000D25D4"/>
    <w:rsid w:val="000D2E1B"/>
    <w:rsid w:val="000D3361"/>
    <w:rsid w:val="000D3ABE"/>
    <w:rsid w:val="000D3DFC"/>
    <w:rsid w:val="000D40B7"/>
    <w:rsid w:val="000D457B"/>
    <w:rsid w:val="000D49C0"/>
    <w:rsid w:val="000D4F04"/>
    <w:rsid w:val="000D5020"/>
    <w:rsid w:val="000D5648"/>
    <w:rsid w:val="000D56BD"/>
    <w:rsid w:val="000D5A67"/>
    <w:rsid w:val="000D67A0"/>
    <w:rsid w:val="000D6C8D"/>
    <w:rsid w:val="000D6E41"/>
    <w:rsid w:val="000D7BAC"/>
    <w:rsid w:val="000D7BC5"/>
    <w:rsid w:val="000E02CA"/>
    <w:rsid w:val="000E0801"/>
    <w:rsid w:val="000E0836"/>
    <w:rsid w:val="000E091B"/>
    <w:rsid w:val="000E10FC"/>
    <w:rsid w:val="000E13A1"/>
    <w:rsid w:val="000E1609"/>
    <w:rsid w:val="000E194C"/>
    <w:rsid w:val="000E22EB"/>
    <w:rsid w:val="000E2409"/>
    <w:rsid w:val="000E268F"/>
    <w:rsid w:val="000E2927"/>
    <w:rsid w:val="000E2C89"/>
    <w:rsid w:val="000E3392"/>
    <w:rsid w:val="000E424B"/>
    <w:rsid w:val="000E4351"/>
    <w:rsid w:val="000E4371"/>
    <w:rsid w:val="000E4940"/>
    <w:rsid w:val="000E4D52"/>
    <w:rsid w:val="000E4E35"/>
    <w:rsid w:val="000E4F04"/>
    <w:rsid w:val="000E504B"/>
    <w:rsid w:val="000E592D"/>
    <w:rsid w:val="000E5FB3"/>
    <w:rsid w:val="000E6187"/>
    <w:rsid w:val="000E61AF"/>
    <w:rsid w:val="000E7565"/>
    <w:rsid w:val="000E7612"/>
    <w:rsid w:val="000F0849"/>
    <w:rsid w:val="000F0A74"/>
    <w:rsid w:val="000F0FFB"/>
    <w:rsid w:val="000F1144"/>
    <w:rsid w:val="000F17F4"/>
    <w:rsid w:val="000F1817"/>
    <w:rsid w:val="000F1C6E"/>
    <w:rsid w:val="000F1FA7"/>
    <w:rsid w:val="000F28DC"/>
    <w:rsid w:val="000F2A6A"/>
    <w:rsid w:val="000F3342"/>
    <w:rsid w:val="000F3416"/>
    <w:rsid w:val="000F34CB"/>
    <w:rsid w:val="000F387D"/>
    <w:rsid w:val="000F3B5F"/>
    <w:rsid w:val="000F3C7A"/>
    <w:rsid w:val="000F45D2"/>
    <w:rsid w:val="000F4858"/>
    <w:rsid w:val="000F49BE"/>
    <w:rsid w:val="000F4CBB"/>
    <w:rsid w:val="000F4DF4"/>
    <w:rsid w:val="000F52FA"/>
    <w:rsid w:val="000F539D"/>
    <w:rsid w:val="000F5729"/>
    <w:rsid w:val="000F5B0B"/>
    <w:rsid w:val="000F5C34"/>
    <w:rsid w:val="000F5CFD"/>
    <w:rsid w:val="000F6261"/>
    <w:rsid w:val="000F67CB"/>
    <w:rsid w:val="000F7AB0"/>
    <w:rsid w:val="000F7C75"/>
    <w:rsid w:val="000F7CFE"/>
    <w:rsid w:val="000F7EC7"/>
    <w:rsid w:val="000F7F5D"/>
    <w:rsid w:val="000F7FE1"/>
    <w:rsid w:val="00100800"/>
    <w:rsid w:val="00100991"/>
    <w:rsid w:val="00100B1D"/>
    <w:rsid w:val="00100D80"/>
    <w:rsid w:val="00100F86"/>
    <w:rsid w:val="001018B4"/>
    <w:rsid w:val="001019DD"/>
    <w:rsid w:val="00101AE4"/>
    <w:rsid w:val="00101C16"/>
    <w:rsid w:val="00101E07"/>
    <w:rsid w:val="00101F7E"/>
    <w:rsid w:val="00102117"/>
    <w:rsid w:val="0010234E"/>
    <w:rsid w:val="0010269F"/>
    <w:rsid w:val="0010278D"/>
    <w:rsid w:val="001036AA"/>
    <w:rsid w:val="00104478"/>
    <w:rsid w:val="00104DE8"/>
    <w:rsid w:val="00104E5E"/>
    <w:rsid w:val="001056F8"/>
    <w:rsid w:val="00105884"/>
    <w:rsid w:val="00105995"/>
    <w:rsid w:val="00105C24"/>
    <w:rsid w:val="001065F9"/>
    <w:rsid w:val="0010661D"/>
    <w:rsid w:val="0010683F"/>
    <w:rsid w:val="00106B33"/>
    <w:rsid w:val="00106D8C"/>
    <w:rsid w:val="00106E90"/>
    <w:rsid w:val="001070BB"/>
    <w:rsid w:val="001071EE"/>
    <w:rsid w:val="001072A9"/>
    <w:rsid w:val="00107592"/>
    <w:rsid w:val="0010798D"/>
    <w:rsid w:val="00107B57"/>
    <w:rsid w:val="00107C53"/>
    <w:rsid w:val="0011005A"/>
    <w:rsid w:val="00110371"/>
    <w:rsid w:val="0011049A"/>
    <w:rsid w:val="00110A19"/>
    <w:rsid w:val="00112780"/>
    <w:rsid w:val="00112A58"/>
    <w:rsid w:val="00112F31"/>
    <w:rsid w:val="0011303F"/>
    <w:rsid w:val="00113220"/>
    <w:rsid w:val="0011385C"/>
    <w:rsid w:val="001145B7"/>
    <w:rsid w:val="001147D1"/>
    <w:rsid w:val="00114860"/>
    <w:rsid w:val="00114936"/>
    <w:rsid w:val="00114A3C"/>
    <w:rsid w:val="00114A9A"/>
    <w:rsid w:val="00114B3F"/>
    <w:rsid w:val="00114BC6"/>
    <w:rsid w:val="00114BD1"/>
    <w:rsid w:val="00114C67"/>
    <w:rsid w:val="00114FBD"/>
    <w:rsid w:val="00115385"/>
    <w:rsid w:val="0011580C"/>
    <w:rsid w:val="00115864"/>
    <w:rsid w:val="00115B43"/>
    <w:rsid w:val="00116640"/>
    <w:rsid w:val="00116680"/>
    <w:rsid w:val="00116C24"/>
    <w:rsid w:val="00117A3C"/>
    <w:rsid w:val="00117C0F"/>
    <w:rsid w:val="00117FEF"/>
    <w:rsid w:val="001200CB"/>
    <w:rsid w:val="00120239"/>
    <w:rsid w:val="00120656"/>
    <w:rsid w:val="00120B23"/>
    <w:rsid w:val="00120DCF"/>
    <w:rsid w:val="00120FC0"/>
    <w:rsid w:val="00121426"/>
    <w:rsid w:val="001214CA"/>
    <w:rsid w:val="0012211B"/>
    <w:rsid w:val="00122798"/>
    <w:rsid w:val="00122FFC"/>
    <w:rsid w:val="001231C2"/>
    <w:rsid w:val="001233DF"/>
    <w:rsid w:val="0012355F"/>
    <w:rsid w:val="001238EC"/>
    <w:rsid w:val="00123B63"/>
    <w:rsid w:val="00123E53"/>
    <w:rsid w:val="001241DA"/>
    <w:rsid w:val="001243D7"/>
    <w:rsid w:val="00124769"/>
    <w:rsid w:val="00124988"/>
    <w:rsid w:val="00124C10"/>
    <w:rsid w:val="001257CE"/>
    <w:rsid w:val="00126D61"/>
    <w:rsid w:val="00127184"/>
    <w:rsid w:val="001275B6"/>
    <w:rsid w:val="001278A4"/>
    <w:rsid w:val="00127A54"/>
    <w:rsid w:val="00127A99"/>
    <w:rsid w:val="00127F2E"/>
    <w:rsid w:val="00127FBA"/>
    <w:rsid w:val="001308FD"/>
    <w:rsid w:val="001309C7"/>
    <w:rsid w:val="0013138D"/>
    <w:rsid w:val="0013141A"/>
    <w:rsid w:val="001314CB"/>
    <w:rsid w:val="00131A59"/>
    <w:rsid w:val="00131A93"/>
    <w:rsid w:val="00132302"/>
    <w:rsid w:val="001328E4"/>
    <w:rsid w:val="00132AC2"/>
    <w:rsid w:val="00132B47"/>
    <w:rsid w:val="00133673"/>
    <w:rsid w:val="00133811"/>
    <w:rsid w:val="00133C63"/>
    <w:rsid w:val="00133FD6"/>
    <w:rsid w:val="00134190"/>
    <w:rsid w:val="00134528"/>
    <w:rsid w:val="00134BD5"/>
    <w:rsid w:val="00134EBA"/>
    <w:rsid w:val="0013502A"/>
    <w:rsid w:val="001356F5"/>
    <w:rsid w:val="001358ED"/>
    <w:rsid w:val="00135C77"/>
    <w:rsid w:val="00136686"/>
    <w:rsid w:val="00136717"/>
    <w:rsid w:val="00136D72"/>
    <w:rsid w:val="00136D81"/>
    <w:rsid w:val="001374ED"/>
    <w:rsid w:val="00137516"/>
    <w:rsid w:val="00140181"/>
    <w:rsid w:val="0014043A"/>
    <w:rsid w:val="0014093B"/>
    <w:rsid w:val="00140F21"/>
    <w:rsid w:val="00141294"/>
    <w:rsid w:val="001414C1"/>
    <w:rsid w:val="001415B6"/>
    <w:rsid w:val="00141852"/>
    <w:rsid w:val="00141879"/>
    <w:rsid w:val="00141A53"/>
    <w:rsid w:val="001426FB"/>
    <w:rsid w:val="00142C35"/>
    <w:rsid w:val="00142E6D"/>
    <w:rsid w:val="001430D3"/>
    <w:rsid w:val="00143352"/>
    <w:rsid w:val="0014343C"/>
    <w:rsid w:val="00143BD1"/>
    <w:rsid w:val="0014440E"/>
    <w:rsid w:val="0014441D"/>
    <w:rsid w:val="0014471B"/>
    <w:rsid w:val="00144A3E"/>
    <w:rsid w:val="00144B5C"/>
    <w:rsid w:val="00144CC1"/>
    <w:rsid w:val="00144E18"/>
    <w:rsid w:val="0014500B"/>
    <w:rsid w:val="0014539C"/>
    <w:rsid w:val="00145602"/>
    <w:rsid w:val="00145654"/>
    <w:rsid w:val="0014576E"/>
    <w:rsid w:val="00145980"/>
    <w:rsid w:val="001459D2"/>
    <w:rsid w:val="0014653D"/>
    <w:rsid w:val="0014680A"/>
    <w:rsid w:val="00146DC8"/>
    <w:rsid w:val="001473C0"/>
    <w:rsid w:val="00147422"/>
    <w:rsid w:val="00147AD9"/>
    <w:rsid w:val="00147ADD"/>
    <w:rsid w:val="00147D9C"/>
    <w:rsid w:val="00147F85"/>
    <w:rsid w:val="00150043"/>
    <w:rsid w:val="001502A5"/>
    <w:rsid w:val="0015077C"/>
    <w:rsid w:val="00150922"/>
    <w:rsid w:val="00150B30"/>
    <w:rsid w:val="001513E5"/>
    <w:rsid w:val="00151462"/>
    <w:rsid w:val="00151495"/>
    <w:rsid w:val="00151AD5"/>
    <w:rsid w:val="00151B2A"/>
    <w:rsid w:val="00151C72"/>
    <w:rsid w:val="00152225"/>
    <w:rsid w:val="0015270C"/>
    <w:rsid w:val="001527A2"/>
    <w:rsid w:val="001530DA"/>
    <w:rsid w:val="001534DA"/>
    <w:rsid w:val="001537EB"/>
    <w:rsid w:val="001538F5"/>
    <w:rsid w:val="00153AD1"/>
    <w:rsid w:val="00153B3F"/>
    <w:rsid w:val="00154128"/>
    <w:rsid w:val="00154309"/>
    <w:rsid w:val="00154815"/>
    <w:rsid w:val="001549C0"/>
    <w:rsid w:val="00155177"/>
    <w:rsid w:val="00156532"/>
    <w:rsid w:val="001567C5"/>
    <w:rsid w:val="001576E3"/>
    <w:rsid w:val="00157B64"/>
    <w:rsid w:val="00160171"/>
    <w:rsid w:val="001603F0"/>
    <w:rsid w:val="001606CD"/>
    <w:rsid w:val="001606FF"/>
    <w:rsid w:val="00160CE7"/>
    <w:rsid w:val="00161094"/>
    <w:rsid w:val="0016166B"/>
    <w:rsid w:val="00161BDB"/>
    <w:rsid w:val="00161C04"/>
    <w:rsid w:val="00161FA1"/>
    <w:rsid w:val="0016299A"/>
    <w:rsid w:val="001630C2"/>
    <w:rsid w:val="0016354C"/>
    <w:rsid w:val="00163B19"/>
    <w:rsid w:val="00163B79"/>
    <w:rsid w:val="00163D7D"/>
    <w:rsid w:val="001640BB"/>
    <w:rsid w:val="00164569"/>
    <w:rsid w:val="001648CA"/>
    <w:rsid w:val="00164A61"/>
    <w:rsid w:val="0016519A"/>
    <w:rsid w:val="00165336"/>
    <w:rsid w:val="001653D7"/>
    <w:rsid w:val="00166456"/>
    <w:rsid w:val="0016682D"/>
    <w:rsid w:val="00166F64"/>
    <w:rsid w:val="00167169"/>
    <w:rsid w:val="00167404"/>
    <w:rsid w:val="00167676"/>
    <w:rsid w:val="001678FD"/>
    <w:rsid w:val="0017066F"/>
    <w:rsid w:val="00170CA5"/>
    <w:rsid w:val="00170DE9"/>
    <w:rsid w:val="00171136"/>
    <w:rsid w:val="00171271"/>
    <w:rsid w:val="00171327"/>
    <w:rsid w:val="0017170A"/>
    <w:rsid w:val="00171A98"/>
    <w:rsid w:val="00171B5C"/>
    <w:rsid w:val="00172025"/>
    <w:rsid w:val="001721BE"/>
    <w:rsid w:val="001725A5"/>
    <w:rsid w:val="00172B6A"/>
    <w:rsid w:val="00172C9B"/>
    <w:rsid w:val="001731FA"/>
    <w:rsid w:val="00173621"/>
    <w:rsid w:val="0017364A"/>
    <w:rsid w:val="00173974"/>
    <w:rsid w:val="00173CF7"/>
    <w:rsid w:val="00173ECF"/>
    <w:rsid w:val="00173F4A"/>
    <w:rsid w:val="00174C9C"/>
    <w:rsid w:val="001751DB"/>
    <w:rsid w:val="00175732"/>
    <w:rsid w:val="00175B1D"/>
    <w:rsid w:val="00176622"/>
    <w:rsid w:val="00177223"/>
    <w:rsid w:val="001807B6"/>
    <w:rsid w:val="00180877"/>
    <w:rsid w:val="001809A8"/>
    <w:rsid w:val="00180BAF"/>
    <w:rsid w:val="00180CEC"/>
    <w:rsid w:val="00180D76"/>
    <w:rsid w:val="00180FDA"/>
    <w:rsid w:val="00181EB3"/>
    <w:rsid w:val="00182256"/>
    <w:rsid w:val="001822F1"/>
    <w:rsid w:val="00182813"/>
    <w:rsid w:val="0018296E"/>
    <w:rsid w:val="00182A8E"/>
    <w:rsid w:val="00182C8D"/>
    <w:rsid w:val="00183E8F"/>
    <w:rsid w:val="0018402A"/>
    <w:rsid w:val="00184052"/>
    <w:rsid w:val="0018449E"/>
    <w:rsid w:val="00184516"/>
    <w:rsid w:val="0018487C"/>
    <w:rsid w:val="00184B28"/>
    <w:rsid w:val="00184FA3"/>
    <w:rsid w:val="0018510B"/>
    <w:rsid w:val="00185432"/>
    <w:rsid w:val="001858BA"/>
    <w:rsid w:val="00185941"/>
    <w:rsid w:val="00185B50"/>
    <w:rsid w:val="001861CA"/>
    <w:rsid w:val="001863DD"/>
    <w:rsid w:val="0018654C"/>
    <w:rsid w:val="00186799"/>
    <w:rsid w:val="00186D21"/>
    <w:rsid w:val="001870FD"/>
    <w:rsid w:val="001873DC"/>
    <w:rsid w:val="001878F6"/>
    <w:rsid w:val="00187AA5"/>
    <w:rsid w:val="00190264"/>
    <w:rsid w:val="00190914"/>
    <w:rsid w:val="001913C0"/>
    <w:rsid w:val="00191CAE"/>
    <w:rsid w:val="0019217B"/>
    <w:rsid w:val="0019240A"/>
    <w:rsid w:val="0019285A"/>
    <w:rsid w:val="0019369A"/>
    <w:rsid w:val="001938A1"/>
    <w:rsid w:val="00193C10"/>
    <w:rsid w:val="00194607"/>
    <w:rsid w:val="00194893"/>
    <w:rsid w:val="001949CA"/>
    <w:rsid w:val="00194D7A"/>
    <w:rsid w:val="0019670C"/>
    <w:rsid w:val="001970B6"/>
    <w:rsid w:val="001979F1"/>
    <w:rsid w:val="00197CA3"/>
    <w:rsid w:val="00197CE6"/>
    <w:rsid w:val="00197F34"/>
    <w:rsid w:val="00197F35"/>
    <w:rsid w:val="00197F62"/>
    <w:rsid w:val="001A0310"/>
    <w:rsid w:val="001A0951"/>
    <w:rsid w:val="001A0C02"/>
    <w:rsid w:val="001A1408"/>
    <w:rsid w:val="001A19E5"/>
    <w:rsid w:val="001A1BB0"/>
    <w:rsid w:val="001A1E4C"/>
    <w:rsid w:val="001A22EC"/>
    <w:rsid w:val="001A269F"/>
    <w:rsid w:val="001A2735"/>
    <w:rsid w:val="001A279D"/>
    <w:rsid w:val="001A2A37"/>
    <w:rsid w:val="001A2A47"/>
    <w:rsid w:val="001A3949"/>
    <w:rsid w:val="001A3C11"/>
    <w:rsid w:val="001A3D58"/>
    <w:rsid w:val="001A432B"/>
    <w:rsid w:val="001A44CA"/>
    <w:rsid w:val="001A4EC3"/>
    <w:rsid w:val="001A512A"/>
    <w:rsid w:val="001A5D6A"/>
    <w:rsid w:val="001A67BD"/>
    <w:rsid w:val="001A6C75"/>
    <w:rsid w:val="001A6CA4"/>
    <w:rsid w:val="001A734E"/>
    <w:rsid w:val="001A7B08"/>
    <w:rsid w:val="001B125D"/>
    <w:rsid w:val="001B1338"/>
    <w:rsid w:val="001B172B"/>
    <w:rsid w:val="001B1AB8"/>
    <w:rsid w:val="001B2B68"/>
    <w:rsid w:val="001B3155"/>
    <w:rsid w:val="001B37CB"/>
    <w:rsid w:val="001B3B53"/>
    <w:rsid w:val="001B472C"/>
    <w:rsid w:val="001B4ED0"/>
    <w:rsid w:val="001B556A"/>
    <w:rsid w:val="001B5F27"/>
    <w:rsid w:val="001B603D"/>
    <w:rsid w:val="001B6356"/>
    <w:rsid w:val="001B6486"/>
    <w:rsid w:val="001B6987"/>
    <w:rsid w:val="001B6A57"/>
    <w:rsid w:val="001B6BB8"/>
    <w:rsid w:val="001B7195"/>
    <w:rsid w:val="001B77A0"/>
    <w:rsid w:val="001B77C3"/>
    <w:rsid w:val="001B782E"/>
    <w:rsid w:val="001C00B9"/>
    <w:rsid w:val="001C07C4"/>
    <w:rsid w:val="001C0938"/>
    <w:rsid w:val="001C0999"/>
    <w:rsid w:val="001C0CDC"/>
    <w:rsid w:val="001C10BB"/>
    <w:rsid w:val="001C11D7"/>
    <w:rsid w:val="001C1772"/>
    <w:rsid w:val="001C2213"/>
    <w:rsid w:val="001C277E"/>
    <w:rsid w:val="001C2925"/>
    <w:rsid w:val="001C323F"/>
    <w:rsid w:val="001C3671"/>
    <w:rsid w:val="001C3C4E"/>
    <w:rsid w:val="001C3D4C"/>
    <w:rsid w:val="001C47B3"/>
    <w:rsid w:val="001C5485"/>
    <w:rsid w:val="001C5836"/>
    <w:rsid w:val="001C5BDA"/>
    <w:rsid w:val="001C665A"/>
    <w:rsid w:val="001C665F"/>
    <w:rsid w:val="001C6E93"/>
    <w:rsid w:val="001C7141"/>
    <w:rsid w:val="001C734F"/>
    <w:rsid w:val="001C7387"/>
    <w:rsid w:val="001C7DC2"/>
    <w:rsid w:val="001D06C2"/>
    <w:rsid w:val="001D0B76"/>
    <w:rsid w:val="001D0D9A"/>
    <w:rsid w:val="001D1386"/>
    <w:rsid w:val="001D151B"/>
    <w:rsid w:val="001D168B"/>
    <w:rsid w:val="001D1693"/>
    <w:rsid w:val="001D17F9"/>
    <w:rsid w:val="001D1B22"/>
    <w:rsid w:val="001D1BCE"/>
    <w:rsid w:val="001D1C27"/>
    <w:rsid w:val="001D2227"/>
    <w:rsid w:val="001D28D2"/>
    <w:rsid w:val="001D2A42"/>
    <w:rsid w:val="001D2B9F"/>
    <w:rsid w:val="001D3279"/>
    <w:rsid w:val="001D339E"/>
    <w:rsid w:val="001D3531"/>
    <w:rsid w:val="001D36DC"/>
    <w:rsid w:val="001D3B7E"/>
    <w:rsid w:val="001D3E14"/>
    <w:rsid w:val="001D420D"/>
    <w:rsid w:val="001D4315"/>
    <w:rsid w:val="001D497D"/>
    <w:rsid w:val="001D504B"/>
    <w:rsid w:val="001D5DFE"/>
    <w:rsid w:val="001D5F17"/>
    <w:rsid w:val="001D6412"/>
    <w:rsid w:val="001D66C2"/>
    <w:rsid w:val="001D68D0"/>
    <w:rsid w:val="001D71D1"/>
    <w:rsid w:val="001D732D"/>
    <w:rsid w:val="001D73F1"/>
    <w:rsid w:val="001D79C3"/>
    <w:rsid w:val="001D7E00"/>
    <w:rsid w:val="001D7E15"/>
    <w:rsid w:val="001E0143"/>
    <w:rsid w:val="001E036A"/>
    <w:rsid w:val="001E04BD"/>
    <w:rsid w:val="001E05A6"/>
    <w:rsid w:val="001E05E3"/>
    <w:rsid w:val="001E0626"/>
    <w:rsid w:val="001E15BA"/>
    <w:rsid w:val="001E15D1"/>
    <w:rsid w:val="001E19E3"/>
    <w:rsid w:val="001E1B92"/>
    <w:rsid w:val="001E2115"/>
    <w:rsid w:val="001E2483"/>
    <w:rsid w:val="001E273F"/>
    <w:rsid w:val="001E2C8E"/>
    <w:rsid w:val="001E3085"/>
    <w:rsid w:val="001E3227"/>
    <w:rsid w:val="001E39FC"/>
    <w:rsid w:val="001E4346"/>
    <w:rsid w:val="001E4456"/>
    <w:rsid w:val="001E4548"/>
    <w:rsid w:val="001E4657"/>
    <w:rsid w:val="001E4659"/>
    <w:rsid w:val="001E4700"/>
    <w:rsid w:val="001E51FF"/>
    <w:rsid w:val="001E53BA"/>
    <w:rsid w:val="001E582A"/>
    <w:rsid w:val="001E5B06"/>
    <w:rsid w:val="001E61D1"/>
    <w:rsid w:val="001E662A"/>
    <w:rsid w:val="001E6F08"/>
    <w:rsid w:val="001E7128"/>
    <w:rsid w:val="001E75C3"/>
    <w:rsid w:val="001E788F"/>
    <w:rsid w:val="001E79D8"/>
    <w:rsid w:val="001E79EE"/>
    <w:rsid w:val="001E7DE6"/>
    <w:rsid w:val="001F01AF"/>
    <w:rsid w:val="001F02DE"/>
    <w:rsid w:val="001F04C5"/>
    <w:rsid w:val="001F09A5"/>
    <w:rsid w:val="001F09E6"/>
    <w:rsid w:val="001F0B39"/>
    <w:rsid w:val="001F0B6C"/>
    <w:rsid w:val="001F0CC1"/>
    <w:rsid w:val="001F0EC0"/>
    <w:rsid w:val="001F154C"/>
    <w:rsid w:val="001F167C"/>
    <w:rsid w:val="001F1EB0"/>
    <w:rsid w:val="001F2618"/>
    <w:rsid w:val="001F28DF"/>
    <w:rsid w:val="001F2CFE"/>
    <w:rsid w:val="001F310E"/>
    <w:rsid w:val="001F3482"/>
    <w:rsid w:val="001F35C8"/>
    <w:rsid w:val="001F35CB"/>
    <w:rsid w:val="001F389A"/>
    <w:rsid w:val="001F3AB9"/>
    <w:rsid w:val="001F3B64"/>
    <w:rsid w:val="001F41C8"/>
    <w:rsid w:val="001F50FD"/>
    <w:rsid w:val="001F57C8"/>
    <w:rsid w:val="001F59AF"/>
    <w:rsid w:val="001F5E97"/>
    <w:rsid w:val="001F6416"/>
    <w:rsid w:val="001F6547"/>
    <w:rsid w:val="001F6A7E"/>
    <w:rsid w:val="001F6C25"/>
    <w:rsid w:val="001F6C88"/>
    <w:rsid w:val="001F73E4"/>
    <w:rsid w:val="001F767A"/>
    <w:rsid w:val="001F77EE"/>
    <w:rsid w:val="001F7960"/>
    <w:rsid w:val="001F7977"/>
    <w:rsid w:val="001F7CC9"/>
    <w:rsid w:val="0020057C"/>
    <w:rsid w:val="002006F4"/>
    <w:rsid w:val="00200937"/>
    <w:rsid w:val="00200D52"/>
    <w:rsid w:val="002013E5"/>
    <w:rsid w:val="002015C0"/>
    <w:rsid w:val="002016A1"/>
    <w:rsid w:val="0020175E"/>
    <w:rsid w:val="0020182E"/>
    <w:rsid w:val="00201B35"/>
    <w:rsid w:val="00201DB6"/>
    <w:rsid w:val="00201EAB"/>
    <w:rsid w:val="002023AD"/>
    <w:rsid w:val="002023B0"/>
    <w:rsid w:val="00202CD6"/>
    <w:rsid w:val="0020307D"/>
    <w:rsid w:val="002034EA"/>
    <w:rsid w:val="002035A0"/>
    <w:rsid w:val="002035CA"/>
    <w:rsid w:val="00203820"/>
    <w:rsid w:val="00203859"/>
    <w:rsid w:val="00203B06"/>
    <w:rsid w:val="00203BD0"/>
    <w:rsid w:val="00203CD4"/>
    <w:rsid w:val="00203D11"/>
    <w:rsid w:val="00204560"/>
    <w:rsid w:val="00204981"/>
    <w:rsid w:val="00204AAE"/>
    <w:rsid w:val="00204D5D"/>
    <w:rsid w:val="00204EA6"/>
    <w:rsid w:val="00204FFA"/>
    <w:rsid w:val="002050C3"/>
    <w:rsid w:val="00205105"/>
    <w:rsid w:val="00205548"/>
    <w:rsid w:val="00205782"/>
    <w:rsid w:val="00205C65"/>
    <w:rsid w:val="00206008"/>
    <w:rsid w:val="00206169"/>
    <w:rsid w:val="0020643A"/>
    <w:rsid w:val="00206711"/>
    <w:rsid w:val="00206714"/>
    <w:rsid w:val="00206821"/>
    <w:rsid w:val="00206BE8"/>
    <w:rsid w:val="00207196"/>
    <w:rsid w:val="00207551"/>
    <w:rsid w:val="00207A6B"/>
    <w:rsid w:val="00210063"/>
    <w:rsid w:val="002100C6"/>
    <w:rsid w:val="0021021A"/>
    <w:rsid w:val="0021123A"/>
    <w:rsid w:val="0021138B"/>
    <w:rsid w:val="002121DE"/>
    <w:rsid w:val="0021241A"/>
    <w:rsid w:val="00212634"/>
    <w:rsid w:val="002128CD"/>
    <w:rsid w:val="00212A30"/>
    <w:rsid w:val="00212CC2"/>
    <w:rsid w:val="00212EF1"/>
    <w:rsid w:val="002132F3"/>
    <w:rsid w:val="002133AA"/>
    <w:rsid w:val="0021340E"/>
    <w:rsid w:val="0021343C"/>
    <w:rsid w:val="0021378A"/>
    <w:rsid w:val="00213A00"/>
    <w:rsid w:val="00213B5C"/>
    <w:rsid w:val="00213CC6"/>
    <w:rsid w:val="00214374"/>
    <w:rsid w:val="0021479E"/>
    <w:rsid w:val="00214B3A"/>
    <w:rsid w:val="00214FE6"/>
    <w:rsid w:val="002159FB"/>
    <w:rsid w:val="00215D52"/>
    <w:rsid w:val="002161F1"/>
    <w:rsid w:val="002162E6"/>
    <w:rsid w:val="0021636A"/>
    <w:rsid w:val="00216801"/>
    <w:rsid w:val="00216B10"/>
    <w:rsid w:val="0021713D"/>
    <w:rsid w:val="002174DB"/>
    <w:rsid w:val="00217A77"/>
    <w:rsid w:val="00217D1D"/>
    <w:rsid w:val="00217D91"/>
    <w:rsid w:val="00220A5E"/>
    <w:rsid w:val="00220E09"/>
    <w:rsid w:val="0022127E"/>
    <w:rsid w:val="0022141E"/>
    <w:rsid w:val="0022150E"/>
    <w:rsid w:val="00221888"/>
    <w:rsid w:val="00221A81"/>
    <w:rsid w:val="002222FC"/>
    <w:rsid w:val="00222406"/>
    <w:rsid w:val="00222A25"/>
    <w:rsid w:val="00223221"/>
    <w:rsid w:val="0022379D"/>
    <w:rsid w:val="002239AD"/>
    <w:rsid w:val="00223A07"/>
    <w:rsid w:val="00223B64"/>
    <w:rsid w:val="00223B99"/>
    <w:rsid w:val="00223CFE"/>
    <w:rsid w:val="00223D47"/>
    <w:rsid w:val="00224529"/>
    <w:rsid w:val="00224FDE"/>
    <w:rsid w:val="00225316"/>
    <w:rsid w:val="00225381"/>
    <w:rsid w:val="00225582"/>
    <w:rsid w:val="002258FC"/>
    <w:rsid w:val="0022605D"/>
    <w:rsid w:val="002260BF"/>
    <w:rsid w:val="00226522"/>
    <w:rsid w:val="00226762"/>
    <w:rsid w:val="00226CDD"/>
    <w:rsid w:val="00226D98"/>
    <w:rsid w:val="00227010"/>
    <w:rsid w:val="0022782F"/>
    <w:rsid w:val="00227CF3"/>
    <w:rsid w:val="00230861"/>
    <w:rsid w:val="002310BB"/>
    <w:rsid w:val="00231557"/>
    <w:rsid w:val="002316ED"/>
    <w:rsid w:val="00231952"/>
    <w:rsid w:val="00231D21"/>
    <w:rsid w:val="00231DB9"/>
    <w:rsid w:val="00231F6F"/>
    <w:rsid w:val="00232BC7"/>
    <w:rsid w:val="00233045"/>
    <w:rsid w:val="0023372A"/>
    <w:rsid w:val="00233959"/>
    <w:rsid w:val="00233C86"/>
    <w:rsid w:val="0023433A"/>
    <w:rsid w:val="00234478"/>
    <w:rsid w:val="002348F9"/>
    <w:rsid w:val="00234A31"/>
    <w:rsid w:val="00234EB1"/>
    <w:rsid w:val="00234F89"/>
    <w:rsid w:val="002351F6"/>
    <w:rsid w:val="00235BEA"/>
    <w:rsid w:val="00235C4B"/>
    <w:rsid w:val="00235C76"/>
    <w:rsid w:val="00235FD2"/>
    <w:rsid w:val="002363BF"/>
    <w:rsid w:val="002368DD"/>
    <w:rsid w:val="00236C1D"/>
    <w:rsid w:val="00236C49"/>
    <w:rsid w:val="0023731C"/>
    <w:rsid w:val="00237421"/>
    <w:rsid w:val="00237C41"/>
    <w:rsid w:val="00237F07"/>
    <w:rsid w:val="002400DE"/>
    <w:rsid w:val="00240B69"/>
    <w:rsid w:val="0024173F"/>
    <w:rsid w:val="00241A3C"/>
    <w:rsid w:val="00241E15"/>
    <w:rsid w:val="00241F2D"/>
    <w:rsid w:val="00242AC2"/>
    <w:rsid w:val="002432F0"/>
    <w:rsid w:val="00243413"/>
    <w:rsid w:val="00244CD9"/>
    <w:rsid w:val="00245042"/>
    <w:rsid w:val="002450C0"/>
    <w:rsid w:val="00245156"/>
    <w:rsid w:val="00245663"/>
    <w:rsid w:val="00245774"/>
    <w:rsid w:val="00245BA3"/>
    <w:rsid w:val="00246CD0"/>
    <w:rsid w:val="00246D85"/>
    <w:rsid w:val="00247B23"/>
    <w:rsid w:val="00247BD8"/>
    <w:rsid w:val="00247BF8"/>
    <w:rsid w:val="00247EB7"/>
    <w:rsid w:val="00250030"/>
    <w:rsid w:val="0025021B"/>
    <w:rsid w:val="002505F2"/>
    <w:rsid w:val="00250C5A"/>
    <w:rsid w:val="00250EF3"/>
    <w:rsid w:val="002514B8"/>
    <w:rsid w:val="002516D0"/>
    <w:rsid w:val="002519D7"/>
    <w:rsid w:val="00251AD1"/>
    <w:rsid w:val="00252175"/>
    <w:rsid w:val="00252410"/>
    <w:rsid w:val="00252566"/>
    <w:rsid w:val="0025292B"/>
    <w:rsid w:val="00252B4F"/>
    <w:rsid w:val="002530A5"/>
    <w:rsid w:val="00253623"/>
    <w:rsid w:val="0025381A"/>
    <w:rsid w:val="00253972"/>
    <w:rsid w:val="00253CD4"/>
    <w:rsid w:val="00253DC9"/>
    <w:rsid w:val="002543AB"/>
    <w:rsid w:val="002543FE"/>
    <w:rsid w:val="00254614"/>
    <w:rsid w:val="002546D0"/>
    <w:rsid w:val="002547AB"/>
    <w:rsid w:val="002547C2"/>
    <w:rsid w:val="00254983"/>
    <w:rsid w:val="00254BD1"/>
    <w:rsid w:val="00254C2B"/>
    <w:rsid w:val="00254D38"/>
    <w:rsid w:val="00256259"/>
    <w:rsid w:val="00256304"/>
    <w:rsid w:val="00256364"/>
    <w:rsid w:val="00256456"/>
    <w:rsid w:val="00256513"/>
    <w:rsid w:val="00256595"/>
    <w:rsid w:val="002573BA"/>
    <w:rsid w:val="0025749B"/>
    <w:rsid w:val="00257D38"/>
    <w:rsid w:val="00257F9A"/>
    <w:rsid w:val="00260888"/>
    <w:rsid w:val="002613D4"/>
    <w:rsid w:val="00261EF1"/>
    <w:rsid w:val="00262C39"/>
    <w:rsid w:val="00262D4C"/>
    <w:rsid w:val="00263146"/>
    <w:rsid w:val="0026342A"/>
    <w:rsid w:val="00264442"/>
    <w:rsid w:val="002648A8"/>
    <w:rsid w:val="00264905"/>
    <w:rsid w:val="00264BAA"/>
    <w:rsid w:val="00265100"/>
    <w:rsid w:val="00265133"/>
    <w:rsid w:val="00265357"/>
    <w:rsid w:val="00265485"/>
    <w:rsid w:val="002654C4"/>
    <w:rsid w:val="00265679"/>
    <w:rsid w:val="002658CD"/>
    <w:rsid w:val="00265E5A"/>
    <w:rsid w:val="0026684D"/>
    <w:rsid w:val="00266BAE"/>
    <w:rsid w:val="00266E0D"/>
    <w:rsid w:val="0026713A"/>
    <w:rsid w:val="002675A8"/>
    <w:rsid w:val="002675D4"/>
    <w:rsid w:val="00270145"/>
    <w:rsid w:val="0027039E"/>
    <w:rsid w:val="00270A0F"/>
    <w:rsid w:val="00270FDC"/>
    <w:rsid w:val="00271311"/>
    <w:rsid w:val="0027144B"/>
    <w:rsid w:val="002719BE"/>
    <w:rsid w:val="00271C6A"/>
    <w:rsid w:val="00271F83"/>
    <w:rsid w:val="0027214F"/>
    <w:rsid w:val="00272668"/>
    <w:rsid w:val="00272F47"/>
    <w:rsid w:val="00273327"/>
    <w:rsid w:val="00273541"/>
    <w:rsid w:val="002737A7"/>
    <w:rsid w:val="00273C76"/>
    <w:rsid w:val="00274188"/>
    <w:rsid w:val="00274464"/>
    <w:rsid w:val="00274A00"/>
    <w:rsid w:val="00274A0B"/>
    <w:rsid w:val="00274A8A"/>
    <w:rsid w:val="00274ABD"/>
    <w:rsid w:val="00275259"/>
    <w:rsid w:val="002753EC"/>
    <w:rsid w:val="00275498"/>
    <w:rsid w:val="00275625"/>
    <w:rsid w:val="00275634"/>
    <w:rsid w:val="00275878"/>
    <w:rsid w:val="002758C5"/>
    <w:rsid w:val="00275981"/>
    <w:rsid w:val="002759B2"/>
    <w:rsid w:val="00275C47"/>
    <w:rsid w:val="00275D03"/>
    <w:rsid w:val="00276D9A"/>
    <w:rsid w:val="0027752D"/>
    <w:rsid w:val="00277767"/>
    <w:rsid w:val="00277A81"/>
    <w:rsid w:val="00277BC1"/>
    <w:rsid w:val="00277DA4"/>
    <w:rsid w:val="002805AB"/>
    <w:rsid w:val="002808C5"/>
    <w:rsid w:val="00280A08"/>
    <w:rsid w:val="00280BDE"/>
    <w:rsid w:val="00280E88"/>
    <w:rsid w:val="00280F4E"/>
    <w:rsid w:val="00281113"/>
    <w:rsid w:val="00281384"/>
    <w:rsid w:val="00281C2A"/>
    <w:rsid w:val="00282342"/>
    <w:rsid w:val="00282925"/>
    <w:rsid w:val="00282B46"/>
    <w:rsid w:val="00283798"/>
    <w:rsid w:val="002837FF"/>
    <w:rsid w:val="0028392F"/>
    <w:rsid w:val="00283991"/>
    <w:rsid w:val="00283C16"/>
    <w:rsid w:val="00283EFE"/>
    <w:rsid w:val="002845EB"/>
    <w:rsid w:val="002848E8"/>
    <w:rsid w:val="0028493A"/>
    <w:rsid w:val="002849A1"/>
    <w:rsid w:val="00284A82"/>
    <w:rsid w:val="00285100"/>
    <w:rsid w:val="002853F8"/>
    <w:rsid w:val="00285B18"/>
    <w:rsid w:val="002863EA"/>
    <w:rsid w:val="00286BF8"/>
    <w:rsid w:val="00286DA2"/>
    <w:rsid w:val="00286F41"/>
    <w:rsid w:val="0028721C"/>
    <w:rsid w:val="00287271"/>
    <w:rsid w:val="00287CCD"/>
    <w:rsid w:val="002902C5"/>
    <w:rsid w:val="0029068F"/>
    <w:rsid w:val="00290775"/>
    <w:rsid w:val="00290DA7"/>
    <w:rsid w:val="00290E04"/>
    <w:rsid w:val="0029144C"/>
    <w:rsid w:val="00291612"/>
    <w:rsid w:val="00291738"/>
    <w:rsid w:val="00291D1B"/>
    <w:rsid w:val="00292CD6"/>
    <w:rsid w:val="0029321E"/>
    <w:rsid w:val="0029343F"/>
    <w:rsid w:val="0029384D"/>
    <w:rsid w:val="0029397D"/>
    <w:rsid w:val="00293BF5"/>
    <w:rsid w:val="00293C10"/>
    <w:rsid w:val="00293C4A"/>
    <w:rsid w:val="00293CE9"/>
    <w:rsid w:val="00293D16"/>
    <w:rsid w:val="00293D69"/>
    <w:rsid w:val="00293FFC"/>
    <w:rsid w:val="002944A3"/>
    <w:rsid w:val="00294529"/>
    <w:rsid w:val="002945C8"/>
    <w:rsid w:val="00294894"/>
    <w:rsid w:val="00294D52"/>
    <w:rsid w:val="00295000"/>
    <w:rsid w:val="0029556D"/>
    <w:rsid w:val="0029605A"/>
    <w:rsid w:val="00296143"/>
    <w:rsid w:val="002964A6"/>
    <w:rsid w:val="00296A81"/>
    <w:rsid w:val="00296E83"/>
    <w:rsid w:val="00296E93"/>
    <w:rsid w:val="00296F2A"/>
    <w:rsid w:val="00297045"/>
    <w:rsid w:val="00297204"/>
    <w:rsid w:val="00297507"/>
    <w:rsid w:val="00297571"/>
    <w:rsid w:val="0029770B"/>
    <w:rsid w:val="00297CC5"/>
    <w:rsid w:val="00297DA6"/>
    <w:rsid w:val="002A0202"/>
    <w:rsid w:val="002A0409"/>
    <w:rsid w:val="002A05A8"/>
    <w:rsid w:val="002A09B2"/>
    <w:rsid w:val="002A0A04"/>
    <w:rsid w:val="002A0C5B"/>
    <w:rsid w:val="002A0FDC"/>
    <w:rsid w:val="002A10D2"/>
    <w:rsid w:val="002A15FE"/>
    <w:rsid w:val="002A1604"/>
    <w:rsid w:val="002A1974"/>
    <w:rsid w:val="002A21D7"/>
    <w:rsid w:val="002A27FA"/>
    <w:rsid w:val="002A280E"/>
    <w:rsid w:val="002A28EA"/>
    <w:rsid w:val="002A2E2E"/>
    <w:rsid w:val="002A3AC1"/>
    <w:rsid w:val="002A3E3A"/>
    <w:rsid w:val="002A3FAC"/>
    <w:rsid w:val="002A4761"/>
    <w:rsid w:val="002A4B93"/>
    <w:rsid w:val="002A53E1"/>
    <w:rsid w:val="002A5FCB"/>
    <w:rsid w:val="002A601C"/>
    <w:rsid w:val="002A62A0"/>
    <w:rsid w:val="002A6422"/>
    <w:rsid w:val="002A6973"/>
    <w:rsid w:val="002A6FCD"/>
    <w:rsid w:val="002A7FC8"/>
    <w:rsid w:val="002B0668"/>
    <w:rsid w:val="002B09DC"/>
    <w:rsid w:val="002B0C4B"/>
    <w:rsid w:val="002B12D9"/>
    <w:rsid w:val="002B178D"/>
    <w:rsid w:val="002B18B2"/>
    <w:rsid w:val="002B18F2"/>
    <w:rsid w:val="002B1977"/>
    <w:rsid w:val="002B1BBE"/>
    <w:rsid w:val="002B1D59"/>
    <w:rsid w:val="002B2175"/>
    <w:rsid w:val="002B24E3"/>
    <w:rsid w:val="002B26C6"/>
    <w:rsid w:val="002B2DEA"/>
    <w:rsid w:val="002B3591"/>
    <w:rsid w:val="002B3821"/>
    <w:rsid w:val="002B3837"/>
    <w:rsid w:val="002B3B98"/>
    <w:rsid w:val="002B4247"/>
    <w:rsid w:val="002B44AE"/>
    <w:rsid w:val="002B4544"/>
    <w:rsid w:val="002B4790"/>
    <w:rsid w:val="002B484D"/>
    <w:rsid w:val="002B49F2"/>
    <w:rsid w:val="002B4C56"/>
    <w:rsid w:val="002B4CAC"/>
    <w:rsid w:val="002B4F29"/>
    <w:rsid w:val="002B5071"/>
    <w:rsid w:val="002B51B4"/>
    <w:rsid w:val="002B544A"/>
    <w:rsid w:val="002B556C"/>
    <w:rsid w:val="002B5F47"/>
    <w:rsid w:val="002B6054"/>
    <w:rsid w:val="002B693D"/>
    <w:rsid w:val="002B7019"/>
    <w:rsid w:val="002B74E6"/>
    <w:rsid w:val="002B7ADE"/>
    <w:rsid w:val="002B7C3B"/>
    <w:rsid w:val="002C012C"/>
    <w:rsid w:val="002C026F"/>
    <w:rsid w:val="002C0789"/>
    <w:rsid w:val="002C0956"/>
    <w:rsid w:val="002C0EEC"/>
    <w:rsid w:val="002C1756"/>
    <w:rsid w:val="002C18B2"/>
    <w:rsid w:val="002C18BA"/>
    <w:rsid w:val="002C1D3A"/>
    <w:rsid w:val="002C2333"/>
    <w:rsid w:val="002C2412"/>
    <w:rsid w:val="002C2584"/>
    <w:rsid w:val="002C28F1"/>
    <w:rsid w:val="002C2BC6"/>
    <w:rsid w:val="002C3002"/>
    <w:rsid w:val="002C3018"/>
    <w:rsid w:val="002C3265"/>
    <w:rsid w:val="002C3467"/>
    <w:rsid w:val="002C3773"/>
    <w:rsid w:val="002C3AE5"/>
    <w:rsid w:val="002C3BB3"/>
    <w:rsid w:val="002C3D1E"/>
    <w:rsid w:val="002C40AA"/>
    <w:rsid w:val="002C4447"/>
    <w:rsid w:val="002C4C4D"/>
    <w:rsid w:val="002C4E77"/>
    <w:rsid w:val="002C5B24"/>
    <w:rsid w:val="002C5B3D"/>
    <w:rsid w:val="002C63D3"/>
    <w:rsid w:val="002C68C4"/>
    <w:rsid w:val="002C6A09"/>
    <w:rsid w:val="002C6A29"/>
    <w:rsid w:val="002C729D"/>
    <w:rsid w:val="002C79C1"/>
    <w:rsid w:val="002D0A15"/>
    <w:rsid w:val="002D13C2"/>
    <w:rsid w:val="002D1454"/>
    <w:rsid w:val="002D1B86"/>
    <w:rsid w:val="002D1D20"/>
    <w:rsid w:val="002D2102"/>
    <w:rsid w:val="002D2332"/>
    <w:rsid w:val="002D2380"/>
    <w:rsid w:val="002D2BB3"/>
    <w:rsid w:val="002D3151"/>
    <w:rsid w:val="002D337A"/>
    <w:rsid w:val="002D3975"/>
    <w:rsid w:val="002D3A03"/>
    <w:rsid w:val="002D3A45"/>
    <w:rsid w:val="002D4055"/>
    <w:rsid w:val="002D40FC"/>
    <w:rsid w:val="002D4D8B"/>
    <w:rsid w:val="002D52EC"/>
    <w:rsid w:val="002D59D1"/>
    <w:rsid w:val="002D5ECE"/>
    <w:rsid w:val="002D6161"/>
    <w:rsid w:val="002D6394"/>
    <w:rsid w:val="002D65F8"/>
    <w:rsid w:val="002D6846"/>
    <w:rsid w:val="002D6873"/>
    <w:rsid w:val="002D6A62"/>
    <w:rsid w:val="002D6E5A"/>
    <w:rsid w:val="002D730B"/>
    <w:rsid w:val="002D7AB6"/>
    <w:rsid w:val="002D7AFF"/>
    <w:rsid w:val="002D7B10"/>
    <w:rsid w:val="002D7CAB"/>
    <w:rsid w:val="002D7CB6"/>
    <w:rsid w:val="002D7D0C"/>
    <w:rsid w:val="002D7DEE"/>
    <w:rsid w:val="002D7E5B"/>
    <w:rsid w:val="002E075D"/>
    <w:rsid w:val="002E0F52"/>
    <w:rsid w:val="002E10E8"/>
    <w:rsid w:val="002E11D6"/>
    <w:rsid w:val="002E11EC"/>
    <w:rsid w:val="002E1496"/>
    <w:rsid w:val="002E1D1D"/>
    <w:rsid w:val="002E2690"/>
    <w:rsid w:val="002E2B12"/>
    <w:rsid w:val="002E2BBC"/>
    <w:rsid w:val="002E2F6B"/>
    <w:rsid w:val="002E310E"/>
    <w:rsid w:val="002E3258"/>
    <w:rsid w:val="002E3442"/>
    <w:rsid w:val="002E423B"/>
    <w:rsid w:val="002E440F"/>
    <w:rsid w:val="002E4756"/>
    <w:rsid w:val="002E47F0"/>
    <w:rsid w:val="002E4B66"/>
    <w:rsid w:val="002E5296"/>
    <w:rsid w:val="002E53C5"/>
    <w:rsid w:val="002E5472"/>
    <w:rsid w:val="002E5BD7"/>
    <w:rsid w:val="002E6151"/>
    <w:rsid w:val="002E62AB"/>
    <w:rsid w:val="002E6BF3"/>
    <w:rsid w:val="002E6E57"/>
    <w:rsid w:val="002E73AB"/>
    <w:rsid w:val="002E780A"/>
    <w:rsid w:val="002E7F9E"/>
    <w:rsid w:val="002F002B"/>
    <w:rsid w:val="002F00AE"/>
    <w:rsid w:val="002F069F"/>
    <w:rsid w:val="002F08C0"/>
    <w:rsid w:val="002F0E66"/>
    <w:rsid w:val="002F1059"/>
    <w:rsid w:val="002F1127"/>
    <w:rsid w:val="002F12AB"/>
    <w:rsid w:val="002F140B"/>
    <w:rsid w:val="002F1493"/>
    <w:rsid w:val="002F15EB"/>
    <w:rsid w:val="002F2035"/>
    <w:rsid w:val="002F20F0"/>
    <w:rsid w:val="002F20F3"/>
    <w:rsid w:val="002F211D"/>
    <w:rsid w:val="002F240F"/>
    <w:rsid w:val="002F2D42"/>
    <w:rsid w:val="002F2E1D"/>
    <w:rsid w:val="002F3411"/>
    <w:rsid w:val="002F3881"/>
    <w:rsid w:val="002F3994"/>
    <w:rsid w:val="002F3B8F"/>
    <w:rsid w:val="002F3CE7"/>
    <w:rsid w:val="002F4314"/>
    <w:rsid w:val="002F5217"/>
    <w:rsid w:val="002F5294"/>
    <w:rsid w:val="002F5940"/>
    <w:rsid w:val="002F5F61"/>
    <w:rsid w:val="002F6438"/>
    <w:rsid w:val="002F6921"/>
    <w:rsid w:val="002F6F16"/>
    <w:rsid w:val="002F70FD"/>
    <w:rsid w:val="002F74A0"/>
    <w:rsid w:val="002F753A"/>
    <w:rsid w:val="002F75C4"/>
    <w:rsid w:val="002F7855"/>
    <w:rsid w:val="002F7F88"/>
    <w:rsid w:val="002F7FC9"/>
    <w:rsid w:val="003001F0"/>
    <w:rsid w:val="0030078A"/>
    <w:rsid w:val="00300CBA"/>
    <w:rsid w:val="00300EFE"/>
    <w:rsid w:val="00301225"/>
    <w:rsid w:val="0030138B"/>
    <w:rsid w:val="00301475"/>
    <w:rsid w:val="00301BA7"/>
    <w:rsid w:val="00301C3A"/>
    <w:rsid w:val="003025B8"/>
    <w:rsid w:val="00302EC5"/>
    <w:rsid w:val="00302EEA"/>
    <w:rsid w:val="003035C4"/>
    <w:rsid w:val="00303B54"/>
    <w:rsid w:val="00303E94"/>
    <w:rsid w:val="00304ACD"/>
    <w:rsid w:val="00304B37"/>
    <w:rsid w:val="0030570B"/>
    <w:rsid w:val="003057AA"/>
    <w:rsid w:val="003058FB"/>
    <w:rsid w:val="00305A91"/>
    <w:rsid w:val="0030603D"/>
    <w:rsid w:val="00306041"/>
    <w:rsid w:val="00306172"/>
    <w:rsid w:val="0030683F"/>
    <w:rsid w:val="00307A3B"/>
    <w:rsid w:val="00307B3C"/>
    <w:rsid w:val="00307E58"/>
    <w:rsid w:val="003104D0"/>
    <w:rsid w:val="003106CD"/>
    <w:rsid w:val="00310744"/>
    <w:rsid w:val="00310E23"/>
    <w:rsid w:val="00311479"/>
    <w:rsid w:val="00311484"/>
    <w:rsid w:val="00311520"/>
    <w:rsid w:val="00311746"/>
    <w:rsid w:val="0031183A"/>
    <w:rsid w:val="003118E4"/>
    <w:rsid w:val="00311985"/>
    <w:rsid w:val="00311AC4"/>
    <w:rsid w:val="00311FB9"/>
    <w:rsid w:val="003124A8"/>
    <w:rsid w:val="003125C8"/>
    <w:rsid w:val="00312C69"/>
    <w:rsid w:val="00312CD4"/>
    <w:rsid w:val="00312E08"/>
    <w:rsid w:val="00312EE5"/>
    <w:rsid w:val="00312FB6"/>
    <w:rsid w:val="003132F5"/>
    <w:rsid w:val="00313306"/>
    <w:rsid w:val="0031370C"/>
    <w:rsid w:val="00313B10"/>
    <w:rsid w:val="00313EE0"/>
    <w:rsid w:val="00314169"/>
    <w:rsid w:val="0031434F"/>
    <w:rsid w:val="00314486"/>
    <w:rsid w:val="003146CC"/>
    <w:rsid w:val="003146F8"/>
    <w:rsid w:val="003147FA"/>
    <w:rsid w:val="00314AC1"/>
    <w:rsid w:val="00314CAB"/>
    <w:rsid w:val="00314D55"/>
    <w:rsid w:val="00314DAD"/>
    <w:rsid w:val="00314F62"/>
    <w:rsid w:val="00315014"/>
    <w:rsid w:val="0031502B"/>
    <w:rsid w:val="003151CB"/>
    <w:rsid w:val="00315A5C"/>
    <w:rsid w:val="00316076"/>
    <w:rsid w:val="00316302"/>
    <w:rsid w:val="00316434"/>
    <w:rsid w:val="00316591"/>
    <w:rsid w:val="003168C7"/>
    <w:rsid w:val="0031693E"/>
    <w:rsid w:val="003171AA"/>
    <w:rsid w:val="0031739B"/>
    <w:rsid w:val="003173E9"/>
    <w:rsid w:val="00317485"/>
    <w:rsid w:val="00317574"/>
    <w:rsid w:val="003175F1"/>
    <w:rsid w:val="00317940"/>
    <w:rsid w:val="00317BFF"/>
    <w:rsid w:val="00317CE2"/>
    <w:rsid w:val="00317CFE"/>
    <w:rsid w:val="0032034D"/>
    <w:rsid w:val="0032071B"/>
    <w:rsid w:val="00320BE4"/>
    <w:rsid w:val="00320FA4"/>
    <w:rsid w:val="003212E9"/>
    <w:rsid w:val="00321529"/>
    <w:rsid w:val="00321A32"/>
    <w:rsid w:val="00321A92"/>
    <w:rsid w:val="00321D5A"/>
    <w:rsid w:val="00321D9B"/>
    <w:rsid w:val="00321DBC"/>
    <w:rsid w:val="00321F25"/>
    <w:rsid w:val="00322295"/>
    <w:rsid w:val="003222A6"/>
    <w:rsid w:val="00322931"/>
    <w:rsid w:val="00322BC0"/>
    <w:rsid w:val="00322D01"/>
    <w:rsid w:val="00322FEE"/>
    <w:rsid w:val="0032309D"/>
    <w:rsid w:val="003232F1"/>
    <w:rsid w:val="003233B4"/>
    <w:rsid w:val="00323474"/>
    <w:rsid w:val="00323A3C"/>
    <w:rsid w:val="00323E80"/>
    <w:rsid w:val="00323FB5"/>
    <w:rsid w:val="00323FDF"/>
    <w:rsid w:val="003256C3"/>
    <w:rsid w:val="00325A4A"/>
    <w:rsid w:val="003261E1"/>
    <w:rsid w:val="00326324"/>
    <w:rsid w:val="003264AD"/>
    <w:rsid w:val="00326914"/>
    <w:rsid w:val="00326B64"/>
    <w:rsid w:val="00327012"/>
    <w:rsid w:val="003274AB"/>
    <w:rsid w:val="003278E3"/>
    <w:rsid w:val="003300DF"/>
    <w:rsid w:val="003307D2"/>
    <w:rsid w:val="0033096A"/>
    <w:rsid w:val="00330AC5"/>
    <w:rsid w:val="00330AC8"/>
    <w:rsid w:val="00330C57"/>
    <w:rsid w:val="00330D8D"/>
    <w:rsid w:val="00330E2C"/>
    <w:rsid w:val="00330ED2"/>
    <w:rsid w:val="00330F66"/>
    <w:rsid w:val="003315C8"/>
    <w:rsid w:val="00331A1D"/>
    <w:rsid w:val="003329CB"/>
    <w:rsid w:val="003329DF"/>
    <w:rsid w:val="00332CC5"/>
    <w:rsid w:val="00332FE2"/>
    <w:rsid w:val="0033306B"/>
    <w:rsid w:val="0033324D"/>
    <w:rsid w:val="00333408"/>
    <w:rsid w:val="0033357A"/>
    <w:rsid w:val="00333833"/>
    <w:rsid w:val="00334401"/>
    <w:rsid w:val="003344C6"/>
    <w:rsid w:val="0033456B"/>
    <w:rsid w:val="00334790"/>
    <w:rsid w:val="00334A04"/>
    <w:rsid w:val="00334DDE"/>
    <w:rsid w:val="00334E5D"/>
    <w:rsid w:val="00334FE9"/>
    <w:rsid w:val="003350F4"/>
    <w:rsid w:val="00335375"/>
    <w:rsid w:val="00335712"/>
    <w:rsid w:val="00335D32"/>
    <w:rsid w:val="00335E14"/>
    <w:rsid w:val="00335ED3"/>
    <w:rsid w:val="0033662B"/>
    <w:rsid w:val="00336711"/>
    <w:rsid w:val="00336DAA"/>
    <w:rsid w:val="003371FF"/>
    <w:rsid w:val="003375BC"/>
    <w:rsid w:val="00337956"/>
    <w:rsid w:val="00337B72"/>
    <w:rsid w:val="00337BD5"/>
    <w:rsid w:val="003400E5"/>
    <w:rsid w:val="00340F2E"/>
    <w:rsid w:val="003414C3"/>
    <w:rsid w:val="00341B76"/>
    <w:rsid w:val="00341E51"/>
    <w:rsid w:val="003423DA"/>
    <w:rsid w:val="003429CA"/>
    <w:rsid w:val="0034332C"/>
    <w:rsid w:val="0034399F"/>
    <w:rsid w:val="00343AA2"/>
    <w:rsid w:val="003448FA"/>
    <w:rsid w:val="00344BA7"/>
    <w:rsid w:val="00344D36"/>
    <w:rsid w:val="00345C3A"/>
    <w:rsid w:val="00345EC0"/>
    <w:rsid w:val="00345EEF"/>
    <w:rsid w:val="00346190"/>
    <w:rsid w:val="00346791"/>
    <w:rsid w:val="00346D17"/>
    <w:rsid w:val="00346EA6"/>
    <w:rsid w:val="00347426"/>
    <w:rsid w:val="003475C3"/>
    <w:rsid w:val="00347BDD"/>
    <w:rsid w:val="00347E4F"/>
    <w:rsid w:val="00347EC1"/>
    <w:rsid w:val="00347FB9"/>
    <w:rsid w:val="003500C0"/>
    <w:rsid w:val="00350889"/>
    <w:rsid w:val="0035091A"/>
    <w:rsid w:val="00350A19"/>
    <w:rsid w:val="00350A36"/>
    <w:rsid w:val="00350A77"/>
    <w:rsid w:val="00350CD8"/>
    <w:rsid w:val="003511AD"/>
    <w:rsid w:val="0035121B"/>
    <w:rsid w:val="00351369"/>
    <w:rsid w:val="00351389"/>
    <w:rsid w:val="00352D42"/>
    <w:rsid w:val="00352EC1"/>
    <w:rsid w:val="0035330E"/>
    <w:rsid w:val="00353779"/>
    <w:rsid w:val="0035403C"/>
    <w:rsid w:val="003541A2"/>
    <w:rsid w:val="003541FA"/>
    <w:rsid w:val="00354847"/>
    <w:rsid w:val="003549EB"/>
    <w:rsid w:val="00354F17"/>
    <w:rsid w:val="00355053"/>
    <w:rsid w:val="003550B6"/>
    <w:rsid w:val="00355612"/>
    <w:rsid w:val="003556CE"/>
    <w:rsid w:val="003558D5"/>
    <w:rsid w:val="003558F9"/>
    <w:rsid w:val="0035590F"/>
    <w:rsid w:val="00355C80"/>
    <w:rsid w:val="00355CEA"/>
    <w:rsid w:val="00355D32"/>
    <w:rsid w:val="003560A4"/>
    <w:rsid w:val="003569D1"/>
    <w:rsid w:val="003571AE"/>
    <w:rsid w:val="00357C86"/>
    <w:rsid w:val="00357FF4"/>
    <w:rsid w:val="0036045B"/>
    <w:rsid w:val="0036053B"/>
    <w:rsid w:val="003609B9"/>
    <w:rsid w:val="00360B24"/>
    <w:rsid w:val="0036130E"/>
    <w:rsid w:val="003617EE"/>
    <w:rsid w:val="0036245F"/>
    <w:rsid w:val="00362AE1"/>
    <w:rsid w:val="0036349A"/>
    <w:rsid w:val="003635DC"/>
    <w:rsid w:val="0036365F"/>
    <w:rsid w:val="00363AAD"/>
    <w:rsid w:val="00363B7F"/>
    <w:rsid w:val="00363DFA"/>
    <w:rsid w:val="00363E63"/>
    <w:rsid w:val="00363E99"/>
    <w:rsid w:val="0036405F"/>
    <w:rsid w:val="003645AB"/>
    <w:rsid w:val="0036573F"/>
    <w:rsid w:val="00365848"/>
    <w:rsid w:val="003658C0"/>
    <w:rsid w:val="00365C3B"/>
    <w:rsid w:val="00365D2F"/>
    <w:rsid w:val="00366013"/>
    <w:rsid w:val="003661AB"/>
    <w:rsid w:val="00366538"/>
    <w:rsid w:val="003669D5"/>
    <w:rsid w:val="00366C3D"/>
    <w:rsid w:val="00367FD3"/>
    <w:rsid w:val="0037035F"/>
    <w:rsid w:val="003707D6"/>
    <w:rsid w:val="003714EF"/>
    <w:rsid w:val="00371937"/>
    <w:rsid w:val="00371940"/>
    <w:rsid w:val="00371BC0"/>
    <w:rsid w:val="0037315B"/>
    <w:rsid w:val="00373445"/>
    <w:rsid w:val="003735BC"/>
    <w:rsid w:val="00373D61"/>
    <w:rsid w:val="0037409F"/>
    <w:rsid w:val="003742CF"/>
    <w:rsid w:val="00374334"/>
    <w:rsid w:val="00374426"/>
    <w:rsid w:val="00374B59"/>
    <w:rsid w:val="00375180"/>
    <w:rsid w:val="00375C5B"/>
    <w:rsid w:val="00375F32"/>
    <w:rsid w:val="00376599"/>
    <w:rsid w:val="00376F59"/>
    <w:rsid w:val="00377389"/>
    <w:rsid w:val="003773F6"/>
    <w:rsid w:val="00377D94"/>
    <w:rsid w:val="00377E3F"/>
    <w:rsid w:val="00380563"/>
    <w:rsid w:val="00380FF3"/>
    <w:rsid w:val="00381E99"/>
    <w:rsid w:val="00382106"/>
    <w:rsid w:val="0038220E"/>
    <w:rsid w:val="00382554"/>
    <w:rsid w:val="00382688"/>
    <w:rsid w:val="00382D22"/>
    <w:rsid w:val="003834AC"/>
    <w:rsid w:val="0038383B"/>
    <w:rsid w:val="003839E3"/>
    <w:rsid w:val="00384597"/>
    <w:rsid w:val="00384796"/>
    <w:rsid w:val="00384B7D"/>
    <w:rsid w:val="00384F14"/>
    <w:rsid w:val="00384F6A"/>
    <w:rsid w:val="00385107"/>
    <w:rsid w:val="0038570A"/>
    <w:rsid w:val="00385D7A"/>
    <w:rsid w:val="00386C9D"/>
    <w:rsid w:val="00386E06"/>
    <w:rsid w:val="003870F1"/>
    <w:rsid w:val="003875B1"/>
    <w:rsid w:val="00387CD6"/>
    <w:rsid w:val="00387F59"/>
    <w:rsid w:val="003905C7"/>
    <w:rsid w:val="003909D4"/>
    <w:rsid w:val="00390D83"/>
    <w:rsid w:val="00390ECB"/>
    <w:rsid w:val="003910B7"/>
    <w:rsid w:val="00391671"/>
    <w:rsid w:val="00391806"/>
    <w:rsid w:val="00391890"/>
    <w:rsid w:val="003919F5"/>
    <w:rsid w:val="00391A1F"/>
    <w:rsid w:val="00391E58"/>
    <w:rsid w:val="0039296F"/>
    <w:rsid w:val="00392FD7"/>
    <w:rsid w:val="0039320B"/>
    <w:rsid w:val="0039340B"/>
    <w:rsid w:val="0039364C"/>
    <w:rsid w:val="00393741"/>
    <w:rsid w:val="003937A2"/>
    <w:rsid w:val="003937B8"/>
    <w:rsid w:val="00393830"/>
    <w:rsid w:val="003938FD"/>
    <w:rsid w:val="00393E8F"/>
    <w:rsid w:val="00393ED9"/>
    <w:rsid w:val="003943B4"/>
    <w:rsid w:val="00394449"/>
    <w:rsid w:val="00394996"/>
    <w:rsid w:val="003949FF"/>
    <w:rsid w:val="00394C8B"/>
    <w:rsid w:val="00394D9E"/>
    <w:rsid w:val="00394FF5"/>
    <w:rsid w:val="00395046"/>
    <w:rsid w:val="003954AB"/>
    <w:rsid w:val="00395724"/>
    <w:rsid w:val="00395E3F"/>
    <w:rsid w:val="0039600D"/>
    <w:rsid w:val="003964D1"/>
    <w:rsid w:val="00397820"/>
    <w:rsid w:val="00397A11"/>
    <w:rsid w:val="00397F34"/>
    <w:rsid w:val="00397F9C"/>
    <w:rsid w:val="003A096D"/>
    <w:rsid w:val="003A1359"/>
    <w:rsid w:val="003A149E"/>
    <w:rsid w:val="003A21E2"/>
    <w:rsid w:val="003A220A"/>
    <w:rsid w:val="003A230B"/>
    <w:rsid w:val="003A2EFC"/>
    <w:rsid w:val="003A3340"/>
    <w:rsid w:val="003A3978"/>
    <w:rsid w:val="003A3980"/>
    <w:rsid w:val="003A3C6A"/>
    <w:rsid w:val="003A3D1B"/>
    <w:rsid w:val="003A43D3"/>
    <w:rsid w:val="003A531C"/>
    <w:rsid w:val="003A53A9"/>
    <w:rsid w:val="003A557D"/>
    <w:rsid w:val="003A5956"/>
    <w:rsid w:val="003A5AF4"/>
    <w:rsid w:val="003A5B70"/>
    <w:rsid w:val="003A60E0"/>
    <w:rsid w:val="003A618E"/>
    <w:rsid w:val="003A6846"/>
    <w:rsid w:val="003A68DE"/>
    <w:rsid w:val="003A6EFD"/>
    <w:rsid w:val="003A70CA"/>
    <w:rsid w:val="003A70F9"/>
    <w:rsid w:val="003A71E8"/>
    <w:rsid w:val="003A7A02"/>
    <w:rsid w:val="003A7AE3"/>
    <w:rsid w:val="003A7FDE"/>
    <w:rsid w:val="003B00E6"/>
    <w:rsid w:val="003B02BE"/>
    <w:rsid w:val="003B0853"/>
    <w:rsid w:val="003B0A7C"/>
    <w:rsid w:val="003B10A2"/>
    <w:rsid w:val="003B11C8"/>
    <w:rsid w:val="003B1910"/>
    <w:rsid w:val="003B1E7F"/>
    <w:rsid w:val="003B2294"/>
    <w:rsid w:val="003B3086"/>
    <w:rsid w:val="003B30B1"/>
    <w:rsid w:val="003B31CC"/>
    <w:rsid w:val="003B35BC"/>
    <w:rsid w:val="003B3DED"/>
    <w:rsid w:val="003B3F16"/>
    <w:rsid w:val="003B43E6"/>
    <w:rsid w:val="003B448B"/>
    <w:rsid w:val="003B4494"/>
    <w:rsid w:val="003B44B6"/>
    <w:rsid w:val="003B48CE"/>
    <w:rsid w:val="003B4E48"/>
    <w:rsid w:val="003B5140"/>
    <w:rsid w:val="003B5514"/>
    <w:rsid w:val="003B5687"/>
    <w:rsid w:val="003B5823"/>
    <w:rsid w:val="003B593B"/>
    <w:rsid w:val="003B6014"/>
    <w:rsid w:val="003B6114"/>
    <w:rsid w:val="003B61A9"/>
    <w:rsid w:val="003B6A4D"/>
    <w:rsid w:val="003B6E6A"/>
    <w:rsid w:val="003C00A7"/>
    <w:rsid w:val="003C033C"/>
    <w:rsid w:val="003C0506"/>
    <w:rsid w:val="003C107C"/>
    <w:rsid w:val="003C129A"/>
    <w:rsid w:val="003C12C0"/>
    <w:rsid w:val="003C14B2"/>
    <w:rsid w:val="003C167C"/>
    <w:rsid w:val="003C1FB1"/>
    <w:rsid w:val="003C25F5"/>
    <w:rsid w:val="003C2D66"/>
    <w:rsid w:val="003C30C8"/>
    <w:rsid w:val="003C3348"/>
    <w:rsid w:val="003C3505"/>
    <w:rsid w:val="003C366A"/>
    <w:rsid w:val="003C3E1A"/>
    <w:rsid w:val="003C434F"/>
    <w:rsid w:val="003C4582"/>
    <w:rsid w:val="003C45D8"/>
    <w:rsid w:val="003C4C0D"/>
    <w:rsid w:val="003C5AFA"/>
    <w:rsid w:val="003C5D61"/>
    <w:rsid w:val="003C604D"/>
    <w:rsid w:val="003C6366"/>
    <w:rsid w:val="003C66D0"/>
    <w:rsid w:val="003C6D6F"/>
    <w:rsid w:val="003C791F"/>
    <w:rsid w:val="003C7B22"/>
    <w:rsid w:val="003C7BFD"/>
    <w:rsid w:val="003D0163"/>
    <w:rsid w:val="003D04F1"/>
    <w:rsid w:val="003D0589"/>
    <w:rsid w:val="003D059B"/>
    <w:rsid w:val="003D0E84"/>
    <w:rsid w:val="003D1A62"/>
    <w:rsid w:val="003D2104"/>
    <w:rsid w:val="003D226F"/>
    <w:rsid w:val="003D2C33"/>
    <w:rsid w:val="003D2F29"/>
    <w:rsid w:val="003D31AD"/>
    <w:rsid w:val="003D35CC"/>
    <w:rsid w:val="003D3E9C"/>
    <w:rsid w:val="003D400C"/>
    <w:rsid w:val="003D4369"/>
    <w:rsid w:val="003D441D"/>
    <w:rsid w:val="003D4443"/>
    <w:rsid w:val="003D45B8"/>
    <w:rsid w:val="003D4621"/>
    <w:rsid w:val="003D4943"/>
    <w:rsid w:val="003D5111"/>
    <w:rsid w:val="003D635C"/>
    <w:rsid w:val="003D644E"/>
    <w:rsid w:val="003D6468"/>
    <w:rsid w:val="003D6528"/>
    <w:rsid w:val="003D65C5"/>
    <w:rsid w:val="003D6847"/>
    <w:rsid w:val="003D6921"/>
    <w:rsid w:val="003D6C47"/>
    <w:rsid w:val="003D6E02"/>
    <w:rsid w:val="003D6E50"/>
    <w:rsid w:val="003D6F85"/>
    <w:rsid w:val="003D70D1"/>
    <w:rsid w:val="003D710F"/>
    <w:rsid w:val="003D727F"/>
    <w:rsid w:val="003D789C"/>
    <w:rsid w:val="003D7AA6"/>
    <w:rsid w:val="003D7D69"/>
    <w:rsid w:val="003D7DC2"/>
    <w:rsid w:val="003E01E1"/>
    <w:rsid w:val="003E02E5"/>
    <w:rsid w:val="003E0471"/>
    <w:rsid w:val="003E0CA3"/>
    <w:rsid w:val="003E10CD"/>
    <w:rsid w:val="003E1CAF"/>
    <w:rsid w:val="003E1D8C"/>
    <w:rsid w:val="003E1DDE"/>
    <w:rsid w:val="003E2142"/>
    <w:rsid w:val="003E21D5"/>
    <w:rsid w:val="003E266D"/>
    <w:rsid w:val="003E26C3"/>
    <w:rsid w:val="003E2D8C"/>
    <w:rsid w:val="003E3056"/>
    <w:rsid w:val="003E32E3"/>
    <w:rsid w:val="003E36C4"/>
    <w:rsid w:val="003E37BE"/>
    <w:rsid w:val="003E3833"/>
    <w:rsid w:val="003E3A8A"/>
    <w:rsid w:val="003E408D"/>
    <w:rsid w:val="003E4127"/>
    <w:rsid w:val="003E454E"/>
    <w:rsid w:val="003E4661"/>
    <w:rsid w:val="003E4AE4"/>
    <w:rsid w:val="003E4E98"/>
    <w:rsid w:val="003E4EC4"/>
    <w:rsid w:val="003E51DB"/>
    <w:rsid w:val="003E54A8"/>
    <w:rsid w:val="003E5A9E"/>
    <w:rsid w:val="003E5AD5"/>
    <w:rsid w:val="003E5CC7"/>
    <w:rsid w:val="003E5E49"/>
    <w:rsid w:val="003E5E9F"/>
    <w:rsid w:val="003E60CD"/>
    <w:rsid w:val="003E64AD"/>
    <w:rsid w:val="003E6ABC"/>
    <w:rsid w:val="003E6C6E"/>
    <w:rsid w:val="003E6E99"/>
    <w:rsid w:val="003E72BC"/>
    <w:rsid w:val="003E7798"/>
    <w:rsid w:val="003E787A"/>
    <w:rsid w:val="003E7A49"/>
    <w:rsid w:val="003E7B57"/>
    <w:rsid w:val="003E7D16"/>
    <w:rsid w:val="003E7E2E"/>
    <w:rsid w:val="003F00C1"/>
    <w:rsid w:val="003F04E1"/>
    <w:rsid w:val="003F0858"/>
    <w:rsid w:val="003F0CE9"/>
    <w:rsid w:val="003F144D"/>
    <w:rsid w:val="003F14E4"/>
    <w:rsid w:val="003F1D53"/>
    <w:rsid w:val="003F1FEF"/>
    <w:rsid w:val="003F2FBE"/>
    <w:rsid w:val="003F3390"/>
    <w:rsid w:val="003F344D"/>
    <w:rsid w:val="003F3476"/>
    <w:rsid w:val="003F3566"/>
    <w:rsid w:val="003F3976"/>
    <w:rsid w:val="003F47D3"/>
    <w:rsid w:val="003F4A0F"/>
    <w:rsid w:val="003F4DE4"/>
    <w:rsid w:val="003F5201"/>
    <w:rsid w:val="003F57E1"/>
    <w:rsid w:val="003F5AA8"/>
    <w:rsid w:val="003F6441"/>
    <w:rsid w:val="003F7A9B"/>
    <w:rsid w:val="003F7E9B"/>
    <w:rsid w:val="003F7FA9"/>
    <w:rsid w:val="0040028C"/>
    <w:rsid w:val="00401573"/>
    <w:rsid w:val="00401746"/>
    <w:rsid w:val="0040188F"/>
    <w:rsid w:val="0040201C"/>
    <w:rsid w:val="004025D4"/>
    <w:rsid w:val="0040261F"/>
    <w:rsid w:val="0040276D"/>
    <w:rsid w:val="00403044"/>
    <w:rsid w:val="00403361"/>
    <w:rsid w:val="004036E6"/>
    <w:rsid w:val="00403B18"/>
    <w:rsid w:val="00403DA0"/>
    <w:rsid w:val="00403E8B"/>
    <w:rsid w:val="00404620"/>
    <w:rsid w:val="00404950"/>
    <w:rsid w:val="004049F2"/>
    <w:rsid w:val="00405265"/>
    <w:rsid w:val="00405484"/>
    <w:rsid w:val="0040560A"/>
    <w:rsid w:val="0040571C"/>
    <w:rsid w:val="00405A12"/>
    <w:rsid w:val="00405BE2"/>
    <w:rsid w:val="00406193"/>
    <w:rsid w:val="00407044"/>
    <w:rsid w:val="0040710E"/>
    <w:rsid w:val="00407C25"/>
    <w:rsid w:val="004102A0"/>
    <w:rsid w:val="004109B8"/>
    <w:rsid w:val="00410B18"/>
    <w:rsid w:val="0041131D"/>
    <w:rsid w:val="0041139F"/>
    <w:rsid w:val="00411A52"/>
    <w:rsid w:val="00411D24"/>
    <w:rsid w:val="00411E72"/>
    <w:rsid w:val="00411F4B"/>
    <w:rsid w:val="00411FD8"/>
    <w:rsid w:val="004123D5"/>
    <w:rsid w:val="00412487"/>
    <w:rsid w:val="00412893"/>
    <w:rsid w:val="004132E3"/>
    <w:rsid w:val="0041333F"/>
    <w:rsid w:val="0041338A"/>
    <w:rsid w:val="00413502"/>
    <w:rsid w:val="00413568"/>
    <w:rsid w:val="00413675"/>
    <w:rsid w:val="004136BD"/>
    <w:rsid w:val="00413D4D"/>
    <w:rsid w:val="00413E27"/>
    <w:rsid w:val="00414AE0"/>
    <w:rsid w:val="00414DE8"/>
    <w:rsid w:val="00414E87"/>
    <w:rsid w:val="00415C1B"/>
    <w:rsid w:val="00416D89"/>
    <w:rsid w:val="0041712A"/>
    <w:rsid w:val="004171C8"/>
    <w:rsid w:val="004172C0"/>
    <w:rsid w:val="00417447"/>
    <w:rsid w:val="00417C15"/>
    <w:rsid w:val="00420126"/>
    <w:rsid w:val="00420615"/>
    <w:rsid w:val="00421EF9"/>
    <w:rsid w:val="00421F29"/>
    <w:rsid w:val="004220EC"/>
    <w:rsid w:val="004229BD"/>
    <w:rsid w:val="00422A74"/>
    <w:rsid w:val="00422AF5"/>
    <w:rsid w:val="004231B7"/>
    <w:rsid w:val="00423752"/>
    <w:rsid w:val="0042409E"/>
    <w:rsid w:val="0042425D"/>
    <w:rsid w:val="004242E8"/>
    <w:rsid w:val="004242F0"/>
    <w:rsid w:val="00424521"/>
    <w:rsid w:val="00424BE3"/>
    <w:rsid w:val="00424C13"/>
    <w:rsid w:val="004250EB"/>
    <w:rsid w:val="0042556E"/>
    <w:rsid w:val="0042557E"/>
    <w:rsid w:val="004256B9"/>
    <w:rsid w:val="0042577E"/>
    <w:rsid w:val="00425B5E"/>
    <w:rsid w:val="00426D8A"/>
    <w:rsid w:val="00426DC8"/>
    <w:rsid w:val="00427676"/>
    <w:rsid w:val="004279AB"/>
    <w:rsid w:val="00427AB1"/>
    <w:rsid w:val="00427E27"/>
    <w:rsid w:val="0043151F"/>
    <w:rsid w:val="00432586"/>
    <w:rsid w:val="0043278E"/>
    <w:rsid w:val="00432B07"/>
    <w:rsid w:val="00432EC8"/>
    <w:rsid w:val="004330D9"/>
    <w:rsid w:val="004332A6"/>
    <w:rsid w:val="004334EE"/>
    <w:rsid w:val="0043396A"/>
    <w:rsid w:val="004342FC"/>
    <w:rsid w:val="004344F7"/>
    <w:rsid w:val="004350ED"/>
    <w:rsid w:val="0043539A"/>
    <w:rsid w:val="00435929"/>
    <w:rsid w:val="00435C52"/>
    <w:rsid w:val="004360DB"/>
    <w:rsid w:val="00436A0C"/>
    <w:rsid w:val="0043780B"/>
    <w:rsid w:val="004378E5"/>
    <w:rsid w:val="00437A8C"/>
    <w:rsid w:val="00437DA3"/>
    <w:rsid w:val="00437F25"/>
    <w:rsid w:val="0044006D"/>
    <w:rsid w:val="004408B6"/>
    <w:rsid w:val="004413C9"/>
    <w:rsid w:val="00441408"/>
    <w:rsid w:val="0044140E"/>
    <w:rsid w:val="004415C4"/>
    <w:rsid w:val="004419B1"/>
    <w:rsid w:val="00441ACE"/>
    <w:rsid w:val="00441B6E"/>
    <w:rsid w:val="00441E9E"/>
    <w:rsid w:val="00442053"/>
    <w:rsid w:val="004427C4"/>
    <w:rsid w:val="00442945"/>
    <w:rsid w:val="004429C2"/>
    <w:rsid w:val="00443685"/>
    <w:rsid w:val="004436AB"/>
    <w:rsid w:val="004436FB"/>
    <w:rsid w:val="00443734"/>
    <w:rsid w:val="00443880"/>
    <w:rsid w:val="00443ADA"/>
    <w:rsid w:val="00443C46"/>
    <w:rsid w:val="00443C81"/>
    <w:rsid w:val="00443E27"/>
    <w:rsid w:val="00443F43"/>
    <w:rsid w:val="004449EB"/>
    <w:rsid w:val="004452C8"/>
    <w:rsid w:val="00445331"/>
    <w:rsid w:val="00445433"/>
    <w:rsid w:val="00445700"/>
    <w:rsid w:val="00445A0C"/>
    <w:rsid w:val="00446152"/>
    <w:rsid w:val="004464F7"/>
    <w:rsid w:val="00446581"/>
    <w:rsid w:val="00446707"/>
    <w:rsid w:val="00447338"/>
    <w:rsid w:val="004475CE"/>
    <w:rsid w:val="00447A14"/>
    <w:rsid w:val="00447F24"/>
    <w:rsid w:val="0045041F"/>
    <w:rsid w:val="004505B4"/>
    <w:rsid w:val="00450770"/>
    <w:rsid w:val="00450918"/>
    <w:rsid w:val="00450AC6"/>
    <w:rsid w:val="00450CAB"/>
    <w:rsid w:val="00450D40"/>
    <w:rsid w:val="00450D4A"/>
    <w:rsid w:val="00450EFF"/>
    <w:rsid w:val="00451394"/>
    <w:rsid w:val="00451A0E"/>
    <w:rsid w:val="00451E17"/>
    <w:rsid w:val="0045215E"/>
    <w:rsid w:val="004522CD"/>
    <w:rsid w:val="00452A09"/>
    <w:rsid w:val="00452DBB"/>
    <w:rsid w:val="00452F36"/>
    <w:rsid w:val="004530A5"/>
    <w:rsid w:val="004538CB"/>
    <w:rsid w:val="00453CB3"/>
    <w:rsid w:val="00453DD3"/>
    <w:rsid w:val="00453F8F"/>
    <w:rsid w:val="0045426C"/>
    <w:rsid w:val="0045434C"/>
    <w:rsid w:val="004549BD"/>
    <w:rsid w:val="00454C9D"/>
    <w:rsid w:val="00454CC1"/>
    <w:rsid w:val="004554DE"/>
    <w:rsid w:val="00455506"/>
    <w:rsid w:val="004558C2"/>
    <w:rsid w:val="00455B7F"/>
    <w:rsid w:val="004560D9"/>
    <w:rsid w:val="0045613E"/>
    <w:rsid w:val="00456204"/>
    <w:rsid w:val="0045661B"/>
    <w:rsid w:val="00456780"/>
    <w:rsid w:val="0045691C"/>
    <w:rsid w:val="00456B93"/>
    <w:rsid w:val="00456EFF"/>
    <w:rsid w:val="0045726D"/>
    <w:rsid w:val="0045734C"/>
    <w:rsid w:val="0046008B"/>
    <w:rsid w:val="00460676"/>
    <w:rsid w:val="00460721"/>
    <w:rsid w:val="00460E37"/>
    <w:rsid w:val="00461197"/>
    <w:rsid w:val="00461303"/>
    <w:rsid w:val="00461515"/>
    <w:rsid w:val="00461728"/>
    <w:rsid w:val="00461BAC"/>
    <w:rsid w:val="00461DDC"/>
    <w:rsid w:val="00462469"/>
    <w:rsid w:val="004637C6"/>
    <w:rsid w:val="00463929"/>
    <w:rsid w:val="00463CE7"/>
    <w:rsid w:val="004640A7"/>
    <w:rsid w:val="004644CB"/>
    <w:rsid w:val="00464796"/>
    <w:rsid w:val="0046497E"/>
    <w:rsid w:val="00464E7E"/>
    <w:rsid w:val="00465661"/>
    <w:rsid w:val="00465A86"/>
    <w:rsid w:val="00466239"/>
    <w:rsid w:val="00466E78"/>
    <w:rsid w:val="004671AD"/>
    <w:rsid w:val="004672FE"/>
    <w:rsid w:val="004673B8"/>
    <w:rsid w:val="0047008B"/>
    <w:rsid w:val="00470659"/>
    <w:rsid w:val="00470DF6"/>
    <w:rsid w:val="004710ED"/>
    <w:rsid w:val="00471915"/>
    <w:rsid w:val="00471A58"/>
    <w:rsid w:val="00471BCA"/>
    <w:rsid w:val="00471F14"/>
    <w:rsid w:val="0047208B"/>
    <w:rsid w:val="0047217A"/>
    <w:rsid w:val="00472B91"/>
    <w:rsid w:val="00472C4C"/>
    <w:rsid w:val="00472CC6"/>
    <w:rsid w:val="00472D6D"/>
    <w:rsid w:val="00472F68"/>
    <w:rsid w:val="004731B3"/>
    <w:rsid w:val="004733A5"/>
    <w:rsid w:val="0047367B"/>
    <w:rsid w:val="00473810"/>
    <w:rsid w:val="00473876"/>
    <w:rsid w:val="00473A5E"/>
    <w:rsid w:val="00473F47"/>
    <w:rsid w:val="00474024"/>
    <w:rsid w:val="004744F7"/>
    <w:rsid w:val="00474679"/>
    <w:rsid w:val="0047495D"/>
    <w:rsid w:val="00474A22"/>
    <w:rsid w:val="00474DDF"/>
    <w:rsid w:val="00475C45"/>
    <w:rsid w:val="00476052"/>
    <w:rsid w:val="00476287"/>
    <w:rsid w:val="004762A2"/>
    <w:rsid w:val="00476B58"/>
    <w:rsid w:val="00477001"/>
    <w:rsid w:val="004773BC"/>
    <w:rsid w:val="00477596"/>
    <w:rsid w:val="00477E8D"/>
    <w:rsid w:val="00477ED3"/>
    <w:rsid w:val="0048044D"/>
    <w:rsid w:val="00480BC0"/>
    <w:rsid w:val="00480E42"/>
    <w:rsid w:val="004811B3"/>
    <w:rsid w:val="0048128C"/>
    <w:rsid w:val="0048154C"/>
    <w:rsid w:val="004828F1"/>
    <w:rsid w:val="00483921"/>
    <w:rsid w:val="00483981"/>
    <w:rsid w:val="0048409F"/>
    <w:rsid w:val="00484AE4"/>
    <w:rsid w:val="0048551B"/>
    <w:rsid w:val="0048578B"/>
    <w:rsid w:val="004857B7"/>
    <w:rsid w:val="00485A70"/>
    <w:rsid w:val="00485DC1"/>
    <w:rsid w:val="00485EA9"/>
    <w:rsid w:val="0048607D"/>
    <w:rsid w:val="00486113"/>
    <w:rsid w:val="0048666A"/>
    <w:rsid w:val="00486969"/>
    <w:rsid w:val="00486B32"/>
    <w:rsid w:val="00486E87"/>
    <w:rsid w:val="00486EE5"/>
    <w:rsid w:val="004870F1"/>
    <w:rsid w:val="00487D98"/>
    <w:rsid w:val="00490117"/>
    <w:rsid w:val="0049013D"/>
    <w:rsid w:val="00490445"/>
    <w:rsid w:val="004909F8"/>
    <w:rsid w:val="00491401"/>
    <w:rsid w:val="00491C95"/>
    <w:rsid w:val="00491CA7"/>
    <w:rsid w:val="0049236B"/>
    <w:rsid w:val="00493023"/>
    <w:rsid w:val="00493282"/>
    <w:rsid w:val="004936FD"/>
    <w:rsid w:val="00493BE1"/>
    <w:rsid w:val="00493F2E"/>
    <w:rsid w:val="00494538"/>
    <w:rsid w:val="004945DE"/>
    <w:rsid w:val="00494635"/>
    <w:rsid w:val="00494739"/>
    <w:rsid w:val="00494CB9"/>
    <w:rsid w:val="00494CD1"/>
    <w:rsid w:val="00495098"/>
    <w:rsid w:val="00495467"/>
    <w:rsid w:val="004955F8"/>
    <w:rsid w:val="00495841"/>
    <w:rsid w:val="00495965"/>
    <w:rsid w:val="00495AF4"/>
    <w:rsid w:val="00495B59"/>
    <w:rsid w:val="00496303"/>
    <w:rsid w:val="004964E3"/>
    <w:rsid w:val="004965A1"/>
    <w:rsid w:val="00496BF5"/>
    <w:rsid w:val="00496C57"/>
    <w:rsid w:val="0049725E"/>
    <w:rsid w:val="00497384"/>
    <w:rsid w:val="00497494"/>
    <w:rsid w:val="00497B2D"/>
    <w:rsid w:val="00497BDA"/>
    <w:rsid w:val="00497D3D"/>
    <w:rsid w:val="004A0062"/>
    <w:rsid w:val="004A0727"/>
    <w:rsid w:val="004A09B2"/>
    <w:rsid w:val="004A0C41"/>
    <w:rsid w:val="004A15D1"/>
    <w:rsid w:val="004A2268"/>
    <w:rsid w:val="004A27F9"/>
    <w:rsid w:val="004A2B46"/>
    <w:rsid w:val="004A30FE"/>
    <w:rsid w:val="004A3307"/>
    <w:rsid w:val="004A33D9"/>
    <w:rsid w:val="004A35BF"/>
    <w:rsid w:val="004A36E8"/>
    <w:rsid w:val="004A3B83"/>
    <w:rsid w:val="004A47BA"/>
    <w:rsid w:val="004A5160"/>
    <w:rsid w:val="004A5899"/>
    <w:rsid w:val="004A596A"/>
    <w:rsid w:val="004A6012"/>
    <w:rsid w:val="004A6A08"/>
    <w:rsid w:val="004A6E2D"/>
    <w:rsid w:val="004A7878"/>
    <w:rsid w:val="004B00D2"/>
    <w:rsid w:val="004B0856"/>
    <w:rsid w:val="004B086A"/>
    <w:rsid w:val="004B0CD7"/>
    <w:rsid w:val="004B0E01"/>
    <w:rsid w:val="004B11DA"/>
    <w:rsid w:val="004B13F3"/>
    <w:rsid w:val="004B141B"/>
    <w:rsid w:val="004B1E74"/>
    <w:rsid w:val="004B1F0F"/>
    <w:rsid w:val="004B1F53"/>
    <w:rsid w:val="004B1F93"/>
    <w:rsid w:val="004B2A18"/>
    <w:rsid w:val="004B2DF6"/>
    <w:rsid w:val="004B305C"/>
    <w:rsid w:val="004B3B30"/>
    <w:rsid w:val="004B3CC1"/>
    <w:rsid w:val="004B4049"/>
    <w:rsid w:val="004B4596"/>
    <w:rsid w:val="004B4996"/>
    <w:rsid w:val="004B4D5D"/>
    <w:rsid w:val="004B5B1E"/>
    <w:rsid w:val="004B6152"/>
    <w:rsid w:val="004B667A"/>
    <w:rsid w:val="004B68AF"/>
    <w:rsid w:val="004B6956"/>
    <w:rsid w:val="004B6B4E"/>
    <w:rsid w:val="004B6C6C"/>
    <w:rsid w:val="004B7B5C"/>
    <w:rsid w:val="004B7D03"/>
    <w:rsid w:val="004B7EE9"/>
    <w:rsid w:val="004B7EF4"/>
    <w:rsid w:val="004C0487"/>
    <w:rsid w:val="004C04A1"/>
    <w:rsid w:val="004C0AE6"/>
    <w:rsid w:val="004C121F"/>
    <w:rsid w:val="004C159A"/>
    <w:rsid w:val="004C174F"/>
    <w:rsid w:val="004C1891"/>
    <w:rsid w:val="004C1978"/>
    <w:rsid w:val="004C1B10"/>
    <w:rsid w:val="004C2243"/>
    <w:rsid w:val="004C242A"/>
    <w:rsid w:val="004C2625"/>
    <w:rsid w:val="004C2698"/>
    <w:rsid w:val="004C29E5"/>
    <w:rsid w:val="004C463B"/>
    <w:rsid w:val="004C4961"/>
    <w:rsid w:val="004C4C4C"/>
    <w:rsid w:val="004C55A6"/>
    <w:rsid w:val="004C58A9"/>
    <w:rsid w:val="004C58B3"/>
    <w:rsid w:val="004C596C"/>
    <w:rsid w:val="004C5ABE"/>
    <w:rsid w:val="004C5D92"/>
    <w:rsid w:val="004C61AB"/>
    <w:rsid w:val="004C61B7"/>
    <w:rsid w:val="004C64D4"/>
    <w:rsid w:val="004C6E20"/>
    <w:rsid w:val="004C6E34"/>
    <w:rsid w:val="004C711B"/>
    <w:rsid w:val="004C74B2"/>
    <w:rsid w:val="004C74E7"/>
    <w:rsid w:val="004C7B97"/>
    <w:rsid w:val="004C7DC0"/>
    <w:rsid w:val="004D00EC"/>
    <w:rsid w:val="004D04DB"/>
    <w:rsid w:val="004D05F1"/>
    <w:rsid w:val="004D071E"/>
    <w:rsid w:val="004D07E8"/>
    <w:rsid w:val="004D07FA"/>
    <w:rsid w:val="004D082F"/>
    <w:rsid w:val="004D0AE3"/>
    <w:rsid w:val="004D0C4A"/>
    <w:rsid w:val="004D0D1B"/>
    <w:rsid w:val="004D20D8"/>
    <w:rsid w:val="004D23A1"/>
    <w:rsid w:val="004D2451"/>
    <w:rsid w:val="004D253D"/>
    <w:rsid w:val="004D254C"/>
    <w:rsid w:val="004D309C"/>
    <w:rsid w:val="004D3280"/>
    <w:rsid w:val="004D381D"/>
    <w:rsid w:val="004D3860"/>
    <w:rsid w:val="004D3BE6"/>
    <w:rsid w:val="004D3C45"/>
    <w:rsid w:val="004D3EA3"/>
    <w:rsid w:val="004D3ECB"/>
    <w:rsid w:val="004D4D17"/>
    <w:rsid w:val="004D4D27"/>
    <w:rsid w:val="004D52A7"/>
    <w:rsid w:val="004D57F1"/>
    <w:rsid w:val="004D5950"/>
    <w:rsid w:val="004D5B5E"/>
    <w:rsid w:val="004D5E93"/>
    <w:rsid w:val="004D65BF"/>
    <w:rsid w:val="004D6A09"/>
    <w:rsid w:val="004D6B21"/>
    <w:rsid w:val="004D7049"/>
    <w:rsid w:val="004D77F0"/>
    <w:rsid w:val="004D791B"/>
    <w:rsid w:val="004D7ABA"/>
    <w:rsid w:val="004D7F5D"/>
    <w:rsid w:val="004E036D"/>
    <w:rsid w:val="004E03C9"/>
    <w:rsid w:val="004E05C7"/>
    <w:rsid w:val="004E084F"/>
    <w:rsid w:val="004E0F3F"/>
    <w:rsid w:val="004E1142"/>
    <w:rsid w:val="004E163D"/>
    <w:rsid w:val="004E16CF"/>
    <w:rsid w:val="004E1AD5"/>
    <w:rsid w:val="004E1E0D"/>
    <w:rsid w:val="004E1E28"/>
    <w:rsid w:val="004E1F95"/>
    <w:rsid w:val="004E2BE8"/>
    <w:rsid w:val="004E2D45"/>
    <w:rsid w:val="004E2E59"/>
    <w:rsid w:val="004E2E7C"/>
    <w:rsid w:val="004E3071"/>
    <w:rsid w:val="004E3688"/>
    <w:rsid w:val="004E3B00"/>
    <w:rsid w:val="004E4751"/>
    <w:rsid w:val="004E4779"/>
    <w:rsid w:val="004E4EE1"/>
    <w:rsid w:val="004E58ED"/>
    <w:rsid w:val="004E600E"/>
    <w:rsid w:val="004E61EE"/>
    <w:rsid w:val="004E6207"/>
    <w:rsid w:val="004E6870"/>
    <w:rsid w:val="004E69AF"/>
    <w:rsid w:val="004E6E2A"/>
    <w:rsid w:val="004E70D4"/>
    <w:rsid w:val="004E7432"/>
    <w:rsid w:val="004E744A"/>
    <w:rsid w:val="004E74B7"/>
    <w:rsid w:val="004E79CE"/>
    <w:rsid w:val="004E7CA8"/>
    <w:rsid w:val="004E7DC2"/>
    <w:rsid w:val="004F03A0"/>
    <w:rsid w:val="004F06D6"/>
    <w:rsid w:val="004F0771"/>
    <w:rsid w:val="004F0EBA"/>
    <w:rsid w:val="004F121C"/>
    <w:rsid w:val="004F141B"/>
    <w:rsid w:val="004F1B80"/>
    <w:rsid w:val="004F2664"/>
    <w:rsid w:val="004F26CB"/>
    <w:rsid w:val="004F2879"/>
    <w:rsid w:val="004F28EC"/>
    <w:rsid w:val="004F2B53"/>
    <w:rsid w:val="004F2E02"/>
    <w:rsid w:val="004F3C6C"/>
    <w:rsid w:val="004F4098"/>
    <w:rsid w:val="004F41A6"/>
    <w:rsid w:val="004F4995"/>
    <w:rsid w:val="004F5575"/>
    <w:rsid w:val="004F57CA"/>
    <w:rsid w:val="004F5A6C"/>
    <w:rsid w:val="004F5E65"/>
    <w:rsid w:val="004F5EAA"/>
    <w:rsid w:val="004F6C21"/>
    <w:rsid w:val="004F6C97"/>
    <w:rsid w:val="004F70BC"/>
    <w:rsid w:val="004F7445"/>
    <w:rsid w:val="004F7A62"/>
    <w:rsid w:val="004F7CCC"/>
    <w:rsid w:val="004F7D3B"/>
    <w:rsid w:val="004F7E4F"/>
    <w:rsid w:val="0050050C"/>
    <w:rsid w:val="00500AD2"/>
    <w:rsid w:val="00500BBE"/>
    <w:rsid w:val="00500FD4"/>
    <w:rsid w:val="005012A4"/>
    <w:rsid w:val="005015F8"/>
    <w:rsid w:val="0050181D"/>
    <w:rsid w:val="00501A8C"/>
    <w:rsid w:val="00501AF1"/>
    <w:rsid w:val="005022A2"/>
    <w:rsid w:val="00502464"/>
    <w:rsid w:val="00502C4D"/>
    <w:rsid w:val="00503282"/>
    <w:rsid w:val="005039FC"/>
    <w:rsid w:val="00503BA8"/>
    <w:rsid w:val="00503D33"/>
    <w:rsid w:val="00503E99"/>
    <w:rsid w:val="00504188"/>
    <w:rsid w:val="005042E3"/>
    <w:rsid w:val="00504360"/>
    <w:rsid w:val="0050464D"/>
    <w:rsid w:val="00504D41"/>
    <w:rsid w:val="005050CB"/>
    <w:rsid w:val="005056C1"/>
    <w:rsid w:val="0050575C"/>
    <w:rsid w:val="00505DB3"/>
    <w:rsid w:val="00505E43"/>
    <w:rsid w:val="005061FC"/>
    <w:rsid w:val="00506259"/>
    <w:rsid w:val="00506AB6"/>
    <w:rsid w:val="00506EE8"/>
    <w:rsid w:val="005073F2"/>
    <w:rsid w:val="00507556"/>
    <w:rsid w:val="0050795F"/>
    <w:rsid w:val="00507BDB"/>
    <w:rsid w:val="00507E48"/>
    <w:rsid w:val="00510096"/>
    <w:rsid w:val="005103DA"/>
    <w:rsid w:val="00510814"/>
    <w:rsid w:val="005108EF"/>
    <w:rsid w:val="00510DAE"/>
    <w:rsid w:val="00510FE3"/>
    <w:rsid w:val="00511151"/>
    <w:rsid w:val="0051184E"/>
    <w:rsid w:val="00511867"/>
    <w:rsid w:val="00511993"/>
    <w:rsid w:val="00512173"/>
    <w:rsid w:val="005123AD"/>
    <w:rsid w:val="00512706"/>
    <w:rsid w:val="0051278D"/>
    <w:rsid w:val="00512961"/>
    <w:rsid w:val="00512B90"/>
    <w:rsid w:val="00512FBA"/>
    <w:rsid w:val="00513480"/>
    <w:rsid w:val="00513591"/>
    <w:rsid w:val="0051359D"/>
    <w:rsid w:val="00513917"/>
    <w:rsid w:val="00513EDB"/>
    <w:rsid w:val="00514325"/>
    <w:rsid w:val="00514562"/>
    <w:rsid w:val="005147D3"/>
    <w:rsid w:val="00514B6D"/>
    <w:rsid w:val="00514EEF"/>
    <w:rsid w:val="00515836"/>
    <w:rsid w:val="005158B8"/>
    <w:rsid w:val="005158C4"/>
    <w:rsid w:val="00515E09"/>
    <w:rsid w:val="00515EA7"/>
    <w:rsid w:val="005168F4"/>
    <w:rsid w:val="00516A26"/>
    <w:rsid w:val="00516F51"/>
    <w:rsid w:val="005171FB"/>
    <w:rsid w:val="005174C8"/>
    <w:rsid w:val="0051777D"/>
    <w:rsid w:val="005177DD"/>
    <w:rsid w:val="00517D34"/>
    <w:rsid w:val="00517E4E"/>
    <w:rsid w:val="00520214"/>
    <w:rsid w:val="0052050D"/>
    <w:rsid w:val="00520656"/>
    <w:rsid w:val="00520C35"/>
    <w:rsid w:val="00521490"/>
    <w:rsid w:val="00521495"/>
    <w:rsid w:val="00521803"/>
    <w:rsid w:val="00521F2E"/>
    <w:rsid w:val="0052214B"/>
    <w:rsid w:val="00522226"/>
    <w:rsid w:val="0052240B"/>
    <w:rsid w:val="00522446"/>
    <w:rsid w:val="005226C6"/>
    <w:rsid w:val="005226E5"/>
    <w:rsid w:val="00522749"/>
    <w:rsid w:val="00522D02"/>
    <w:rsid w:val="00522E6D"/>
    <w:rsid w:val="00523124"/>
    <w:rsid w:val="0052347D"/>
    <w:rsid w:val="00523D8B"/>
    <w:rsid w:val="00523EB4"/>
    <w:rsid w:val="00524103"/>
    <w:rsid w:val="00524263"/>
    <w:rsid w:val="0052443F"/>
    <w:rsid w:val="0052458F"/>
    <w:rsid w:val="005249E5"/>
    <w:rsid w:val="00524A1E"/>
    <w:rsid w:val="00525551"/>
    <w:rsid w:val="005256E2"/>
    <w:rsid w:val="00525920"/>
    <w:rsid w:val="005259A4"/>
    <w:rsid w:val="00525D02"/>
    <w:rsid w:val="00525FE7"/>
    <w:rsid w:val="0052627D"/>
    <w:rsid w:val="00527100"/>
    <w:rsid w:val="00527848"/>
    <w:rsid w:val="005278B8"/>
    <w:rsid w:val="005301F8"/>
    <w:rsid w:val="005302B5"/>
    <w:rsid w:val="0053044E"/>
    <w:rsid w:val="00530907"/>
    <w:rsid w:val="005309B6"/>
    <w:rsid w:val="00530D40"/>
    <w:rsid w:val="00530F27"/>
    <w:rsid w:val="00530F9C"/>
    <w:rsid w:val="0053135F"/>
    <w:rsid w:val="00531B66"/>
    <w:rsid w:val="00531DC0"/>
    <w:rsid w:val="00531E64"/>
    <w:rsid w:val="00531FA2"/>
    <w:rsid w:val="005324CD"/>
    <w:rsid w:val="00532A85"/>
    <w:rsid w:val="00532E4D"/>
    <w:rsid w:val="00533443"/>
    <w:rsid w:val="0053349C"/>
    <w:rsid w:val="005338C9"/>
    <w:rsid w:val="00533C39"/>
    <w:rsid w:val="00533D82"/>
    <w:rsid w:val="00533E99"/>
    <w:rsid w:val="005342F1"/>
    <w:rsid w:val="0053450F"/>
    <w:rsid w:val="00534607"/>
    <w:rsid w:val="00534791"/>
    <w:rsid w:val="00534906"/>
    <w:rsid w:val="00535004"/>
    <w:rsid w:val="00535096"/>
    <w:rsid w:val="005351DF"/>
    <w:rsid w:val="00535408"/>
    <w:rsid w:val="005359A9"/>
    <w:rsid w:val="00535CDD"/>
    <w:rsid w:val="00535FBD"/>
    <w:rsid w:val="005363F5"/>
    <w:rsid w:val="0053659E"/>
    <w:rsid w:val="005369EA"/>
    <w:rsid w:val="00536D6A"/>
    <w:rsid w:val="00536E7F"/>
    <w:rsid w:val="00537134"/>
    <w:rsid w:val="005371E9"/>
    <w:rsid w:val="0053774B"/>
    <w:rsid w:val="00537C3C"/>
    <w:rsid w:val="00537F65"/>
    <w:rsid w:val="0054099A"/>
    <w:rsid w:val="00540DF7"/>
    <w:rsid w:val="005410B0"/>
    <w:rsid w:val="00541B8B"/>
    <w:rsid w:val="00541C5A"/>
    <w:rsid w:val="00541C7B"/>
    <w:rsid w:val="005421C6"/>
    <w:rsid w:val="005426FD"/>
    <w:rsid w:val="005428E1"/>
    <w:rsid w:val="005429D8"/>
    <w:rsid w:val="00542B1E"/>
    <w:rsid w:val="00542D7F"/>
    <w:rsid w:val="005435AB"/>
    <w:rsid w:val="00543AB7"/>
    <w:rsid w:val="00544333"/>
    <w:rsid w:val="005443E0"/>
    <w:rsid w:val="005446CD"/>
    <w:rsid w:val="005447F8"/>
    <w:rsid w:val="00544D99"/>
    <w:rsid w:val="00545000"/>
    <w:rsid w:val="005451D1"/>
    <w:rsid w:val="00545359"/>
    <w:rsid w:val="0054545F"/>
    <w:rsid w:val="005455D6"/>
    <w:rsid w:val="00545C7D"/>
    <w:rsid w:val="00546060"/>
    <w:rsid w:val="00546445"/>
    <w:rsid w:val="00546512"/>
    <w:rsid w:val="005465C0"/>
    <w:rsid w:val="00546C48"/>
    <w:rsid w:val="00546F68"/>
    <w:rsid w:val="005476E2"/>
    <w:rsid w:val="005500B4"/>
    <w:rsid w:val="005503A6"/>
    <w:rsid w:val="0055072B"/>
    <w:rsid w:val="005509B0"/>
    <w:rsid w:val="00550A8B"/>
    <w:rsid w:val="00550EA3"/>
    <w:rsid w:val="00551204"/>
    <w:rsid w:val="0055158E"/>
    <w:rsid w:val="00551A6C"/>
    <w:rsid w:val="00551B7E"/>
    <w:rsid w:val="00552198"/>
    <w:rsid w:val="005526AF"/>
    <w:rsid w:val="00552B40"/>
    <w:rsid w:val="00553007"/>
    <w:rsid w:val="005530BE"/>
    <w:rsid w:val="0055354D"/>
    <w:rsid w:val="005536F4"/>
    <w:rsid w:val="00553831"/>
    <w:rsid w:val="0055389F"/>
    <w:rsid w:val="00553CD1"/>
    <w:rsid w:val="00553DA2"/>
    <w:rsid w:val="00553F8A"/>
    <w:rsid w:val="0055417C"/>
    <w:rsid w:val="005543C1"/>
    <w:rsid w:val="005543C4"/>
    <w:rsid w:val="005546CA"/>
    <w:rsid w:val="00554901"/>
    <w:rsid w:val="00554A40"/>
    <w:rsid w:val="00554ED5"/>
    <w:rsid w:val="00555037"/>
    <w:rsid w:val="0055573A"/>
    <w:rsid w:val="00555A73"/>
    <w:rsid w:val="00555A86"/>
    <w:rsid w:val="00555C4E"/>
    <w:rsid w:val="0055646F"/>
    <w:rsid w:val="0055648E"/>
    <w:rsid w:val="005565F8"/>
    <w:rsid w:val="005572DE"/>
    <w:rsid w:val="00557346"/>
    <w:rsid w:val="005573D4"/>
    <w:rsid w:val="00557747"/>
    <w:rsid w:val="00557861"/>
    <w:rsid w:val="00557C05"/>
    <w:rsid w:val="00557DF7"/>
    <w:rsid w:val="00557E2E"/>
    <w:rsid w:val="0056040E"/>
    <w:rsid w:val="005605BD"/>
    <w:rsid w:val="00560694"/>
    <w:rsid w:val="00560AA4"/>
    <w:rsid w:val="00560E23"/>
    <w:rsid w:val="00560F77"/>
    <w:rsid w:val="005612DD"/>
    <w:rsid w:val="005617FC"/>
    <w:rsid w:val="00561C60"/>
    <w:rsid w:val="00561CC6"/>
    <w:rsid w:val="005626C1"/>
    <w:rsid w:val="005627B4"/>
    <w:rsid w:val="00562E1C"/>
    <w:rsid w:val="00563490"/>
    <w:rsid w:val="00563C35"/>
    <w:rsid w:val="005641D7"/>
    <w:rsid w:val="005643FA"/>
    <w:rsid w:val="00564BF8"/>
    <w:rsid w:val="00564C1C"/>
    <w:rsid w:val="005650BE"/>
    <w:rsid w:val="00565582"/>
    <w:rsid w:val="00565733"/>
    <w:rsid w:val="005661AC"/>
    <w:rsid w:val="00566D8C"/>
    <w:rsid w:val="00566F55"/>
    <w:rsid w:val="00567188"/>
    <w:rsid w:val="005678E7"/>
    <w:rsid w:val="00567F85"/>
    <w:rsid w:val="00567FC8"/>
    <w:rsid w:val="005702A1"/>
    <w:rsid w:val="00570886"/>
    <w:rsid w:val="00570DB1"/>
    <w:rsid w:val="00570EBC"/>
    <w:rsid w:val="005712D8"/>
    <w:rsid w:val="00571369"/>
    <w:rsid w:val="00571EA0"/>
    <w:rsid w:val="0057255D"/>
    <w:rsid w:val="00572C34"/>
    <w:rsid w:val="005738CB"/>
    <w:rsid w:val="00573DAA"/>
    <w:rsid w:val="00573FA0"/>
    <w:rsid w:val="00574538"/>
    <w:rsid w:val="00574734"/>
    <w:rsid w:val="00574763"/>
    <w:rsid w:val="00574A7A"/>
    <w:rsid w:val="00574B55"/>
    <w:rsid w:val="0057562F"/>
    <w:rsid w:val="0057570A"/>
    <w:rsid w:val="0057609E"/>
    <w:rsid w:val="0057617F"/>
    <w:rsid w:val="005761C8"/>
    <w:rsid w:val="00576510"/>
    <w:rsid w:val="005766E8"/>
    <w:rsid w:val="0057724A"/>
    <w:rsid w:val="005775A7"/>
    <w:rsid w:val="0058024F"/>
    <w:rsid w:val="00580881"/>
    <w:rsid w:val="00580AE7"/>
    <w:rsid w:val="00580DF2"/>
    <w:rsid w:val="00581604"/>
    <w:rsid w:val="005818D9"/>
    <w:rsid w:val="00581BEC"/>
    <w:rsid w:val="005822CB"/>
    <w:rsid w:val="00582C49"/>
    <w:rsid w:val="00582D25"/>
    <w:rsid w:val="00582D6F"/>
    <w:rsid w:val="005832D2"/>
    <w:rsid w:val="0058352F"/>
    <w:rsid w:val="0058376A"/>
    <w:rsid w:val="00583CB8"/>
    <w:rsid w:val="005840E0"/>
    <w:rsid w:val="00584158"/>
    <w:rsid w:val="005842C7"/>
    <w:rsid w:val="00584895"/>
    <w:rsid w:val="00584966"/>
    <w:rsid w:val="00584C0B"/>
    <w:rsid w:val="00585267"/>
    <w:rsid w:val="005856AB"/>
    <w:rsid w:val="0058587E"/>
    <w:rsid w:val="005858A2"/>
    <w:rsid w:val="00585D67"/>
    <w:rsid w:val="005860C1"/>
    <w:rsid w:val="0058637B"/>
    <w:rsid w:val="0058662C"/>
    <w:rsid w:val="00586A27"/>
    <w:rsid w:val="00586FE0"/>
    <w:rsid w:val="005870DC"/>
    <w:rsid w:val="005871D4"/>
    <w:rsid w:val="00587213"/>
    <w:rsid w:val="005875E8"/>
    <w:rsid w:val="00587736"/>
    <w:rsid w:val="00587BD5"/>
    <w:rsid w:val="00587E9F"/>
    <w:rsid w:val="00590011"/>
    <w:rsid w:val="00590460"/>
    <w:rsid w:val="005905C1"/>
    <w:rsid w:val="00590D93"/>
    <w:rsid w:val="0059172C"/>
    <w:rsid w:val="005918D6"/>
    <w:rsid w:val="00591AA1"/>
    <w:rsid w:val="00591F3D"/>
    <w:rsid w:val="005921B6"/>
    <w:rsid w:val="00592C8B"/>
    <w:rsid w:val="005933EC"/>
    <w:rsid w:val="005940BB"/>
    <w:rsid w:val="0059465F"/>
    <w:rsid w:val="005947E6"/>
    <w:rsid w:val="00594993"/>
    <w:rsid w:val="005949F4"/>
    <w:rsid w:val="00594A19"/>
    <w:rsid w:val="00594DC5"/>
    <w:rsid w:val="0059500F"/>
    <w:rsid w:val="00595040"/>
    <w:rsid w:val="00595513"/>
    <w:rsid w:val="005955FA"/>
    <w:rsid w:val="00595AFA"/>
    <w:rsid w:val="00595FD6"/>
    <w:rsid w:val="00595FF4"/>
    <w:rsid w:val="005960AB"/>
    <w:rsid w:val="00596249"/>
    <w:rsid w:val="00596B6D"/>
    <w:rsid w:val="00596C8A"/>
    <w:rsid w:val="00596D02"/>
    <w:rsid w:val="00597071"/>
    <w:rsid w:val="005972B2"/>
    <w:rsid w:val="0059747C"/>
    <w:rsid w:val="005975DE"/>
    <w:rsid w:val="005976B8"/>
    <w:rsid w:val="00597729"/>
    <w:rsid w:val="005978EE"/>
    <w:rsid w:val="00597AB3"/>
    <w:rsid w:val="00597B48"/>
    <w:rsid w:val="00597FEB"/>
    <w:rsid w:val="005A0045"/>
    <w:rsid w:val="005A03D0"/>
    <w:rsid w:val="005A129E"/>
    <w:rsid w:val="005A185A"/>
    <w:rsid w:val="005A1ADA"/>
    <w:rsid w:val="005A1C2F"/>
    <w:rsid w:val="005A1FAB"/>
    <w:rsid w:val="005A213B"/>
    <w:rsid w:val="005A26D9"/>
    <w:rsid w:val="005A274A"/>
    <w:rsid w:val="005A27C3"/>
    <w:rsid w:val="005A27F7"/>
    <w:rsid w:val="005A2D81"/>
    <w:rsid w:val="005A2EA2"/>
    <w:rsid w:val="005A38FD"/>
    <w:rsid w:val="005A3D9E"/>
    <w:rsid w:val="005A4769"/>
    <w:rsid w:val="005A4E20"/>
    <w:rsid w:val="005A4FB8"/>
    <w:rsid w:val="005A51AC"/>
    <w:rsid w:val="005A53E9"/>
    <w:rsid w:val="005A572D"/>
    <w:rsid w:val="005A574F"/>
    <w:rsid w:val="005A585A"/>
    <w:rsid w:val="005A5B8D"/>
    <w:rsid w:val="005A5CE7"/>
    <w:rsid w:val="005A5CEF"/>
    <w:rsid w:val="005A5D67"/>
    <w:rsid w:val="005A688E"/>
    <w:rsid w:val="005A6D85"/>
    <w:rsid w:val="005A6FF2"/>
    <w:rsid w:val="005A7218"/>
    <w:rsid w:val="005A72AB"/>
    <w:rsid w:val="005A750D"/>
    <w:rsid w:val="005A7CC5"/>
    <w:rsid w:val="005B0469"/>
    <w:rsid w:val="005B04B5"/>
    <w:rsid w:val="005B0974"/>
    <w:rsid w:val="005B0A32"/>
    <w:rsid w:val="005B0CE9"/>
    <w:rsid w:val="005B152D"/>
    <w:rsid w:val="005B1594"/>
    <w:rsid w:val="005B18A0"/>
    <w:rsid w:val="005B19BF"/>
    <w:rsid w:val="005B1C81"/>
    <w:rsid w:val="005B1CD1"/>
    <w:rsid w:val="005B2A22"/>
    <w:rsid w:val="005B2B0F"/>
    <w:rsid w:val="005B2D3E"/>
    <w:rsid w:val="005B34C2"/>
    <w:rsid w:val="005B35F8"/>
    <w:rsid w:val="005B3761"/>
    <w:rsid w:val="005B41A1"/>
    <w:rsid w:val="005B4218"/>
    <w:rsid w:val="005B477F"/>
    <w:rsid w:val="005B4B99"/>
    <w:rsid w:val="005B53C7"/>
    <w:rsid w:val="005B58AA"/>
    <w:rsid w:val="005B5B96"/>
    <w:rsid w:val="005B5B99"/>
    <w:rsid w:val="005B6288"/>
    <w:rsid w:val="005B656C"/>
    <w:rsid w:val="005B661A"/>
    <w:rsid w:val="005B6899"/>
    <w:rsid w:val="005B70C6"/>
    <w:rsid w:val="005B7724"/>
    <w:rsid w:val="005B78DC"/>
    <w:rsid w:val="005B7CC2"/>
    <w:rsid w:val="005B7D16"/>
    <w:rsid w:val="005C103B"/>
    <w:rsid w:val="005C12ED"/>
    <w:rsid w:val="005C139E"/>
    <w:rsid w:val="005C140F"/>
    <w:rsid w:val="005C18E1"/>
    <w:rsid w:val="005C25FA"/>
    <w:rsid w:val="005C2668"/>
    <w:rsid w:val="005C2D24"/>
    <w:rsid w:val="005C2DA7"/>
    <w:rsid w:val="005C2EE1"/>
    <w:rsid w:val="005C3738"/>
    <w:rsid w:val="005C3A83"/>
    <w:rsid w:val="005C3D4A"/>
    <w:rsid w:val="005C3EE9"/>
    <w:rsid w:val="005C3F88"/>
    <w:rsid w:val="005C41FF"/>
    <w:rsid w:val="005C43B2"/>
    <w:rsid w:val="005C4813"/>
    <w:rsid w:val="005C4E1E"/>
    <w:rsid w:val="005C4F0D"/>
    <w:rsid w:val="005C5040"/>
    <w:rsid w:val="005C5208"/>
    <w:rsid w:val="005C5474"/>
    <w:rsid w:val="005C55F6"/>
    <w:rsid w:val="005C568A"/>
    <w:rsid w:val="005C5AF7"/>
    <w:rsid w:val="005C5BBC"/>
    <w:rsid w:val="005C5BBE"/>
    <w:rsid w:val="005C5E64"/>
    <w:rsid w:val="005C6504"/>
    <w:rsid w:val="005C66F7"/>
    <w:rsid w:val="005C6917"/>
    <w:rsid w:val="005C7002"/>
    <w:rsid w:val="005C720C"/>
    <w:rsid w:val="005C730A"/>
    <w:rsid w:val="005C735C"/>
    <w:rsid w:val="005C76B7"/>
    <w:rsid w:val="005C76C2"/>
    <w:rsid w:val="005C76E8"/>
    <w:rsid w:val="005C7BA9"/>
    <w:rsid w:val="005D0575"/>
    <w:rsid w:val="005D09A8"/>
    <w:rsid w:val="005D0A2C"/>
    <w:rsid w:val="005D1089"/>
    <w:rsid w:val="005D1797"/>
    <w:rsid w:val="005D180F"/>
    <w:rsid w:val="005D19FD"/>
    <w:rsid w:val="005D1E62"/>
    <w:rsid w:val="005D23E4"/>
    <w:rsid w:val="005D253F"/>
    <w:rsid w:val="005D2986"/>
    <w:rsid w:val="005D2A04"/>
    <w:rsid w:val="005D3426"/>
    <w:rsid w:val="005D36F8"/>
    <w:rsid w:val="005D3EC8"/>
    <w:rsid w:val="005D43BD"/>
    <w:rsid w:val="005D46A7"/>
    <w:rsid w:val="005D49D9"/>
    <w:rsid w:val="005D4C65"/>
    <w:rsid w:val="005D545D"/>
    <w:rsid w:val="005D58C2"/>
    <w:rsid w:val="005D5E2F"/>
    <w:rsid w:val="005D5F79"/>
    <w:rsid w:val="005D6031"/>
    <w:rsid w:val="005D61C1"/>
    <w:rsid w:val="005D62A2"/>
    <w:rsid w:val="005D64AA"/>
    <w:rsid w:val="005D6844"/>
    <w:rsid w:val="005D69A3"/>
    <w:rsid w:val="005D6CCC"/>
    <w:rsid w:val="005D6F99"/>
    <w:rsid w:val="005D6FB6"/>
    <w:rsid w:val="005D7056"/>
    <w:rsid w:val="005D7921"/>
    <w:rsid w:val="005D7A82"/>
    <w:rsid w:val="005D7AD0"/>
    <w:rsid w:val="005D7C82"/>
    <w:rsid w:val="005D7D6F"/>
    <w:rsid w:val="005D7DCD"/>
    <w:rsid w:val="005D7EC1"/>
    <w:rsid w:val="005E0170"/>
    <w:rsid w:val="005E0B00"/>
    <w:rsid w:val="005E0D38"/>
    <w:rsid w:val="005E1567"/>
    <w:rsid w:val="005E1A41"/>
    <w:rsid w:val="005E1EEA"/>
    <w:rsid w:val="005E2091"/>
    <w:rsid w:val="005E20A5"/>
    <w:rsid w:val="005E31B4"/>
    <w:rsid w:val="005E3407"/>
    <w:rsid w:val="005E3EB6"/>
    <w:rsid w:val="005E4257"/>
    <w:rsid w:val="005E4640"/>
    <w:rsid w:val="005E4E66"/>
    <w:rsid w:val="005E50FA"/>
    <w:rsid w:val="005E5376"/>
    <w:rsid w:val="005E5925"/>
    <w:rsid w:val="005E593A"/>
    <w:rsid w:val="005E5975"/>
    <w:rsid w:val="005E599C"/>
    <w:rsid w:val="005E5A81"/>
    <w:rsid w:val="005E5C33"/>
    <w:rsid w:val="005E5C74"/>
    <w:rsid w:val="005E5FFF"/>
    <w:rsid w:val="005E6044"/>
    <w:rsid w:val="005E6352"/>
    <w:rsid w:val="005E643F"/>
    <w:rsid w:val="005E65A8"/>
    <w:rsid w:val="005E6648"/>
    <w:rsid w:val="005E6A9C"/>
    <w:rsid w:val="005E6B56"/>
    <w:rsid w:val="005E6FD2"/>
    <w:rsid w:val="005E70A2"/>
    <w:rsid w:val="005E70F2"/>
    <w:rsid w:val="005F06E1"/>
    <w:rsid w:val="005F0741"/>
    <w:rsid w:val="005F07BF"/>
    <w:rsid w:val="005F0944"/>
    <w:rsid w:val="005F0A51"/>
    <w:rsid w:val="005F0BF7"/>
    <w:rsid w:val="005F0CD2"/>
    <w:rsid w:val="005F0EB7"/>
    <w:rsid w:val="005F15BF"/>
    <w:rsid w:val="005F1A4D"/>
    <w:rsid w:val="005F1F7F"/>
    <w:rsid w:val="005F20B9"/>
    <w:rsid w:val="005F2B6F"/>
    <w:rsid w:val="005F3276"/>
    <w:rsid w:val="005F34CD"/>
    <w:rsid w:val="005F3573"/>
    <w:rsid w:val="005F3A06"/>
    <w:rsid w:val="005F45C0"/>
    <w:rsid w:val="005F5493"/>
    <w:rsid w:val="005F5715"/>
    <w:rsid w:val="005F5C30"/>
    <w:rsid w:val="005F5D11"/>
    <w:rsid w:val="005F61C9"/>
    <w:rsid w:val="005F659C"/>
    <w:rsid w:val="005F6A06"/>
    <w:rsid w:val="005F6F6F"/>
    <w:rsid w:val="005F7524"/>
    <w:rsid w:val="005F7FBF"/>
    <w:rsid w:val="00600185"/>
    <w:rsid w:val="0060089B"/>
    <w:rsid w:val="006008A0"/>
    <w:rsid w:val="00600C1C"/>
    <w:rsid w:val="00600D6A"/>
    <w:rsid w:val="006011F4"/>
    <w:rsid w:val="00601AB0"/>
    <w:rsid w:val="00601DDC"/>
    <w:rsid w:val="006026F8"/>
    <w:rsid w:val="00602777"/>
    <w:rsid w:val="0060279E"/>
    <w:rsid w:val="00602E76"/>
    <w:rsid w:val="006038CA"/>
    <w:rsid w:val="00603E0E"/>
    <w:rsid w:val="0060421D"/>
    <w:rsid w:val="00604F73"/>
    <w:rsid w:val="006051AC"/>
    <w:rsid w:val="00605240"/>
    <w:rsid w:val="006056C0"/>
    <w:rsid w:val="0060585A"/>
    <w:rsid w:val="00606097"/>
    <w:rsid w:val="00606130"/>
    <w:rsid w:val="00606330"/>
    <w:rsid w:val="00606361"/>
    <w:rsid w:val="006063F3"/>
    <w:rsid w:val="00606794"/>
    <w:rsid w:val="00606C7A"/>
    <w:rsid w:val="006074BB"/>
    <w:rsid w:val="006079F2"/>
    <w:rsid w:val="00607B20"/>
    <w:rsid w:val="00607BD9"/>
    <w:rsid w:val="00607DCB"/>
    <w:rsid w:val="00607FB7"/>
    <w:rsid w:val="0061023F"/>
    <w:rsid w:val="006105A8"/>
    <w:rsid w:val="00611399"/>
    <w:rsid w:val="006117D3"/>
    <w:rsid w:val="00611AF4"/>
    <w:rsid w:val="00611B2D"/>
    <w:rsid w:val="00611BC0"/>
    <w:rsid w:val="00611F87"/>
    <w:rsid w:val="00612B85"/>
    <w:rsid w:val="00612D14"/>
    <w:rsid w:val="00613549"/>
    <w:rsid w:val="006139B4"/>
    <w:rsid w:val="00613F4B"/>
    <w:rsid w:val="006141C0"/>
    <w:rsid w:val="00614842"/>
    <w:rsid w:val="00614DFB"/>
    <w:rsid w:val="006150C7"/>
    <w:rsid w:val="006152FB"/>
    <w:rsid w:val="006156AF"/>
    <w:rsid w:val="00615869"/>
    <w:rsid w:val="00615918"/>
    <w:rsid w:val="00615CC2"/>
    <w:rsid w:val="00615CFF"/>
    <w:rsid w:val="00616014"/>
    <w:rsid w:val="006162E4"/>
    <w:rsid w:val="0061638E"/>
    <w:rsid w:val="0061645D"/>
    <w:rsid w:val="0061656A"/>
    <w:rsid w:val="00616CF7"/>
    <w:rsid w:val="00616E12"/>
    <w:rsid w:val="006178FC"/>
    <w:rsid w:val="006179BB"/>
    <w:rsid w:val="00617A0E"/>
    <w:rsid w:val="00617F40"/>
    <w:rsid w:val="006205EB"/>
    <w:rsid w:val="00620677"/>
    <w:rsid w:val="0062067B"/>
    <w:rsid w:val="00620930"/>
    <w:rsid w:val="00620AE9"/>
    <w:rsid w:val="0062110C"/>
    <w:rsid w:val="0062142C"/>
    <w:rsid w:val="00621A87"/>
    <w:rsid w:val="00621B2A"/>
    <w:rsid w:val="00621CB6"/>
    <w:rsid w:val="00622251"/>
    <w:rsid w:val="00622A47"/>
    <w:rsid w:val="00623541"/>
    <w:rsid w:val="006236A1"/>
    <w:rsid w:val="00623ADA"/>
    <w:rsid w:val="00623D67"/>
    <w:rsid w:val="00623DF1"/>
    <w:rsid w:val="00624252"/>
    <w:rsid w:val="00624849"/>
    <w:rsid w:val="00624B58"/>
    <w:rsid w:val="00624F5C"/>
    <w:rsid w:val="0062520F"/>
    <w:rsid w:val="00625380"/>
    <w:rsid w:val="006253CD"/>
    <w:rsid w:val="00625905"/>
    <w:rsid w:val="00625973"/>
    <w:rsid w:val="00625D29"/>
    <w:rsid w:val="006261C0"/>
    <w:rsid w:val="00626417"/>
    <w:rsid w:val="00626983"/>
    <w:rsid w:val="00626ADB"/>
    <w:rsid w:val="00626BAD"/>
    <w:rsid w:val="00626BE2"/>
    <w:rsid w:val="00626EAD"/>
    <w:rsid w:val="00627205"/>
    <w:rsid w:val="00627CDC"/>
    <w:rsid w:val="00627DB2"/>
    <w:rsid w:val="00630143"/>
    <w:rsid w:val="006309CB"/>
    <w:rsid w:val="00630C8C"/>
    <w:rsid w:val="006319D6"/>
    <w:rsid w:val="00631B9D"/>
    <w:rsid w:val="00632245"/>
    <w:rsid w:val="00632B95"/>
    <w:rsid w:val="00632C0D"/>
    <w:rsid w:val="00632E3E"/>
    <w:rsid w:val="006331DA"/>
    <w:rsid w:val="006337EC"/>
    <w:rsid w:val="00633A47"/>
    <w:rsid w:val="00633B2D"/>
    <w:rsid w:val="00633C20"/>
    <w:rsid w:val="00633C60"/>
    <w:rsid w:val="0063417A"/>
    <w:rsid w:val="006345D5"/>
    <w:rsid w:val="0063465F"/>
    <w:rsid w:val="00634982"/>
    <w:rsid w:val="00635216"/>
    <w:rsid w:val="00635578"/>
    <w:rsid w:val="00635672"/>
    <w:rsid w:val="0063635A"/>
    <w:rsid w:val="0063639D"/>
    <w:rsid w:val="0063657D"/>
    <w:rsid w:val="006365CF"/>
    <w:rsid w:val="0063697E"/>
    <w:rsid w:val="00636A4E"/>
    <w:rsid w:val="00636B5B"/>
    <w:rsid w:val="00636BD6"/>
    <w:rsid w:val="00637204"/>
    <w:rsid w:val="006374B7"/>
    <w:rsid w:val="00637E6A"/>
    <w:rsid w:val="00637F05"/>
    <w:rsid w:val="006401AD"/>
    <w:rsid w:val="006409C7"/>
    <w:rsid w:val="006414AF"/>
    <w:rsid w:val="0064162D"/>
    <w:rsid w:val="006424D7"/>
    <w:rsid w:val="00642580"/>
    <w:rsid w:val="00642960"/>
    <w:rsid w:val="00642A9A"/>
    <w:rsid w:val="00642BE2"/>
    <w:rsid w:val="00642ECC"/>
    <w:rsid w:val="0064322A"/>
    <w:rsid w:val="00643302"/>
    <w:rsid w:val="006436F5"/>
    <w:rsid w:val="00643A52"/>
    <w:rsid w:val="00643C3D"/>
    <w:rsid w:val="00644218"/>
    <w:rsid w:val="006442AD"/>
    <w:rsid w:val="006442CE"/>
    <w:rsid w:val="006445E5"/>
    <w:rsid w:val="0064471E"/>
    <w:rsid w:val="00645161"/>
    <w:rsid w:val="0064522D"/>
    <w:rsid w:val="0064536C"/>
    <w:rsid w:val="00645511"/>
    <w:rsid w:val="006455DA"/>
    <w:rsid w:val="006456D7"/>
    <w:rsid w:val="006458B5"/>
    <w:rsid w:val="00646130"/>
    <w:rsid w:val="00646379"/>
    <w:rsid w:val="0064639B"/>
    <w:rsid w:val="006467F0"/>
    <w:rsid w:val="006470E0"/>
    <w:rsid w:val="00647464"/>
    <w:rsid w:val="00647A84"/>
    <w:rsid w:val="00647AF8"/>
    <w:rsid w:val="00647E0D"/>
    <w:rsid w:val="00647EBC"/>
    <w:rsid w:val="0065066B"/>
    <w:rsid w:val="006508DA"/>
    <w:rsid w:val="006509A1"/>
    <w:rsid w:val="006509E5"/>
    <w:rsid w:val="00651368"/>
    <w:rsid w:val="0065154C"/>
    <w:rsid w:val="0065158A"/>
    <w:rsid w:val="00651F7C"/>
    <w:rsid w:val="006523B1"/>
    <w:rsid w:val="00653128"/>
    <w:rsid w:val="00653147"/>
    <w:rsid w:val="006532E5"/>
    <w:rsid w:val="00653633"/>
    <w:rsid w:val="00653753"/>
    <w:rsid w:val="00653788"/>
    <w:rsid w:val="0065396F"/>
    <w:rsid w:val="006539A7"/>
    <w:rsid w:val="0065411F"/>
    <w:rsid w:val="0065437A"/>
    <w:rsid w:val="00654651"/>
    <w:rsid w:val="00654655"/>
    <w:rsid w:val="0065476F"/>
    <w:rsid w:val="00654C67"/>
    <w:rsid w:val="00655151"/>
    <w:rsid w:val="00655364"/>
    <w:rsid w:val="0065557E"/>
    <w:rsid w:val="0065597A"/>
    <w:rsid w:val="00655C65"/>
    <w:rsid w:val="00655C88"/>
    <w:rsid w:val="00655D98"/>
    <w:rsid w:val="00655F12"/>
    <w:rsid w:val="00656888"/>
    <w:rsid w:val="0065699C"/>
    <w:rsid w:val="006569AF"/>
    <w:rsid w:val="00656F10"/>
    <w:rsid w:val="00656F5D"/>
    <w:rsid w:val="00656FAA"/>
    <w:rsid w:val="00657168"/>
    <w:rsid w:val="0065723A"/>
    <w:rsid w:val="006577E0"/>
    <w:rsid w:val="00657E2B"/>
    <w:rsid w:val="00660050"/>
    <w:rsid w:val="00660A0E"/>
    <w:rsid w:val="00660A66"/>
    <w:rsid w:val="00660AF9"/>
    <w:rsid w:val="00660DB2"/>
    <w:rsid w:val="00660F36"/>
    <w:rsid w:val="0066161C"/>
    <w:rsid w:val="006616FA"/>
    <w:rsid w:val="00662132"/>
    <w:rsid w:val="006628F7"/>
    <w:rsid w:val="00662EDA"/>
    <w:rsid w:val="00663161"/>
    <w:rsid w:val="006646A1"/>
    <w:rsid w:val="00664F96"/>
    <w:rsid w:val="006653E9"/>
    <w:rsid w:val="00665412"/>
    <w:rsid w:val="00665571"/>
    <w:rsid w:val="00665BFC"/>
    <w:rsid w:val="006661C8"/>
    <w:rsid w:val="00666433"/>
    <w:rsid w:val="006665AC"/>
    <w:rsid w:val="006667D6"/>
    <w:rsid w:val="006668B5"/>
    <w:rsid w:val="006669B1"/>
    <w:rsid w:val="00666FAC"/>
    <w:rsid w:val="00667F68"/>
    <w:rsid w:val="00670052"/>
    <w:rsid w:val="006700C7"/>
    <w:rsid w:val="00670209"/>
    <w:rsid w:val="006703E1"/>
    <w:rsid w:val="006706A6"/>
    <w:rsid w:val="006706FC"/>
    <w:rsid w:val="0067081F"/>
    <w:rsid w:val="00670DD9"/>
    <w:rsid w:val="006722CB"/>
    <w:rsid w:val="00672423"/>
    <w:rsid w:val="00672620"/>
    <w:rsid w:val="006728AE"/>
    <w:rsid w:val="00672B5F"/>
    <w:rsid w:val="006734EA"/>
    <w:rsid w:val="00673985"/>
    <w:rsid w:val="00673A4D"/>
    <w:rsid w:val="00674718"/>
    <w:rsid w:val="00674A95"/>
    <w:rsid w:val="00674AAD"/>
    <w:rsid w:val="00674C69"/>
    <w:rsid w:val="00675072"/>
    <w:rsid w:val="00675209"/>
    <w:rsid w:val="006752D7"/>
    <w:rsid w:val="0067590D"/>
    <w:rsid w:val="00675FA1"/>
    <w:rsid w:val="006764B3"/>
    <w:rsid w:val="006764CD"/>
    <w:rsid w:val="00676D57"/>
    <w:rsid w:val="0067721E"/>
    <w:rsid w:val="006779F8"/>
    <w:rsid w:val="00677ADB"/>
    <w:rsid w:val="00677C3F"/>
    <w:rsid w:val="00677DCD"/>
    <w:rsid w:val="00677FCC"/>
    <w:rsid w:val="0068004F"/>
    <w:rsid w:val="00680137"/>
    <w:rsid w:val="00680162"/>
    <w:rsid w:val="006802C3"/>
    <w:rsid w:val="00680774"/>
    <w:rsid w:val="00680855"/>
    <w:rsid w:val="006808BF"/>
    <w:rsid w:val="00680E30"/>
    <w:rsid w:val="00680F0B"/>
    <w:rsid w:val="00681272"/>
    <w:rsid w:val="006815A8"/>
    <w:rsid w:val="00681950"/>
    <w:rsid w:val="00681C85"/>
    <w:rsid w:val="00681E25"/>
    <w:rsid w:val="00682053"/>
    <w:rsid w:val="00682369"/>
    <w:rsid w:val="006829C3"/>
    <w:rsid w:val="00682D00"/>
    <w:rsid w:val="00682D3A"/>
    <w:rsid w:val="00682F7C"/>
    <w:rsid w:val="00683221"/>
    <w:rsid w:val="00683232"/>
    <w:rsid w:val="00683263"/>
    <w:rsid w:val="006834E9"/>
    <w:rsid w:val="00683607"/>
    <w:rsid w:val="006839AE"/>
    <w:rsid w:val="00683B07"/>
    <w:rsid w:val="00683E3B"/>
    <w:rsid w:val="00684447"/>
    <w:rsid w:val="00685982"/>
    <w:rsid w:val="00685AD6"/>
    <w:rsid w:val="00685DD0"/>
    <w:rsid w:val="00685ED0"/>
    <w:rsid w:val="00686450"/>
    <w:rsid w:val="006867F2"/>
    <w:rsid w:val="006869F9"/>
    <w:rsid w:val="00686B2A"/>
    <w:rsid w:val="00686DF2"/>
    <w:rsid w:val="00686E1F"/>
    <w:rsid w:val="006874BE"/>
    <w:rsid w:val="006911A6"/>
    <w:rsid w:val="0069134D"/>
    <w:rsid w:val="006914B2"/>
    <w:rsid w:val="00691562"/>
    <w:rsid w:val="006915A3"/>
    <w:rsid w:val="00691C5E"/>
    <w:rsid w:val="00691E9C"/>
    <w:rsid w:val="00692614"/>
    <w:rsid w:val="00692AAC"/>
    <w:rsid w:val="00692B30"/>
    <w:rsid w:val="0069317B"/>
    <w:rsid w:val="0069337F"/>
    <w:rsid w:val="00693938"/>
    <w:rsid w:val="00693E3B"/>
    <w:rsid w:val="00693FE3"/>
    <w:rsid w:val="006942BD"/>
    <w:rsid w:val="00694450"/>
    <w:rsid w:val="00694460"/>
    <w:rsid w:val="00694653"/>
    <w:rsid w:val="006946F2"/>
    <w:rsid w:val="006946FE"/>
    <w:rsid w:val="006955CE"/>
    <w:rsid w:val="00695D88"/>
    <w:rsid w:val="00695EAB"/>
    <w:rsid w:val="006962AC"/>
    <w:rsid w:val="00696526"/>
    <w:rsid w:val="0069699C"/>
    <w:rsid w:val="00696C7D"/>
    <w:rsid w:val="006971C4"/>
    <w:rsid w:val="00697207"/>
    <w:rsid w:val="006974DC"/>
    <w:rsid w:val="00697789"/>
    <w:rsid w:val="00697A14"/>
    <w:rsid w:val="00697D59"/>
    <w:rsid w:val="00697F7A"/>
    <w:rsid w:val="006A04ED"/>
    <w:rsid w:val="006A0A65"/>
    <w:rsid w:val="006A0B6C"/>
    <w:rsid w:val="006A0EEA"/>
    <w:rsid w:val="006A0F02"/>
    <w:rsid w:val="006A14CA"/>
    <w:rsid w:val="006A193F"/>
    <w:rsid w:val="006A1A4A"/>
    <w:rsid w:val="006A1A8D"/>
    <w:rsid w:val="006A1B52"/>
    <w:rsid w:val="006A1CD6"/>
    <w:rsid w:val="006A24A7"/>
    <w:rsid w:val="006A25CE"/>
    <w:rsid w:val="006A2727"/>
    <w:rsid w:val="006A2C2C"/>
    <w:rsid w:val="006A2E93"/>
    <w:rsid w:val="006A2F57"/>
    <w:rsid w:val="006A2F85"/>
    <w:rsid w:val="006A3733"/>
    <w:rsid w:val="006A43DE"/>
    <w:rsid w:val="006A4A0D"/>
    <w:rsid w:val="006A5853"/>
    <w:rsid w:val="006A58D6"/>
    <w:rsid w:val="006A5A29"/>
    <w:rsid w:val="006A5C1B"/>
    <w:rsid w:val="006A5F7C"/>
    <w:rsid w:val="006A6231"/>
    <w:rsid w:val="006A62A7"/>
    <w:rsid w:val="006A6310"/>
    <w:rsid w:val="006A6380"/>
    <w:rsid w:val="006A67DA"/>
    <w:rsid w:val="006A67E8"/>
    <w:rsid w:val="006A68D2"/>
    <w:rsid w:val="006A69C3"/>
    <w:rsid w:val="006A709B"/>
    <w:rsid w:val="006A7435"/>
    <w:rsid w:val="006A7A07"/>
    <w:rsid w:val="006A7DF0"/>
    <w:rsid w:val="006A7F4E"/>
    <w:rsid w:val="006B0012"/>
    <w:rsid w:val="006B0234"/>
    <w:rsid w:val="006B037C"/>
    <w:rsid w:val="006B058A"/>
    <w:rsid w:val="006B076B"/>
    <w:rsid w:val="006B09EB"/>
    <w:rsid w:val="006B114A"/>
    <w:rsid w:val="006B12FF"/>
    <w:rsid w:val="006B145B"/>
    <w:rsid w:val="006B1479"/>
    <w:rsid w:val="006B1506"/>
    <w:rsid w:val="006B1938"/>
    <w:rsid w:val="006B1A21"/>
    <w:rsid w:val="006B1C4D"/>
    <w:rsid w:val="006B1D55"/>
    <w:rsid w:val="006B1E05"/>
    <w:rsid w:val="006B22C6"/>
    <w:rsid w:val="006B23D2"/>
    <w:rsid w:val="006B242E"/>
    <w:rsid w:val="006B267A"/>
    <w:rsid w:val="006B2F54"/>
    <w:rsid w:val="006B37AB"/>
    <w:rsid w:val="006B39DB"/>
    <w:rsid w:val="006B3F7D"/>
    <w:rsid w:val="006B43FB"/>
    <w:rsid w:val="006B4630"/>
    <w:rsid w:val="006B4A08"/>
    <w:rsid w:val="006B4C4E"/>
    <w:rsid w:val="006B4F44"/>
    <w:rsid w:val="006B4F8B"/>
    <w:rsid w:val="006B520D"/>
    <w:rsid w:val="006B5973"/>
    <w:rsid w:val="006B59AA"/>
    <w:rsid w:val="006B5A61"/>
    <w:rsid w:val="006B5B12"/>
    <w:rsid w:val="006B5EDC"/>
    <w:rsid w:val="006B6017"/>
    <w:rsid w:val="006B60FA"/>
    <w:rsid w:val="006B6670"/>
    <w:rsid w:val="006B66ED"/>
    <w:rsid w:val="006B76CA"/>
    <w:rsid w:val="006B7C45"/>
    <w:rsid w:val="006B7D90"/>
    <w:rsid w:val="006B7EBC"/>
    <w:rsid w:val="006B7F7A"/>
    <w:rsid w:val="006C0054"/>
    <w:rsid w:val="006C00C2"/>
    <w:rsid w:val="006C0D54"/>
    <w:rsid w:val="006C107B"/>
    <w:rsid w:val="006C16F6"/>
    <w:rsid w:val="006C226A"/>
    <w:rsid w:val="006C24DF"/>
    <w:rsid w:val="006C25AD"/>
    <w:rsid w:val="006C26BC"/>
    <w:rsid w:val="006C28A4"/>
    <w:rsid w:val="006C2B87"/>
    <w:rsid w:val="006C3465"/>
    <w:rsid w:val="006C3479"/>
    <w:rsid w:val="006C45D2"/>
    <w:rsid w:val="006C470D"/>
    <w:rsid w:val="006C4BE5"/>
    <w:rsid w:val="006C4F13"/>
    <w:rsid w:val="006C5189"/>
    <w:rsid w:val="006C53DB"/>
    <w:rsid w:val="006C5417"/>
    <w:rsid w:val="006C555B"/>
    <w:rsid w:val="006C5616"/>
    <w:rsid w:val="006C58B7"/>
    <w:rsid w:val="006C5C82"/>
    <w:rsid w:val="006C5F51"/>
    <w:rsid w:val="006C627E"/>
    <w:rsid w:val="006C73B1"/>
    <w:rsid w:val="006C7502"/>
    <w:rsid w:val="006C7DA5"/>
    <w:rsid w:val="006C7FC6"/>
    <w:rsid w:val="006D01D7"/>
    <w:rsid w:val="006D0390"/>
    <w:rsid w:val="006D0413"/>
    <w:rsid w:val="006D077D"/>
    <w:rsid w:val="006D14F2"/>
    <w:rsid w:val="006D1AB7"/>
    <w:rsid w:val="006D1C37"/>
    <w:rsid w:val="006D1E9C"/>
    <w:rsid w:val="006D24EE"/>
    <w:rsid w:val="006D2A43"/>
    <w:rsid w:val="006D2CAA"/>
    <w:rsid w:val="006D36D1"/>
    <w:rsid w:val="006D3A2D"/>
    <w:rsid w:val="006D3B5B"/>
    <w:rsid w:val="006D3C54"/>
    <w:rsid w:val="006D3D53"/>
    <w:rsid w:val="006D3F87"/>
    <w:rsid w:val="006D4176"/>
    <w:rsid w:val="006D4512"/>
    <w:rsid w:val="006D480D"/>
    <w:rsid w:val="006D484A"/>
    <w:rsid w:val="006D4934"/>
    <w:rsid w:val="006D54AF"/>
    <w:rsid w:val="006D5631"/>
    <w:rsid w:val="006D577A"/>
    <w:rsid w:val="006D5AB2"/>
    <w:rsid w:val="006D5D87"/>
    <w:rsid w:val="006D60A4"/>
    <w:rsid w:val="006D6866"/>
    <w:rsid w:val="006D6C2F"/>
    <w:rsid w:val="006D6C52"/>
    <w:rsid w:val="006D7572"/>
    <w:rsid w:val="006D7A6D"/>
    <w:rsid w:val="006D7C1F"/>
    <w:rsid w:val="006D7C53"/>
    <w:rsid w:val="006D7C8B"/>
    <w:rsid w:val="006D7CC9"/>
    <w:rsid w:val="006D7DB6"/>
    <w:rsid w:val="006D7DD3"/>
    <w:rsid w:val="006E0030"/>
    <w:rsid w:val="006E074F"/>
    <w:rsid w:val="006E0A55"/>
    <w:rsid w:val="006E0E71"/>
    <w:rsid w:val="006E17E2"/>
    <w:rsid w:val="006E1DB4"/>
    <w:rsid w:val="006E1E87"/>
    <w:rsid w:val="006E1F1E"/>
    <w:rsid w:val="006E20AB"/>
    <w:rsid w:val="006E24A8"/>
    <w:rsid w:val="006E2D52"/>
    <w:rsid w:val="006E2DFC"/>
    <w:rsid w:val="006E2F26"/>
    <w:rsid w:val="006E2F61"/>
    <w:rsid w:val="006E30EE"/>
    <w:rsid w:val="006E31E2"/>
    <w:rsid w:val="006E3553"/>
    <w:rsid w:val="006E36A7"/>
    <w:rsid w:val="006E3724"/>
    <w:rsid w:val="006E3B34"/>
    <w:rsid w:val="006E3C4C"/>
    <w:rsid w:val="006E3F9A"/>
    <w:rsid w:val="006E4022"/>
    <w:rsid w:val="006E47E4"/>
    <w:rsid w:val="006E4872"/>
    <w:rsid w:val="006E4D1F"/>
    <w:rsid w:val="006E4DE0"/>
    <w:rsid w:val="006E544F"/>
    <w:rsid w:val="006E54CE"/>
    <w:rsid w:val="006E5A97"/>
    <w:rsid w:val="006E5EB0"/>
    <w:rsid w:val="006E5F36"/>
    <w:rsid w:val="006E636A"/>
    <w:rsid w:val="006E6A5F"/>
    <w:rsid w:val="006E6BEF"/>
    <w:rsid w:val="006E6C8D"/>
    <w:rsid w:val="006E6F42"/>
    <w:rsid w:val="006E74BD"/>
    <w:rsid w:val="006E7CFE"/>
    <w:rsid w:val="006E7FAB"/>
    <w:rsid w:val="006F0A0E"/>
    <w:rsid w:val="006F0D13"/>
    <w:rsid w:val="006F1E16"/>
    <w:rsid w:val="006F225F"/>
    <w:rsid w:val="006F2521"/>
    <w:rsid w:val="006F25E8"/>
    <w:rsid w:val="006F2871"/>
    <w:rsid w:val="006F2C7A"/>
    <w:rsid w:val="006F3B9C"/>
    <w:rsid w:val="006F4147"/>
    <w:rsid w:val="006F4274"/>
    <w:rsid w:val="006F431F"/>
    <w:rsid w:val="006F4939"/>
    <w:rsid w:val="006F4A2D"/>
    <w:rsid w:val="006F4A86"/>
    <w:rsid w:val="006F4AAD"/>
    <w:rsid w:val="006F4AB3"/>
    <w:rsid w:val="006F52D1"/>
    <w:rsid w:val="006F5431"/>
    <w:rsid w:val="006F579A"/>
    <w:rsid w:val="006F5F28"/>
    <w:rsid w:val="006F6096"/>
    <w:rsid w:val="006F623B"/>
    <w:rsid w:val="006F667A"/>
    <w:rsid w:val="006F6823"/>
    <w:rsid w:val="006F6829"/>
    <w:rsid w:val="006F6B01"/>
    <w:rsid w:val="006F6D11"/>
    <w:rsid w:val="006F7550"/>
    <w:rsid w:val="006F779F"/>
    <w:rsid w:val="006F7A50"/>
    <w:rsid w:val="006F7B6E"/>
    <w:rsid w:val="006F7BA7"/>
    <w:rsid w:val="006F7C4E"/>
    <w:rsid w:val="007001C3"/>
    <w:rsid w:val="00700436"/>
    <w:rsid w:val="007005BC"/>
    <w:rsid w:val="007006B8"/>
    <w:rsid w:val="007007C2"/>
    <w:rsid w:val="0070098E"/>
    <w:rsid w:val="007009A6"/>
    <w:rsid w:val="007009D1"/>
    <w:rsid w:val="00700B73"/>
    <w:rsid w:val="00700BDB"/>
    <w:rsid w:val="00700E5F"/>
    <w:rsid w:val="00700E88"/>
    <w:rsid w:val="007010D8"/>
    <w:rsid w:val="007011AC"/>
    <w:rsid w:val="007015AC"/>
    <w:rsid w:val="0070252F"/>
    <w:rsid w:val="007026FD"/>
    <w:rsid w:val="007028FC"/>
    <w:rsid w:val="00702918"/>
    <w:rsid w:val="007031D4"/>
    <w:rsid w:val="00703474"/>
    <w:rsid w:val="007036E6"/>
    <w:rsid w:val="007037AC"/>
    <w:rsid w:val="00703AF4"/>
    <w:rsid w:val="00703B5C"/>
    <w:rsid w:val="00703BA8"/>
    <w:rsid w:val="00703D2E"/>
    <w:rsid w:val="00704070"/>
    <w:rsid w:val="007042EE"/>
    <w:rsid w:val="00704411"/>
    <w:rsid w:val="0070450C"/>
    <w:rsid w:val="007045AF"/>
    <w:rsid w:val="007048BF"/>
    <w:rsid w:val="0070513B"/>
    <w:rsid w:val="0070527F"/>
    <w:rsid w:val="007058D2"/>
    <w:rsid w:val="00705A00"/>
    <w:rsid w:val="00705F28"/>
    <w:rsid w:val="0070602A"/>
    <w:rsid w:val="0070616B"/>
    <w:rsid w:val="007069C4"/>
    <w:rsid w:val="00706F93"/>
    <w:rsid w:val="007072D0"/>
    <w:rsid w:val="0070743A"/>
    <w:rsid w:val="00707443"/>
    <w:rsid w:val="00707737"/>
    <w:rsid w:val="00707D62"/>
    <w:rsid w:val="007100A0"/>
    <w:rsid w:val="00710E60"/>
    <w:rsid w:val="00710F7E"/>
    <w:rsid w:val="00711CF3"/>
    <w:rsid w:val="00711D88"/>
    <w:rsid w:val="007124A6"/>
    <w:rsid w:val="0071254F"/>
    <w:rsid w:val="00712640"/>
    <w:rsid w:val="007127B5"/>
    <w:rsid w:val="007127CB"/>
    <w:rsid w:val="00713960"/>
    <w:rsid w:val="0071464E"/>
    <w:rsid w:val="00714823"/>
    <w:rsid w:val="007158FA"/>
    <w:rsid w:val="0071591A"/>
    <w:rsid w:val="0071605C"/>
    <w:rsid w:val="00716164"/>
    <w:rsid w:val="00716214"/>
    <w:rsid w:val="007166A7"/>
    <w:rsid w:val="00716B39"/>
    <w:rsid w:val="00716F88"/>
    <w:rsid w:val="00717358"/>
    <w:rsid w:val="0072054A"/>
    <w:rsid w:val="00720989"/>
    <w:rsid w:val="00720B3E"/>
    <w:rsid w:val="00720BF3"/>
    <w:rsid w:val="00720F03"/>
    <w:rsid w:val="00721276"/>
    <w:rsid w:val="0072138D"/>
    <w:rsid w:val="00721D52"/>
    <w:rsid w:val="00721ED4"/>
    <w:rsid w:val="00722005"/>
    <w:rsid w:val="00722208"/>
    <w:rsid w:val="00722498"/>
    <w:rsid w:val="007233B0"/>
    <w:rsid w:val="00723D63"/>
    <w:rsid w:val="00723FFC"/>
    <w:rsid w:val="0072408E"/>
    <w:rsid w:val="0072438A"/>
    <w:rsid w:val="007245BB"/>
    <w:rsid w:val="007246BC"/>
    <w:rsid w:val="007249A3"/>
    <w:rsid w:val="007255C3"/>
    <w:rsid w:val="00725AA2"/>
    <w:rsid w:val="00725C0D"/>
    <w:rsid w:val="00725C71"/>
    <w:rsid w:val="00725CFB"/>
    <w:rsid w:val="00725E1B"/>
    <w:rsid w:val="0072622F"/>
    <w:rsid w:val="0072658C"/>
    <w:rsid w:val="00726A81"/>
    <w:rsid w:val="00726B15"/>
    <w:rsid w:val="00727340"/>
    <w:rsid w:val="007273DB"/>
    <w:rsid w:val="00730417"/>
    <w:rsid w:val="00730986"/>
    <w:rsid w:val="00730CD0"/>
    <w:rsid w:val="00730CD9"/>
    <w:rsid w:val="00730D49"/>
    <w:rsid w:val="00730D95"/>
    <w:rsid w:val="00730DA3"/>
    <w:rsid w:val="0073125A"/>
    <w:rsid w:val="00731267"/>
    <w:rsid w:val="00731CD9"/>
    <w:rsid w:val="00731EA9"/>
    <w:rsid w:val="0073228F"/>
    <w:rsid w:val="007323BD"/>
    <w:rsid w:val="007326C2"/>
    <w:rsid w:val="0073280F"/>
    <w:rsid w:val="00732957"/>
    <w:rsid w:val="00732B18"/>
    <w:rsid w:val="00732F08"/>
    <w:rsid w:val="007330E3"/>
    <w:rsid w:val="00733CCC"/>
    <w:rsid w:val="00733DB0"/>
    <w:rsid w:val="007340DF"/>
    <w:rsid w:val="0073465B"/>
    <w:rsid w:val="00734CFC"/>
    <w:rsid w:val="007351BF"/>
    <w:rsid w:val="00735361"/>
    <w:rsid w:val="0073584C"/>
    <w:rsid w:val="00735905"/>
    <w:rsid w:val="00735912"/>
    <w:rsid w:val="00735D5F"/>
    <w:rsid w:val="00735E5C"/>
    <w:rsid w:val="0073642C"/>
    <w:rsid w:val="007364BD"/>
    <w:rsid w:val="007372C1"/>
    <w:rsid w:val="00737375"/>
    <w:rsid w:val="00737378"/>
    <w:rsid w:val="00737541"/>
    <w:rsid w:val="00737608"/>
    <w:rsid w:val="007377FB"/>
    <w:rsid w:val="00737B30"/>
    <w:rsid w:val="00737C53"/>
    <w:rsid w:val="00740990"/>
    <w:rsid w:val="00740ABD"/>
    <w:rsid w:val="00740F24"/>
    <w:rsid w:val="00740FD7"/>
    <w:rsid w:val="00741C07"/>
    <w:rsid w:val="00741EDB"/>
    <w:rsid w:val="007423C4"/>
    <w:rsid w:val="00742588"/>
    <w:rsid w:val="007425CA"/>
    <w:rsid w:val="00742731"/>
    <w:rsid w:val="00742A78"/>
    <w:rsid w:val="00742D83"/>
    <w:rsid w:val="007432A8"/>
    <w:rsid w:val="007439C7"/>
    <w:rsid w:val="007442B6"/>
    <w:rsid w:val="00744455"/>
    <w:rsid w:val="007444B3"/>
    <w:rsid w:val="007448E0"/>
    <w:rsid w:val="0074535F"/>
    <w:rsid w:val="007455CF"/>
    <w:rsid w:val="00745649"/>
    <w:rsid w:val="00745E44"/>
    <w:rsid w:val="00746091"/>
    <w:rsid w:val="00746189"/>
    <w:rsid w:val="007463F1"/>
    <w:rsid w:val="00746955"/>
    <w:rsid w:val="00746D6D"/>
    <w:rsid w:val="0074716F"/>
    <w:rsid w:val="00747A03"/>
    <w:rsid w:val="00750D65"/>
    <w:rsid w:val="00750F33"/>
    <w:rsid w:val="00751148"/>
    <w:rsid w:val="007512FD"/>
    <w:rsid w:val="007519AA"/>
    <w:rsid w:val="00751A9F"/>
    <w:rsid w:val="00751D45"/>
    <w:rsid w:val="00751EAA"/>
    <w:rsid w:val="00752976"/>
    <w:rsid w:val="00752D0E"/>
    <w:rsid w:val="00752EB0"/>
    <w:rsid w:val="00753CA6"/>
    <w:rsid w:val="00753DEB"/>
    <w:rsid w:val="00753F72"/>
    <w:rsid w:val="0075457B"/>
    <w:rsid w:val="00754BE6"/>
    <w:rsid w:val="00754FEF"/>
    <w:rsid w:val="0075505A"/>
    <w:rsid w:val="007552A5"/>
    <w:rsid w:val="007556BC"/>
    <w:rsid w:val="00756C2F"/>
    <w:rsid w:val="00756F7F"/>
    <w:rsid w:val="007571E8"/>
    <w:rsid w:val="007574F5"/>
    <w:rsid w:val="00757514"/>
    <w:rsid w:val="007578F3"/>
    <w:rsid w:val="00757ADD"/>
    <w:rsid w:val="00757C8C"/>
    <w:rsid w:val="00760179"/>
    <w:rsid w:val="0076071F"/>
    <w:rsid w:val="007607DD"/>
    <w:rsid w:val="007608A5"/>
    <w:rsid w:val="00760A67"/>
    <w:rsid w:val="00760E8A"/>
    <w:rsid w:val="00761515"/>
    <w:rsid w:val="007618AC"/>
    <w:rsid w:val="007622A6"/>
    <w:rsid w:val="00762AB0"/>
    <w:rsid w:val="00763003"/>
    <w:rsid w:val="007635E1"/>
    <w:rsid w:val="0076364B"/>
    <w:rsid w:val="00763962"/>
    <w:rsid w:val="00763E87"/>
    <w:rsid w:val="0076429E"/>
    <w:rsid w:val="00764871"/>
    <w:rsid w:val="00764914"/>
    <w:rsid w:val="00764DCF"/>
    <w:rsid w:val="00765071"/>
    <w:rsid w:val="007650FC"/>
    <w:rsid w:val="007652ED"/>
    <w:rsid w:val="00765AB9"/>
    <w:rsid w:val="00765AEC"/>
    <w:rsid w:val="00766D80"/>
    <w:rsid w:val="00767953"/>
    <w:rsid w:val="007679DB"/>
    <w:rsid w:val="00767C98"/>
    <w:rsid w:val="007700A8"/>
    <w:rsid w:val="007701A6"/>
    <w:rsid w:val="00770B28"/>
    <w:rsid w:val="00771862"/>
    <w:rsid w:val="00771A11"/>
    <w:rsid w:val="00771BA7"/>
    <w:rsid w:val="00772167"/>
    <w:rsid w:val="00772546"/>
    <w:rsid w:val="0077267A"/>
    <w:rsid w:val="007727B9"/>
    <w:rsid w:val="00772885"/>
    <w:rsid w:val="00772B11"/>
    <w:rsid w:val="007736D2"/>
    <w:rsid w:val="007738C0"/>
    <w:rsid w:val="00773A23"/>
    <w:rsid w:val="00773B55"/>
    <w:rsid w:val="00773C91"/>
    <w:rsid w:val="00773DB2"/>
    <w:rsid w:val="00773FFF"/>
    <w:rsid w:val="007742D7"/>
    <w:rsid w:val="00774872"/>
    <w:rsid w:val="007750F0"/>
    <w:rsid w:val="0077520D"/>
    <w:rsid w:val="007754E7"/>
    <w:rsid w:val="00775716"/>
    <w:rsid w:val="007757EB"/>
    <w:rsid w:val="007759A5"/>
    <w:rsid w:val="00775AA7"/>
    <w:rsid w:val="00775C93"/>
    <w:rsid w:val="00775D95"/>
    <w:rsid w:val="00775DDD"/>
    <w:rsid w:val="007763CD"/>
    <w:rsid w:val="007764D1"/>
    <w:rsid w:val="00776551"/>
    <w:rsid w:val="00776736"/>
    <w:rsid w:val="00776DD2"/>
    <w:rsid w:val="0077726C"/>
    <w:rsid w:val="0077728D"/>
    <w:rsid w:val="00777775"/>
    <w:rsid w:val="007777F3"/>
    <w:rsid w:val="00777C4C"/>
    <w:rsid w:val="00777D53"/>
    <w:rsid w:val="007809D3"/>
    <w:rsid w:val="00780B97"/>
    <w:rsid w:val="00781735"/>
    <w:rsid w:val="00781D6A"/>
    <w:rsid w:val="00781F76"/>
    <w:rsid w:val="007821F2"/>
    <w:rsid w:val="0078225C"/>
    <w:rsid w:val="007823D6"/>
    <w:rsid w:val="00782ACD"/>
    <w:rsid w:val="00782BB7"/>
    <w:rsid w:val="00783066"/>
    <w:rsid w:val="00783095"/>
    <w:rsid w:val="00783A2E"/>
    <w:rsid w:val="00783C01"/>
    <w:rsid w:val="00783D5A"/>
    <w:rsid w:val="00783E33"/>
    <w:rsid w:val="00784277"/>
    <w:rsid w:val="00784286"/>
    <w:rsid w:val="00784379"/>
    <w:rsid w:val="00784680"/>
    <w:rsid w:val="00785468"/>
    <w:rsid w:val="00785794"/>
    <w:rsid w:val="00785E14"/>
    <w:rsid w:val="00786152"/>
    <w:rsid w:val="007861A0"/>
    <w:rsid w:val="007866EF"/>
    <w:rsid w:val="00786923"/>
    <w:rsid w:val="0078692F"/>
    <w:rsid w:val="00786BF9"/>
    <w:rsid w:val="00786FE4"/>
    <w:rsid w:val="007872D3"/>
    <w:rsid w:val="00787455"/>
    <w:rsid w:val="0078747F"/>
    <w:rsid w:val="007876AD"/>
    <w:rsid w:val="00787788"/>
    <w:rsid w:val="0078790C"/>
    <w:rsid w:val="007879CB"/>
    <w:rsid w:val="00787C98"/>
    <w:rsid w:val="00787F35"/>
    <w:rsid w:val="00790169"/>
    <w:rsid w:val="00790607"/>
    <w:rsid w:val="00790648"/>
    <w:rsid w:val="007910DE"/>
    <w:rsid w:val="00792039"/>
    <w:rsid w:val="0079221A"/>
    <w:rsid w:val="007927CC"/>
    <w:rsid w:val="007927FC"/>
    <w:rsid w:val="00792ADC"/>
    <w:rsid w:val="00792D43"/>
    <w:rsid w:val="00793074"/>
    <w:rsid w:val="007930BF"/>
    <w:rsid w:val="00793684"/>
    <w:rsid w:val="007938E1"/>
    <w:rsid w:val="00793BD5"/>
    <w:rsid w:val="00793CB3"/>
    <w:rsid w:val="00793E7B"/>
    <w:rsid w:val="00793FA7"/>
    <w:rsid w:val="00794433"/>
    <w:rsid w:val="0079459A"/>
    <w:rsid w:val="00794819"/>
    <w:rsid w:val="00794837"/>
    <w:rsid w:val="00794A4F"/>
    <w:rsid w:val="00794A7E"/>
    <w:rsid w:val="00794B13"/>
    <w:rsid w:val="00794C04"/>
    <w:rsid w:val="00794ED6"/>
    <w:rsid w:val="00794F23"/>
    <w:rsid w:val="00794F3D"/>
    <w:rsid w:val="00795350"/>
    <w:rsid w:val="00795522"/>
    <w:rsid w:val="00795858"/>
    <w:rsid w:val="00795882"/>
    <w:rsid w:val="00795A25"/>
    <w:rsid w:val="00795CE2"/>
    <w:rsid w:val="00796161"/>
    <w:rsid w:val="00796BD0"/>
    <w:rsid w:val="00797021"/>
    <w:rsid w:val="007974A1"/>
    <w:rsid w:val="00797881"/>
    <w:rsid w:val="00797DEA"/>
    <w:rsid w:val="007A0368"/>
    <w:rsid w:val="007A0796"/>
    <w:rsid w:val="007A097E"/>
    <w:rsid w:val="007A1177"/>
    <w:rsid w:val="007A1595"/>
    <w:rsid w:val="007A1B43"/>
    <w:rsid w:val="007A20D7"/>
    <w:rsid w:val="007A21C9"/>
    <w:rsid w:val="007A2A9E"/>
    <w:rsid w:val="007A32FC"/>
    <w:rsid w:val="007A3B13"/>
    <w:rsid w:val="007A427F"/>
    <w:rsid w:val="007A4635"/>
    <w:rsid w:val="007A4D84"/>
    <w:rsid w:val="007A6063"/>
    <w:rsid w:val="007A61AC"/>
    <w:rsid w:val="007A6584"/>
    <w:rsid w:val="007A6680"/>
    <w:rsid w:val="007A6DA2"/>
    <w:rsid w:val="007A6E74"/>
    <w:rsid w:val="007A7486"/>
    <w:rsid w:val="007A798E"/>
    <w:rsid w:val="007A7BCD"/>
    <w:rsid w:val="007B0294"/>
    <w:rsid w:val="007B0466"/>
    <w:rsid w:val="007B0859"/>
    <w:rsid w:val="007B09CD"/>
    <w:rsid w:val="007B14DE"/>
    <w:rsid w:val="007B171D"/>
    <w:rsid w:val="007B18E6"/>
    <w:rsid w:val="007B1DE2"/>
    <w:rsid w:val="007B2046"/>
    <w:rsid w:val="007B2060"/>
    <w:rsid w:val="007B250C"/>
    <w:rsid w:val="007B285D"/>
    <w:rsid w:val="007B2B44"/>
    <w:rsid w:val="007B2BE1"/>
    <w:rsid w:val="007B341D"/>
    <w:rsid w:val="007B3625"/>
    <w:rsid w:val="007B373C"/>
    <w:rsid w:val="007B39C1"/>
    <w:rsid w:val="007B3AEC"/>
    <w:rsid w:val="007B3D4A"/>
    <w:rsid w:val="007B3E43"/>
    <w:rsid w:val="007B4390"/>
    <w:rsid w:val="007B4404"/>
    <w:rsid w:val="007B452F"/>
    <w:rsid w:val="007B4754"/>
    <w:rsid w:val="007B4819"/>
    <w:rsid w:val="007B4C40"/>
    <w:rsid w:val="007B52AA"/>
    <w:rsid w:val="007B5503"/>
    <w:rsid w:val="007B5B17"/>
    <w:rsid w:val="007B5B70"/>
    <w:rsid w:val="007B5B9A"/>
    <w:rsid w:val="007B5BF5"/>
    <w:rsid w:val="007B5C89"/>
    <w:rsid w:val="007B5DE0"/>
    <w:rsid w:val="007B5E52"/>
    <w:rsid w:val="007B6037"/>
    <w:rsid w:val="007B6498"/>
    <w:rsid w:val="007B663D"/>
    <w:rsid w:val="007B6A6F"/>
    <w:rsid w:val="007B6B1C"/>
    <w:rsid w:val="007B6F32"/>
    <w:rsid w:val="007B6F74"/>
    <w:rsid w:val="007B71F9"/>
    <w:rsid w:val="007B75FC"/>
    <w:rsid w:val="007C0317"/>
    <w:rsid w:val="007C0661"/>
    <w:rsid w:val="007C081D"/>
    <w:rsid w:val="007C0EFB"/>
    <w:rsid w:val="007C11A4"/>
    <w:rsid w:val="007C1591"/>
    <w:rsid w:val="007C15C8"/>
    <w:rsid w:val="007C15E6"/>
    <w:rsid w:val="007C1726"/>
    <w:rsid w:val="007C17E6"/>
    <w:rsid w:val="007C1949"/>
    <w:rsid w:val="007C2090"/>
    <w:rsid w:val="007C234C"/>
    <w:rsid w:val="007C24B4"/>
    <w:rsid w:val="007C2FF0"/>
    <w:rsid w:val="007C3056"/>
    <w:rsid w:val="007C3376"/>
    <w:rsid w:val="007C3678"/>
    <w:rsid w:val="007C380E"/>
    <w:rsid w:val="007C385A"/>
    <w:rsid w:val="007C3EA2"/>
    <w:rsid w:val="007C3F1A"/>
    <w:rsid w:val="007C4A80"/>
    <w:rsid w:val="007C4BAF"/>
    <w:rsid w:val="007C4CF1"/>
    <w:rsid w:val="007C5A09"/>
    <w:rsid w:val="007C6323"/>
    <w:rsid w:val="007C6360"/>
    <w:rsid w:val="007C6A56"/>
    <w:rsid w:val="007C752F"/>
    <w:rsid w:val="007C7722"/>
    <w:rsid w:val="007C7816"/>
    <w:rsid w:val="007C79EA"/>
    <w:rsid w:val="007C7A57"/>
    <w:rsid w:val="007D00EC"/>
    <w:rsid w:val="007D03EE"/>
    <w:rsid w:val="007D040B"/>
    <w:rsid w:val="007D056C"/>
    <w:rsid w:val="007D0835"/>
    <w:rsid w:val="007D0901"/>
    <w:rsid w:val="007D1223"/>
    <w:rsid w:val="007D1447"/>
    <w:rsid w:val="007D1762"/>
    <w:rsid w:val="007D1765"/>
    <w:rsid w:val="007D193E"/>
    <w:rsid w:val="007D1C60"/>
    <w:rsid w:val="007D2302"/>
    <w:rsid w:val="007D2366"/>
    <w:rsid w:val="007D243B"/>
    <w:rsid w:val="007D24D5"/>
    <w:rsid w:val="007D28C7"/>
    <w:rsid w:val="007D2B47"/>
    <w:rsid w:val="007D315F"/>
    <w:rsid w:val="007D38DF"/>
    <w:rsid w:val="007D3A45"/>
    <w:rsid w:val="007D3D0F"/>
    <w:rsid w:val="007D3D24"/>
    <w:rsid w:val="007D4361"/>
    <w:rsid w:val="007D45C3"/>
    <w:rsid w:val="007D4722"/>
    <w:rsid w:val="007D48F2"/>
    <w:rsid w:val="007D4B34"/>
    <w:rsid w:val="007D4D0C"/>
    <w:rsid w:val="007D58D6"/>
    <w:rsid w:val="007D59FB"/>
    <w:rsid w:val="007D63FC"/>
    <w:rsid w:val="007D79BF"/>
    <w:rsid w:val="007D7C3B"/>
    <w:rsid w:val="007D7C74"/>
    <w:rsid w:val="007E007F"/>
    <w:rsid w:val="007E0095"/>
    <w:rsid w:val="007E02F0"/>
    <w:rsid w:val="007E041F"/>
    <w:rsid w:val="007E0444"/>
    <w:rsid w:val="007E0958"/>
    <w:rsid w:val="007E12DF"/>
    <w:rsid w:val="007E183B"/>
    <w:rsid w:val="007E1A82"/>
    <w:rsid w:val="007E1C6F"/>
    <w:rsid w:val="007E200B"/>
    <w:rsid w:val="007E2160"/>
    <w:rsid w:val="007E2AAE"/>
    <w:rsid w:val="007E2BBB"/>
    <w:rsid w:val="007E2C34"/>
    <w:rsid w:val="007E2D66"/>
    <w:rsid w:val="007E2E86"/>
    <w:rsid w:val="007E2F37"/>
    <w:rsid w:val="007E2FF7"/>
    <w:rsid w:val="007E32D3"/>
    <w:rsid w:val="007E4017"/>
    <w:rsid w:val="007E4319"/>
    <w:rsid w:val="007E43DD"/>
    <w:rsid w:val="007E4FAC"/>
    <w:rsid w:val="007E517F"/>
    <w:rsid w:val="007E538D"/>
    <w:rsid w:val="007E5588"/>
    <w:rsid w:val="007E5A51"/>
    <w:rsid w:val="007E5BF8"/>
    <w:rsid w:val="007E5FFD"/>
    <w:rsid w:val="007E6399"/>
    <w:rsid w:val="007E63B2"/>
    <w:rsid w:val="007E6962"/>
    <w:rsid w:val="007E6CA0"/>
    <w:rsid w:val="007E74BF"/>
    <w:rsid w:val="007E7BF4"/>
    <w:rsid w:val="007E7CD7"/>
    <w:rsid w:val="007E7D4C"/>
    <w:rsid w:val="007E7DB1"/>
    <w:rsid w:val="007E7E02"/>
    <w:rsid w:val="007F006B"/>
    <w:rsid w:val="007F01B2"/>
    <w:rsid w:val="007F01E1"/>
    <w:rsid w:val="007F034A"/>
    <w:rsid w:val="007F0849"/>
    <w:rsid w:val="007F0C0A"/>
    <w:rsid w:val="007F0F6A"/>
    <w:rsid w:val="007F10C2"/>
    <w:rsid w:val="007F15FB"/>
    <w:rsid w:val="007F18AA"/>
    <w:rsid w:val="007F1A68"/>
    <w:rsid w:val="007F1AE9"/>
    <w:rsid w:val="007F1AFC"/>
    <w:rsid w:val="007F1BF7"/>
    <w:rsid w:val="007F1E98"/>
    <w:rsid w:val="007F2091"/>
    <w:rsid w:val="007F21D9"/>
    <w:rsid w:val="007F23AF"/>
    <w:rsid w:val="007F244A"/>
    <w:rsid w:val="007F2B27"/>
    <w:rsid w:val="007F2C8A"/>
    <w:rsid w:val="007F2CAF"/>
    <w:rsid w:val="007F325E"/>
    <w:rsid w:val="007F32D6"/>
    <w:rsid w:val="007F33C3"/>
    <w:rsid w:val="007F350E"/>
    <w:rsid w:val="007F3557"/>
    <w:rsid w:val="007F3619"/>
    <w:rsid w:val="007F3AB5"/>
    <w:rsid w:val="007F3DF8"/>
    <w:rsid w:val="007F4197"/>
    <w:rsid w:val="007F4336"/>
    <w:rsid w:val="007F49B3"/>
    <w:rsid w:val="007F4C50"/>
    <w:rsid w:val="007F4EF8"/>
    <w:rsid w:val="007F4F69"/>
    <w:rsid w:val="007F5A00"/>
    <w:rsid w:val="007F5F3C"/>
    <w:rsid w:val="007F6907"/>
    <w:rsid w:val="007F6FC1"/>
    <w:rsid w:val="007F70B8"/>
    <w:rsid w:val="007F7420"/>
    <w:rsid w:val="007F7449"/>
    <w:rsid w:val="007F7A34"/>
    <w:rsid w:val="007F7B08"/>
    <w:rsid w:val="007F7B91"/>
    <w:rsid w:val="007F7FC3"/>
    <w:rsid w:val="00800164"/>
    <w:rsid w:val="0080139C"/>
    <w:rsid w:val="008014BA"/>
    <w:rsid w:val="008017CF"/>
    <w:rsid w:val="00801846"/>
    <w:rsid w:val="00801FE3"/>
    <w:rsid w:val="00802134"/>
    <w:rsid w:val="0080290D"/>
    <w:rsid w:val="00802AEC"/>
    <w:rsid w:val="00802BA6"/>
    <w:rsid w:val="00802BDD"/>
    <w:rsid w:val="0080303C"/>
    <w:rsid w:val="00803758"/>
    <w:rsid w:val="00803C20"/>
    <w:rsid w:val="00803D75"/>
    <w:rsid w:val="008042A0"/>
    <w:rsid w:val="00804583"/>
    <w:rsid w:val="00805181"/>
    <w:rsid w:val="00805674"/>
    <w:rsid w:val="0080599D"/>
    <w:rsid w:val="00806498"/>
    <w:rsid w:val="0080669F"/>
    <w:rsid w:val="00806C1D"/>
    <w:rsid w:val="0080708C"/>
    <w:rsid w:val="0080745B"/>
    <w:rsid w:val="00807915"/>
    <w:rsid w:val="00807CA6"/>
    <w:rsid w:val="00807CB0"/>
    <w:rsid w:val="00810578"/>
    <w:rsid w:val="008108E7"/>
    <w:rsid w:val="00811073"/>
    <w:rsid w:val="00811737"/>
    <w:rsid w:val="008117EC"/>
    <w:rsid w:val="00811B5F"/>
    <w:rsid w:val="00811D5B"/>
    <w:rsid w:val="0081247B"/>
    <w:rsid w:val="008127AD"/>
    <w:rsid w:val="00812B67"/>
    <w:rsid w:val="00812F45"/>
    <w:rsid w:val="008130D3"/>
    <w:rsid w:val="008131C5"/>
    <w:rsid w:val="008135DF"/>
    <w:rsid w:val="0081373B"/>
    <w:rsid w:val="00813C10"/>
    <w:rsid w:val="008143E3"/>
    <w:rsid w:val="008144E5"/>
    <w:rsid w:val="00814DD0"/>
    <w:rsid w:val="00815377"/>
    <w:rsid w:val="00815674"/>
    <w:rsid w:val="00815769"/>
    <w:rsid w:val="00815D9A"/>
    <w:rsid w:val="00815F72"/>
    <w:rsid w:val="00816BF7"/>
    <w:rsid w:val="00816C37"/>
    <w:rsid w:val="008172D8"/>
    <w:rsid w:val="00817467"/>
    <w:rsid w:val="008174A8"/>
    <w:rsid w:val="008176A5"/>
    <w:rsid w:val="008177F7"/>
    <w:rsid w:val="00817C7C"/>
    <w:rsid w:val="00817E4C"/>
    <w:rsid w:val="008201C7"/>
    <w:rsid w:val="0082031F"/>
    <w:rsid w:val="0082087D"/>
    <w:rsid w:val="0082094D"/>
    <w:rsid w:val="00820AB1"/>
    <w:rsid w:val="00820B18"/>
    <w:rsid w:val="00820BA8"/>
    <w:rsid w:val="00820DC8"/>
    <w:rsid w:val="008216C3"/>
    <w:rsid w:val="00821829"/>
    <w:rsid w:val="00821A14"/>
    <w:rsid w:val="00821AE2"/>
    <w:rsid w:val="00821D06"/>
    <w:rsid w:val="0082253D"/>
    <w:rsid w:val="00822789"/>
    <w:rsid w:val="00823022"/>
    <w:rsid w:val="0082322B"/>
    <w:rsid w:val="00823364"/>
    <w:rsid w:val="0082362A"/>
    <w:rsid w:val="008251CA"/>
    <w:rsid w:val="00825622"/>
    <w:rsid w:val="00825C9F"/>
    <w:rsid w:val="00825E44"/>
    <w:rsid w:val="00826214"/>
    <w:rsid w:val="00826285"/>
    <w:rsid w:val="00826313"/>
    <w:rsid w:val="008265AC"/>
    <w:rsid w:val="008266A3"/>
    <w:rsid w:val="008269AA"/>
    <w:rsid w:val="00826A18"/>
    <w:rsid w:val="00827332"/>
    <w:rsid w:val="00827369"/>
    <w:rsid w:val="00827830"/>
    <w:rsid w:val="00827C17"/>
    <w:rsid w:val="0083025A"/>
    <w:rsid w:val="008307DC"/>
    <w:rsid w:val="00831C1A"/>
    <w:rsid w:val="00831F7C"/>
    <w:rsid w:val="00831F8F"/>
    <w:rsid w:val="00832069"/>
    <w:rsid w:val="008325BE"/>
    <w:rsid w:val="0083266A"/>
    <w:rsid w:val="00832978"/>
    <w:rsid w:val="00832B29"/>
    <w:rsid w:val="0083314A"/>
    <w:rsid w:val="008332AC"/>
    <w:rsid w:val="0083356D"/>
    <w:rsid w:val="00833824"/>
    <w:rsid w:val="0083395E"/>
    <w:rsid w:val="0083429B"/>
    <w:rsid w:val="008346F4"/>
    <w:rsid w:val="008349C0"/>
    <w:rsid w:val="00834AA5"/>
    <w:rsid w:val="00834DA8"/>
    <w:rsid w:val="0083507E"/>
    <w:rsid w:val="0083519C"/>
    <w:rsid w:val="00835521"/>
    <w:rsid w:val="008355AD"/>
    <w:rsid w:val="00835873"/>
    <w:rsid w:val="00835B36"/>
    <w:rsid w:val="00835F87"/>
    <w:rsid w:val="00836457"/>
    <w:rsid w:val="00836981"/>
    <w:rsid w:val="00836E6B"/>
    <w:rsid w:val="0083785C"/>
    <w:rsid w:val="00837A85"/>
    <w:rsid w:val="00840327"/>
    <w:rsid w:val="00840978"/>
    <w:rsid w:val="008409CA"/>
    <w:rsid w:val="00840AA6"/>
    <w:rsid w:val="008411AC"/>
    <w:rsid w:val="008414BA"/>
    <w:rsid w:val="008414D8"/>
    <w:rsid w:val="0084168B"/>
    <w:rsid w:val="00841930"/>
    <w:rsid w:val="008419B4"/>
    <w:rsid w:val="00841B2F"/>
    <w:rsid w:val="008429B6"/>
    <w:rsid w:val="00843133"/>
    <w:rsid w:val="00843798"/>
    <w:rsid w:val="00843A3B"/>
    <w:rsid w:val="00843B93"/>
    <w:rsid w:val="00843D2F"/>
    <w:rsid w:val="008443AF"/>
    <w:rsid w:val="00844609"/>
    <w:rsid w:val="0084481F"/>
    <w:rsid w:val="00844A54"/>
    <w:rsid w:val="00844B63"/>
    <w:rsid w:val="00844BFC"/>
    <w:rsid w:val="00844DD7"/>
    <w:rsid w:val="00844F6F"/>
    <w:rsid w:val="0084606B"/>
    <w:rsid w:val="00846094"/>
    <w:rsid w:val="008462C9"/>
    <w:rsid w:val="0084684A"/>
    <w:rsid w:val="00846A38"/>
    <w:rsid w:val="00846BA4"/>
    <w:rsid w:val="00846C3B"/>
    <w:rsid w:val="00846E34"/>
    <w:rsid w:val="00847024"/>
    <w:rsid w:val="0084747D"/>
    <w:rsid w:val="00847931"/>
    <w:rsid w:val="00847D61"/>
    <w:rsid w:val="0085051E"/>
    <w:rsid w:val="00850829"/>
    <w:rsid w:val="00850890"/>
    <w:rsid w:val="00850978"/>
    <w:rsid w:val="00850C67"/>
    <w:rsid w:val="00850F71"/>
    <w:rsid w:val="00851022"/>
    <w:rsid w:val="00851202"/>
    <w:rsid w:val="00851260"/>
    <w:rsid w:val="00851411"/>
    <w:rsid w:val="008517EF"/>
    <w:rsid w:val="0085187C"/>
    <w:rsid w:val="00851A6F"/>
    <w:rsid w:val="00851B19"/>
    <w:rsid w:val="00851B6E"/>
    <w:rsid w:val="00851F32"/>
    <w:rsid w:val="00851F36"/>
    <w:rsid w:val="008520F5"/>
    <w:rsid w:val="008522C4"/>
    <w:rsid w:val="0085250A"/>
    <w:rsid w:val="00852571"/>
    <w:rsid w:val="00852588"/>
    <w:rsid w:val="0085282A"/>
    <w:rsid w:val="00852957"/>
    <w:rsid w:val="00853316"/>
    <w:rsid w:val="0085337A"/>
    <w:rsid w:val="008536EF"/>
    <w:rsid w:val="008537AD"/>
    <w:rsid w:val="0085385A"/>
    <w:rsid w:val="008539F8"/>
    <w:rsid w:val="00853C83"/>
    <w:rsid w:val="00853CC4"/>
    <w:rsid w:val="0085427C"/>
    <w:rsid w:val="0085427F"/>
    <w:rsid w:val="008549AF"/>
    <w:rsid w:val="00854A8D"/>
    <w:rsid w:val="00855145"/>
    <w:rsid w:val="008555ED"/>
    <w:rsid w:val="00855987"/>
    <w:rsid w:val="00855A88"/>
    <w:rsid w:val="00855E0F"/>
    <w:rsid w:val="00856722"/>
    <w:rsid w:val="00856A9D"/>
    <w:rsid w:val="00856ABC"/>
    <w:rsid w:val="00856CAA"/>
    <w:rsid w:val="00856D33"/>
    <w:rsid w:val="00856D52"/>
    <w:rsid w:val="00856DB5"/>
    <w:rsid w:val="008570E6"/>
    <w:rsid w:val="00857197"/>
    <w:rsid w:val="008574DC"/>
    <w:rsid w:val="00857DC1"/>
    <w:rsid w:val="008605F7"/>
    <w:rsid w:val="0086100F"/>
    <w:rsid w:val="00861098"/>
    <w:rsid w:val="008612CF"/>
    <w:rsid w:val="0086161D"/>
    <w:rsid w:val="00861D3A"/>
    <w:rsid w:val="00861F98"/>
    <w:rsid w:val="00861FE7"/>
    <w:rsid w:val="008621C5"/>
    <w:rsid w:val="00862560"/>
    <w:rsid w:val="00862609"/>
    <w:rsid w:val="00862FE1"/>
    <w:rsid w:val="0086346F"/>
    <w:rsid w:val="008638CA"/>
    <w:rsid w:val="0086434A"/>
    <w:rsid w:val="00864A2C"/>
    <w:rsid w:val="00864E01"/>
    <w:rsid w:val="00865454"/>
    <w:rsid w:val="00865C17"/>
    <w:rsid w:val="008664C2"/>
    <w:rsid w:val="008664F0"/>
    <w:rsid w:val="00866B30"/>
    <w:rsid w:val="0086746B"/>
    <w:rsid w:val="00867548"/>
    <w:rsid w:val="00867CC2"/>
    <w:rsid w:val="00867DC3"/>
    <w:rsid w:val="00867F76"/>
    <w:rsid w:val="00867F9B"/>
    <w:rsid w:val="00870D27"/>
    <w:rsid w:val="0087181F"/>
    <w:rsid w:val="00871AAF"/>
    <w:rsid w:val="00871D2D"/>
    <w:rsid w:val="0087231E"/>
    <w:rsid w:val="00872372"/>
    <w:rsid w:val="0087237C"/>
    <w:rsid w:val="00872A3E"/>
    <w:rsid w:val="00872B17"/>
    <w:rsid w:val="00872BC7"/>
    <w:rsid w:val="00872BE5"/>
    <w:rsid w:val="00872C3E"/>
    <w:rsid w:val="00872E2E"/>
    <w:rsid w:val="008738ED"/>
    <w:rsid w:val="00873A32"/>
    <w:rsid w:val="00873FD0"/>
    <w:rsid w:val="00874682"/>
    <w:rsid w:val="00874728"/>
    <w:rsid w:val="008748FB"/>
    <w:rsid w:val="00874A52"/>
    <w:rsid w:val="00874B9F"/>
    <w:rsid w:val="00875222"/>
    <w:rsid w:val="0087550B"/>
    <w:rsid w:val="008758EC"/>
    <w:rsid w:val="00875BBF"/>
    <w:rsid w:val="00875EB0"/>
    <w:rsid w:val="00875F14"/>
    <w:rsid w:val="00875F3A"/>
    <w:rsid w:val="00876602"/>
    <w:rsid w:val="008767C2"/>
    <w:rsid w:val="0087682E"/>
    <w:rsid w:val="00877CE7"/>
    <w:rsid w:val="00880131"/>
    <w:rsid w:val="008801BD"/>
    <w:rsid w:val="008803D8"/>
    <w:rsid w:val="00880D93"/>
    <w:rsid w:val="00881021"/>
    <w:rsid w:val="00881271"/>
    <w:rsid w:val="008821C0"/>
    <w:rsid w:val="00882C16"/>
    <w:rsid w:val="00883232"/>
    <w:rsid w:val="00883773"/>
    <w:rsid w:val="00884B8D"/>
    <w:rsid w:val="00884FE0"/>
    <w:rsid w:val="00884FFF"/>
    <w:rsid w:val="008851F0"/>
    <w:rsid w:val="008852F2"/>
    <w:rsid w:val="008854F7"/>
    <w:rsid w:val="008856CE"/>
    <w:rsid w:val="00885BA8"/>
    <w:rsid w:val="00885CF6"/>
    <w:rsid w:val="00885D67"/>
    <w:rsid w:val="00885FE2"/>
    <w:rsid w:val="0088661C"/>
    <w:rsid w:val="00887426"/>
    <w:rsid w:val="008874EB"/>
    <w:rsid w:val="0088760C"/>
    <w:rsid w:val="008878F3"/>
    <w:rsid w:val="008879FB"/>
    <w:rsid w:val="00887C4D"/>
    <w:rsid w:val="0089027E"/>
    <w:rsid w:val="0089028C"/>
    <w:rsid w:val="0089074D"/>
    <w:rsid w:val="0089089D"/>
    <w:rsid w:val="00891324"/>
    <w:rsid w:val="00891AC0"/>
    <w:rsid w:val="00891F88"/>
    <w:rsid w:val="00892342"/>
    <w:rsid w:val="008926C2"/>
    <w:rsid w:val="0089289C"/>
    <w:rsid w:val="00892BFF"/>
    <w:rsid w:val="00892C39"/>
    <w:rsid w:val="00892C3B"/>
    <w:rsid w:val="00893274"/>
    <w:rsid w:val="008937C6"/>
    <w:rsid w:val="008939E5"/>
    <w:rsid w:val="00893CF0"/>
    <w:rsid w:val="00893D06"/>
    <w:rsid w:val="00894220"/>
    <w:rsid w:val="00894303"/>
    <w:rsid w:val="0089449B"/>
    <w:rsid w:val="00894720"/>
    <w:rsid w:val="00894A29"/>
    <w:rsid w:val="00894AC3"/>
    <w:rsid w:val="00894F8F"/>
    <w:rsid w:val="0089566B"/>
    <w:rsid w:val="0089579C"/>
    <w:rsid w:val="00895905"/>
    <w:rsid w:val="00895F1E"/>
    <w:rsid w:val="00896649"/>
    <w:rsid w:val="008972A2"/>
    <w:rsid w:val="008A0659"/>
    <w:rsid w:val="008A09EF"/>
    <w:rsid w:val="008A0B1C"/>
    <w:rsid w:val="008A0F05"/>
    <w:rsid w:val="008A1106"/>
    <w:rsid w:val="008A12E7"/>
    <w:rsid w:val="008A15C7"/>
    <w:rsid w:val="008A19BE"/>
    <w:rsid w:val="008A1ECC"/>
    <w:rsid w:val="008A1EE8"/>
    <w:rsid w:val="008A218D"/>
    <w:rsid w:val="008A2625"/>
    <w:rsid w:val="008A2991"/>
    <w:rsid w:val="008A2A98"/>
    <w:rsid w:val="008A2C9E"/>
    <w:rsid w:val="008A2FDB"/>
    <w:rsid w:val="008A3250"/>
    <w:rsid w:val="008A3449"/>
    <w:rsid w:val="008A3BBF"/>
    <w:rsid w:val="008A4228"/>
    <w:rsid w:val="008A46C3"/>
    <w:rsid w:val="008A49CB"/>
    <w:rsid w:val="008A5795"/>
    <w:rsid w:val="008A5A9E"/>
    <w:rsid w:val="008A69B1"/>
    <w:rsid w:val="008A6D43"/>
    <w:rsid w:val="008A6E67"/>
    <w:rsid w:val="008A73DC"/>
    <w:rsid w:val="008A74A6"/>
    <w:rsid w:val="008A760C"/>
    <w:rsid w:val="008A7903"/>
    <w:rsid w:val="008A7D95"/>
    <w:rsid w:val="008A7FAE"/>
    <w:rsid w:val="008B028C"/>
    <w:rsid w:val="008B07B0"/>
    <w:rsid w:val="008B0D05"/>
    <w:rsid w:val="008B0DCC"/>
    <w:rsid w:val="008B169B"/>
    <w:rsid w:val="008B16DC"/>
    <w:rsid w:val="008B1D3A"/>
    <w:rsid w:val="008B2518"/>
    <w:rsid w:val="008B2D61"/>
    <w:rsid w:val="008B2E18"/>
    <w:rsid w:val="008B3718"/>
    <w:rsid w:val="008B3D17"/>
    <w:rsid w:val="008B3D8D"/>
    <w:rsid w:val="008B3FBB"/>
    <w:rsid w:val="008B4156"/>
    <w:rsid w:val="008B441C"/>
    <w:rsid w:val="008B482A"/>
    <w:rsid w:val="008B4974"/>
    <w:rsid w:val="008B4A1E"/>
    <w:rsid w:val="008B532A"/>
    <w:rsid w:val="008B56D5"/>
    <w:rsid w:val="008B56E2"/>
    <w:rsid w:val="008B5AEF"/>
    <w:rsid w:val="008B5DD5"/>
    <w:rsid w:val="008B6504"/>
    <w:rsid w:val="008B65BA"/>
    <w:rsid w:val="008B6691"/>
    <w:rsid w:val="008B66A1"/>
    <w:rsid w:val="008B6833"/>
    <w:rsid w:val="008B6C06"/>
    <w:rsid w:val="008B715C"/>
    <w:rsid w:val="008B73F4"/>
    <w:rsid w:val="008B73F5"/>
    <w:rsid w:val="008B75FB"/>
    <w:rsid w:val="008B7B8D"/>
    <w:rsid w:val="008C0050"/>
    <w:rsid w:val="008C0140"/>
    <w:rsid w:val="008C0215"/>
    <w:rsid w:val="008C0398"/>
    <w:rsid w:val="008C091B"/>
    <w:rsid w:val="008C0EEB"/>
    <w:rsid w:val="008C0F8A"/>
    <w:rsid w:val="008C16DA"/>
    <w:rsid w:val="008C1826"/>
    <w:rsid w:val="008C1D8B"/>
    <w:rsid w:val="008C1E6A"/>
    <w:rsid w:val="008C1EA2"/>
    <w:rsid w:val="008C2931"/>
    <w:rsid w:val="008C2B9A"/>
    <w:rsid w:val="008C2FB3"/>
    <w:rsid w:val="008C32E8"/>
    <w:rsid w:val="008C3446"/>
    <w:rsid w:val="008C35BD"/>
    <w:rsid w:val="008C3639"/>
    <w:rsid w:val="008C3652"/>
    <w:rsid w:val="008C40B9"/>
    <w:rsid w:val="008C41AD"/>
    <w:rsid w:val="008C455A"/>
    <w:rsid w:val="008C4886"/>
    <w:rsid w:val="008C4D15"/>
    <w:rsid w:val="008C4D5B"/>
    <w:rsid w:val="008C600E"/>
    <w:rsid w:val="008C629C"/>
    <w:rsid w:val="008C6B8F"/>
    <w:rsid w:val="008C6FFB"/>
    <w:rsid w:val="008C710E"/>
    <w:rsid w:val="008C724C"/>
    <w:rsid w:val="008C77AA"/>
    <w:rsid w:val="008C7AF1"/>
    <w:rsid w:val="008D0167"/>
    <w:rsid w:val="008D038B"/>
    <w:rsid w:val="008D08D2"/>
    <w:rsid w:val="008D0923"/>
    <w:rsid w:val="008D0C93"/>
    <w:rsid w:val="008D10ED"/>
    <w:rsid w:val="008D1A2C"/>
    <w:rsid w:val="008D1C90"/>
    <w:rsid w:val="008D1D9A"/>
    <w:rsid w:val="008D1DC3"/>
    <w:rsid w:val="008D207D"/>
    <w:rsid w:val="008D22F9"/>
    <w:rsid w:val="008D2934"/>
    <w:rsid w:val="008D2E78"/>
    <w:rsid w:val="008D31D1"/>
    <w:rsid w:val="008D36AB"/>
    <w:rsid w:val="008D420E"/>
    <w:rsid w:val="008D4526"/>
    <w:rsid w:val="008D4703"/>
    <w:rsid w:val="008D471F"/>
    <w:rsid w:val="008D4877"/>
    <w:rsid w:val="008D53D6"/>
    <w:rsid w:val="008D59CA"/>
    <w:rsid w:val="008D5C2F"/>
    <w:rsid w:val="008D5D20"/>
    <w:rsid w:val="008D6046"/>
    <w:rsid w:val="008D619C"/>
    <w:rsid w:val="008D6742"/>
    <w:rsid w:val="008D6C94"/>
    <w:rsid w:val="008D6CFB"/>
    <w:rsid w:val="008D7634"/>
    <w:rsid w:val="008D7B00"/>
    <w:rsid w:val="008D7CCE"/>
    <w:rsid w:val="008D7F1F"/>
    <w:rsid w:val="008E00E3"/>
    <w:rsid w:val="008E0144"/>
    <w:rsid w:val="008E069F"/>
    <w:rsid w:val="008E08BA"/>
    <w:rsid w:val="008E09E1"/>
    <w:rsid w:val="008E0E4E"/>
    <w:rsid w:val="008E15AE"/>
    <w:rsid w:val="008E16A3"/>
    <w:rsid w:val="008E16DC"/>
    <w:rsid w:val="008E1F4C"/>
    <w:rsid w:val="008E2191"/>
    <w:rsid w:val="008E21E9"/>
    <w:rsid w:val="008E257D"/>
    <w:rsid w:val="008E2749"/>
    <w:rsid w:val="008E2833"/>
    <w:rsid w:val="008E2E6F"/>
    <w:rsid w:val="008E3588"/>
    <w:rsid w:val="008E3979"/>
    <w:rsid w:val="008E3A1A"/>
    <w:rsid w:val="008E3A1D"/>
    <w:rsid w:val="008E3BFB"/>
    <w:rsid w:val="008E3EA6"/>
    <w:rsid w:val="008E3EEB"/>
    <w:rsid w:val="008E3F7A"/>
    <w:rsid w:val="008E4951"/>
    <w:rsid w:val="008E4BCB"/>
    <w:rsid w:val="008E5111"/>
    <w:rsid w:val="008E586D"/>
    <w:rsid w:val="008E6C83"/>
    <w:rsid w:val="008E6DA0"/>
    <w:rsid w:val="008E7A9E"/>
    <w:rsid w:val="008F0427"/>
    <w:rsid w:val="008F1369"/>
    <w:rsid w:val="008F1412"/>
    <w:rsid w:val="008F149B"/>
    <w:rsid w:val="008F16B5"/>
    <w:rsid w:val="008F1712"/>
    <w:rsid w:val="008F18A3"/>
    <w:rsid w:val="008F194A"/>
    <w:rsid w:val="008F1A27"/>
    <w:rsid w:val="008F1A43"/>
    <w:rsid w:val="008F22E5"/>
    <w:rsid w:val="008F298E"/>
    <w:rsid w:val="008F2ABE"/>
    <w:rsid w:val="008F2CA8"/>
    <w:rsid w:val="008F2CC2"/>
    <w:rsid w:val="008F2F01"/>
    <w:rsid w:val="008F30CB"/>
    <w:rsid w:val="008F3B98"/>
    <w:rsid w:val="008F3C52"/>
    <w:rsid w:val="008F3F12"/>
    <w:rsid w:val="008F4037"/>
    <w:rsid w:val="008F468E"/>
    <w:rsid w:val="008F492D"/>
    <w:rsid w:val="008F4BA8"/>
    <w:rsid w:val="008F4C5D"/>
    <w:rsid w:val="008F4F51"/>
    <w:rsid w:val="008F4FA2"/>
    <w:rsid w:val="008F544F"/>
    <w:rsid w:val="008F5FC3"/>
    <w:rsid w:val="008F6211"/>
    <w:rsid w:val="008F62A8"/>
    <w:rsid w:val="008F63A2"/>
    <w:rsid w:val="008F6456"/>
    <w:rsid w:val="008F65A0"/>
    <w:rsid w:val="008F65A5"/>
    <w:rsid w:val="008F6D2E"/>
    <w:rsid w:val="008F740A"/>
    <w:rsid w:val="00900609"/>
    <w:rsid w:val="00900E0C"/>
    <w:rsid w:val="00901119"/>
    <w:rsid w:val="0090117D"/>
    <w:rsid w:val="009015B8"/>
    <w:rsid w:val="009016E7"/>
    <w:rsid w:val="00901EC6"/>
    <w:rsid w:val="009020E6"/>
    <w:rsid w:val="00902168"/>
    <w:rsid w:val="009026C8"/>
    <w:rsid w:val="0090299B"/>
    <w:rsid w:val="00902B9F"/>
    <w:rsid w:val="00902DBF"/>
    <w:rsid w:val="009035AB"/>
    <w:rsid w:val="00903943"/>
    <w:rsid w:val="009047BE"/>
    <w:rsid w:val="00904804"/>
    <w:rsid w:val="00904D17"/>
    <w:rsid w:val="00905B40"/>
    <w:rsid w:val="00905BC7"/>
    <w:rsid w:val="00905DD6"/>
    <w:rsid w:val="00905FAA"/>
    <w:rsid w:val="00906092"/>
    <w:rsid w:val="0090632D"/>
    <w:rsid w:val="00906624"/>
    <w:rsid w:val="009068B0"/>
    <w:rsid w:val="009071E4"/>
    <w:rsid w:val="009073DA"/>
    <w:rsid w:val="0090744C"/>
    <w:rsid w:val="00907C46"/>
    <w:rsid w:val="00907D57"/>
    <w:rsid w:val="00907DA0"/>
    <w:rsid w:val="00907EB2"/>
    <w:rsid w:val="00910006"/>
    <w:rsid w:val="0091047A"/>
    <w:rsid w:val="00910672"/>
    <w:rsid w:val="00910856"/>
    <w:rsid w:val="00910895"/>
    <w:rsid w:val="00910DB2"/>
    <w:rsid w:val="00910EA9"/>
    <w:rsid w:val="00911592"/>
    <w:rsid w:val="009122D4"/>
    <w:rsid w:val="00912452"/>
    <w:rsid w:val="009126E0"/>
    <w:rsid w:val="00912900"/>
    <w:rsid w:val="00912947"/>
    <w:rsid w:val="00912CFD"/>
    <w:rsid w:val="0091366D"/>
    <w:rsid w:val="00913737"/>
    <w:rsid w:val="0091373B"/>
    <w:rsid w:val="00913A9E"/>
    <w:rsid w:val="00913E5F"/>
    <w:rsid w:val="00913FF5"/>
    <w:rsid w:val="009142E0"/>
    <w:rsid w:val="0091439E"/>
    <w:rsid w:val="009143D2"/>
    <w:rsid w:val="0091527C"/>
    <w:rsid w:val="009155DF"/>
    <w:rsid w:val="009156F9"/>
    <w:rsid w:val="00915FF3"/>
    <w:rsid w:val="009161FC"/>
    <w:rsid w:val="00916A2A"/>
    <w:rsid w:val="00916D53"/>
    <w:rsid w:val="00917037"/>
    <w:rsid w:val="00917295"/>
    <w:rsid w:val="009175C6"/>
    <w:rsid w:val="0091785D"/>
    <w:rsid w:val="009202C7"/>
    <w:rsid w:val="00920B39"/>
    <w:rsid w:val="00920F03"/>
    <w:rsid w:val="0092126F"/>
    <w:rsid w:val="009217CC"/>
    <w:rsid w:val="00921A5F"/>
    <w:rsid w:val="009223B8"/>
    <w:rsid w:val="00922BAD"/>
    <w:rsid w:val="009234B5"/>
    <w:rsid w:val="009235CB"/>
    <w:rsid w:val="0092394C"/>
    <w:rsid w:val="00923BE4"/>
    <w:rsid w:val="00923EBC"/>
    <w:rsid w:val="00923F11"/>
    <w:rsid w:val="009242DA"/>
    <w:rsid w:val="0092450C"/>
    <w:rsid w:val="009246E8"/>
    <w:rsid w:val="009249BE"/>
    <w:rsid w:val="00924B78"/>
    <w:rsid w:val="009253A2"/>
    <w:rsid w:val="009257DC"/>
    <w:rsid w:val="009261A0"/>
    <w:rsid w:val="009262D0"/>
    <w:rsid w:val="00926306"/>
    <w:rsid w:val="00926330"/>
    <w:rsid w:val="009265AC"/>
    <w:rsid w:val="009268BF"/>
    <w:rsid w:val="009269F8"/>
    <w:rsid w:val="00926B94"/>
    <w:rsid w:val="00926CE8"/>
    <w:rsid w:val="009271E6"/>
    <w:rsid w:val="00927431"/>
    <w:rsid w:val="00927A53"/>
    <w:rsid w:val="00927B77"/>
    <w:rsid w:val="00927C2B"/>
    <w:rsid w:val="00927CD6"/>
    <w:rsid w:val="00927EBE"/>
    <w:rsid w:val="00931344"/>
    <w:rsid w:val="00931691"/>
    <w:rsid w:val="00931806"/>
    <w:rsid w:val="00931EA4"/>
    <w:rsid w:val="009320B8"/>
    <w:rsid w:val="00933297"/>
    <w:rsid w:val="009336BD"/>
    <w:rsid w:val="009337C7"/>
    <w:rsid w:val="00934212"/>
    <w:rsid w:val="00934227"/>
    <w:rsid w:val="00934513"/>
    <w:rsid w:val="009346B0"/>
    <w:rsid w:val="00935715"/>
    <w:rsid w:val="00935A99"/>
    <w:rsid w:val="0093696A"/>
    <w:rsid w:val="00936F1E"/>
    <w:rsid w:val="00936F81"/>
    <w:rsid w:val="00937015"/>
    <w:rsid w:val="0093733F"/>
    <w:rsid w:val="009373B9"/>
    <w:rsid w:val="009375A6"/>
    <w:rsid w:val="009377C9"/>
    <w:rsid w:val="009378A3"/>
    <w:rsid w:val="00940D73"/>
    <w:rsid w:val="00941688"/>
    <w:rsid w:val="00941710"/>
    <w:rsid w:val="009423B5"/>
    <w:rsid w:val="009427AC"/>
    <w:rsid w:val="009427CB"/>
    <w:rsid w:val="009428DE"/>
    <w:rsid w:val="00942EB7"/>
    <w:rsid w:val="00943458"/>
    <w:rsid w:val="0094355E"/>
    <w:rsid w:val="00943BCE"/>
    <w:rsid w:val="00943CFF"/>
    <w:rsid w:val="00943D42"/>
    <w:rsid w:val="009456B4"/>
    <w:rsid w:val="00945748"/>
    <w:rsid w:val="00946113"/>
    <w:rsid w:val="00946146"/>
    <w:rsid w:val="009461CE"/>
    <w:rsid w:val="009466E9"/>
    <w:rsid w:val="00946749"/>
    <w:rsid w:val="0094674E"/>
    <w:rsid w:val="00946A0D"/>
    <w:rsid w:val="00946A48"/>
    <w:rsid w:val="00946E0B"/>
    <w:rsid w:val="009471F7"/>
    <w:rsid w:val="0094736B"/>
    <w:rsid w:val="00947715"/>
    <w:rsid w:val="00947796"/>
    <w:rsid w:val="009504CF"/>
    <w:rsid w:val="00950997"/>
    <w:rsid w:val="00950BE9"/>
    <w:rsid w:val="00950DDE"/>
    <w:rsid w:val="0095193F"/>
    <w:rsid w:val="00951AB8"/>
    <w:rsid w:val="0095208B"/>
    <w:rsid w:val="009523B2"/>
    <w:rsid w:val="00952DB7"/>
    <w:rsid w:val="00953455"/>
    <w:rsid w:val="009534C6"/>
    <w:rsid w:val="009537FB"/>
    <w:rsid w:val="00953D68"/>
    <w:rsid w:val="00953EAA"/>
    <w:rsid w:val="00954163"/>
    <w:rsid w:val="00954753"/>
    <w:rsid w:val="00954783"/>
    <w:rsid w:val="00954B4A"/>
    <w:rsid w:val="00954FF4"/>
    <w:rsid w:val="00954FFF"/>
    <w:rsid w:val="009555B8"/>
    <w:rsid w:val="0095577A"/>
    <w:rsid w:val="00955A8A"/>
    <w:rsid w:val="00955C50"/>
    <w:rsid w:val="00955FC6"/>
    <w:rsid w:val="0095613E"/>
    <w:rsid w:val="009561EC"/>
    <w:rsid w:val="009563D7"/>
    <w:rsid w:val="009565A2"/>
    <w:rsid w:val="00956806"/>
    <w:rsid w:val="009568C7"/>
    <w:rsid w:val="00956D22"/>
    <w:rsid w:val="009570A1"/>
    <w:rsid w:val="00957297"/>
    <w:rsid w:val="00957392"/>
    <w:rsid w:val="00957791"/>
    <w:rsid w:val="0095781F"/>
    <w:rsid w:val="00957827"/>
    <w:rsid w:val="00957D9A"/>
    <w:rsid w:val="009604F2"/>
    <w:rsid w:val="009607B1"/>
    <w:rsid w:val="00960834"/>
    <w:rsid w:val="0096094A"/>
    <w:rsid w:val="00960BDB"/>
    <w:rsid w:val="00960CF8"/>
    <w:rsid w:val="00960F9A"/>
    <w:rsid w:val="00961BA7"/>
    <w:rsid w:val="00961D5C"/>
    <w:rsid w:val="00961FEC"/>
    <w:rsid w:val="00962051"/>
    <w:rsid w:val="009620E9"/>
    <w:rsid w:val="00962723"/>
    <w:rsid w:val="00962757"/>
    <w:rsid w:val="0096285D"/>
    <w:rsid w:val="0096295A"/>
    <w:rsid w:val="00962D7A"/>
    <w:rsid w:val="00963E00"/>
    <w:rsid w:val="009641B5"/>
    <w:rsid w:val="00964588"/>
    <w:rsid w:val="0096471D"/>
    <w:rsid w:val="00964827"/>
    <w:rsid w:val="00964BEB"/>
    <w:rsid w:val="00964C1C"/>
    <w:rsid w:val="00964D06"/>
    <w:rsid w:val="00965057"/>
    <w:rsid w:val="00965A8C"/>
    <w:rsid w:val="009663E3"/>
    <w:rsid w:val="00966AF2"/>
    <w:rsid w:val="0096705E"/>
    <w:rsid w:val="00967159"/>
    <w:rsid w:val="00967182"/>
    <w:rsid w:val="0096721B"/>
    <w:rsid w:val="0096744C"/>
    <w:rsid w:val="009674CE"/>
    <w:rsid w:val="0096759C"/>
    <w:rsid w:val="00967824"/>
    <w:rsid w:val="00967BCD"/>
    <w:rsid w:val="00970467"/>
    <w:rsid w:val="0097158A"/>
    <w:rsid w:val="00973B6E"/>
    <w:rsid w:val="00974375"/>
    <w:rsid w:val="009754C2"/>
    <w:rsid w:val="0097559B"/>
    <w:rsid w:val="0097577E"/>
    <w:rsid w:val="0097615D"/>
    <w:rsid w:val="009761BC"/>
    <w:rsid w:val="00976619"/>
    <w:rsid w:val="0097690D"/>
    <w:rsid w:val="009769DA"/>
    <w:rsid w:val="009769F4"/>
    <w:rsid w:val="00976F92"/>
    <w:rsid w:val="0097718F"/>
    <w:rsid w:val="0097739C"/>
    <w:rsid w:val="009778C3"/>
    <w:rsid w:val="00977BD8"/>
    <w:rsid w:val="00977E45"/>
    <w:rsid w:val="009802C3"/>
    <w:rsid w:val="009802FD"/>
    <w:rsid w:val="00980423"/>
    <w:rsid w:val="0098070C"/>
    <w:rsid w:val="00980858"/>
    <w:rsid w:val="009810BB"/>
    <w:rsid w:val="009812CD"/>
    <w:rsid w:val="009813FC"/>
    <w:rsid w:val="00981475"/>
    <w:rsid w:val="00981782"/>
    <w:rsid w:val="00981B44"/>
    <w:rsid w:val="00981CFC"/>
    <w:rsid w:val="00982622"/>
    <w:rsid w:val="00982817"/>
    <w:rsid w:val="00982875"/>
    <w:rsid w:val="009837FE"/>
    <w:rsid w:val="00983B0A"/>
    <w:rsid w:val="00984608"/>
    <w:rsid w:val="009847D7"/>
    <w:rsid w:val="00984864"/>
    <w:rsid w:val="0098502D"/>
    <w:rsid w:val="0098515D"/>
    <w:rsid w:val="009853F0"/>
    <w:rsid w:val="009854DC"/>
    <w:rsid w:val="00985949"/>
    <w:rsid w:val="00985CD1"/>
    <w:rsid w:val="00985F88"/>
    <w:rsid w:val="009861CD"/>
    <w:rsid w:val="009870ED"/>
    <w:rsid w:val="009874EC"/>
    <w:rsid w:val="00987562"/>
    <w:rsid w:val="00987806"/>
    <w:rsid w:val="00987ABE"/>
    <w:rsid w:val="00987E82"/>
    <w:rsid w:val="00987FB0"/>
    <w:rsid w:val="00990523"/>
    <w:rsid w:val="00990631"/>
    <w:rsid w:val="00990C27"/>
    <w:rsid w:val="00990F5D"/>
    <w:rsid w:val="0099129A"/>
    <w:rsid w:val="00991CB8"/>
    <w:rsid w:val="00991CF4"/>
    <w:rsid w:val="00991DCB"/>
    <w:rsid w:val="00992462"/>
    <w:rsid w:val="009937E8"/>
    <w:rsid w:val="00993B00"/>
    <w:rsid w:val="00993B2B"/>
    <w:rsid w:val="00993F78"/>
    <w:rsid w:val="00994584"/>
    <w:rsid w:val="00994920"/>
    <w:rsid w:val="00994DB8"/>
    <w:rsid w:val="009950D1"/>
    <w:rsid w:val="0099548F"/>
    <w:rsid w:val="00995946"/>
    <w:rsid w:val="009962BE"/>
    <w:rsid w:val="0099680D"/>
    <w:rsid w:val="009969E7"/>
    <w:rsid w:val="00996B38"/>
    <w:rsid w:val="00996DAB"/>
    <w:rsid w:val="00997923"/>
    <w:rsid w:val="00997CEC"/>
    <w:rsid w:val="00997DCA"/>
    <w:rsid w:val="009A00CB"/>
    <w:rsid w:val="009A0B51"/>
    <w:rsid w:val="009A0BB1"/>
    <w:rsid w:val="009A1316"/>
    <w:rsid w:val="009A13AC"/>
    <w:rsid w:val="009A1BD2"/>
    <w:rsid w:val="009A2290"/>
    <w:rsid w:val="009A234A"/>
    <w:rsid w:val="009A245C"/>
    <w:rsid w:val="009A2632"/>
    <w:rsid w:val="009A279C"/>
    <w:rsid w:val="009A28EA"/>
    <w:rsid w:val="009A3284"/>
    <w:rsid w:val="009A33A3"/>
    <w:rsid w:val="009A3D32"/>
    <w:rsid w:val="009A3FEF"/>
    <w:rsid w:val="009A47C6"/>
    <w:rsid w:val="009A4837"/>
    <w:rsid w:val="009A4C65"/>
    <w:rsid w:val="009A4CF7"/>
    <w:rsid w:val="009A4E34"/>
    <w:rsid w:val="009A4F79"/>
    <w:rsid w:val="009A537E"/>
    <w:rsid w:val="009A53D6"/>
    <w:rsid w:val="009A5444"/>
    <w:rsid w:val="009A5717"/>
    <w:rsid w:val="009A621C"/>
    <w:rsid w:val="009A63C2"/>
    <w:rsid w:val="009A6656"/>
    <w:rsid w:val="009A6659"/>
    <w:rsid w:val="009A6D8D"/>
    <w:rsid w:val="009A6E1A"/>
    <w:rsid w:val="009A7300"/>
    <w:rsid w:val="009A7C14"/>
    <w:rsid w:val="009B0403"/>
    <w:rsid w:val="009B055E"/>
    <w:rsid w:val="009B09AC"/>
    <w:rsid w:val="009B0CC3"/>
    <w:rsid w:val="009B0DBE"/>
    <w:rsid w:val="009B186C"/>
    <w:rsid w:val="009B1CB0"/>
    <w:rsid w:val="009B1D73"/>
    <w:rsid w:val="009B1E97"/>
    <w:rsid w:val="009B2480"/>
    <w:rsid w:val="009B26EE"/>
    <w:rsid w:val="009B28ED"/>
    <w:rsid w:val="009B2B2D"/>
    <w:rsid w:val="009B2C24"/>
    <w:rsid w:val="009B3472"/>
    <w:rsid w:val="009B3B04"/>
    <w:rsid w:val="009B3BF8"/>
    <w:rsid w:val="009B3EF8"/>
    <w:rsid w:val="009B407B"/>
    <w:rsid w:val="009B542A"/>
    <w:rsid w:val="009B5711"/>
    <w:rsid w:val="009B5792"/>
    <w:rsid w:val="009B5DE3"/>
    <w:rsid w:val="009B6773"/>
    <w:rsid w:val="009B6B63"/>
    <w:rsid w:val="009B7343"/>
    <w:rsid w:val="009B738A"/>
    <w:rsid w:val="009B7AB4"/>
    <w:rsid w:val="009B7BC7"/>
    <w:rsid w:val="009B7D29"/>
    <w:rsid w:val="009C027E"/>
    <w:rsid w:val="009C05EE"/>
    <w:rsid w:val="009C0BE1"/>
    <w:rsid w:val="009C13F4"/>
    <w:rsid w:val="009C1569"/>
    <w:rsid w:val="009C1728"/>
    <w:rsid w:val="009C1FE6"/>
    <w:rsid w:val="009C22C2"/>
    <w:rsid w:val="009C26C0"/>
    <w:rsid w:val="009C2B20"/>
    <w:rsid w:val="009C2EC8"/>
    <w:rsid w:val="009C3042"/>
    <w:rsid w:val="009C3086"/>
    <w:rsid w:val="009C37EC"/>
    <w:rsid w:val="009C3AC1"/>
    <w:rsid w:val="009C3AD5"/>
    <w:rsid w:val="009C42A1"/>
    <w:rsid w:val="009C4524"/>
    <w:rsid w:val="009C4B3C"/>
    <w:rsid w:val="009C50CB"/>
    <w:rsid w:val="009C537F"/>
    <w:rsid w:val="009C55EB"/>
    <w:rsid w:val="009C5674"/>
    <w:rsid w:val="009C5B8C"/>
    <w:rsid w:val="009C5D16"/>
    <w:rsid w:val="009C687B"/>
    <w:rsid w:val="009C6BCB"/>
    <w:rsid w:val="009C6D73"/>
    <w:rsid w:val="009C7148"/>
    <w:rsid w:val="009C75A7"/>
    <w:rsid w:val="009C78F8"/>
    <w:rsid w:val="009D01FB"/>
    <w:rsid w:val="009D030C"/>
    <w:rsid w:val="009D0DF9"/>
    <w:rsid w:val="009D1B0E"/>
    <w:rsid w:val="009D3453"/>
    <w:rsid w:val="009D3571"/>
    <w:rsid w:val="009D3633"/>
    <w:rsid w:val="009D378E"/>
    <w:rsid w:val="009D3D72"/>
    <w:rsid w:val="009D3F16"/>
    <w:rsid w:val="009D41DF"/>
    <w:rsid w:val="009D4300"/>
    <w:rsid w:val="009D43C5"/>
    <w:rsid w:val="009D481F"/>
    <w:rsid w:val="009D48D0"/>
    <w:rsid w:val="009D4CB5"/>
    <w:rsid w:val="009D505C"/>
    <w:rsid w:val="009D5081"/>
    <w:rsid w:val="009D54A5"/>
    <w:rsid w:val="009D577E"/>
    <w:rsid w:val="009D5976"/>
    <w:rsid w:val="009D5A3B"/>
    <w:rsid w:val="009D5E7D"/>
    <w:rsid w:val="009D65E9"/>
    <w:rsid w:val="009D7028"/>
    <w:rsid w:val="009D7649"/>
    <w:rsid w:val="009D7A82"/>
    <w:rsid w:val="009D7C88"/>
    <w:rsid w:val="009E02E9"/>
    <w:rsid w:val="009E035E"/>
    <w:rsid w:val="009E095B"/>
    <w:rsid w:val="009E0A0D"/>
    <w:rsid w:val="009E0A74"/>
    <w:rsid w:val="009E0BA6"/>
    <w:rsid w:val="009E0BF6"/>
    <w:rsid w:val="009E1164"/>
    <w:rsid w:val="009E15EE"/>
    <w:rsid w:val="009E17CE"/>
    <w:rsid w:val="009E196A"/>
    <w:rsid w:val="009E1BEF"/>
    <w:rsid w:val="009E1D4A"/>
    <w:rsid w:val="009E1F08"/>
    <w:rsid w:val="009E2279"/>
    <w:rsid w:val="009E24D3"/>
    <w:rsid w:val="009E25E8"/>
    <w:rsid w:val="009E2603"/>
    <w:rsid w:val="009E34A0"/>
    <w:rsid w:val="009E353B"/>
    <w:rsid w:val="009E36F7"/>
    <w:rsid w:val="009E3A3E"/>
    <w:rsid w:val="009E3FB8"/>
    <w:rsid w:val="009E4A4C"/>
    <w:rsid w:val="009E5105"/>
    <w:rsid w:val="009E52EF"/>
    <w:rsid w:val="009E5482"/>
    <w:rsid w:val="009E588B"/>
    <w:rsid w:val="009E5F89"/>
    <w:rsid w:val="009E60D1"/>
    <w:rsid w:val="009E6DAB"/>
    <w:rsid w:val="009E767C"/>
    <w:rsid w:val="009E7BF0"/>
    <w:rsid w:val="009E7E27"/>
    <w:rsid w:val="009F0165"/>
    <w:rsid w:val="009F02F7"/>
    <w:rsid w:val="009F04DE"/>
    <w:rsid w:val="009F0E4B"/>
    <w:rsid w:val="009F13D4"/>
    <w:rsid w:val="009F16DC"/>
    <w:rsid w:val="009F1A51"/>
    <w:rsid w:val="009F1DA8"/>
    <w:rsid w:val="009F2195"/>
    <w:rsid w:val="009F259B"/>
    <w:rsid w:val="009F2693"/>
    <w:rsid w:val="009F2861"/>
    <w:rsid w:val="009F2A8E"/>
    <w:rsid w:val="009F2D40"/>
    <w:rsid w:val="009F2EFF"/>
    <w:rsid w:val="009F3087"/>
    <w:rsid w:val="009F35FB"/>
    <w:rsid w:val="009F3F48"/>
    <w:rsid w:val="009F44CD"/>
    <w:rsid w:val="009F4FB6"/>
    <w:rsid w:val="009F52AF"/>
    <w:rsid w:val="009F5444"/>
    <w:rsid w:val="009F5973"/>
    <w:rsid w:val="009F5A19"/>
    <w:rsid w:val="009F5B46"/>
    <w:rsid w:val="009F5D72"/>
    <w:rsid w:val="009F5ED2"/>
    <w:rsid w:val="009F670D"/>
    <w:rsid w:val="009F7151"/>
    <w:rsid w:val="009F74EE"/>
    <w:rsid w:val="009F7B6A"/>
    <w:rsid w:val="00A0013D"/>
    <w:rsid w:val="00A00341"/>
    <w:rsid w:val="00A0054D"/>
    <w:rsid w:val="00A00678"/>
    <w:rsid w:val="00A00BCE"/>
    <w:rsid w:val="00A00ECD"/>
    <w:rsid w:val="00A01439"/>
    <w:rsid w:val="00A01D79"/>
    <w:rsid w:val="00A01E47"/>
    <w:rsid w:val="00A02000"/>
    <w:rsid w:val="00A02386"/>
    <w:rsid w:val="00A032F4"/>
    <w:rsid w:val="00A03B93"/>
    <w:rsid w:val="00A04434"/>
    <w:rsid w:val="00A044E3"/>
    <w:rsid w:val="00A0455B"/>
    <w:rsid w:val="00A04BF1"/>
    <w:rsid w:val="00A04F0F"/>
    <w:rsid w:val="00A04F8F"/>
    <w:rsid w:val="00A0504C"/>
    <w:rsid w:val="00A05697"/>
    <w:rsid w:val="00A05765"/>
    <w:rsid w:val="00A05A67"/>
    <w:rsid w:val="00A05AE2"/>
    <w:rsid w:val="00A05F4F"/>
    <w:rsid w:val="00A06067"/>
    <w:rsid w:val="00A06958"/>
    <w:rsid w:val="00A06BBE"/>
    <w:rsid w:val="00A06CA9"/>
    <w:rsid w:val="00A06DDD"/>
    <w:rsid w:val="00A06FFE"/>
    <w:rsid w:val="00A074BF"/>
    <w:rsid w:val="00A076A8"/>
    <w:rsid w:val="00A076E3"/>
    <w:rsid w:val="00A07917"/>
    <w:rsid w:val="00A079B1"/>
    <w:rsid w:val="00A07A86"/>
    <w:rsid w:val="00A07B3D"/>
    <w:rsid w:val="00A07C64"/>
    <w:rsid w:val="00A07CCD"/>
    <w:rsid w:val="00A07D82"/>
    <w:rsid w:val="00A10BBF"/>
    <w:rsid w:val="00A10D31"/>
    <w:rsid w:val="00A10E00"/>
    <w:rsid w:val="00A10FE8"/>
    <w:rsid w:val="00A11D96"/>
    <w:rsid w:val="00A11FFB"/>
    <w:rsid w:val="00A120EC"/>
    <w:rsid w:val="00A12377"/>
    <w:rsid w:val="00A124FF"/>
    <w:rsid w:val="00A1271B"/>
    <w:rsid w:val="00A12B40"/>
    <w:rsid w:val="00A12FDA"/>
    <w:rsid w:val="00A13518"/>
    <w:rsid w:val="00A1356E"/>
    <w:rsid w:val="00A1368A"/>
    <w:rsid w:val="00A137A8"/>
    <w:rsid w:val="00A13B39"/>
    <w:rsid w:val="00A13E02"/>
    <w:rsid w:val="00A13E12"/>
    <w:rsid w:val="00A13F5A"/>
    <w:rsid w:val="00A14827"/>
    <w:rsid w:val="00A14AB5"/>
    <w:rsid w:val="00A14DA7"/>
    <w:rsid w:val="00A14E56"/>
    <w:rsid w:val="00A14E60"/>
    <w:rsid w:val="00A153FB"/>
    <w:rsid w:val="00A1562B"/>
    <w:rsid w:val="00A15C06"/>
    <w:rsid w:val="00A16052"/>
    <w:rsid w:val="00A16796"/>
    <w:rsid w:val="00A16AF0"/>
    <w:rsid w:val="00A1795E"/>
    <w:rsid w:val="00A207E5"/>
    <w:rsid w:val="00A20920"/>
    <w:rsid w:val="00A20B03"/>
    <w:rsid w:val="00A20DB8"/>
    <w:rsid w:val="00A20E43"/>
    <w:rsid w:val="00A20FD0"/>
    <w:rsid w:val="00A21280"/>
    <w:rsid w:val="00A21835"/>
    <w:rsid w:val="00A21924"/>
    <w:rsid w:val="00A225AD"/>
    <w:rsid w:val="00A227BB"/>
    <w:rsid w:val="00A2283A"/>
    <w:rsid w:val="00A22887"/>
    <w:rsid w:val="00A22AC9"/>
    <w:rsid w:val="00A22ED7"/>
    <w:rsid w:val="00A230AD"/>
    <w:rsid w:val="00A23862"/>
    <w:rsid w:val="00A23917"/>
    <w:rsid w:val="00A23988"/>
    <w:rsid w:val="00A23DCC"/>
    <w:rsid w:val="00A23DE1"/>
    <w:rsid w:val="00A243C8"/>
    <w:rsid w:val="00A24519"/>
    <w:rsid w:val="00A24EE9"/>
    <w:rsid w:val="00A24F19"/>
    <w:rsid w:val="00A2570C"/>
    <w:rsid w:val="00A2606F"/>
    <w:rsid w:val="00A26546"/>
    <w:rsid w:val="00A26A59"/>
    <w:rsid w:val="00A2738B"/>
    <w:rsid w:val="00A2747F"/>
    <w:rsid w:val="00A27917"/>
    <w:rsid w:val="00A27AB3"/>
    <w:rsid w:val="00A27D19"/>
    <w:rsid w:val="00A27F98"/>
    <w:rsid w:val="00A300E7"/>
    <w:rsid w:val="00A3058B"/>
    <w:rsid w:val="00A30797"/>
    <w:rsid w:val="00A307B8"/>
    <w:rsid w:val="00A309DD"/>
    <w:rsid w:val="00A30F78"/>
    <w:rsid w:val="00A310A1"/>
    <w:rsid w:val="00A31B6A"/>
    <w:rsid w:val="00A32021"/>
    <w:rsid w:val="00A3249B"/>
    <w:rsid w:val="00A324FE"/>
    <w:rsid w:val="00A325F0"/>
    <w:rsid w:val="00A3332B"/>
    <w:rsid w:val="00A33442"/>
    <w:rsid w:val="00A33658"/>
    <w:rsid w:val="00A336F5"/>
    <w:rsid w:val="00A3399E"/>
    <w:rsid w:val="00A33D6B"/>
    <w:rsid w:val="00A33E15"/>
    <w:rsid w:val="00A341B6"/>
    <w:rsid w:val="00A34772"/>
    <w:rsid w:val="00A34C64"/>
    <w:rsid w:val="00A34D2D"/>
    <w:rsid w:val="00A34DBA"/>
    <w:rsid w:val="00A3523F"/>
    <w:rsid w:val="00A352F0"/>
    <w:rsid w:val="00A3539D"/>
    <w:rsid w:val="00A355E2"/>
    <w:rsid w:val="00A365CC"/>
    <w:rsid w:val="00A36664"/>
    <w:rsid w:val="00A36BDF"/>
    <w:rsid w:val="00A36BF3"/>
    <w:rsid w:val="00A36C96"/>
    <w:rsid w:val="00A374AE"/>
    <w:rsid w:val="00A37592"/>
    <w:rsid w:val="00A37598"/>
    <w:rsid w:val="00A3769F"/>
    <w:rsid w:val="00A3792A"/>
    <w:rsid w:val="00A400B5"/>
    <w:rsid w:val="00A4022E"/>
    <w:rsid w:val="00A40BF2"/>
    <w:rsid w:val="00A4140C"/>
    <w:rsid w:val="00A41627"/>
    <w:rsid w:val="00A419BF"/>
    <w:rsid w:val="00A41AEE"/>
    <w:rsid w:val="00A41B51"/>
    <w:rsid w:val="00A41D15"/>
    <w:rsid w:val="00A420D9"/>
    <w:rsid w:val="00A422F4"/>
    <w:rsid w:val="00A42545"/>
    <w:rsid w:val="00A42552"/>
    <w:rsid w:val="00A42558"/>
    <w:rsid w:val="00A42722"/>
    <w:rsid w:val="00A42C0F"/>
    <w:rsid w:val="00A42CBC"/>
    <w:rsid w:val="00A42EF8"/>
    <w:rsid w:val="00A4409B"/>
    <w:rsid w:val="00A444B9"/>
    <w:rsid w:val="00A44F5B"/>
    <w:rsid w:val="00A4504B"/>
    <w:rsid w:val="00A458D3"/>
    <w:rsid w:val="00A45C75"/>
    <w:rsid w:val="00A4606D"/>
    <w:rsid w:val="00A465DE"/>
    <w:rsid w:val="00A4679E"/>
    <w:rsid w:val="00A46876"/>
    <w:rsid w:val="00A46A33"/>
    <w:rsid w:val="00A4729C"/>
    <w:rsid w:val="00A47A4E"/>
    <w:rsid w:val="00A47BD1"/>
    <w:rsid w:val="00A47CB0"/>
    <w:rsid w:val="00A47E61"/>
    <w:rsid w:val="00A506D7"/>
    <w:rsid w:val="00A507A4"/>
    <w:rsid w:val="00A50953"/>
    <w:rsid w:val="00A50FF5"/>
    <w:rsid w:val="00A517BC"/>
    <w:rsid w:val="00A51971"/>
    <w:rsid w:val="00A51D4B"/>
    <w:rsid w:val="00A51D8A"/>
    <w:rsid w:val="00A51E36"/>
    <w:rsid w:val="00A522F4"/>
    <w:rsid w:val="00A52771"/>
    <w:rsid w:val="00A527F0"/>
    <w:rsid w:val="00A52894"/>
    <w:rsid w:val="00A52928"/>
    <w:rsid w:val="00A52A66"/>
    <w:rsid w:val="00A52AE0"/>
    <w:rsid w:val="00A539CC"/>
    <w:rsid w:val="00A53A44"/>
    <w:rsid w:val="00A53A4E"/>
    <w:rsid w:val="00A53BC3"/>
    <w:rsid w:val="00A5400C"/>
    <w:rsid w:val="00A5411A"/>
    <w:rsid w:val="00A54533"/>
    <w:rsid w:val="00A55384"/>
    <w:rsid w:val="00A55667"/>
    <w:rsid w:val="00A55966"/>
    <w:rsid w:val="00A55AFA"/>
    <w:rsid w:val="00A55D6A"/>
    <w:rsid w:val="00A5689D"/>
    <w:rsid w:val="00A56DE1"/>
    <w:rsid w:val="00A57C17"/>
    <w:rsid w:val="00A57D6F"/>
    <w:rsid w:val="00A57E25"/>
    <w:rsid w:val="00A6043D"/>
    <w:rsid w:val="00A604A6"/>
    <w:rsid w:val="00A6050B"/>
    <w:rsid w:val="00A605B3"/>
    <w:rsid w:val="00A608D8"/>
    <w:rsid w:val="00A609FA"/>
    <w:rsid w:val="00A60C93"/>
    <w:rsid w:val="00A61285"/>
    <w:rsid w:val="00A6168D"/>
    <w:rsid w:val="00A61BD0"/>
    <w:rsid w:val="00A61F0F"/>
    <w:rsid w:val="00A624ED"/>
    <w:rsid w:val="00A62DA0"/>
    <w:rsid w:val="00A635EC"/>
    <w:rsid w:val="00A63643"/>
    <w:rsid w:val="00A6386C"/>
    <w:rsid w:val="00A63C60"/>
    <w:rsid w:val="00A63DE3"/>
    <w:rsid w:val="00A63E58"/>
    <w:rsid w:val="00A63FF6"/>
    <w:rsid w:val="00A64099"/>
    <w:rsid w:val="00A645B7"/>
    <w:rsid w:val="00A65630"/>
    <w:rsid w:val="00A65DDD"/>
    <w:rsid w:val="00A6654A"/>
    <w:rsid w:val="00A66BF8"/>
    <w:rsid w:val="00A66D8C"/>
    <w:rsid w:val="00A6738E"/>
    <w:rsid w:val="00A6752D"/>
    <w:rsid w:val="00A67936"/>
    <w:rsid w:val="00A67E5A"/>
    <w:rsid w:val="00A70044"/>
    <w:rsid w:val="00A707BD"/>
    <w:rsid w:val="00A708DA"/>
    <w:rsid w:val="00A709E8"/>
    <w:rsid w:val="00A70B33"/>
    <w:rsid w:val="00A70C95"/>
    <w:rsid w:val="00A70D02"/>
    <w:rsid w:val="00A71001"/>
    <w:rsid w:val="00A71011"/>
    <w:rsid w:val="00A71222"/>
    <w:rsid w:val="00A713DD"/>
    <w:rsid w:val="00A7141E"/>
    <w:rsid w:val="00A71689"/>
    <w:rsid w:val="00A719C8"/>
    <w:rsid w:val="00A71B8B"/>
    <w:rsid w:val="00A71C55"/>
    <w:rsid w:val="00A71F72"/>
    <w:rsid w:val="00A726B3"/>
    <w:rsid w:val="00A72FA1"/>
    <w:rsid w:val="00A72FA4"/>
    <w:rsid w:val="00A73236"/>
    <w:rsid w:val="00A73737"/>
    <w:rsid w:val="00A73A8F"/>
    <w:rsid w:val="00A74220"/>
    <w:rsid w:val="00A744A5"/>
    <w:rsid w:val="00A747E1"/>
    <w:rsid w:val="00A74A4F"/>
    <w:rsid w:val="00A7512C"/>
    <w:rsid w:val="00A75CC5"/>
    <w:rsid w:val="00A760A9"/>
    <w:rsid w:val="00A76734"/>
    <w:rsid w:val="00A76A51"/>
    <w:rsid w:val="00A76B32"/>
    <w:rsid w:val="00A76B40"/>
    <w:rsid w:val="00A76D91"/>
    <w:rsid w:val="00A77034"/>
    <w:rsid w:val="00A778A3"/>
    <w:rsid w:val="00A77999"/>
    <w:rsid w:val="00A77E45"/>
    <w:rsid w:val="00A80462"/>
    <w:rsid w:val="00A8049D"/>
    <w:rsid w:val="00A80530"/>
    <w:rsid w:val="00A809D0"/>
    <w:rsid w:val="00A80EC3"/>
    <w:rsid w:val="00A81044"/>
    <w:rsid w:val="00A8115E"/>
    <w:rsid w:val="00A81272"/>
    <w:rsid w:val="00A81B8E"/>
    <w:rsid w:val="00A82055"/>
    <w:rsid w:val="00A82152"/>
    <w:rsid w:val="00A82AAD"/>
    <w:rsid w:val="00A82EF8"/>
    <w:rsid w:val="00A83443"/>
    <w:rsid w:val="00A83584"/>
    <w:rsid w:val="00A839EB"/>
    <w:rsid w:val="00A83A8D"/>
    <w:rsid w:val="00A83A93"/>
    <w:rsid w:val="00A83B04"/>
    <w:rsid w:val="00A83B10"/>
    <w:rsid w:val="00A83B37"/>
    <w:rsid w:val="00A83CDF"/>
    <w:rsid w:val="00A83F28"/>
    <w:rsid w:val="00A841E5"/>
    <w:rsid w:val="00A84663"/>
    <w:rsid w:val="00A85A4A"/>
    <w:rsid w:val="00A86200"/>
    <w:rsid w:val="00A86360"/>
    <w:rsid w:val="00A86489"/>
    <w:rsid w:val="00A8657A"/>
    <w:rsid w:val="00A86711"/>
    <w:rsid w:val="00A86A40"/>
    <w:rsid w:val="00A86CF6"/>
    <w:rsid w:val="00A87435"/>
    <w:rsid w:val="00A8746B"/>
    <w:rsid w:val="00A87705"/>
    <w:rsid w:val="00A877AA"/>
    <w:rsid w:val="00A87814"/>
    <w:rsid w:val="00A878B7"/>
    <w:rsid w:val="00A87C48"/>
    <w:rsid w:val="00A87C7E"/>
    <w:rsid w:val="00A87DD8"/>
    <w:rsid w:val="00A87E32"/>
    <w:rsid w:val="00A87EE0"/>
    <w:rsid w:val="00A87F82"/>
    <w:rsid w:val="00A9027F"/>
    <w:rsid w:val="00A906F2"/>
    <w:rsid w:val="00A9088D"/>
    <w:rsid w:val="00A90F20"/>
    <w:rsid w:val="00A91210"/>
    <w:rsid w:val="00A91675"/>
    <w:rsid w:val="00A9188E"/>
    <w:rsid w:val="00A91A32"/>
    <w:rsid w:val="00A923DB"/>
    <w:rsid w:val="00A9264C"/>
    <w:rsid w:val="00A92FE1"/>
    <w:rsid w:val="00A9378A"/>
    <w:rsid w:val="00A93816"/>
    <w:rsid w:val="00A942D6"/>
    <w:rsid w:val="00A94367"/>
    <w:rsid w:val="00A9437A"/>
    <w:rsid w:val="00A94BB4"/>
    <w:rsid w:val="00A94CEE"/>
    <w:rsid w:val="00A94EB3"/>
    <w:rsid w:val="00A94FF1"/>
    <w:rsid w:val="00A95075"/>
    <w:rsid w:val="00A952AA"/>
    <w:rsid w:val="00A954C0"/>
    <w:rsid w:val="00A955D9"/>
    <w:rsid w:val="00A9575F"/>
    <w:rsid w:val="00A957A8"/>
    <w:rsid w:val="00A95F3E"/>
    <w:rsid w:val="00A961BE"/>
    <w:rsid w:val="00A963A4"/>
    <w:rsid w:val="00A963DE"/>
    <w:rsid w:val="00A96862"/>
    <w:rsid w:val="00A96A31"/>
    <w:rsid w:val="00A96D2F"/>
    <w:rsid w:val="00A96FF4"/>
    <w:rsid w:val="00A9758C"/>
    <w:rsid w:val="00A97850"/>
    <w:rsid w:val="00AA02E7"/>
    <w:rsid w:val="00AA0332"/>
    <w:rsid w:val="00AA0466"/>
    <w:rsid w:val="00AA051F"/>
    <w:rsid w:val="00AA0589"/>
    <w:rsid w:val="00AA07C1"/>
    <w:rsid w:val="00AA0CA3"/>
    <w:rsid w:val="00AA10CF"/>
    <w:rsid w:val="00AA13E0"/>
    <w:rsid w:val="00AA1762"/>
    <w:rsid w:val="00AA2488"/>
    <w:rsid w:val="00AA249B"/>
    <w:rsid w:val="00AA271A"/>
    <w:rsid w:val="00AA2746"/>
    <w:rsid w:val="00AA2A4D"/>
    <w:rsid w:val="00AA2BB6"/>
    <w:rsid w:val="00AA2DE4"/>
    <w:rsid w:val="00AA32CE"/>
    <w:rsid w:val="00AA354B"/>
    <w:rsid w:val="00AA3657"/>
    <w:rsid w:val="00AA3B57"/>
    <w:rsid w:val="00AA3C4C"/>
    <w:rsid w:val="00AA3EF9"/>
    <w:rsid w:val="00AA4838"/>
    <w:rsid w:val="00AA4E66"/>
    <w:rsid w:val="00AA517A"/>
    <w:rsid w:val="00AA51E8"/>
    <w:rsid w:val="00AA5B66"/>
    <w:rsid w:val="00AA5E32"/>
    <w:rsid w:val="00AA63B2"/>
    <w:rsid w:val="00AA63D2"/>
    <w:rsid w:val="00AA65E6"/>
    <w:rsid w:val="00AA66F7"/>
    <w:rsid w:val="00AA68FC"/>
    <w:rsid w:val="00AA714E"/>
    <w:rsid w:val="00AA76AA"/>
    <w:rsid w:val="00AA7A7C"/>
    <w:rsid w:val="00AB05DD"/>
    <w:rsid w:val="00AB0716"/>
    <w:rsid w:val="00AB0DD9"/>
    <w:rsid w:val="00AB1170"/>
    <w:rsid w:val="00AB12DA"/>
    <w:rsid w:val="00AB1461"/>
    <w:rsid w:val="00AB164A"/>
    <w:rsid w:val="00AB18C8"/>
    <w:rsid w:val="00AB1AC3"/>
    <w:rsid w:val="00AB1AE4"/>
    <w:rsid w:val="00AB26E9"/>
    <w:rsid w:val="00AB2742"/>
    <w:rsid w:val="00AB2807"/>
    <w:rsid w:val="00AB2C47"/>
    <w:rsid w:val="00AB2C9E"/>
    <w:rsid w:val="00AB2E62"/>
    <w:rsid w:val="00AB2EF0"/>
    <w:rsid w:val="00AB326E"/>
    <w:rsid w:val="00AB3494"/>
    <w:rsid w:val="00AB3848"/>
    <w:rsid w:val="00AB3A55"/>
    <w:rsid w:val="00AB3E3D"/>
    <w:rsid w:val="00AB4F4B"/>
    <w:rsid w:val="00AB5ABF"/>
    <w:rsid w:val="00AB675B"/>
    <w:rsid w:val="00AB6797"/>
    <w:rsid w:val="00AB74C1"/>
    <w:rsid w:val="00AB79A7"/>
    <w:rsid w:val="00AB7B43"/>
    <w:rsid w:val="00AB7BE2"/>
    <w:rsid w:val="00AB7E34"/>
    <w:rsid w:val="00AC1156"/>
    <w:rsid w:val="00AC14F2"/>
    <w:rsid w:val="00AC1548"/>
    <w:rsid w:val="00AC177D"/>
    <w:rsid w:val="00AC190A"/>
    <w:rsid w:val="00AC1A9F"/>
    <w:rsid w:val="00AC1B76"/>
    <w:rsid w:val="00AC243A"/>
    <w:rsid w:val="00AC25D6"/>
    <w:rsid w:val="00AC29C5"/>
    <w:rsid w:val="00AC2B79"/>
    <w:rsid w:val="00AC2B8E"/>
    <w:rsid w:val="00AC2E5D"/>
    <w:rsid w:val="00AC3575"/>
    <w:rsid w:val="00AC37F7"/>
    <w:rsid w:val="00AC390C"/>
    <w:rsid w:val="00AC3CCF"/>
    <w:rsid w:val="00AC3CDC"/>
    <w:rsid w:val="00AC3D06"/>
    <w:rsid w:val="00AC3F99"/>
    <w:rsid w:val="00AC45C4"/>
    <w:rsid w:val="00AC482B"/>
    <w:rsid w:val="00AC4F3B"/>
    <w:rsid w:val="00AC4FB4"/>
    <w:rsid w:val="00AC51D3"/>
    <w:rsid w:val="00AC52B2"/>
    <w:rsid w:val="00AC52DF"/>
    <w:rsid w:val="00AC56E8"/>
    <w:rsid w:val="00AC5CCF"/>
    <w:rsid w:val="00AC6563"/>
    <w:rsid w:val="00AC6B03"/>
    <w:rsid w:val="00AC713C"/>
    <w:rsid w:val="00AC73ED"/>
    <w:rsid w:val="00AC7687"/>
    <w:rsid w:val="00AC7D44"/>
    <w:rsid w:val="00AC7DCF"/>
    <w:rsid w:val="00AD002E"/>
    <w:rsid w:val="00AD0130"/>
    <w:rsid w:val="00AD038C"/>
    <w:rsid w:val="00AD0C48"/>
    <w:rsid w:val="00AD0FF5"/>
    <w:rsid w:val="00AD13DD"/>
    <w:rsid w:val="00AD1462"/>
    <w:rsid w:val="00AD1832"/>
    <w:rsid w:val="00AD1F03"/>
    <w:rsid w:val="00AD2F07"/>
    <w:rsid w:val="00AD39DB"/>
    <w:rsid w:val="00AD3AB0"/>
    <w:rsid w:val="00AD3B1F"/>
    <w:rsid w:val="00AD3C36"/>
    <w:rsid w:val="00AD3D9E"/>
    <w:rsid w:val="00AD4268"/>
    <w:rsid w:val="00AD5025"/>
    <w:rsid w:val="00AD5EEC"/>
    <w:rsid w:val="00AD6278"/>
    <w:rsid w:val="00AD6DF3"/>
    <w:rsid w:val="00AD6E76"/>
    <w:rsid w:val="00AD7243"/>
    <w:rsid w:val="00AD758F"/>
    <w:rsid w:val="00AD76F5"/>
    <w:rsid w:val="00AD7F90"/>
    <w:rsid w:val="00AE0790"/>
    <w:rsid w:val="00AE08D1"/>
    <w:rsid w:val="00AE0AEF"/>
    <w:rsid w:val="00AE0E44"/>
    <w:rsid w:val="00AE13AF"/>
    <w:rsid w:val="00AE1B4A"/>
    <w:rsid w:val="00AE1D38"/>
    <w:rsid w:val="00AE1D74"/>
    <w:rsid w:val="00AE1EFB"/>
    <w:rsid w:val="00AE2238"/>
    <w:rsid w:val="00AE2737"/>
    <w:rsid w:val="00AE28F1"/>
    <w:rsid w:val="00AE2E01"/>
    <w:rsid w:val="00AE30A6"/>
    <w:rsid w:val="00AE3BE4"/>
    <w:rsid w:val="00AE3BFC"/>
    <w:rsid w:val="00AE3E22"/>
    <w:rsid w:val="00AE56E1"/>
    <w:rsid w:val="00AE5743"/>
    <w:rsid w:val="00AE6132"/>
    <w:rsid w:val="00AE6478"/>
    <w:rsid w:val="00AE65B0"/>
    <w:rsid w:val="00AE683B"/>
    <w:rsid w:val="00AE696F"/>
    <w:rsid w:val="00AE69FC"/>
    <w:rsid w:val="00AE6E73"/>
    <w:rsid w:val="00AE762B"/>
    <w:rsid w:val="00AE7749"/>
    <w:rsid w:val="00AE79F1"/>
    <w:rsid w:val="00AE7FD8"/>
    <w:rsid w:val="00AF006B"/>
    <w:rsid w:val="00AF0250"/>
    <w:rsid w:val="00AF0777"/>
    <w:rsid w:val="00AF07D0"/>
    <w:rsid w:val="00AF09AF"/>
    <w:rsid w:val="00AF0BC3"/>
    <w:rsid w:val="00AF14F2"/>
    <w:rsid w:val="00AF1F53"/>
    <w:rsid w:val="00AF231F"/>
    <w:rsid w:val="00AF2A9D"/>
    <w:rsid w:val="00AF2C79"/>
    <w:rsid w:val="00AF3481"/>
    <w:rsid w:val="00AF4100"/>
    <w:rsid w:val="00AF4145"/>
    <w:rsid w:val="00AF47F4"/>
    <w:rsid w:val="00AF480C"/>
    <w:rsid w:val="00AF4E0B"/>
    <w:rsid w:val="00AF51B8"/>
    <w:rsid w:val="00AF55A5"/>
    <w:rsid w:val="00AF5698"/>
    <w:rsid w:val="00AF576E"/>
    <w:rsid w:val="00AF57C3"/>
    <w:rsid w:val="00AF592A"/>
    <w:rsid w:val="00AF5CDD"/>
    <w:rsid w:val="00AF5D5D"/>
    <w:rsid w:val="00AF5E1C"/>
    <w:rsid w:val="00AF63FF"/>
    <w:rsid w:val="00AF6AD6"/>
    <w:rsid w:val="00AF6B28"/>
    <w:rsid w:val="00AF6EDD"/>
    <w:rsid w:val="00AF780F"/>
    <w:rsid w:val="00AF7A89"/>
    <w:rsid w:val="00AF7AAF"/>
    <w:rsid w:val="00B00002"/>
    <w:rsid w:val="00B001F4"/>
    <w:rsid w:val="00B00558"/>
    <w:rsid w:val="00B00A5B"/>
    <w:rsid w:val="00B00CB2"/>
    <w:rsid w:val="00B00E3C"/>
    <w:rsid w:val="00B00EB1"/>
    <w:rsid w:val="00B018DC"/>
    <w:rsid w:val="00B01AA6"/>
    <w:rsid w:val="00B01AAA"/>
    <w:rsid w:val="00B0209B"/>
    <w:rsid w:val="00B02248"/>
    <w:rsid w:val="00B022AA"/>
    <w:rsid w:val="00B0258E"/>
    <w:rsid w:val="00B025E7"/>
    <w:rsid w:val="00B0278C"/>
    <w:rsid w:val="00B02A1E"/>
    <w:rsid w:val="00B02B12"/>
    <w:rsid w:val="00B02DE4"/>
    <w:rsid w:val="00B03560"/>
    <w:rsid w:val="00B0363D"/>
    <w:rsid w:val="00B03775"/>
    <w:rsid w:val="00B03C72"/>
    <w:rsid w:val="00B0483D"/>
    <w:rsid w:val="00B04AA8"/>
    <w:rsid w:val="00B05632"/>
    <w:rsid w:val="00B05766"/>
    <w:rsid w:val="00B058A7"/>
    <w:rsid w:val="00B05BD5"/>
    <w:rsid w:val="00B062DA"/>
    <w:rsid w:val="00B06844"/>
    <w:rsid w:val="00B06A09"/>
    <w:rsid w:val="00B06A88"/>
    <w:rsid w:val="00B070D7"/>
    <w:rsid w:val="00B07213"/>
    <w:rsid w:val="00B073EA"/>
    <w:rsid w:val="00B075D6"/>
    <w:rsid w:val="00B077EF"/>
    <w:rsid w:val="00B109C9"/>
    <w:rsid w:val="00B10DB4"/>
    <w:rsid w:val="00B11743"/>
    <w:rsid w:val="00B1198D"/>
    <w:rsid w:val="00B11B65"/>
    <w:rsid w:val="00B11B6C"/>
    <w:rsid w:val="00B11F1D"/>
    <w:rsid w:val="00B12C25"/>
    <w:rsid w:val="00B1340D"/>
    <w:rsid w:val="00B13868"/>
    <w:rsid w:val="00B138A4"/>
    <w:rsid w:val="00B13E9A"/>
    <w:rsid w:val="00B13EDE"/>
    <w:rsid w:val="00B1411F"/>
    <w:rsid w:val="00B14E57"/>
    <w:rsid w:val="00B1591E"/>
    <w:rsid w:val="00B15C78"/>
    <w:rsid w:val="00B15C85"/>
    <w:rsid w:val="00B15F52"/>
    <w:rsid w:val="00B161FB"/>
    <w:rsid w:val="00B162C6"/>
    <w:rsid w:val="00B16416"/>
    <w:rsid w:val="00B16C96"/>
    <w:rsid w:val="00B16E76"/>
    <w:rsid w:val="00B17008"/>
    <w:rsid w:val="00B174AD"/>
    <w:rsid w:val="00B17624"/>
    <w:rsid w:val="00B17B0C"/>
    <w:rsid w:val="00B17E46"/>
    <w:rsid w:val="00B202A2"/>
    <w:rsid w:val="00B20461"/>
    <w:rsid w:val="00B204F0"/>
    <w:rsid w:val="00B206EF"/>
    <w:rsid w:val="00B20743"/>
    <w:rsid w:val="00B2103F"/>
    <w:rsid w:val="00B21C1F"/>
    <w:rsid w:val="00B21F04"/>
    <w:rsid w:val="00B2210B"/>
    <w:rsid w:val="00B224C2"/>
    <w:rsid w:val="00B22F5F"/>
    <w:rsid w:val="00B23114"/>
    <w:rsid w:val="00B2385D"/>
    <w:rsid w:val="00B23998"/>
    <w:rsid w:val="00B2400C"/>
    <w:rsid w:val="00B2410B"/>
    <w:rsid w:val="00B2495B"/>
    <w:rsid w:val="00B25156"/>
    <w:rsid w:val="00B25207"/>
    <w:rsid w:val="00B252DF"/>
    <w:rsid w:val="00B25E06"/>
    <w:rsid w:val="00B265BC"/>
    <w:rsid w:val="00B26638"/>
    <w:rsid w:val="00B26704"/>
    <w:rsid w:val="00B268EF"/>
    <w:rsid w:val="00B2795C"/>
    <w:rsid w:val="00B27C33"/>
    <w:rsid w:val="00B30238"/>
    <w:rsid w:val="00B30BBA"/>
    <w:rsid w:val="00B315E7"/>
    <w:rsid w:val="00B317C6"/>
    <w:rsid w:val="00B31B74"/>
    <w:rsid w:val="00B32304"/>
    <w:rsid w:val="00B325FD"/>
    <w:rsid w:val="00B33339"/>
    <w:rsid w:val="00B33381"/>
    <w:rsid w:val="00B3362D"/>
    <w:rsid w:val="00B336B1"/>
    <w:rsid w:val="00B33AF3"/>
    <w:rsid w:val="00B33B14"/>
    <w:rsid w:val="00B345CE"/>
    <w:rsid w:val="00B347CE"/>
    <w:rsid w:val="00B34905"/>
    <w:rsid w:val="00B35B0F"/>
    <w:rsid w:val="00B35E22"/>
    <w:rsid w:val="00B36175"/>
    <w:rsid w:val="00B366FF"/>
    <w:rsid w:val="00B36990"/>
    <w:rsid w:val="00B3709A"/>
    <w:rsid w:val="00B374A0"/>
    <w:rsid w:val="00B37C37"/>
    <w:rsid w:val="00B37DA9"/>
    <w:rsid w:val="00B37F36"/>
    <w:rsid w:val="00B40072"/>
    <w:rsid w:val="00B400E0"/>
    <w:rsid w:val="00B40401"/>
    <w:rsid w:val="00B40D04"/>
    <w:rsid w:val="00B40FD2"/>
    <w:rsid w:val="00B4130C"/>
    <w:rsid w:val="00B413B5"/>
    <w:rsid w:val="00B415C3"/>
    <w:rsid w:val="00B4167D"/>
    <w:rsid w:val="00B417F0"/>
    <w:rsid w:val="00B41B8A"/>
    <w:rsid w:val="00B42241"/>
    <w:rsid w:val="00B42326"/>
    <w:rsid w:val="00B4249F"/>
    <w:rsid w:val="00B42BF5"/>
    <w:rsid w:val="00B42F17"/>
    <w:rsid w:val="00B42F63"/>
    <w:rsid w:val="00B430E7"/>
    <w:rsid w:val="00B431F4"/>
    <w:rsid w:val="00B43C5E"/>
    <w:rsid w:val="00B43EFA"/>
    <w:rsid w:val="00B442B2"/>
    <w:rsid w:val="00B44F83"/>
    <w:rsid w:val="00B45347"/>
    <w:rsid w:val="00B45551"/>
    <w:rsid w:val="00B4556E"/>
    <w:rsid w:val="00B4559F"/>
    <w:rsid w:val="00B45FAC"/>
    <w:rsid w:val="00B462E1"/>
    <w:rsid w:val="00B46380"/>
    <w:rsid w:val="00B468A6"/>
    <w:rsid w:val="00B46EDD"/>
    <w:rsid w:val="00B46FB0"/>
    <w:rsid w:val="00B4713B"/>
    <w:rsid w:val="00B475FC"/>
    <w:rsid w:val="00B479B6"/>
    <w:rsid w:val="00B47A3D"/>
    <w:rsid w:val="00B500C8"/>
    <w:rsid w:val="00B5024E"/>
    <w:rsid w:val="00B502E6"/>
    <w:rsid w:val="00B506B7"/>
    <w:rsid w:val="00B50A06"/>
    <w:rsid w:val="00B50BA8"/>
    <w:rsid w:val="00B510F7"/>
    <w:rsid w:val="00B51649"/>
    <w:rsid w:val="00B517B2"/>
    <w:rsid w:val="00B517BC"/>
    <w:rsid w:val="00B517EF"/>
    <w:rsid w:val="00B5185E"/>
    <w:rsid w:val="00B51AF2"/>
    <w:rsid w:val="00B51EC9"/>
    <w:rsid w:val="00B51F49"/>
    <w:rsid w:val="00B52056"/>
    <w:rsid w:val="00B52220"/>
    <w:rsid w:val="00B523D9"/>
    <w:rsid w:val="00B526AD"/>
    <w:rsid w:val="00B52CA0"/>
    <w:rsid w:val="00B52D59"/>
    <w:rsid w:val="00B53191"/>
    <w:rsid w:val="00B5328F"/>
    <w:rsid w:val="00B53F6E"/>
    <w:rsid w:val="00B548CC"/>
    <w:rsid w:val="00B54FD1"/>
    <w:rsid w:val="00B5540B"/>
    <w:rsid w:val="00B5546D"/>
    <w:rsid w:val="00B5547D"/>
    <w:rsid w:val="00B55D04"/>
    <w:rsid w:val="00B55E36"/>
    <w:rsid w:val="00B561C0"/>
    <w:rsid w:val="00B5621D"/>
    <w:rsid w:val="00B56261"/>
    <w:rsid w:val="00B562A1"/>
    <w:rsid w:val="00B5684A"/>
    <w:rsid w:val="00B56D72"/>
    <w:rsid w:val="00B56F94"/>
    <w:rsid w:val="00B571D5"/>
    <w:rsid w:val="00B57428"/>
    <w:rsid w:val="00B577C6"/>
    <w:rsid w:val="00B57C0E"/>
    <w:rsid w:val="00B60107"/>
    <w:rsid w:val="00B60285"/>
    <w:rsid w:val="00B604EC"/>
    <w:rsid w:val="00B60D95"/>
    <w:rsid w:val="00B60FE4"/>
    <w:rsid w:val="00B61060"/>
    <w:rsid w:val="00B6123E"/>
    <w:rsid w:val="00B6136D"/>
    <w:rsid w:val="00B614F5"/>
    <w:rsid w:val="00B616FE"/>
    <w:rsid w:val="00B61D10"/>
    <w:rsid w:val="00B61EF8"/>
    <w:rsid w:val="00B625B0"/>
    <w:rsid w:val="00B63BDE"/>
    <w:rsid w:val="00B63F00"/>
    <w:rsid w:val="00B6481F"/>
    <w:rsid w:val="00B649B3"/>
    <w:rsid w:val="00B64B51"/>
    <w:rsid w:val="00B64E30"/>
    <w:rsid w:val="00B65AE3"/>
    <w:rsid w:val="00B65B9B"/>
    <w:rsid w:val="00B65CAE"/>
    <w:rsid w:val="00B65D27"/>
    <w:rsid w:val="00B6610A"/>
    <w:rsid w:val="00B6619A"/>
    <w:rsid w:val="00B6658C"/>
    <w:rsid w:val="00B66B1E"/>
    <w:rsid w:val="00B66C20"/>
    <w:rsid w:val="00B66C26"/>
    <w:rsid w:val="00B672C9"/>
    <w:rsid w:val="00B674F4"/>
    <w:rsid w:val="00B678AF"/>
    <w:rsid w:val="00B67ADD"/>
    <w:rsid w:val="00B67B2D"/>
    <w:rsid w:val="00B67C28"/>
    <w:rsid w:val="00B70100"/>
    <w:rsid w:val="00B70372"/>
    <w:rsid w:val="00B70A86"/>
    <w:rsid w:val="00B70CA8"/>
    <w:rsid w:val="00B70E86"/>
    <w:rsid w:val="00B7137E"/>
    <w:rsid w:val="00B716E1"/>
    <w:rsid w:val="00B7170B"/>
    <w:rsid w:val="00B7184C"/>
    <w:rsid w:val="00B71AEA"/>
    <w:rsid w:val="00B71BC0"/>
    <w:rsid w:val="00B727EB"/>
    <w:rsid w:val="00B7281C"/>
    <w:rsid w:val="00B72974"/>
    <w:rsid w:val="00B72D66"/>
    <w:rsid w:val="00B730BC"/>
    <w:rsid w:val="00B73C10"/>
    <w:rsid w:val="00B73DF0"/>
    <w:rsid w:val="00B74306"/>
    <w:rsid w:val="00B74BC3"/>
    <w:rsid w:val="00B75199"/>
    <w:rsid w:val="00B75406"/>
    <w:rsid w:val="00B754AA"/>
    <w:rsid w:val="00B754F7"/>
    <w:rsid w:val="00B7572A"/>
    <w:rsid w:val="00B75AD2"/>
    <w:rsid w:val="00B75E67"/>
    <w:rsid w:val="00B75EDB"/>
    <w:rsid w:val="00B76036"/>
    <w:rsid w:val="00B76200"/>
    <w:rsid w:val="00B76580"/>
    <w:rsid w:val="00B76743"/>
    <w:rsid w:val="00B76E6D"/>
    <w:rsid w:val="00B770B1"/>
    <w:rsid w:val="00B770CD"/>
    <w:rsid w:val="00B77738"/>
    <w:rsid w:val="00B779A9"/>
    <w:rsid w:val="00B77A92"/>
    <w:rsid w:val="00B77CB0"/>
    <w:rsid w:val="00B77D74"/>
    <w:rsid w:val="00B77E53"/>
    <w:rsid w:val="00B77F91"/>
    <w:rsid w:val="00B80625"/>
    <w:rsid w:val="00B80978"/>
    <w:rsid w:val="00B80D91"/>
    <w:rsid w:val="00B812CA"/>
    <w:rsid w:val="00B81C1A"/>
    <w:rsid w:val="00B81EC2"/>
    <w:rsid w:val="00B8206E"/>
    <w:rsid w:val="00B8256B"/>
    <w:rsid w:val="00B8316A"/>
    <w:rsid w:val="00B8380C"/>
    <w:rsid w:val="00B83BC5"/>
    <w:rsid w:val="00B840E1"/>
    <w:rsid w:val="00B84736"/>
    <w:rsid w:val="00B84C60"/>
    <w:rsid w:val="00B84D00"/>
    <w:rsid w:val="00B84F5A"/>
    <w:rsid w:val="00B851E8"/>
    <w:rsid w:val="00B8532C"/>
    <w:rsid w:val="00B85492"/>
    <w:rsid w:val="00B8563E"/>
    <w:rsid w:val="00B85EBF"/>
    <w:rsid w:val="00B860D3"/>
    <w:rsid w:val="00B86423"/>
    <w:rsid w:val="00B86462"/>
    <w:rsid w:val="00B86869"/>
    <w:rsid w:val="00B8694D"/>
    <w:rsid w:val="00B87412"/>
    <w:rsid w:val="00B87709"/>
    <w:rsid w:val="00B879E4"/>
    <w:rsid w:val="00B87A8C"/>
    <w:rsid w:val="00B90404"/>
    <w:rsid w:val="00B905F4"/>
    <w:rsid w:val="00B90C0C"/>
    <w:rsid w:val="00B90D81"/>
    <w:rsid w:val="00B912FF"/>
    <w:rsid w:val="00B918F2"/>
    <w:rsid w:val="00B91CC7"/>
    <w:rsid w:val="00B91EDA"/>
    <w:rsid w:val="00B91F56"/>
    <w:rsid w:val="00B9218D"/>
    <w:rsid w:val="00B92651"/>
    <w:rsid w:val="00B92A7E"/>
    <w:rsid w:val="00B92C92"/>
    <w:rsid w:val="00B92F36"/>
    <w:rsid w:val="00B92F50"/>
    <w:rsid w:val="00B93390"/>
    <w:rsid w:val="00B9341D"/>
    <w:rsid w:val="00B935EC"/>
    <w:rsid w:val="00B93648"/>
    <w:rsid w:val="00B9438B"/>
    <w:rsid w:val="00B94894"/>
    <w:rsid w:val="00B94DFF"/>
    <w:rsid w:val="00B95A50"/>
    <w:rsid w:val="00B9606B"/>
    <w:rsid w:val="00B960F1"/>
    <w:rsid w:val="00B9632F"/>
    <w:rsid w:val="00B96815"/>
    <w:rsid w:val="00B9702D"/>
    <w:rsid w:val="00B970AE"/>
    <w:rsid w:val="00B97522"/>
    <w:rsid w:val="00B978F7"/>
    <w:rsid w:val="00B97E26"/>
    <w:rsid w:val="00B97F86"/>
    <w:rsid w:val="00BA014B"/>
    <w:rsid w:val="00BA0438"/>
    <w:rsid w:val="00BA05AC"/>
    <w:rsid w:val="00BA0782"/>
    <w:rsid w:val="00BA119C"/>
    <w:rsid w:val="00BA1423"/>
    <w:rsid w:val="00BA1C36"/>
    <w:rsid w:val="00BA1CDD"/>
    <w:rsid w:val="00BA1F6C"/>
    <w:rsid w:val="00BA206B"/>
    <w:rsid w:val="00BA22E9"/>
    <w:rsid w:val="00BA306E"/>
    <w:rsid w:val="00BA33EB"/>
    <w:rsid w:val="00BA372F"/>
    <w:rsid w:val="00BA3800"/>
    <w:rsid w:val="00BA4382"/>
    <w:rsid w:val="00BA4562"/>
    <w:rsid w:val="00BA5151"/>
    <w:rsid w:val="00BA5513"/>
    <w:rsid w:val="00BA5750"/>
    <w:rsid w:val="00BA5A25"/>
    <w:rsid w:val="00BA5E9B"/>
    <w:rsid w:val="00BA6371"/>
    <w:rsid w:val="00BA654F"/>
    <w:rsid w:val="00BA65DF"/>
    <w:rsid w:val="00BA6700"/>
    <w:rsid w:val="00BA6ADD"/>
    <w:rsid w:val="00BA6E6E"/>
    <w:rsid w:val="00BA70F2"/>
    <w:rsid w:val="00BA728E"/>
    <w:rsid w:val="00BA7292"/>
    <w:rsid w:val="00BA7446"/>
    <w:rsid w:val="00BA7457"/>
    <w:rsid w:val="00BB00A4"/>
    <w:rsid w:val="00BB01BB"/>
    <w:rsid w:val="00BB074F"/>
    <w:rsid w:val="00BB07CC"/>
    <w:rsid w:val="00BB085B"/>
    <w:rsid w:val="00BB0BEC"/>
    <w:rsid w:val="00BB0DEE"/>
    <w:rsid w:val="00BB0F51"/>
    <w:rsid w:val="00BB0FCC"/>
    <w:rsid w:val="00BB11A2"/>
    <w:rsid w:val="00BB1A30"/>
    <w:rsid w:val="00BB1BDC"/>
    <w:rsid w:val="00BB1C35"/>
    <w:rsid w:val="00BB1D20"/>
    <w:rsid w:val="00BB1D48"/>
    <w:rsid w:val="00BB1F90"/>
    <w:rsid w:val="00BB222A"/>
    <w:rsid w:val="00BB241C"/>
    <w:rsid w:val="00BB27EB"/>
    <w:rsid w:val="00BB2844"/>
    <w:rsid w:val="00BB2EDA"/>
    <w:rsid w:val="00BB312D"/>
    <w:rsid w:val="00BB3374"/>
    <w:rsid w:val="00BB3460"/>
    <w:rsid w:val="00BB3EBB"/>
    <w:rsid w:val="00BB4C26"/>
    <w:rsid w:val="00BB4DC4"/>
    <w:rsid w:val="00BB4E9F"/>
    <w:rsid w:val="00BB5209"/>
    <w:rsid w:val="00BB6425"/>
    <w:rsid w:val="00BB6D69"/>
    <w:rsid w:val="00BB6FA8"/>
    <w:rsid w:val="00BB7007"/>
    <w:rsid w:val="00BB7133"/>
    <w:rsid w:val="00BB7834"/>
    <w:rsid w:val="00BB7C30"/>
    <w:rsid w:val="00BB7F93"/>
    <w:rsid w:val="00BC00DE"/>
    <w:rsid w:val="00BC067C"/>
    <w:rsid w:val="00BC0A67"/>
    <w:rsid w:val="00BC0A69"/>
    <w:rsid w:val="00BC0C11"/>
    <w:rsid w:val="00BC108B"/>
    <w:rsid w:val="00BC1405"/>
    <w:rsid w:val="00BC1553"/>
    <w:rsid w:val="00BC25FF"/>
    <w:rsid w:val="00BC262F"/>
    <w:rsid w:val="00BC2B3F"/>
    <w:rsid w:val="00BC369F"/>
    <w:rsid w:val="00BC42B5"/>
    <w:rsid w:val="00BC555A"/>
    <w:rsid w:val="00BC58B6"/>
    <w:rsid w:val="00BC5E27"/>
    <w:rsid w:val="00BC5FCC"/>
    <w:rsid w:val="00BC6BF1"/>
    <w:rsid w:val="00BC6E03"/>
    <w:rsid w:val="00BC7205"/>
    <w:rsid w:val="00BC7A29"/>
    <w:rsid w:val="00BC7E95"/>
    <w:rsid w:val="00BC7FEC"/>
    <w:rsid w:val="00BD0039"/>
    <w:rsid w:val="00BD02D6"/>
    <w:rsid w:val="00BD04E6"/>
    <w:rsid w:val="00BD0680"/>
    <w:rsid w:val="00BD0E3C"/>
    <w:rsid w:val="00BD1000"/>
    <w:rsid w:val="00BD1428"/>
    <w:rsid w:val="00BD14AB"/>
    <w:rsid w:val="00BD19A6"/>
    <w:rsid w:val="00BD21FD"/>
    <w:rsid w:val="00BD265F"/>
    <w:rsid w:val="00BD2FEE"/>
    <w:rsid w:val="00BD3182"/>
    <w:rsid w:val="00BD32EE"/>
    <w:rsid w:val="00BD35A5"/>
    <w:rsid w:val="00BD3C90"/>
    <w:rsid w:val="00BD3D39"/>
    <w:rsid w:val="00BD3F37"/>
    <w:rsid w:val="00BD4D38"/>
    <w:rsid w:val="00BD50FC"/>
    <w:rsid w:val="00BD515B"/>
    <w:rsid w:val="00BD53A6"/>
    <w:rsid w:val="00BD53CF"/>
    <w:rsid w:val="00BD565A"/>
    <w:rsid w:val="00BD58C2"/>
    <w:rsid w:val="00BD5B6D"/>
    <w:rsid w:val="00BD63F8"/>
    <w:rsid w:val="00BD6886"/>
    <w:rsid w:val="00BD7469"/>
    <w:rsid w:val="00BD7525"/>
    <w:rsid w:val="00BD7E43"/>
    <w:rsid w:val="00BE0428"/>
    <w:rsid w:val="00BE0512"/>
    <w:rsid w:val="00BE075A"/>
    <w:rsid w:val="00BE09AE"/>
    <w:rsid w:val="00BE0A00"/>
    <w:rsid w:val="00BE0ACB"/>
    <w:rsid w:val="00BE0B5B"/>
    <w:rsid w:val="00BE0E2B"/>
    <w:rsid w:val="00BE1192"/>
    <w:rsid w:val="00BE1B8B"/>
    <w:rsid w:val="00BE1BE0"/>
    <w:rsid w:val="00BE1D0F"/>
    <w:rsid w:val="00BE28B5"/>
    <w:rsid w:val="00BE2AF7"/>
    <w:rsid w:val="00BE2E41"/>
    <w:rsid w:val="00BE2F27"/>
    <w:rsid w:val="00BE35E5"/>
    <w:rsid w:val="00BE371C"/>
    <w:rsid w:val="00BE46BA"/>
    <w:rsid w:val="00BE49F8"/>
    <w:rsid w:val="00BE4E49"/>
    <w:rsid w:val="00BE5045"/>
    <w:rsid w:val="00BE510B"/>
    <w:rsid w:val="00BE5939"/>
    <w:rsid w:val="00BE5E50"/>
    <w:rsid w:val="00BE5EC0"/>
    <w:rsid w:val="00BE6175"/>
    <w:rsid w:val="00BE63B7"/>
    <w:rsid w:val="00BE65ED"/>
    <w:rsid w:val="00BE6790"/>
    <w:rsid w:val="00BE68E8"/>
    <w:rsid w:val="00BE6997"/>
    <w:rsid w:val="00BE6EEA"/>
    <w:rsid w:val="00BE6F0E"/>
    <w:rsid w:val="00BE6F18"/>
    <w:rsid w:val="00BE7032"/>
    <w:rsid w:val="00BE7136"/>
    <w:rsid w:val="00BE7352"/>
    <w:rsid w:val="00BE771D"/>
    <w:rsid w:val="00BE77A7"/>
    <w:rsid w:val="00BE7834"/>
    <w:rsid w:val="00BE7DFA"/>
    <w:rsid w:val="00BE7E09"/>
    <w:rsid w:val="00BE7EED"/>
    <w:rsid w:val="00BE7EF7"/>
    <w:rsid w:val="00BF03C4"/>
    <w:rsid w:val="00BF1146"/>
    <w:rsid w:val="00BF162A"/>
    <w:rsid w:val="00BF1E84"/>
    <w:rsid w:val="00BF1ED8"/>
    <w:rsid w:val="00BF29D0"/>
    <w:rsid w:val="00BF2D2E"/>
    <w:rsid w:val="00BF313F"/>
    <w:rsid w:val="00BF3814"/>
    <w:rsid w:val="00BF3E93"/>
    <w:rsid w:val="00BF409A"/>
    <w:rsid w:val="00BF4162"/>
    <w:rsid w:val="00BF4262"/>
    <w:rsid w:val="00BF4357"/>
    <w:rsid w:val="00BF454A"/>
    <w:rsid w:val="00BF4931"/>
    <w:rsid w:val="00BF52DE"/>
    <w:rsid w:val="00BF5464"/>
    <w:rsid w:val="00BF5489"/>
    <w:rsid w:val="00BF5747"/>
    <w:rsid w:val="00BF5768"/>
    <w:rsid w:val="00BF5A01"/>
    <w:rsid w:val="00BF5FA1"/>
    <w:rsid w:val="00BF6996"/>
    <w:rsid w:val="00BF6EE9"/>
    <w:rsid w:val="00BF733E"/>
    <w:rsid w:val="00BF770D"/>
    <w:rsid w:val="00BF7CCB"/>
    <w:rsid w:val="00BF7D32"/>
    <w:rsid w:val="00BF7F28"/>
    <w:rsid w:val="00C00094"/>
    <w:rsid w:val="00C008FD"/>
    <w:rsid w:val="00C00B8B"/>
    <w:rsid w:val="00C00BB5"/>
    <w:rsid w:val="00C00C57"/>
    <w:rsid w:val="00C0149A"/>
    <w:rsid w:val="00C0159F"/>
    <w:rsid w:val="00C02036"/>
    <w:rsid w:val="00C021AF"/>
    <w:rsid w:val="00C0229B"/>
    <w:rsid w:val="00C02549"/>
    <w:rsid w:val="00C02AEC"/>
    <w:rsid w:val="00C0361D"/>
    <w:rsid w:val="00C03878"/>
    <w:rsid w:val="00C03F52"/>
    <w:rsid w:val="00C042D0"/>
    <w:rsid w:val="00C04732"/>
    <w:rsid w:val="00C04900"/>
    <w:rsid w:val="00C04C68"/>
    <w:rsid w:val="00C05060"/>
    <w:rsid w:val="00C0508D"/>
    <w:rsid w:val="00C0527A"/>
    <w:rsid w:val="00C0540A"/>
    <w:rsid w:val="00C0542A"/>
    <w:rsid w:val="00C0545F"/>
    <w:rsid w:val="00C05591"/>
    <w:rsid w:val="00C059F9"/>
    <w:rsid w:val="00C0603C"/>
    <w:rsid w:val="00C06664"/>
    <w:rsid w:val="00C06BC6"/>
    <w:rsid w:val="00C06F43"/>
    <w:rsid w:val="00C06FE3"/>
    <w:rsid w:val="00C07065"/>
    <w:rsid w:val="00C077DF"/>
    <w:rsid w:val="00C07EB9"/>
    <w:rsid w:val="00C10472"/>
    <w:rsid w:val="00C10557"/>
    <w:rsid w:val="00C10C0F"/>
    <w:rsid w:val="00C10E66"/>
    <w:rsid w:val="00C10F50"/>
    <w:rsid w:val="00C1137D"/>
    <w:rsid w:val="00C147E0"/>
    <w:rsid w:val="00C1526E"/>
    <w:rsid w:val="00C160FA"/>
    <w:rsid w:val="00C1619D"/>
    <w:rsid w:val="00C162B7"/>
    <w:rsid w:val="00C1640C"/>
    <w:rsid w:val="00C16809"/>
    <w:rsid w:val="00C169FE"/>
    <w:rsid w:val="00C16AA7"/>
    <w:rsid w:val="00C16AD7"/>
    <w:rsid w:val="00C16ED1"/>
    <w:rsid w:val="00C171C2"/>
    <w:rsid w:val="00C174D3"/>
    <w:rsid w:val="00C1764F"/>
    <w:rsid w:val="00C178B9"/>
    <w:rsid w:val="00C17929"/>
    <w:rsid w:val="00C17CE6"/>
    <w:rsid w:val="00C207AA"/>
    <w:rsid w:val="00C209E8"/>
    <w:rsid w:val="00C21452"/>
    <w:rsid w:val="00C2244B"/>
    <w:rsid w:val="00C22C64"/>
    <w:rsid w:val="00C230B9"/>
    <w:rsid w:val="00C2319D"/>
    <w:rsid w:val="00C233DF"/>
    <w:rsid w:val="00C23499"/>
    <w:rsid w:val="00C234ED"/>
    <w:rsid w:val="00C23C23"/>
    <w:rsid w:val="00C240F5"/>
    <w:rsid w:val="00C24236"/>
    <w:rsid w:val="00C24A33"/>
    <w:rsid w:val="00C24EA0"/>
    <w:rsid w:val="00C24F69"/>
    <w:rsid w:val="00C2509A"/>
    <w:rsid w:val="00C25169"/>
    <w:rsid w:val="00C25370"/>
    <w:rsid w:val="00C253F9"/>
    <w:rsid w:val="00C25535"/>
    <w:rsid w:val="00C2557E"/>
    <w:rsid w:val="00C2585B"/>
    <w:rsid w:val="00C260B2"/>
    <w:rsid w:val="00C26717"/>
    <w:rsid w:val="00C26A5A"/>
    <w:rsid w:val="00C26C13"/>
    <w:rsid w:val="00C275FB"/>
    <w:rsid w:val="00C277F9"/>
    <w:rsid w:val="00C2783F"/>
    <w:rsid w:val="00C27972"/>
    <w:rsid w:val="00C27998"/>
    <w:rsid w:val="00C27D15"/>
    <w:rsid w:val="00C301C4"/>
    <w:rsid w:val="00C3054F"/>
    <w:rsid w:val="00C30674"/>
    <w:rsid w:val="00C3072B"/>
    <w:rsid w:val="00C30793"/>
    <w:rsid w:val="00C31312"/>
    <w:rsid w:val="00C31F2B"/>
    <w:rsid w:val="00C31FA1"/>
    <w:rsid w:val="00C32116"/>
    <w:rsid w:val="00C32929"/>
    <w:rsid w:val="00C32FBF"/>
    <w:rsid w:val="00C3351A"/>
    <w:rsid w:val="00C33DD5"/>
    <w:rsid w:val="00C34224"/>
    <w:rsid w:val="00C342AF"/>
    <w:rsid w:val="00C3458F"/>
    <w:rsid w:val="00C34B2B"/>
    <w:rsid w:val="00C34E1D"/>
    <w:rsid w:val="00C34E8F"/>
    <w:rsid w:val="00C34F5C"/>
    <w:rsid w:val="00C35057"/>
    <w:rsid w:val="00C35306"/>
    <w:rsid w:val="00C35BBA"/>
    <w:rsid w:val="00C35ECB"/>
    <w:rsid w:val="00C36282"/>
    <w:rsid w:val="00C366D6"/>
    <w:rsid w:val="00C369E7"/>
    <w:rsid w:val="00C36A8B"/>
    <w:rsid w:val="00C36F1F"/>
    <w:rsid w:val="00C3761B"/>
    <w:rsid w:val="00C37CD1"/>
    <w:rsid w:val="00C37FF3"/>
    <w:rsid w:val="00C40032"/>
    <w:rsid w:val="00C40190"/>
    <w:rsid w:val="00C4067C"/>
    <w:rsid w:val="00C40E72"/>
    <w:rsid w:val="00C411E1"/>
    <w:rsid w:val="00C41415"/>
    <w:rsid w:val="00C41BE8"/>
    <w:rsid w:val="00C42AAF"/>
    <w:rsid w:val="00C42C96"/>
    <w:rsid w:val="00C430F1"/>
    <w:rsid w:val="00C431CA"/>
    <w:rsid w:val="00C43369"/>
    <w:rsid w:val="00C4345D"/>
    <w:rsid w:val="00C43678"/>
    <w:rsid w:val="00C436DB"/>
    <w:rsid w:val="00C43804"/>
    <w:rsid w:val="00C438A1"/>
    <w:rsid w:val="00C43AFE"/>
    <w:rsid w:val="00C44157"/>
    <w:rsid w:val="00C442AC"/>
    <w:rsid w:val="00C4456D"/>
    <w:rsid w:val="00C4475F"/>
    <w:rsid w:val="00C449E1"/>
    <w:rsid w:val="00C45369"/>
    <w:rsid w:val="00C45E2C"/>
    <w:rsid w:val="00C46050"/>
    <w:rsid w:val="00C46349"/>
    <w:rsid w:val="00C46467"/>
    <w:rsid w:val="00C465AA"/>
    <w:rsid w:val="00C46640"/>
    <w:rsid w:val="00C467B1"/>
    <w:rsid w:val="00C46911"/>
    <w:rsid w:val="00C46B15"/>
    <w:rsid w:val="00C470C5"/>
    <w:rsid w:val="00C47198"/>
    <w:rsid w:val="00C47404"/>
    <w:rsid w:val="00C47652"/>
    <w:rsid w:val="00C47791"/>
    <w:rsid w:val="00C47C82"/>
    <w:rsid w:val="00C50191"/>
    <w:rsid w:val="00C50708"/>
    <w:rsid w:val="00C50CA0"/>
    <w:rsid w:val="00C518D3"/>
    <w:rsid w:val="00C51B24"/>
    <w:rsid w:val="00C520C9"/>
    <w:rsid w:val="00C53569"/>
    <w:rsid w:val="00C5394F"/>
    <w:rsid w:val="00C53A81"/>
    <w:rsid w:val="00C53AD6"/>
    <w:rsid w:val="00C53B91"/>
    <w:rsid w:val="00C53DC0"/>
    <w:rsid w:val="00C543CD"/>
    <w:rsid w:val="00C5483B"/>
    <w:rsid w:val="00C54A05"/>
    <w:rsid w:val="00C54A75"/>
    <w:rsid w:val="00C54FC3"/>
    <w:rsid w:val="00C55365"/>
    <w:rsid w:val="00C558E0"/>
    <w:rsid w:val="00C5608B"/>
    <w:rsid w:val="00C5612D"/>
    <w:rsid w:val="00C56536"/>
    <w:rsid w:val="00C567F3"/>
    <w:rsid w:val="00C56988"/>
    <w:rsid w:val="00C57647"/>
    <w:rsid w:val="00C57797"/>
    <w:rsid w:val="00C5786D"/>
    <w:rsid w:val="00C6016B"/>
    <w:rsid w:val="00C60276"/>
    <w:rsid w:val="00C60446"/>
    <w:rsid w:val="00C6044D"/>
    <w:rsid w:val="00C60911"/>
    <w:rsid w:val="00C60E86"/>
    <w:rsid w:val="00C61D9B"/>
    <w:rsid w:val="00C6258E"/>
    <w:rsid w:val="00C62809"/>
    <w:rsid w:val="00C62959"/>
    <w:rsid w:val="00C62B7F"/>
    <w:rsid w:val="00C62B8D"/>
    <w:rsid w:val="00C62E98"/>
    <w:rsid w:val="00C62FD0"/>
    <w:rsid w:val="00C633C9"/>
    <w:rsid w:val="00C63575"/>
    <w:rsid w:val="00C637E9"/>
    <w:rsid w:val="00C64605"/>
    <w:rsid w:val="00C64961"/>
    <w:rsid w:val="00C64BEA"/>
    <w:rsid w:val="00C64C79"/>
    <w:rsid w:val="00C64FCB"/>
    <w:rsid w:val="00C654AD"/>
    <w:rsid w:val="00C657A1"/>
    <w:rsid w:val="00C65984"/>
    <w:rsid w:val="00C65CD9"/>
    <w:rsid w:val="00C65FAE"/>
    <w:rsid w:val="00C66E1F"/>
    <w:rsid w:val="00C672C6"/>
    <w:rsid w:val="00C67C10"/>
    <w:rsid w:val="00C701BE"/>
    <w:rsid w:val="00C7054E"/>
    <w:rsid w:val="00C70C31"/>
    <w:rsid w:val="00C7120D"/>
    <w:rsid w:val="00C71906"/>
    <w:rsid w:val="00C72299"/>
    <w:rsid w:val="00C72695"/>
    <w:rsid w:val="00C726B6"/>
    <w:rsid w:val="00C72F7F"/>
    <w:rsid w:val="00C72FB1"/>
    <w:rsid w:val="00C73034"/>
    <w:rsid w:val="00C73382"/>
    <w:rsid w:val="00C73A17"/>
    <w:rsid w:val="00C741B8"/>
    <w:rsid w:val="00C744B1"/>
    <w:rsid w:val="00C74A09"/>
    <w:rsid w:val="00C74AD6"/>
    <w:rsid w:val="00C74B38"/>
    <w:rsid w:val="00C74D25"/>
    <w:rsid w:val="00C75333"/>
    <w:rsid w:val="00C753C8"/>
    <w:rsid w:val="00C75B52"/>
    <w:rsid w:val="00C75E80"/>
    <w:rsid w:val="00C76005"/>
    <w:rsid w:val="00C7605F"/>
    <w:rsid w:val="00C76655"/>
    <w:rsid w:val="00C76912"/>
    <w:rsid w:val="00C76FA9"/>
    <w:rsid w:val="00C77153"/>
    <w:rsid w:val="00C77196"/>
    <w:rsid w:val="00C7720D"/>
    <w:rsid w:val="00C7779C"/>
    <w:rsid w:val="00C77ACA"/>
    <w:rsid w:val="00C8019E"/>
    <w:rsid w:val="00C80A81"/>
    <w:rsid w:val="00C80D76"/>
    <w:rsid w:val="00C80DF5"/>
    <w:rsid w:val="00C8199B"/>
    <w:rsid w:val="00C81AF8"/>
    <w:rsid w:val="00C81DFA"/>
    <w:rsid w:val="00C82542"/>
    <w:rsid w:val="00C82694"/>
    <w:rsid w:val="00C828A4"/>
    <w:rsid w:val="00C829AC"/>
    <w:rsid w:val="00C82B37"/>
    <w:rsid w:val="00C833F9"/>
    <w:rsid w:val="00C8356C"/>
    <w:rsid w:val="00C838A2"/>
    <w:rsid w:val="00C840AD"/>
    <w:rsid w:val="00C84523"/>
    <w:rsid w:val="00C845E0"/>
    <w:rsid w:val="00C845EE"/>
    <w:rsid w:val="00C84AB6"/>
    <w:rsid w:val="00C84BDD"/>
    <w:rsid w:val="00C84C10"/>
    <w:rsid w:val="00C84FDE"/>
    <w:rsid w:val="00C854A0"/>
    <w:rsid w:val="00C85827"/>
    <w:rsid w:val="00C85AF6"/>
    <w:rsid w:val="00C85DD6"/>
    <w:rsid w:val="00C85EB1"/>
    <w:rsid w:val="00C8630B"/>
    <w:rsid w:val="00C8687E"/>
    <w:rsid w:val="00C86A0A"/>
    <w:rsid w:val="00C86DE2"/>
    <w:rsid w:val="00C86E09"/>
    <w:rsid w:val="00C86F62"/>
    <w:rsid w:val="00C87451"/>
    <w:rsid w:val="00C875EC"/>
    <w:rsid w:val="00C87EC4"/>
    <w:rsid w:val="00C9024A"/>
    <w:rsid w:val="00C90427"/>
    <w:rsid w:val="00C904CB"/>
    <w:rsid w:val="00C904EF"/>
    <w:rsid w:val="00C9060A"/>
    <w:rsid w:val="00C907E1"/>
    <w:rsid w:val="00C90D92"/>
    <w:rsid w:val="00C91F9F"/>
    <w:rsid w:val="00C923C3"/>
    <w:rsid w:val="00C92742"/>
    <w:rsid w:val="00C928F4"/>
    <w:rsid w:val="00C92EFE"/>
    <w:rsid w:val="00C9310F"/>
    <w:rsid w:val="00C9330C"/>
    <w:rsid w:val="00C9372D"/>
    <w:rsid w:val="00C94080"/>
    <w:rsid w:val="00C942D5"/>
    <w:rsid w:val="00C9474C"/>
    <w:rsid w:val="00C94AB7"/>
    <w:rsid w:val="00C94CC0"/>
    <w:rsid w:val="00C951BB"/>
    <w:rsid w:val="00C95357"/>
    <w:rsid w:val="00C957AB"/>
    <w:rsid w:val="00C96277"/>
    <w:rsid w:val="00C9656E"/>
    <w:rsid w:val="00C96B9D"/>
    <w:rsid w:val="00C96BC2"/>
    <w:rsid w:val="00C96FBF"/>
    <w:rsid w:val="00C9727C"/>
    <w:rsid w:val="00C97454"/>
    <w:rsid w:val="00C97FBC"/>
    <w:rsid w:val="00CA0245"/>
    <w:rsid w:val="00CA0260"/>
    <w:rsid w:val="00CA0301"/>
    <w:rsid w:val="00CA03D4"/>
    <w:rsid w:val="00CA0646"/>
    <w:rsid w:val="00CA092E"/>
    <w:rsid w:val="00CA0CED"/>
    <w:rsid w:val="00CA0F8C"/>
    <w:rsid w:val="00CA165B"/>
    <w:rsid w:val="00CA1B90"/>
    <w:rsid w:val="00CA1CD1"/>
    <w:rsid w:val="00CA1D11"/>
    <w:rsid w:val="00CA1FD3"/>
    <w:rsid w:val="00CA2166"/>
    <w:rsid w:val="00CA225A"/>
    <w:rsid w:val="00CA22E7"/>
    <w:rsid w:val="00CA2747"/>
    <w:rsid w:val="00CA28C7"/>
    <w:rsid w:val="00CA309F"/>
    <w:rsid w:val="00CA322D"/>
    <w:rsid w:val="00CA324B"/>
    <w:rsid w:val="00CA37AB"/>
    <w:rsid w:val="00CA3D29"/>
    <w:rsid w:val="00CA402E"/>
    <w:rsid w:val="00CA40C1"/>
    <w:rsid w:val="00CA426D"/>
    <w:rsid w:val="00CA4320"/>
    <w:rsid w:val="00CA4394"/>
    <w:rsid w:val="00CA49C7"/>
    <w:rsid w:val="00CA49D7"/>
    <w:rsid w:val="00CA4A74"/>
    <w:rsid w:val="00CA4EEF"/>
    <w:rsid w:val="00CA508D"/>
    <w:rsid w:val="00CA5555"/>
    <w:rsid w:val="00CA5B89"/>
    <w:rsid w:val="00CA612C"/>
    <w:rsid w:val="00CA6641"/>
    <w:rsid w:val="00CA6774"/>
    <w:rsid w:val="00CA69B1"/>
    <w:rsid w:val="00CA7090"/>
    <w:rsid w:val="00CA717C"/>
    <w:rsid w:val="00CA7314"/>
    <w:rsid w:val="00CA749C"/>
    <w:rsid w:val="00CA75BD"/>
    <w:rsid w:val="00CA7805"/>
    <w:rsid w:val="00CA7FCD"/>
    <w:rsid w:val="00CB02DF"/>
    <w:rsid w:val="00CB04D3"/>
    <w:rsid w:val="00CB05C9"/>
    <w:rsid w:val="00CB0AC0"/>
    <w:rsid w:val="00CB0D77"/>
    <w:rsid w:val="00CB10F6"/>
    <w:rsid w:val="00CB11A0"/>
    <w:rsid w:val="00CB12CB"/>
    <w:rsid w:val="00CB17B2"/>
    <w:rsid w:val="00CB1C43"/>
    <w:rsid w:val="00CB20FE"/>
    <w:rsid w:val="00CB2597"/>
    <w:rsid w:val="00CB2740"/>
    <w:rsid w:val="00CB290D"/>
    <w:rsid w:val="00CB2C55"/>
    <w:rsid w:val="00CB2F27"/>
    <w:rsid w:val="00CB2F43"/>
    <w:rsid w:val="00CB309C"/>
    <w:rsid w:val="00CB30CC"/>
    <w:rsid w:val="00CB3134"/>
    <w:rsid w:val="00CB389E"/>
    <w:rsid w:val="00CB3918"/>
    <w:rsid w:val="00CB3A6B"/>
    <w:rsid w:val="00CB3B18"/>
    <w:rsid w:val="00CB3B90"/>
    <w:rsid w:val="00CB3FF0"/>
    <w:rsid w:val="00CB4063"/>
    <w:rsid w:val="00CB4511"/>
    <w:rsid w:val="00CB4559"/>
    <w:rsid w:val="00CB4696"/>
    <w:rsid w:val="00CB5214"/>
    <w:rsid w:val="00CB5CE8"/>
    <w:rsid w:val="00CB5E1B"/>
    <w:rsid w:val="00CB627A"/>
    <w:rsid w:val="00CB6A60"/>
    <w:rsid w:val="00CB6B40"/>
    <w:rsid w:val="00CB6D5D"/>
    <w:rsid w:val="00CB6EFD"/>
    <w:rsid w:val="00CB780A"/>
    <w:rsid w:val="00CB795B"/>
    <w:rsid w:val="00CB7E02"/>
    <w:rsid w:val="00CB7E2A"/>
    <w:rsid w:val="00CC0085"/>
    <w:rsid w:val="00CC009C"/>
    <w:rsid w:val="00CC0174"/>
    <w:rsid w:val="00CC080F"/>
    <w:rsid w:val="00CC08E5"/>
    <w:rsid w:val="00CC0C0A"/>
    <w:rsid w:val="00CC0DD8"/>
    <w:rsid w:val="00CC2379"/>
    <w:rsid w:val="00CC23DD"/>
    <w:rsid w:val="00CC2715"/>
    <w:rsid w:val="00CC285D"/>
    <w:rsid w:val="00CC2959"/>
    <w:rsid w:val="00CC2D0A"/>
    <w:rsid w:val="00CC2E85"/>
    <w:rsid w:val="00CC3335"/>
    <w:rsid w:val="00CC37BE"/>
    <w:rsid w:val="00CC3A5A"/>
    <w:rsid w:val="00CC3B46"/>
    <w:rsid w:val="00CC3C57"/>
    <w:rsid w:val="00CC4796"/>
    <w:rsid w:val="00CC4988"/>
    <w:rsid w:val="00CC4A65"/>
    <w:rsid w:val="00CC51B9"/>
    <w:rsid w:val="00CC522D"/>
    <w:rsid w:val="00CC55AD"/>
    <w:rsid w:val="00CC5691"/>
    <w:rsid w:val="00CC578B"/>
    <w:rsid w:val="00CC5C96"/>
    <w:rsid w:val="00CC5DB9"/>
    <w:rsid w:val="00CC662A"/>
    <w:rsid w:val="00CC6975"/>
    <w:rsid w:val="00CC6982"/>
    <w:rsid w:val="00CC6E2F"/>
    <w:rsid w:val="00CC76BB"/>
    <w:rsid w:val="00CC7769"/>
    <w:rsid w:val="00CC788B"/>
    <w:rsid w:val="00CC790E"/>
    <w:rsid w:val="00CC7F60"/>
    <w:rsid w:val="00CD1170"/>
    <w:rsid w:val="00CD1273"/>
    <w:rsid w:val="00CD14C2"/>
    <w:rsid w:val="00CD18B2"/>
    <w:rsid w:val="00CD2213"/>
    <w:rsid w:val="00CD2556"/>
    <w:rsid w:val="00CD333E"/>
    <w:rsid w:val="00CD364E"/>
    <w:rsid w:val="00CD394B"/>
    <w:rsid w:val="00CD3E5F"/>
    <w:rsid w:val="00CD41C5"/>
    <w:rsid w:val="00CD4E45"/>
    <w:rsid w:val="00CD5277"/>
    <w:rsid w:val="00CD538D"/>
    <w:rsid w:val="00CD5542"/>
    <w:rsid w:val="00CD55A7"/>
    <w:rsid w:val="00CD56D8"/>
    <w:rsid w:val="00CD588C"/>
    <w:rsid w:val="00CD6519"/>
    <w:rsid w:val="00CD67D9"/>
    <w:rsid w:val="00CD6822"/>
    <w:rsid w:val="00CD6B3C"/>
    <w:rsid w:val="00CD7721"/>
    <w:rsid w:val="00CD78C4"/>
    <w:rsid w:val="00CD7914"/>
    <w:rsid w:val="00CD79BE"/>
    <w:rsid w:val="00CD7B63"/>
    <w:rsid w:val="00CE004C"/>
    <w:rsid w:val="00CE06CB"/>
    <w:rsid w:val="00CE0733"/>
    <w:rsid w:val="00CE07E6"/>
    <w:rsid w:val="00CE0807"/>
    <w:rsid w:val="00CE08C7"/>
    <w:rsid w:val="00CE0961"/>
    <w:rsid w:val="00CE0E38"/>
    <w:rsid w:val="00CE0F3D"/>
    <w:rsid w:val="00CE1263"/>
    <w:rsid w:val="00CE1831"/>
    <w:rsid w:val="00CE1BAC"/>
    <w:rsid w:val="00CE1BEC"/>
    <w:rsid w:val="00CE1E3B"/>
    <w:rsid w:val="00CE3386"/>
    <w:rsid w:val="00CE35CA"/>
    <w:rsid w:val="00CE36C4"/>
    <w:rsid w:val="00CE3A94"/>
    <w:rsid w:val="00CE40A5"/>
    <w:rsid w:val="00CE4EA0"/>
    <w:rsid w:val="00CE664D"/>
    <w:rsid w:val="00CE6B2C"/>
    <w:rsid w:val="00CE6F6E"/>
    <w:rsid w:val="00CE787D"/>
    <w:rsid w:val="00CE7B6A"/>
    <w:rsid w:val="00CE7EC3"/>
    <w:rsid w:val="00CE7F77"/>
    <w:rsid w:val="00CF001C"/>
    <w:rsid w:val="00CF0C8A"/>
    <w:rsid w:val="00CF12ED"/>
    <w:rsid w:val="00CF17A6"/>
    <w:rsid w:val="00CF1B33"/>
    <w:rsid w:val="00CF2127"/>
    <w:rsid w:val="00CF220B"/>
    <w:rsid w:val="00CF2365"/>
    <w:rsid w:val="00CF2875"/>
    <w:rsid w:val="00CF32A4"/>
    <w:rsid w:val="00CF374E"/>
    <w:rsid w:val="00CF37C0"/>
    <w:rsid w:val="00CF3CA4"/>
    <w:rsid w:val="00CF3DD0"/>
    <w:rsid w:val="00CF4437"/>
    <w:rsid w:val="00CF46C4"/>
    <w:rsid w:val="00CF4B20"/>
    <w:rsid w:val="00CF4CC2"/>
    <w:rsid w:val="00CF51BD"/>
    <w:rsid w:val="00CF5315"/>
    <w:rsid w:val="00CF55CE"/>
    <w:rsid w:val="00CF5B27"/>
    <w:rsid w:val="00CF5CC4"/>
    <w:rsid w:val="00CF5FE7"/>
    <w:rsid w:val="00CF6172"/>
    <w:rsid w:val="00CF68F6"/>
    <w:rsid w:val="00CF6F82"/>
    <w:rsid w:val="00CF70B6"/>
    <w:rsid w:val="00CF727B"/>
    <w:rsid w:val="00CF7661"/>
    <w:rsid w:val="00CF78E5"/>
    <w:rsid w:val="00CF7B61"/>
    <w:rsid w:val="00D00BE0"/>
    <w:rsid w:val="00D01182"/>
    <w:rsid w:val="00D01519"/>
    <w:rsid w:val="00D01D0F"/>
    <w:rsid w:val="00D02023"/>
    <w:rsid w:val="00D024C6"/>
    <w:rsid w:val="00D02BF2"/>
    <w:rsid w:val="00D0314B"/>
    <w:rsid w:val="00D03297"/>
    <w:rsid w:val="00D03D81"/>
    <w:rsid w:val="00D04034"/>
    <w:rsid w:val="00D042EA"/>
    <w:rsid w:val="00D04DD7"/>
    <w:rsid w:val="00D04FDB"/>
    <w:rsid w:val="00D05996"/>
    <w:rsid w:val="00D060DE"/>
    <w:rsid w:val="00D06526"/>
    <w:rsid w:val="00D06882"/>
    <w:rsid w:val="00D06C50"/>
    <w:rsid w:val="00D06D02"/>
    <w:rsid w:val="00D06DDB"/>
    <w:rsid w:val="00D0742D"/>
    <w:rsid w:val="00D0748F"/>
    <w:rsid w:val="00D07823"/>
    <w:rsid w:val="00D07AEB"/>
    <w:rsid w:val="00D07C5C"/>
    <w:rsid w:val="00D07D95"/>
    <w:rsid w:val="00D10291"/>
    <w:rsid w:val="00D1047F"/>
    <w:rsid w:val="00D10598"/>
    <w:rsid w:val="00D105CA"/>
    <w:rsid w:val="00D106C3"/>
    <w:rsid w:val="00D10B23"/>
    <w:rsid w:val="00D110BF"/>
    <w:rsid w:val="00D115B2"/>
    <w:rsid w:val="00D121AE"/>
    <w:rsid w:val="00D123A9"/>
    <w:rsid w:val="00D1276E"/>
    <w:rsid w:val="00D128A2"/>
    <w:rsid w:val="00D1308A"/>
    <w:rsid w:val="00D131F7"/>
    <w:rsid w:val="00D1331E"/>
    <w:rsid w:val="00D135AD"/>
    <w:rsid w:val="00D13AAB"/>
    <w:rsid w:val="00D141DE"/>
    <w:rsid w:val="00D14F95"/>
    <w:rsid w:val="00D15103"/>
    <w:rsid w:val="00D1532C"/>
    <w:rsid w:val="00D154BB"/>
    <w:rsid w:val="00D15688"/>
    <w:rsid w:val="00D15707"/>
    <w:rsid w:val="00D15731"/>
    <w:rsid w:val="00D15980"/>
    <w:rsid w:val="00D15B1C"/>
    <w:rsid w:val="00D15DC2"/>
    <w:rsid w:val="00D1689E"/>
    <w:rsid w:val="00D16985"/>
    <w:rsid w:val="00D16EEC"/>
    <w:rsid w:val="00D174A2"/>
    <w:rsid w:val="00D17A18"/>
    <w:rsid w:val="00D17EF3"/>
    <w:rsid w:val="00D17FE3"/>
    <w:rsid w:val="00D20AD1"/>
    <w:rsid w:val="00D20D49"/>
    <w:rsid w:val="00D2117D"/>
    <w:rsid w:val="00D21516"/>
    <w:rsid w:val="00D2161E"/>
    <w:rsid w:val="00D21916"/>
    <w:rsid w:val="00D21921"/>
    <w:rsid w:val="00D21BFF"/>
    <w:rsid w:val="00D2297D"/>
    <w:rsid w:val="00D232F9"/>
    <w:rsid w:val="00D23458"/>
    <w:rsid w:val="00D235FE"/>
    <w:rsid w:val="00D23737"/>
    <w:rsid w:val="00D24287"/>
    <w:rsid w:val="00D242A8"/>
    <w:rsid w:val="00D24B45"/>
    <w:rsid w:val="00D255AD"/>
    <w:rsid w:val="00D255B5"/>
    <w:rsid w:val="00D25868"/>
    <w:rsid w:val="00D259B2"/>
    <w:rsid w:val="00D26298"/>
    <w:rsid w:val="00D264B9"/>
    <w:rsid w:val="00D26506"/>
    <w:rsid w:val="00D269A9"/>
    <w:rsid w:val="00D26CE5"/>
    <w:rsid w:val="00D2701C"/>
    <w:rsid w:val="00D2712F"/>
    <w:rsid w:val="00D274B8"/>
    <w:rsid w:val="00D27546"/>
    <w:rsid w:val="00D27AFF"/>
    <w:rsid w:val="00D27BAE"/>
    <w:rsid w:val="00D27FDD"/>
    <w:rsid w:val="00D30106"/>
    <w:rsid w:val="00D3057B"/>
    <w:rsid w:val="00D30806"/>
    <w:rsid w:val="00D30E92"/>
    <w:rsid w:val="00D30EC2"/>
    <w:rsid w:val="00D30F65"/>
    <w:rsid w:val="00D3109D"/>
    <w:rsid w:val="00D317C6"/>
    <w:rsid w:val="00D31A8C"/>
    <w:rsid w:val="00D31DEA"/>
    <w:rsid w:val="00D3223C"/>
    <w:rsid w:val="00D32B6E"/>
    <w:rsid w:val="00D32B71"/>
    <w:rsid w:val="00D32E14"/>
    <w:rsid w:val="00D32F9E"/>
    <w:rsid w:val="00D33129"/>
    <w:rsid w:val="00D3352A"/>
    <w:rsid w:val="00D33DC6"/>
    <w:rsid w:val="00D33DF2"/>
    <w:rsid w:val="00D343CC"/>
    <w:rsid w:val="00D34575"/>
    <w:rsid w:val="00D34626"/>
    <w:rsid w:val="00D3473A"/>
    <w:rsid w:val="00D34897"/>
    <w:rsid w:val="00D35043"/>
    <w:rsid w:val="00D353B6"/>
    <w:rsid w:val="00D35A4E"/>
    <w:rsid w:val="00D35CB4"/>
    <w:rsid w:val="00D366C6"/>
    <w:rsid w:val="00D36855"/>
    <w:rsid w:val="00D36C21"/>
    <w:rsid w:val="00D3707A"/>
    <w:rsid w:val="00D372F5"/>
    <w:rsid w:val="00D37328"/>
    <w:rsid w:val="00D40A60"/>
    <w:rsid w:val="00D41184"/>
    <w:rsid w:val="00D41419"/>
    <w:rsid w:val="00D41855"/>
    <w:rsid w:val="00D41DB4"/>
    <w:rsid w:val="00D41F65"/>
    <w:rsid w:val="00D42110"/>
    <w:rsid w:val="00D423D0"/>
    <w:rsid w:val="00D427DE"/>
    <w:rsid w:val="00D42968"/>
    <w:rsid w:val="00D42A93"/>
    <w:rsid w:val="00D42BC9"/>
    <w:rsid w:val="00D42D77"/>
    <w:rsid w:val="00D435A2"/>
    <w:rsid w:val="00D43782"/>
    <w:rsid w:val="00D4379E"/>
    <w:rsid w:val="00D437A1"/>
    <w:rsid w:val="00D44CE7"/>
    <w:rsid w:val="00D44E37"/>
    <w:rsid w:val="00D44EAA"/>
    <w:rsid w:val="00D44F90"/>
    <w:rsid w:val="00D452C2"/>
    <w:rsid w:val="00D453BA"/>
    <w:rsid w:val="00D45459"/>
    <w:rsid w:val="00D456AD"/>
    <w:rsid w:val="00D45AF0"/>
    <w:rsid w:val="00D45CCF"/>
    <w:rsid w:val="00D45E1E"/>
    <w:rsid w:val="00D46318"/>
    <w:rsid w:val="00D46331"/>
    <w:rsid w:val="00D4643E"/>
    <w:rsid w:val="00D466F8"/>
    <w:rsid w:val="00D47630"/>
    <w:rsid w:val="00D47980"/>
    <w:rsid w:val="00D47C3D"/>
    <w:rsid w:val="00D47E7B"/>
    <w:rsid w:val="00D5076B"/>
    <w:rsid w:val="00D50986"/>
    <w:rsid w:val="00D50C76"/>
    <w:rsid w:val="00D50CD2"/>
    <w:rsid w:val="00D512E1"/>
    <w:rsid w:val="00D5198E"/>
    <w:rsid w:val="00D51DAE"/>
    <w:rsid w:val="00D5234B"/>
    <w:rsid w:val="00D525AD"/>
    <w:rsid w:val="00D52A77"/>
    <w:rsid w:val="00D532D8"/>
    <w:rsid w:val="00D537D6"/>
    <w:rsid w:val="00D538AB"/>
    <w:rsid w:val="00D53A12"/>
    <w:rsid w:val="00D53B4E"/>
    <w:rsid w:val="00D53C4F"/>
    <w:rsid w:val="00D54415"/>
    <w:rsid w:val="00D54D83"/>
    <w:rsid w:val="00D54E97"/>
    <w:rsid w:val="00D55449"/>
    <w:rsid w:val="00D56521"/>
    <w:rsid w:val="00D565CC"/>
    <w:rsid w:val="00D56B3E"/>
    <w:rsid w:val="00D56F22"/>
    <w:rsid w:val="00D57142"/>
    <w:rsid w:val="00D572C9"/>
    <w:rsid w:val="00D574D5"/>
    <w:rsid w:val="00D5765F"/>
    <w:rsid w:val="00D600F5"/>
    <w:rsid w:val="00D60608"/>
    <w:rsid w:val="00D60AF1"/>
    <w:rsid w:val="00D60E7E"/>
    <w:rsid w:val="00D61059"/>
    <w:rsid w:val="00D614AF"/>
    <w:rsid w:val="00D618C5"/>
    <w:rsid w:val="00D6197C"/>
    <w:rsid w:val="00D619E8"/>
    <w:rsid w:val="00D62185"/>
    <w:rsid w:val="00D62CE9"/>
    <w:rsid w:val="00D62DDE"/>
    <w:rsid w:val="00D62F60"/>
    <w:rsid w:val="00D6305C"/>
    <w:rsid w:val="00D63238"/>
    <w:rsid w:val="00D63383"/>
    <w:rsid w:val="00D6443F"/>
    <w:rsid w:val="00D64790"/>
    <w:rsid w:val="00D647AD"/>
    <w:rsid w:val="00D64DF4"/>
    <w:rsid w:val="00D65039"/>
    <w:rsid w:val="00D650B5"/>
    <w:rsid w:val="00D650D2"/>
    <w:rsid w:val="00D65649"/>
    <w:rsid w:val="00D65799"/>
    <w:rsid w:val="00D65B60"/>
    <w:rsid w:val="00D666BD"/>
    <w:rsid w:val="00D666E5"/>
    <w:rsid w:val="00D66838"/>
    <w:rsid w:val="00D6683A"/>
    <w:rsid w:val="00D66929"/>
    <w:rsid w:val="00D66ADB"/>
    <w:rsid w:val="00D66B3C"/>
    <w:rsid w:val="00D66CA5"/>
    <w:rsid w:val="00D67389"/>
    <w:rsid w:val="00D677F3"/>
    <w:rsid w:val="00D67FCC"/>
    <w:rsid w:val="00D70724"/>
    <w:rsid w:val="00D70DD6"/>
    <w:rsid w:val="00D713F4"/>
    <w:rsid w:val="00D71465"/>
    <w:rsid w:val="00D71628"/>
    <w:rsid w:val="00D71907"/>
    <w:rsid w:val="00D71EB4"/>
    <w:rsid w:val="00D722E9"/>
    <w:rsid w:val="00D7322D"/>
    <w:rsid w:val="00D73312"/>
    <w:rsid w:val="00D73529"/>
    <w:rsid w:val="00D73C4B"/>
    <w:rsid w:val="00D73D85"/>
    <w:rsid w:val="00D748C8"/>
    <w:rsid w:val="00D748F6"/>
    <w:rsid w:val="00D74A26"/>
    <w:rsid w:val="00D74A4E"/>
    <w:rsid w:val="00D755A5"/>
    <w:rsid w:val="00D75AC7"/>
    <w:rsid w:val="00D75B3A"/>
    <w:rsid w:val="00D75E51"/>
    <w:rsid w:val="00D76083"/>
    <w:rsid w:val="00D76094"/>
    <w:rsid w:val="00D7668F"/>
    <w:rsid w:val="00D769ED"/>
    <w:rsid w:val="00D76EB9"/>
    <w:rsid w:val="00D779AF"/>
    <w:rsid w:val="00D77C77"/>
    <w:rsid w:val="00D802E7"/>
    <w:rsid w:val="00D8073C"/>
    <w:rsid w:val="00D80D30"/>
    <w:rsid w:val="00D80E70"/>
    <w:rsid w:val="00D80F74"/>
    <w:rsid w:val="00D816B6"/>
    <w:rsid w:val="00D81975"/>
    <w:rsid w:val="00D81A01"/>
    <w:rsid w:val="00D81C48"/>
    <w:rsid w:val="00D81E1E"/>
    <w:rsid w:val="00D822DC"/>
    <w:rsid w:val="00D8238C"/>
    <w:rsid w:val="00D8258E"/>
    <w:rsid w:val="00D825DC"/>
    <w:rsid w:val="00D830F9"/>
    <w:rsid w:val="00D8367C"/>
    <w:rsid w:val="00D837A0"/>
    <w:rsid w:val="00D838A8"/>
    <w:rsid w:val="00D8439C"/>
    <w:rsid w:val="00D84527"/>
    <w:rsid w:val="00D845C1"/>
    <w:rsid w:val="00D84D8E"/>
    <w:rsid w:val="00D85005"/>
    <w:rsid w:val="00D8521A"/>
    <w:rsid w:val="00D853B3"/>
    <w:rsid w:val="00D857B4"/>
    <w:rsid w:val="00D85937"/>
    <w:rsid w:val="00D85971"/>
    <w:rsid w:val="00D85A9D"/>
    <w:rsid w:val="00D85DB1"/>
    <w:rsid w:val="00D85EC2"/>
    <w:rsid w:val="00D86387"/>
    <w:rsid w:val="00D8664F"/>
    <w:rsid w:val="00D86EFA"/>
    <w:rsid w:val="00D870B9"/>
    <w:rsid w:val="00D87C55"/>
    <w:rsid w:val="00D87FDE"/>
    <w:rsid w:val="00D90126"/>
    <w:rsid w:val="00D904A6"/>
    <w:rsid w:val="00D9097D"/>
    <w:rsid w:val="00D90D6C"/>
    <w:rsid w:val="00D91128"/>
    <w:rsid w:val="00D9129E"/>
    <w:rsid w:val="00D91D56"/>
    <w:rsid w:val="00D92278"/>
    <w:rsid w:val="00D92920"/>
    <w:rsid w:val="00D92EF1"/>
    <w:rsid w:val="00D936EC"/>
    <w:rsid w:val="00D9437A"/>
    <w:rsid w:val="00D946DF"/>
    <w:rsid w:val="00D956FC"/>
    <w:rsid w:val="00D957CD"/>
    <w:rsid w:val="00D95C3A"/>
    <w:rsid w:val="00D967DB"/>
    <w:rsid w:val="00D96D98"/>
    <w:rsid w:val="00D9735E"/>
    <w:rsid w:val="00D975DA"/>
    <w:rsid w:val="00D976A3"/>
    <w:rsid w:val="00D97C5E"/>
    <w:rsid w:val="00D97CFE"/>
    <w:rsid w:val="00DA00F5"/>
    <w:rsid w:val="00DA0846"/>
    <w:rsid w:val="00DA0DBE"/>
    <w:rsid w:val="00DA11F9"/>
    <w:rsid w:val="00DA1334"/>
    <w:rsid w:val="00DA1585"/>
    <w:rsid w:val="00DA29FC"/>
    <w:rsid w:val="00DA316A"/>
    <w:rsid w:val="00DA395A"/>
    <w:rsid w:val="00DA3983"/>
    <w:rsid w:val="00DA3B62"/>
    <w:rsid w:val="00DA3BF5"/>
    <w:rsid w:val="00DA3D04"/>
    <w:rsid w:val="00DA47E8"/>
    <w:rsid w:val="00DA48EF"/>
    <w:rsid w:val="00DA53AC"/>
    <w:rsid w:val="00DA546C"/>
    <w:rsid w:val="00DA58DD"/>
    <w:rsid w:val="00DA5A6F"/>
    <w:rsid w:val="00DA6DB2"/>
    <w:rsid w:val="00DA72B6"/>
    <w:rsid w:val="00DA766D"/>
    <w:rsid w:val="00DA7F8F"/>
    <w:rsid w:val="00DB000F"/>
    <w:rsid w:val="00DB0551"/>
    <w:rsid w:val="00DB05AE"/>
    <w:rsid w:val="00DB0768"/>
    <w:rsid w:val="00DB0BA3"/>
    <w:rsid w:val="00DB0F1F"/>
    <w:rsid w:val="00DB102B"/>
    <w:rsid w:val="00DB116E"/>
    <w:rsid w:val="00DB1913"/>
    <w:rsid w:val="00DB1E45"/>
    <w:rsid w:val="00DB20A9"/>
    <w:rsid w:val="00DB23CD"/>
    <w:rsid w:val="00DB24C3"/>
    <w:rsid w:val="00DB2856"/>
    <w:rsid w:val="00DB4015"/>
    <w:rsid w:val="00DB4485"/>
    <w:rsid w:val="00DB45AB"/>
    <w:rsid w:val="00DB48AD"/>
    <w:rsid w:val="00DB4AA7"/>
    <w:rsid w:val="00DB4C45"/>
    <w:rsid w:val="00DB4D25"/>
    <w:rsid w:val="00DB4EAD"/>
    <w:rsid w:val="00DB51A8"/>
    <w:rsid w:val="00DB51AE"/>
    <w:rsid w:val="00DB567C"/>
    <w:rsid w:val="00DB57C3"/>
    <w:rsid w:val="00DB5B09"/>
    <w:rsid w:val="00DB5E7E"/>
    <w:rsid w:val="00DB6416"/>
    <w:rsid w:val="00DB658E"/>
    <w:rsid w:val="00DB6709"/>
    <w:rsid w:val="00DB7448"/>
    <w:rsid w:val="00DB785B"/>
    <w:rsid w:val="00DB790D"/>
    <w:rsid w:val="00DB796E"/>
    <w:rsid w:val="00DB7CFE"/>
    <w:rsid w:val="00DC0B5B"/>
    <w:rsid w:val="00DC156E"/>
    <w:rsid w:val="00DC17B5"/>
    <w:rsid w:val="00DC1C54"/>
    <w:rsid w:val="00DC1D87"/>
    <w:rsid w:val="00DC1E55"/>
    <w:rsid w:val="00DC20CE"/>
    <w:rsid w:val="00DC2130"/>
    <w:rsid w:val="00DC2227"/>
    <w:rsid w:val="00DC268C"/>
    <w:rsid w:val="00DC2AC5"/>
    <w:rsid w:val="00DC30E0"/>
    <w:rsid w:val="00DC31AB"/>
    <w:rsid w:val="00DC3A30"/>
    <w:rsid w:val="00DC3C58"/>
    <w:rsid w:val="00DC3EFB"/>
    <w:rsid w:val="00DC404D"/>
    <w:rsid w:val="00DC420F"/>
    <w:rsid w:val="00DC4EB3"/>
    <w:rsid w:val="00DC52FB"/>
    <w:rsid w:val="00DC5443"/>
    <w:rsid w:val="00DC5AB9"/>
    <w:rsid w:val="00DC5AC7"/>
    <w:rsid w:val="00DC7082"/>
    <w:rsid w:val="00DC72A1"/>
    <w:rsid w:val="00DC74A0"/>
    <w:rsid w:val="00DC78C7"/>
    <w:rsid w:val="00DD044B"/>
    <w:rsid w:val="00DD117C"/>
    <w:rsid w:val="00DD1319"/>
    <w:rsid w:val="00DD1E0E"/>
    <w:rsid w:val="00DD1F43"/>
    <w:rsid w:val="00DD20D5"/>
    <w:rsid w:val="00DD2C12"/>
    <w:rsid w:val="00DD2DCC"/>
    <w:rsid w:val="00DD2F21"/>
    <w:rsid w:val="00DD30ED"/>
    <w:rsid w:val="00DD34DC"/>
    <w:rsid w:val="00DD34E4"/>
    <w:rsid w:val="00DD37D0"/>
    <w:rsid w:val="00DD39DB"/>
    <w:rsid w:val="00DD39ED"/>
    <w:rsid w:val="00DD3A88"/>
    <w:rsid w:val="00DD3C3E"/>
    <w:rsid w:val="00DD4220"/>
    <w:rsid w:val="00DD4221"/>
    <w:rsid w:val="00DD43EF"/>
    <w:rsid w:val="00DD457B"/>
    <w:rsid w:val="00DD4813"/>
    <w:rsid w:val="00DD4967"/>
    <w:rsid w:val="00DD6286"/>
    <w:rsid w:val="00DD654C"/>
    <w:rsid w:val="00DD6838"/>
    <w:rsid w:val="00DD733F"/>
    <w:rsid w:val="00DD756E"/>
    <w:rsid w:val="00DD77DF"/>
    <w:rsid w:val="00DD7B81"/>
    <w:rsid w:val="00DD7EAC"/>
    <w:rsid w:val="00DE0E6F"/>
    <w:rsid w:val="00DE11BF"/>
    <w:rsid w:val="00DE121F"/>
    <w:rsid w:val="00DE1246"/>
    <w:rsid w:val="00DE1643"/>
    <w:rsid w:val="00DE16F8"/>
    <w:rsid w:val="00DE192D"/>
    <w:rsid w:val="00DE19F5"/>
    <w:rsid w:val="00DE1FC2"/>
    <w:rsid w:val="00DE23C9"/>
    <w:rsid w:val="00DE2744"/>
    <w:rsid w:val="00DE276F"/>
    <w:rsid w:val="00DE2AD8"/>
    <w:rsid w:val="00DE2BE5"/>
    <w:rsid w:val="00DE2E7E"/>
    <w:rsid w:val="00DE2FFE"/>
    <w:rsid w:val="00DE3108"/>
    <w:rsid w:val="00DE319A"/>
    <w:rsid w:val="00DE325D"/>
    <w:rsid w:val="00DE3347"/>
    <w:rsid w:val="00DE37FF"/>
    <w:rsid w:val="00DE39F1"/>
    <w:rsid w:val="00DE3A93"/>
    <w:rsid w:val="00DE3D77"/>
    <w:rsid w:val="00DE44E4"/>
    <w:rsid w:val="00DE4720"/>
    <w:rsid w:val="00DE504A"/>
    <w:rsid w:val="00DE51CF"/>
    <w:rsid w:val="00DE53D0"/>
    <w:rsid w:val="00DE53F2"/>
    <w:rsid w:val="00DE56FE"/>
    <w:rsid w:val="00DE57BD"/>
    <w:rsid w:val="00DE5872"/>
    <w:rsid w:val="00DE6959"/>
    <w:rsid w:val="00DE6B83"/>
    <w:rsid w:val="00DE796B"/>
    <w:rsid w:val="00DE7D88"/>
    <w:rsid w:val="00DF0621"/>
    <w:rsid w:val="00DF09A7"/>
    <w:rsid w:val="00DF09FE"/>
    <w:rsid w:val="00DF0B9D"/>
    <w:rsid w:val="00DF0DC8"/>
    <w:rsid w:val="00DF0DD6"/>
    <w:rsid w:val="00DF17A1"/>
    <w:rsid w:val="00DF19CE"/>
    <w:rsid w:val="00DF1B0B"/>
    <w:rsid w:val="00DF1BB9"/>
    <w:rsid w:val="00DF1F8F"/>
    <w:rsid w:val="00DF2245"/>
    <w:rsid w:val="00DF27BD"/>
    <w:rsid w:val="00DF2AB9"/>
    <w:rsid w:val="00DF2D28"/>
    <w:rsid w:val="00DF2DD4"/>
    <w:rsid w:val="00DF2F0B"/>
    <w:rsid w:val="00DF3289"/>
    <w:rsid w:val="00DF3323"/>
    <w:rsid w:val="00DF36A8"/>
    <w:rsid w:val="00DF3726"/>
    <w:rsid w:val="00DF374C"/>
    <w:rsid w:val="00DF396F"/>
    <w:rsid w:val="00DF4A24"/>
    <w:rsid w:val="00DF4AD0"/>
    <w:rsid w:val="00DF4EA5"/>
    <w:rsid w:val="00DF5198"/>
    <w:rsid w:val="00DF53AD"/>
    <w:rsid w:val="00DF5529"/>
    <w:rsid w:val="00DF5A29"/>
    <w:rsid w:val="00DF5B84"/>
    <w:rsid w:val="00DF5DCF"/>
    <w:rsid w:val="00DF6704"/>
    <w:rsid w:val="00DF6BBC"/>
    <w:rsid w:val="00DF6C61"/>
    <w:rsid w:val="00DF6EF8"/>
    <w:rsid w:val="00DF76DF"/>
    <w:rsid w:val="00DF7708"/>
    <w:rsid w:val="00DF7823"/>
    <w:rsid w:val="00DF7870"/>
    <w:rsid w:val="00DF7F2D"/>
    <w:rsid w:val="00DF7F5B"/>
    <w:rsid w:val="00E001A1"/>
    <w:rsid w:val="00E0023C"/>
    <w:rsid w:val="00E0061A"/>
    <w:rsid w:val="00E00824"/>
    <w:rsid w:val="00E01F41"/>
    <w:rsid w:val="00E02155"/>
    <w:rsid w:val="00E02BA2"/>
    <w:rsid w:val="00E02D56"/>
    <w:rsid w:val="00E02DDE"/>
    <w:rsid w:val="00E031B6"/>
    <w:rsid w:val="00E033E6"/>
    <w:rsid w:val="00E039D8"/>
    <w:rsid w:val="00E03B21"/>
    <w:rsid w:val="00E03B46"/>
    <w:rsid w:val="00E03B49"/>
    <w:rsid w:val="00E03DC8"/>
    <w:rsid w:val="00E04FBD"/>
    <w:rsid w:val="00E0520E"/>
    <w:rsid w:val="00E052B5"/>
    <w:rsid w:val="00E058BE"/>
    <w:rsid w:val="00E06992"/>
    <w:rsid w:val="00E06CFC"/>
    <w:rsid w:val="00E0707A"/>
    <w:rsid w:val="00E070FD"/>
    <w:rsid w:val="00E07460"/>
    <w:rsid w:val="00E07778"/>
    <w:rsid w:val="00E07B88"/>
    <w:rsid w:val="00E07D3E"/>
    <w:rsid w:val="00E07F1B"/>
    <w:rsid w:val="00E10447"/>
    <w:rsid w:val="00E10A86"/>
    <w:rsid w:val="00E1109A"/>
    <w:rsid w:val="00E11480"/>
    <w:rsid w:val="00E1179C"/>
    <w:rsid w:val="00E118DF"/>
    <w:rsid w:val="00E11B24"/>
    <w:rsid w:val="00E12CBC"/>
    <w:rsid w:val="00E12CDB"/>
    <w:rsid w:val="00E12E1D"/>
    <w:rsid w:val="00E132EE"/>
    <w:rsid w:val="00E134E5"/>
    <w:rsid w:val="00E1374E"/>
    <w:rsid w:val="00E13BF4"/>
    <w:rsid w:val="00E13DAE"/>
    <w:rsid w:val="00E14379"/>
    <w:rsid w:val="00E14483"/>
    <w:rsid w:val="00E145D1"/>
    <w:rsid w:val="00E14E13"/>
    <w:rsid w:val="00E15410"/>
    <w:rsid w:val="00E15499"/>
    <w:rsid w:val="00E15709"/>
    <w:rsid w:val="00E15AA8"/>
    <w:rsid w:val="00E15B89"/>
    <w:rsid w:val="00E15F44"/>
    <w:rsid w:val="00E160D1"/>
    <w:rsid w:val="00E1616B"/>
    <w:rsid w:val="00E16179"/>
    <w:rsid w:val="00E163C7"/>
    <w:rsid w:val="00E16825"/>
    <w:rsid w:val="00E16C9D"/>
    <w:rsid w:val="00E17089"/>
    <w:rsid w:val="00E178A5"/>
    <w:rsid w:val="00E17BF2"/>
    <w:rsid w:val="00E17E37"/>
    <w:rsid w:val="00E201C4"/>
    <w:rsid w:val="00E205FE"/>
    <w:rsid w:val="00E20A75"/>
    <w:rsid w:val="00E20C82"/>
    <w:rsid w:val="00E20C87"/>
    <w:rsid w:val="00E210A7"/>
    <w:rsid w:val="00E2144D"/>
    <w:rsid w:val="00E21AD0"/>
    <w:rsid w:val="00E21BAC"/>
    <w:rsid w:val="00E21C40"/>
    <w:rsid w:val="00E21D1C"/>
    <w:rsid w:val="00E21F35"/>
    <w:rsid w:val="00E225D9"/>
    <w:rsid w:val="00E22612"/>
    <w:rsid w:val="00E228BE"/>
    <w:rsid w:val="00E22B8A"/>
    <w:rsid w:val="00E22CE3"/>
    <w:rsid w:val="00E22D4F"/>
    <w:rsid w:val="00E22D58"/>
    <w:rsid w:val="00E22DD5"/>
    <w:rsid w:val="00E23A4E"/>
    <w:rsid w:val="00E23BE3"/>
    <w:rsid w:val="00E23D42"/>
    <w:rsid w:val="00E240FB"/>
    <w:rsid w:val="00E24676"/>
    <w:rsid w:val="00E24E40"/>
    <w:rsid w:val="00E24E9C"/>
    <w:rsid w:val="00E24EFC"/>
    <w:rsid w:val="00E25269"/>
    <w:rsid w:val="00E25C26"/>
    <w:rsid w:val="00E25C2A"/>
    <w:rsid w:val="00E25CB1"/>
    <w:rsid w:val="00E25E73"/>
    <w:rsid w:val="00E25FD4"/>
    <w:rsid w:val="00E26632"/>
    <w:rsid w:val="00E270AB"/>
    <w:rsid w:val="00E27267"/>
    <w:rsid w:val="00E272CE"/>
    <w:rsid w:val="00E273EC"/>
    <w:rsid w:val="00E2766E"/>
    <w:rsid w:val="00E27812"/>
    <w:rsid w:val="00E2791B"/>
    <w:rsid w:val="00E27B2F"/>
    <w:rsid w:val="00E27B73"/>
    <w:rsid w:val="00E27BC5"/>
    <w:rsid w:val="00E30556"/>
    <w:rsid w:val="00E306CD"/>
    <w:rsid w:val="00E30876"/>
    <w:rsid w:val="00E3109B"/>
    <w:rsid w:val="00E3122F"/>
    <w:rsid w:val="00E31609"/>
    <w:rsid w:val="00E316C5"/>
    <w:rsid w:val="00E31725"/>
    <w:rsid w:val="00E31B18"/>
    <w:rsid w:val="00E32684"/>
    <w:rsid w:val="00E32B07"/>
    <w:rsid w:val="00E32B2C"/>
    <w:rsid w:val="00E32D24"/>
    <w:rsid w:val="00E337C8"/>
    <w:rsid w:val="00E3380A"/>
    <w:rsid w:val="00E33D6C"/>
    <w:rsid w:val="00E340FC"/>
    <w:rsid w:val="00E341EE"/>
    <w:rsid w:val="00E3455A"/>
    <w:rsid w:val="00E347E2"/>
    <w:rsid w:val="00E3491B"/>
    <w:rsid w:val="00E350F6"/>
    <w:rsid w:val="00E3549F"/>
    <w:rsid w:val="00E35589"/>
    <w:rsid w:val="00E356D0"/>
    <w:rsid w:val="00E35F9B"/>
    <w:rsid w:val="00E3617F"/>
    <w:rsid w:val="00E36A4F"/>
    <w:rsid w:val="00E36A5C"/>
    <w:rsid w:val="00E36AC7"/>
    <w:rsid w:val="00E37403"/>
    <w:rsid w:val="00E375C1"/>
    <w:rsid w:val="00E37BBA"/>
    <w:rsid w:val="00E37DEC"/>
    <w:rsid w:val="00E400F2"/>
    <w:rsid w:val="00E404E9"/>
    <w:rsid w:val="00E40519"/>
    <w:rsid w:val="00E40A49"/>
    <w:rsid w:val="00E40A4B"/>
    <w:rsid w:val="00E40E8E"/>
    <w:rsid w:val="00E4138F"/>
    <w:rsid w:val="00E414C9"/>
    <w:rsid w:val="00E4155F"/>
    <w:rsid w:val="00E4176A"/>
    <w:rsid w:val="00E41E2D"/>
    <w:rsid w:val="00E41FFE"/>
    <w:rsid w:val="00E4260A"/>
    <w:rsid w:val="00E4286B"/>
    <w:rsid w:val="00E42CE9"/>
    <w:rsid w:val="00E42E7A"/>
    <w:rsid w:val="00E43323"/>
    <w:rsid w:val="00E43755"/>
    <w:rsid w:val="00E43B95"/>
    <w:rsid w:val="00E43DC0"/>
    <w:rsid w:val="00E4413A"/>
    <w:rsid w:val="00E4440D"/>
    <w:rsid w:val="00E444D0"/>
    <w:rsid w:val="00E44503"/>
    <w:rsid w:val="00E45D25"/>
    <w:rsid w:val="00E4615A"/>
    <w:rsid w:val="00E462CC"/>
    <w:rsid w:val="00E46465"/>
    <w:rsid w:val="00E46982"/>
    <w:rsid w:val="00E469C9"/>
    <w:rsid w:val="00E46A23"/>
    <w:rsid w:val="00E46B56"/>
    <w:rsid w:val="00E46CA1"/>
    <w:rsid w:val="00E472FC"/>
    <w:rsid w:val="00E47370"/>
    <w:rsid w:val="00E474B0"/>
    <w:rsid w:val="00E47B5A"/>
    <w:rsid w:val="00E47E2A"/>
    <w:rsid w:val="00E47EBD"/>
    <w:rsid w:val="00E50048"/>
    <w:rsid w:val="00E50465"/>
    <w:rsid w:val="00E50600"/>
    <w:rsid w:val="00E507FC"/>
    <w:rsid w:val="00E50D8F"/>
    <w:rsid w:val="00E511D5"/>
    <w:rsid w:val="00E51411"/>
    <w:rsid w:val="00E51AE4"/>
    <w:rsid w:val="00E51D65"/>
    <w:rsid w:val="00E5289F"/>
    <w:rsid w:val="00E52917"/>
    <w:rsid w:val="00E52A1A"/>
    <w:rsid w:val="00E52BFA"/>
    <w:rsid w:val="00E52CD2"/>
    <w:rsid w:val="00E5316F"/>
    <w:rsid w:val="00E53205"/>
    <w:rsid w:val="00E5321C"/>
    <w:rsid w:val="00E53515"/>
    <w:rsid w:val="00E54143"/>
    <w:rsid w:val="00E5416E"/>
    <w:rsid w:val="00E54358"/>
    <w:rsid w:val="00E54546"/>
    <w:rsid w:val="00E54635"/>
    <w:rsid w:val="00E54CE1"/>
    <w:rsid w:val="00E54D05"/>
    <w:rsid w:val="00E551AD"/>
    <w:rsid w:val="00E55480"/>
    <w:rsid w:val="00E558AF"/>
    <w:rsid w:val="00E55B64"/>
    <w:rsid w:val="00E55E36"/>
    <w:rsid w:val="00E55F7D"/>
    <w:rsid w:val="00E567B0"/>
    <w:rsid w:val="00E56D89"/>
    <w:rsid w:val="00E57039"/>
    <w:rsid w:val="00E573CF"/>
    <w:rsid w:val="00E57444"/>
    <w:rsid w:val="00E5755F"/>
    <w:rsid w:val="00E5768F"/>
    <w:rsid w:val="00E57C2F"/>
    <w:rsid w:val="00E57D98"/>
    <w:rsid w:val="00E60658"/>
    <w:rsid w:val="00E60A46"/>
    <w:rsid w:val="00E6153C"/>
    <w:rsid w:val="00E6206B"/>
    <w:rsid w:val="00E622ED"/>
    <w:rsid w:val="00E6247C"/>
    <w:rsid w:val="00E62615"/>
    <w:rsid w:val="00E62879"/>
    <w:rsid w:val="00E62C89"/>
    <w:rsid w:val="00E62E55"/>
    <w:rsid w:val="00E635F3"/>
    <w:rsid w:val="00E637BB"/>
    <w:rsid w:val="00E638EA"/>
    <w:rsid w:val="00E63DC1"/>
    <w:rsid w:val="00E64289"/>
    <w:rsid w:val="00E64374"/>
    <w:rsid w:val="00E6517B"/>
    <w:rsid w:val="00E6538D"/>
    <w:rsid w:val="00E657A9"/>
    <w:rsid w:val="00E65A17"/>
    <w:rsid w:val="00E66D12"/>
    <w:rsid w:val="00E66E00"/>
    <w:rsid w:val="00E66F17"/>
    <w:rsid w:val="00E670D9"/>
    <w:rsid w:val="00E673D5"/>
    <w:rsid w:val="00E67941"/>
    <w:rsid w:val="00E67DD4"/>
    <w:rsid w:val="00E700D1"/>
    <w:rsid w:val="00E7034E"/>
    <w:rsid w:val="00E704AF"/>
    <w:rsid w:val="00E70FF1"/>
    <w:rsid w:val="00E71271"/>
    <w:rsid w:val="00E71512"/>
    <w:rsid w:val="00E71C1F"/>
    <w:rsid w:val="00E71CE7"/>
    <w:rsid w:val="00E72A6A"/>
    <w:rsid w:val="00E72CD4"/>
    <w:rsid w:val="00E73058"/>
    <w:rsid w:val="00E73774"/>
    <w:rsid w:val="00E73BCC"/>
    <w:rsid w:val="00E73E78"/>
    <w:rsid w:val="00E74377"/>
    <w:rsid w:val="00E7457F"/>
    <w:rsid w:val="00E749AA"/>
    <w:rsid w:val="00E7509F"/>
    <w:rsid w:val="00E75738"/>
    <w:rsid w:val="00E75A4B"/>
    <w:rsid w:val="00E75C72"/>
    <w:rsid w:val="00E75DD4"/>
    <w:rsid w:val="00E75ED9"/>
    <w:rsid w:val="00E7605B"/>
    <w:rsid w:val="00E76411"/>
    <w:rsid w:val="00E767AB"/>
    <w:rsid w:val="00E76CE5"/>
    <w:rsid w:val="00E770E5"/>
    <w:rsid w:val="00E77192"/>
    <w:rsid w:val="00E77605"/>
    <w:rsid w:val="00E77A17"/>
    <w:rsid w:val="00E77A19"/>
    <w:rsid w:val="00E77A36"/>
    <w:rsid w:val="00E77B7F"/>
    <w:rsid w:val="00E77BCB"/>
    <w:rsid w:val="00E8020C"/>
    <w:rsid w:val="00E80DC1"/>
    <w:rsid w:val="00E81935"/>
    <w:rsid w:val="00E82083"/>
    <w:rsid w:val="00E83098"/>
    <w:rsid w:val="00E83113"/>
    <w:rsid w:val="00E83EDB"/>
    <w:rsid w:val="00E84179"/>
    <w:rsid w:val="00E84320"/>
    <w:rsid w:val="00E84C44"/>
    <w:rsid w:val="00E84FC5"/>
    <w:rsid w:val="00E85100"/>
    <w:rsid w:val="00E858D0"/>
    <w:rsid w:val="00E85AE1"/>
    <w:rsid w:val="00E85F25"/>
    <w:rsid w:val="00E85FD4"/>
    <w:rsid w:val="00E8620D"/>
    <w:rsid w:val="00E86DEF"/>
    <w:rsid w:val="00E86FD6"/>
    <w:rsid w:val="00E87BF4"/>
    <w:rsid w:val="00E902A8"/>
    <w:rsid w:val="00E90317"/>
    <w:rsid w:val="00E90429"/>
    <w:rsid w:val="00E90437"/>
    <w:rsid w:val="00E905AF"/>
    <w:rsid w:val="00E9065D"/>
    <w:rsid w:val="00E908EA"/>
    <w:rsid w:val="00E90EC5"/>
    <w:rsid w:val="00E91941"/>
    <w:rsid w:val="00E92116"/>
    <w:rsid w:val="00E92262"/>
    <w:rsid w:val="00E92900"/>
    <w:rsid w:val="00E929B0"/>
    <w:rsid w:val="00E92C85"/>
    <w:rsid w:val="00E92D97"/>
    <w:rsid w:val="00E93146"/>
    <w:rsid w:val="00E93656"/>
    <w:rsid w:val="00E93742"/>
    <w:rsid w:val="00E93C5F"/>
    <w:rsid w:val="00E9416E"/>
    <w:rsid w:val="00E94E5D"/>
    <w:rsid w:val="00E94E89"/>
    <w:rsid w:val="00E9513D"/>
    <w:rsid w:val="00E9577B"/>
    <w:rsid w:val="00E9602B"/>
    <w:rsid w:val="00E960DD"/>
    <w:rsid w:val="00E96B9E"/>
    <w:rsid w:val="00E96C16"/>
    <w:rsid w:val="00E96E96"/>
    <w:rsid w:val="00E970AD"/>
    <w:rsid w:val="00E97F9A"/>
    <w:rsid w:val="00EA0835"/>
    <w:rsid w:val="00EA089E"/>
    <w:rsid w:val="00EA09A5"/>
    <w:rsid w:val="00EA10CF"/>
    <w:rsid w:val="00EA11CE"/>
    <w:rsid w:val="00EA153B"/>
    <w:rsid w:val="00EA19B5"/>
    <w:rsid w:val="00EA23C6"/>
    <w:rsid w:val="00EA249A"/>
    <w:rsid w:val="00EA2508"/>
    <w:rsid w:val="00EA2572"/>
    <w:rsid w:val="00EA29B4"/>
    <w:rsid w:val="00EA2B8B"/>
    <w:rsid w:val="00EA2D04"/>
    <w:rsid w:val="00EA2EBA"/>
    <w:rsid w:val="00EA3216"/>
    <w:rsid w:val="00EA350C"/>
    <w:rsid w:val="00EA38B6"/>
    <w:rsid w:val="00EA38BE"/>
    <w:rsid w:val="00EA3A73"/>
    <w:rsid w:val="00EA3E07"/>
    <w:rsid w:val="00EA42ED"/>
    <w:rsid w:val="00EA43FD"/>
    <w:rsid w:val="00EA45C3"/>
    <w:rsid w:val="00EA4A51"/>
    <w:rsid w:val="00EA4E10"/>
    <w:rsid w:val="00EA4E16"/>
    <w:rsid w:val="00EA50B7"/>
    <w:rsid w:val="00EA5169"/>
    <w:rsid w:val="00EA6376"/>
    <w:rsid w:val="00EA6506"/>
    <w:rsid w:val="00EA650D"/>
    <w:rsid w:val="00EA6515"/>
    <w:rsid w:val="00EA6550"/>
    <w:rsid w:val="00EA672D"/>
    <w:rsid w:val="00EA6D8D"/>
    <w:rsid w:val="00EA6F8E"/>
    <w:rsid w:val="00EA7524"/>
    <w:rsid w:val="00EA79A2"/>
    <w:rsid w:val="00EA7ECA"/>
    <w:rsid w:val="00EB0224"/>
    <w:rsid w:val="00EB0563"/>
    <w:rsid w:val="00EB05C3"/>
    <w:rsid w:val="00EB05D3"/>
    <w:rsid w:val="00EB0B9C"/>
    <w:rsid w:val="00EB0D12"/>
    <w:rsid w:val="00EB0E20"/>
    <w:rsid w:val="00EB13D6"/>
    <w:rsid w:val="00EB2338"/>
    <w:rsid w:val="00EB2B72"/>
    <w:rsid w:val="00EB2FD3"/>
    <w:rsid w:val="00EB3601"/>
    <w:rsid w:val="00EB39E1"/>
    <w:rsid w:val="00EB3BA6"/>
    <w:rsid w:val="00EB42C3"/>
    <w:rsid w:val="00EB4A11"/>
    <w:rsid w:val="00EB5B84"/>
    <w:rsid w:val="00EB5BEE"/>
    <w:rsid w:val="00EB5F12"/>
    <w:rsid w:val="00EB5F68"/>
    <w:rsid w:val="00EB608A"/>
    <w:rsid w:val="00EB6746"/>
    <w:rsid w:val="00EB6AC8"/>
    <w:rsid w:val="00EB6CDD"/>
    <w:rsid w:val="00EB6EA0"/>
    <w:rsid w:val="00EB71E2"/>
    <w:rsid w:val="00EB7642"/>
    <w:rsid w:val="00EB7911"/>
    <w:rsid w:val="00EC03D1"/>
    <w:rsid w:val="00EC09CB"/>
    <w:rsid w:val="00EC0BC8"/>
    <w:rsid w:val="00EC0FDF"/>
    <w:rsid w:val="00EC11DE"/>
    <w:rsid w:val="00EC17AE"/>
    <w:rsid w:val="00EC1AAF"/>
    <w:rsid w:val="00EC1B0D"/>
    <w:rsid w:val="00EC1EE7"/>
    <w:rsid w:val="00EC28F2"/>
    <w:rsid w:val="00EC294D"/>
    <w:rsid w:val="00EC2C8B"/>
    <w:rsid w:val="00EC2F92"/>
    <w:rsid w:val="00EC339B"/>
    <w:rsid w:val="00EC3B82"/>
    <w:rsid w:val="00EC3EA5"/>
    <w:rsid w:val="00EC3FDE"/>
    <w:rsid w:val="00EC44E4"/>
    <w:rsid w:val="00EC471C"/>
    <w:rsid w:val="00EC48EE"/>
    <w:rsid w:val="00EC511F"/>
    <w:rsid w:val="00EC5449"/>
    <w:rsid w:val="00EC5733"/>
    <w:rsid w:val="00EC588D"/>
    <w:rsid w:val="00EC6135"/>
    <w:rsid w:val="00EC64BD"/>
    <w:rsid w:val="00EC670E"/>
    <w:rsid w:val="00EC69B8"/>
    <w:rsid w:val="00EC6CF6"/>
    <w:rsid w:val="00EC6DA6"/>
    <w:rsid w:val="00EC75DA"/>
    <w:rsid w:val="00EC76F8"/>
    <w:rsid w:val="00EC78EC"/>
    <w:rsid w:val="00ED0269"/>
    <w:rsid w:val="00ED02AE"/>
    <w:rsid w:val="00ED07DD"/>
    <w:rsid w:val="00ED0F4B"/>
    <w:rsid w:val="00ED1461"/>
    <w:rsid w:val="00ED1636"/>
    <w:rsid w:val="00ED17BE"/>
    <w:rsid w:val="00ED1CFC"/>
    <w:rsid w:val="00ED20E7"/>
    <w:rsid w:val="00ED2332"/>
    <w:rsid w:val="00ED23B8"/>
    <w:rsid w:val="00ED280E"/>
    <w:rsid w:val="00ED2910"/>
    <w:rsid w:val="00ED3002"/>
    <w:rsid w:val="00ED3134"/>
    <w:rsid w:val="00ED33D4"/>
    <w:rsid w:val="00ED3A47"/>
    <w:rsid w:val="00ED3BD8"/>
    <w:rsid w:val="00ED4458"/>
    <w:rsid w:val="00ED45A2"/>
    <w:rsid w:val="00ED4785"/>
    <w:rsid w:val="00ED47AD"/>
    <w:rsid w:val="00ED484D"/>
    <w:rsid w:val="00ED51DB"/>
    <w:rsid w:val="00ED541A"/>
    <w:rsid w:val="00ED54B1"/>
    <w:rsid w:val="00ED5776"/>
    <w:rsid w:val="00ED59C5"/>
    <w:rsid w:val="00ED5CA8"/>
    <w:rsid w:val="00ED5CD8"/>
    <w:rsid w:val="00ED6315"/>
    <w:rsid w:val="00ED65A6"/>
    <w:rsid w:val="00ED6B66"/>
    <w:rsid w:val="00ED6C16"/>
    <w:rsid w:val="00ED6CDE"/>
    <w:rsid w:val="00ED6FF9"/>
    <w:rsid w:val="00ED7547"/>
    <w:rsid w:val="00ED75B5"/>
    <w:rsid w:val="00ED7645"/>
    <w:rsid w:val="00ED7948"/>
    <w:rsid w:val="00ED7994"/>
    <w:rsid w:val="00ED7A42"/>
    <w:rsid w:val="00ED7E49"/>
    <w:rsid w:val="00EE016D"/>
    <w:rsid w:val="00EE038B"/>
    <w:rsid w:val="00EE0C6B"/>
    <w:rsid w:val="00EE0CB3"/>
    <w:rsid w:val="00EE0D6B"/>
    <w:rsid w:val="00EE16CD"/>
    <w:rsid w:val="00EE1CBA"/>
    <w:rsid w:val="00EE220D"/>
    <w:rsid w:val="00EE255C"/>
    <w:rsid w:val="00EE265D"/>
    <w:rsid w:val="00EE2DFB"/>
    <w:rsid w:val="00EE322E"/>
    <w:rsid w:val="00EE3831"/>
    <w:rsid w:val="00EE3CD3"/>
    <w:rsid w:val="00EE3E0B"/>
    <w:rsid w:val="00EE3E5B"/>
    <w:rsid w:val="00EE40E0"/>
    <w:rsid w:val="00EE418F"/>
    <w:rsid w:val="00EE4356"/>
    <w:rsid w:val="00EE43E2"/>
    <w:rsid w:val="00EE457F"/>
    <w:rsid w:val="00EE4AB4"/>
    <w:rsid w:val="00EE4D5F"/>
    <w:rsid w:val="00EE4F03"/>
    <w:rsid w:val="00EE50D7"/>
    <w:rsid w:val="00EE5613"/>
    <w:rsid w:val="00EE5AA8"/>
    <w:rsid w:val="00EE62F6"/>
    <w:rsid w:val="00EE6326"/>
    <w:rsid w:val="00EE69E7"/>
    <w:rsid w:val="00EE6DA5"/>
    <w:rsid w:val="00EE733D"/>
    <w:rsid w:val="00EE7A2C"/>
    <w:rsid w:val="00EE7A3D"/>
    <w:rsid w:val="00EE7D97"/>
    <w:rsid w:val="00EF09D4"/>
    <w:rsid w:val="00EF0A31"/>
    <w:rsid w:val="00EF0AA3"/>
    <w:rsid w:val="00EF0DDA"/>
    <w:rsid w:val="00EF0F22"/>
    <w:rsid w:val="00EF149A"/>
    <w:rsid w:val="00EF1868"/>
    <w:rsid w:val="00EF1FFB"/>
    <w:rsid w:val="00EF201B"/>
    <w:rsid w:val="00EF20F6"/>
    <w:rsid w:val="00EF2155"/>
    <w:rsid w:val="00EF2313"/>
    <w:rsid w:val="00EF2C3A"/>
    <w:rsid w:val="00EF2CDC"/>
    <w:rsid w:val="00EF2E79"/>
    <w:rsid w:val="00EF3E08"/>
    <w:rsid w:val="00EF449B"/>
    <w:rsid w:val="00EF44A7"/>
    <w:rsid w:val="00EF4540"/>
    <w:rsid w:val="00EF4857"/>
    <w:rsid w:val="00EF4AB8"/>
    <w:rsid w:val="00EF4C70"/>
    <w:rsid w:val="00EF5011"/>
    <w:rsid w:val="00EF508C"/>
    <w:rsid w:val="00EF514E"/>
    <w:rsid w:val="00EF51C7"/>
    <w:rsid w:val="00EF536D"/>
    <w:rsid w:val="00EF5771"/>
    <w:rsid w:val="00EF57B5"/>
    <w:rsid w:val="00EF5975"/>
    <w:rsid w:val="00EF5BF4"/>
    <w:rsid w:val="00EF5C86"/>
    <w:rsid w:val="00EF5EC5"/>
    <w:rsid w:val="00EF5F1A"/>
    <w:rsid w:val="00EF630C"/>
    <w:rsid w:val="00EF67F7"/>
    <w:rsid w:val="00EF681A"/>
    <w:rsid w:val="00EF6F96"/>
    <w:rsid w:val="00EF7112"/>
    <w:rsid w:val="00EF7285"/>
    <w:rsid w:val="00EF7612"/>
    <w:rsid w:val="00EF7AAE"/>
    <w:rsid w:val="00EF7C70"/>
    <w:rsid w:val="00EF7DA7"/>
    <w:rsid w:val="00EF7E9D"/>
    <w:rsid w:val="00F00024"/>
    <w:rsid w:val="00F003D9"/>
    <w:rsid w:val="00F004E4"/>
    <w:rsid w:val="00F00513"/>
    <w:rsid w:val="00F00561"/>
    <w:rsid w:val="00F0090E"/>
    <w:rsid w:val="00F00A84"/>
    <w:rsid w:val="00F00AC4"/>
    <w:rsid w:val="00F00C10"/>
    <w:rsid w:val="00F00E3F"/>
    <w:rsid w:val="00F01167"/>
    <w:rsid w:val="00F015FD"/>
    <w:rsid w:val="00F0181A"/>
    <w:rsid w:val="00F021BB"/>
    <w:rsid w:val="00F027A1"/>
    <w:rsid w:val="00F027CE"/>
    <w:rsid w:val="00F02835"/>
    <w:rsid w:val="00F029CE"/>
    <w:rsid w:val="00F02C38"/>
    <w:rsid w:val="00F02DE6"/>
    <w:rsid w:val="00F02FE8"/>
    <w:rsid w:val="00F032F3"/>
    <w:rsid w:val="00F0338B"/>
    <w:rsid w:val="00F04047"/>
    <w:rsid w:val="00F046EC"/>
    <w:rsid w:val="00F048D5"/>
    <w:rsid w:val="00F05226"/>
    <w:rsid w:val="00F0642A"/>
    <w:rsid w:val="00F065C0"/>
    <w:rsid w:val="00F06600"/>
    <w:rsid w:val="00F0676C"/>
    <w:rsid w:val="00F0692D"/>
    <w:rsid w:val="00F06BA9"/>
    <w:rsid w:val="00F06C5F"/>
    <w:rsid w:val="00F06DEF"/>
    <w:rsid w:val="00F070BD"/>
    <w:rsid w:val="00F0730F"/>
    <w:rsid w:val="00F07B2F"/>
    <w:rsid w:val="00F07D58"/>
    <w:rsid w:val="00F1002C"/>
    <w:rsid w:val="00F101CF"/>
    <w:rsid w:val="00F104DA"/>
    <w:rsid w:val="00F10BE0"/>
    <w:rsid w:val="00F111A7"/>
    <w:rsid w:val="00F11632"/>
    <w:rsid w:val="00F1177C"/>
    <w:rsid w:val="00F12027"/>
    <w:rsid w:val="00F122AD"/>
    <w:rsid w:val="00F123CF"/>
    <w:rsid w:val="00F124B2"/>
    <w:rsid w:val="00F12598"/>
    <w:rsid w:val="00F127ED"/>
    <w:rsid w:val="00F12B3D"/>
    <w:rsid w:val="00F12CB4"/>
    <w:rsid w:val="00F13023"/>
    <w:rsid w:val="00F135E7"/>
    <w:rsid w:val="00F136E3"/>
    <w:rsid w:val="00F13791"/>
    <w:rsid w:val="00F137C4"/>
    <w:rsid w:val="00F1388E"/>
    <w:rsid w:val="00F13E78"/>
    <w:rsid w:val="00F14270"/>
    <w:rsid w:val="00F14D96"/>
    <w:rsid w:val="00F14ED1"/>
    <w:rsid w:val="00F15281"/>
    <w:rsid w:val="00F158C1"/>
    <w:rsid w:val="00F162A3"/>
    <w:rsid w:val="00F163F9"/>
    <w:rsid w:val="00F1668B"/>
    <w:rsid w:val="00F168E4"/>
    <w:rsid w:val="00F16B4F"/>
    <w:rsid w:val="00F1707A"/>
    <w:rsid w:val="00F174D6"/>
    <w:rsid w:val="00F1759F"/>
    <w:rsid w:val="00F176AB"/>
    <w:rsid w:val="00F1776C"/>
    <w:rsid w:val="00F17C6B"/>
    <w:rsid w:val="00F17DFF"/>
    <w:rsid w:val="00F20069"/>
    <w:rsid w:val="00F20F26"/>
    <w:rsid w:val="00F2161B"/>
    <w:rsid w:val="00F217C5"/>
    <w:rsid w:val="00F218C6"/>
    <w:rsid w:val="00F21E75"/>
    <w:rsid w:val="00F22049"/>
    <w:rsid w:val="00F22BF9"/>
    <w:rsid w:val="00F232D4"/>
    <w:rsid w:val="00F235D4"/>
    <w:rsid w:val="00F238F0"/>
    <w:rsid w:val="00F2390C"/>
    <w:rsid w:val="00F24086"/>
    <w:rsid w:val="00F2424B"/>
    <w:rsid w:val="00F24B1A"/>
    <w:rsid w:val="00F24B39"/>
    <w:rsid w:val="00F24EF4"/>
    <w:rsid w:val="00F25D10"/>
    <w:rsid w:val="00F26200"/>
    <w:rsid w:val="00F2623E"/>
    <w:rsid w:val="00F26466"/>
    <w:rsid w:val="00F269C4"/>
    <w:rsid w:val="00F26A0C"/>
    <w:rsid w:val="00F26AB3"/>
    <w:rsid w:val="00F26CEE"/>
    <w:rsid w:val="00F279E4"/>
    <w:rsid w:val="00F27CCD"/>
    <w:rsid w:val="00F27D30"/>
    <w:rsid w:val="00F27E44"/>
    <w:rsid w:val="00F301B4"/>
    <w:rsid w:val="00F30765"/>
    <w:rsid w:val="00F30C5B"/>
    <w:rsid w:val="00F30D39"/>
    <w:rsid w:val="00F310E9"/>
    <w:rsid w:val="00F3115E"/>
    <w:rsid w:val="00F31355"/>
    <w:rsid w:val="00F31370"/>
    <w:rsid w:val="00F31F5D"/>
    <w:rsid w:val="00F323B7"/>
    <w:rsid w:val="00F3290E"/>
    <w:rsid w:val="00F32921"/>
    <w:rsid w:val="00F32CB4"/>
    <w:rsid w:val="00F33259"/>
    <w:rsid w:val="00F33691"/>
    <w:rsid w:val="00F3374B"/>
    <w:rsid w:val="00F337CA"/>
    <w:rsid w:val="00F33A8C"/>
    <w:rsid w:val="00F340F3"/>
    <w:rsid w:val="00F346C8"/>
    <w:rsid w:val="00F349E7"/>
    <w:rsid w:val="00F3507F"/>
    <w:rsid w:val="00F35163"/>
    <w:rsid w:val="00F355AD"/>
    <w:rsid w:val="00F3584E"/>
    <w:rsid w:val="00F359BD"/>
    <w:rsid w:val="00F362A2"/>
    <w:rsid w:val="00F363D7"/>
    <w:rsid w:val="00F371BE"/>
    <w:rsid w:val="00F371C4"/>
    <w:rsid w:val="00F37717"/>
    <w:rsid w:val="00F37E51"/>
    <w:rsid w:val="00F37EFB"/>
    <w:rsid w:val="00F40B08"/>
    <w:rsid w:val="00F41A7C"/>
    <w:rsid w:val="00F41CCF"/>
    <w:rsid w:val="00F42179"/>
    <w:rsid w:val="00F42573"/>
    <w:rsid w:val="00F425DE"/>
    <w:rsid w:val="00F428E3"/>
    <w:rsid w:val="00F42A19"/>
    <w:rsid w:val="00F42DFA"/>
    <w:rsid w:val="00F42EC6"/>
    <w:rsid w:val="00F438AC"/>
    <w:rsid w:val="00F44532"/>
    <w:rsid w:val="00F447A0"/>
    <w:rsid w:val="00F448D4"/>
    <w:rsid w:val="00F449A4"/>
    <w:rsid w:val="00F45269"/>
    <w:rsid w:val="00F455F0"/>
    <w:rsid w:val="00F4598C"/>
    <w:rsid w:val="00F46106"/>
    <w:rsid w:val="00F46334"/>
    <w:rsid w:val="00F464CA"/>
    <w:rsid w:val="00F46696"/>
    <w:rsid w:val="00F46B5D"/>
    <w:rsid w:val="00F46D8E"/>
    <w:rsid w:val="00F47515"/>
    <w:rsid w:val="00F47B63"/>
    <w:rsid w:val="00F47D12"/>
    <w:rsid w:val="00F47D18"/>
    <w:rsid w:val="00F47D5B"/>
    <w:rsid w:val="00F50585"/>
    <w:rsid w:val="00F508F5"/>
    <w:rsid w:val="00F50CA1"/>
    <w:rsid w:val="00F50D35"/>
    <w:rsid w:val="00F516F6"/>
    <w:rsid w:val="00F518CB"/>
    <w:rsid w:val="00F51C88"/>
    <w:rsid w:val="00F5222B"/>
    <w:rsid w:val="00F52246"/>
    <w:rsid w:val="00F526E3"/>
    <w:rsid w:val="00F526E5"/>
    <w:rsid w:val="00F5298D"/>
    <w:rsid w:val="00F52A5F"/>
    <w:rsid w:val="00F52B91"/>
    <w:rsid w:val="00F52CDB"/>
    <w:rsid w:val="00F52FB0"/>
    <w:rsid w:val="00F53381"/>
    <w:rsid w:val="00F53577"/>
    <w:rsid w:val="00F53593"/>
    <w:rsid w:val="00F53D1F"/>
    <w:rsid w:val="00F53FBA"/>
    <w:rsid w:val="00F542B8"/>
    <w:rsid w:val="00F544EC"/>
    <w:rsid w:val="00F544FD"/>
    <w:rsid w:val="00F54988"/>
    <w:rsid w:val="00F54BAB"/>
    <w:rsid w:val="00F54D42"/>
    <w:rsid w:val="00F54E03"/>
    <w:rsid w:val="00F553C8"/>
    <w:rsid w:val="00F554A2"/>
    <w:rsid w:val="00F55528"/>
    <w:rsid w:val="00F55CB2"/>
    <w:rsid w:val="00F55CE9"/>
    <w:rsid w:val="00F57C8D"/>
    <w:rsid w:val="00F6003A"/>
    <w:rsid w:val="00F60235"/>
    <w:rsid w:val="00F60466"/>
    <w:rsid w:val="00F619AE"/>
    <w:rsid w:val="00F61C95"/>
    <w:rsid w:val="00F61D98"/>
    <w:rsid w:val="00F61ECC"/>
    <w:rsid w:val="00F620BC"/>
    <w:rsid w:val="00F62570"/>
    <w:rsid w:val="00F6274C"/>
    <w:rsid w:val="00F62901"/>
    <w:rsid w:val="00F638B8"/>
    <w:rsid w:val="00F63E4E"/>
    <w:rsid w:val="00F64AEC"/>
    <w:rsid w:val="00F64CAC"/>
    <w:rsid w:val="00F64EAA"/>
    <w:rsid w:val="00F65057"/>
    <w:rsid w:val="00F6510C"/>
    <w:rsid w:val="00F656C9"/>
    <w:rsid w:val="00F6612A"/>
    <w:rsid w:val="00F667CD"/>
    <w:rsid w:val="00F66E9C"/>
    <w:rsid w:val="00F674A7"/>
    <w:rsid w:val="00F67DE5"/>
    <w:rsid w:val="00F67FC6"/>
    <w:rsid w:val="00F70FCE"/>
    <w:rsid w:val="00F7203B"/>
    <w:rsid w:val="00F7207D"/>
    <w:rsid w:val="00F72843"/>
    <w:rsid w:val="00F72D72"/>
    <w:rsid w:val="00F73222"/>
    <w:rsid w:val="00F73361"/>
    <w:rsid w:val="00F73503"/>
    <w:rsid w:val="00F7353B"/>
    <w:rsid w:val="00F73992"/>
    <w:rsid w:val="00F73DEE"/>
    <w:rsid w:val="00F740FE"/>
    <w:rsid w:val="00F74131"/>
    <w:rsid w:val="00F7421D"/>
    <w:rsid w:val="00F747C8"/>
    <w:rsid w:val="00F75030"/>
    <w:rsid w:val="00F75229"/>
    <w:rsid w:val="00F757E9"/>
    <w:rsid w:val="00F75838"/>
    <w:rsid w:val="00F75C61"/>
    <w:rsid w:val="00F761DF"/>
    <w:rsid w:val="00F767FF"/>
    <w:rsid w:val="00F76C8F"/>
    <w:rsid w:val="00F76EE5"/>
    <w:rsid w:val="00F7700D"/>
    <w:rsid w:val="00F7792C"/>
    <w:rsid w:val="00F77BB5"/>
    <w:rsid w:val="00F77FDF"/>
    <w:rsid w:val="00F80433"/>
    <w:rsid w:val="00F81956"/>
    <w:rsid w:val="00F81DCC"/>
    <w:rsid w:val="00F81E01"/>
    <w:rsid w:val="00F821B0"/>
    <w:rsid w:val="00F8233C"/>
    <w:rsid w:val="00F824AE"/>
    <w:rsid w:val="00F825BF"/>
    <w:rsid w:val="00F82C48"/>
    <w:rsid w:val="00F82F44"/>
    <w:rsid w:val="00F83648"/>
    <w:rsid w:val="00F836DD"/>
    <w:rsid w:val="00F83DA9"/>
    <w:rsid w:val="00F8463D"/>
    <w:rsid w:val="00F848EC"/>
    <w:rsid w:val="00F84D0C"/>
    <w:rsid w:val="00F84F78"/>
    <w:rsid w:val="00F850E5"/>
    <w:rsid w:val="00F85690"/>
    <w:rsid w:val="00F8574D"/>
    <w:rsid w:val="00F86E0A"/>
    <w:rsid w:val="00F87015"/>
    <w:rsid w:val="00F87269"/>
    <w:rsid w:val="00F87312"/>
    <w:rsid w:val="00F87E8E"/>
    <w:rsid w:val="00F87FB5"/>
    <w:rsid w:val="00F90108"/>
    <w:rsid w:val="00F9024B"/>
    <w:rsid w:val="00F906B1"/>
    <w:rsid w:val="00F909F1"/>
    <w:rsid w:val="00F90EF4"/>
    <w:rsid w:val="00F91174"/>
    <w:rsid w:val="00F91460"/>
    <w:rsid w:val="00F914AD"/>
    <w:rsid w:val="00F91862"/>
    <w:rsid w:val="00F91C71"/>
    <w:rsid w:val="00F91C89"/>
    <w:rsid w:val="00F92055"/>
    <w:rsid w:val="00F9223B"/>
    <w:rsid w:val="00F92B62"/>
    <w:rsid w:val="00F92B78"/>
    <w:rsid w:val="00F92E33"/>
    <w:rsid w:val="00F93195"/>
    <w:rsid w:val="00F931F2"/>
    <w:rsid w:val="00F93C32"/>
    <w:rsid w:val="00F93CD6"/>
    <w:rsid w:val="00F94BEA"/>
    <w:rsid w:val="00F94FB6"/>
    <w:rsid w:val="00F9502A"/>
    <w:rsid w:val="00F9545E"/>
    <w:rsid w:val="00F95530"/>
    <w:rsid w:val="00F95A97"/>
    <w:rsid w:val="00F95EC3"/>
    <w:rsid w:val="00F95ECF"/>
    <w:rsid w:val="00F95FD4"/>
    <w:rsid w:val="00F960E6"/>
    <w:rsid w:val="00F9629F"/>
    <w:rsid w:val="00F9674A"/>
    <w:rsid w:val="00F96A2D"/>
    <w:rsid w:val="00F96BCD"/>
    <w:rsid w:val="00F97056"/>
    <w:rsid w:val="00F97154"/>
    <w:rsid w:val="00F97399"/>
    <w:rsid w:val="00F975DF"/>
    <w:rsid w:val="00F978C6"/>
    <w:rsid w:val="00F97B22"/>
    <w:rsid w:val="00F97B33"/>
    <w:rsid w:val="00F97C89"/>
    <w:rsid w:val="00FA1202"/>
    <w:rsid w:val="00FA14D3"/>
    <w:rsid w:val="00FA14E9"/>
    <w:rsid w:val="00FA18C0"/>
    <w:rsid w:val="00FA1E11"/>
    <w:rsid w:val="00FA242F"/>
    <w:rsid w:val="00FA2769"/>
    <w:rsid w:val="00FA287F"/>
    <w:rsid w:val="00FA3332"/>
    <w:rsid w:val="00FA374F"/>
    <w:rsid w:val="00FA3CBC"/>
    <w:rsid w:val="00FA3CC0"/>
    <w:rsid w:val="00FA4497"/>
    <w:rsid w:val="00FA5199"/>
    <w:rsid w:val="00FA5423"/>
    <w:rsid w:val="00FA5784"/>
    <w:rsid w:val="00FA5E7D"/>
    <w:rsid w:val="00FA657E"/>
    <w:rsid w:val="00FA68AC"/>
    <w:rsid w:val="00FA6E4D"/>
    <w:rsid w:val="00FA7228"/>
    <w:rsid w:val="00FA7419"/>
    <w:rsid w:val="00FA7715"/>
    <w:rsid w:val="00FB05DD"/>
    <w:rsid w:val="00FB07E9"/>
    <w:rsid w:val="00FB1194"/>
    <w:rsid w:val="00FB1E2A"/>
    <w:rsid w:val="00FB26BF"/>
    <w:rsid w:val="00FB2761"/>
    <w:rsid w:val="00FB2B2A"/>
    <w:rsid w:val="00FB2DF8"/>
    <w:rsid w:val="00FB2E21"/>
    <w:rsid w:val="00FB3182"/>
    <w:rsid w:val="00FB3F65"/>
    <w:rsid w:val="00FB44C6"/>
    <w:rsid w:val="00FB4911"/>
    <w:rsid w:val="00FB4BFC"/>
    <w:rsid w:val="00FB4C70"/>
    <w:rsid w:val="00FB4E8F"/>
    <w:rsid w:val="00FB595A"/>
    <w:rsid w:val="00FB5B93"/>
    <w:rsid w:val="00FB6022"/>
    <w:rsid w:val="00FB611E"/>
    <w:rsid w:val="00FB64A7"/>
    <w:rsid w:val="00FB6804"/>
    <w:rsid w:val="00FB6DFA"/>
    <w:rsid w:val="00FB7205"/>
    <w:rsid w:val="00FB73B5"/>
    <w:rsid w:val="00FB7401"/>
    <w:rsid w:val="00FB7C3D"/>
    <w:rsid w:val="00FB7C3E"/>
    <w:rsid w:val="00FB7F9C"/>
    <w:rsid w:val="00FC0366"/>
    <w:rsid w:val="00FC04CA"/>
    <w:rsid w:val="00FC0D14"/>
    <w:rsid w:val="00FC104D"/>
    <w:rsid w:val="00FC123F"/>
    <w:rsid w:val="00FC12E8"/>
    <w:rsid w:val="00FC137D"/>
    <w:rsid w:val="00FC1D77"/>
    <w:rsid w:val="00FC23C3"/>
    <w:rsid w:val="00FC2445"/>
    <w:rsid w:val="00FC2822"/>
    <w:rsid w:val="00FC2B03"/>
    <w:rsid w:val="00FC3079"/>
    <w:rsid w:val="00FC333E"/>
    <w:rsid w:val="00FC34BE"/>
    <w:rsid w:val="00FC3D18"/>
    <w:rsid w:val="00FC3DC5"/>
    <w:rsid w:val="00FC41D5"/>
    <w:rsid w:val="00FC42CD"/>
    <w:rsid w:val="00FC474D"/>
    <w:rsid w:val="00FC4B27"/>
    <w:rsid w:val="00FC4E43"/>
    <w:rsid w:val="00FC59F9"/>
    <w:rsid w:val="00FC5A55"/>
    <w:rsid w:val="00FC5AB5"/>
    <w:rsid w:val="00FC5E09"/>
    <w:rsid w:val="00FC6CD0"/>
    <w:rsid w:val="00FC6E36"/>
    <w:rsid w:val="00FC70F9"/>
    <w:rsid w:val="00FC76AA"/>
    <w:rsid w:val="00FC7C15"/>
    <w:rsid w:val="00FC7F13"/>
    <w:rsid w:val="00FD04DC"/>
    <w:rsid w:val="00FD07C9"/>
    <w:rsid w:val="00FD0C9C"/>
    <w:rsid w:val="00FD1006"/>
    <w:rsid w:val="00FD1036"/>
    <w:rsid w:val="00FD10E8"/>
    <w:rsid w:val="00FD1E5A"/>
    <w:rsid w:val="00FD2223"/>
    <w:rsid w:val="00FD227A"/>
    <w:rsid w:val="00FD24F2"/>
    <w:rsid w:val="00FD264D"/>
    <w:rsid w:val="00FD374D"/>
    <w:rsid w:val="00FD3A75"/>
    <w:rsid w:val="00FD418A"/>
    <w:rsid w:val="00FD437F"/>
    <w:rsid w:val="00FD46DF"/>
    <w:rsid w:val="00FD4A87"/>
    <w:rsid w:val="00FD4A8D"/>
    <w:rsid w:val="00FD4BD6"/>
    <w:rsid w:val="00FD4C1A"/>
    <w:rsid w:val="00FD5180"/>
    <w:rsid w:val="00FD5250"/>
    <w:rsid w:val="00FD52C7"/>
    <w:rsid w:val="00FD5643"/>
    <w:rsid w:val="00FD568E"/>
    <w:rsid w:val="00FD56DB"/>
    <w:rsid w:val="00FD585A"/>
    <w:rsid w:val="00FD5B07"/>
    <w:rsid w:val="00FD632D"/>
    <w:rsid w:val="00FD648E"/>
    <w:rsid w:val="00FD657B"/>
    <w:rsid w:val="00FD65E2"/>
    <w:rsid w:val="00FD6F4A"/>
    <w:rsid w:val="00FD6F93"/>
    <w:rsid w:val="00FD701A"/>
    <w:rsid w:val="00FD7189"/>
    <w:rsid w:val="00FD71B1"/>
    <w:rsid w:val="00FD7266"/>
    <w:rsid w:val="00FD7792"/>
    <w:rsid w:val="00FD7EBA"/>
    <w:rsid w:val="00FE0D1C"/>
    <w:rsid w:val="00FE0DAE"/>
    <w:rsid w:val="00FE0EED"/>
    <w:rsid w:val="00FE2291"/>
    <w:rsid w:val="00FE23AD"/>
    <w:rsid w:val="00FE25F2"/>
    <w:rsid w:val="00FE2C82"/>
    <w:rsid w:val="00FE3370"/>
    <w:rsid w:val="00FE3D87"/>
    <w:rsid w:val="00FE3F15"/>
    <w:rsid w:val="00FE4B2D"/>
    <w:rsid w:val="00FE50A2"/>
    <w:rsid w:val="00FE52D7"/>
    <w:rsid w:val="00FE555D"/>
    <w:rsid w:val="00FE55C5"/>
    <w:rsid w:val="00FE5694"/>
    <w:rsid w:val="00FE573D"/>
    <w:rsid w:val="00FE57E5"/>
    <w:rsid w:val="00FE7942"/>
    <w:rsid w:val="00FE79BD"/>
    <w:rsid w:val="00FE79E1"/>
    <w:rsid w:val="00FF0DE7"/>
    <w:rsid w:val="00FF161D"/>
    <w:rsid w:val="00FF1663"/>
    <w:rsid w:val="00FF18A8"/>
    <w:rsid w:val="00FF18B1"/>
    <w:rsid w:val="00FF1925"/>
    <w:rsid w:val="00FF1E70"/>
    <w:rsid w:val="00FF21CE"/>
    <w:rsid w:val="00FF2313"/>
    <w:rsid w:val="00FF2493"/>
    <w:rsid w:val="00FF26AC"/>
    <w:rsid w:val="00FF27B1"/>
    <w:rsid w:val="00FF27CD"/>
    <w:rsid w:val="00FF2880"/>
    <w:rsid w:val="00FF28EB"/>
    <w:rsid w:val="00FF298B"/>
    <w:rsid w:val="00FF2A98"/>
    <w:rsid w:val="00FF3478"/>
    <w:rsid w:val="00FF3519"/>
    <w:rsid w:val="00FF3E5B"/>
    <w:rsid w:val="00FF3F89"/>
    <w:rsid w:val="00FF4031"/>
    <w:rsid w:val="00FF42B7"/>
    <w:rsid w:val="00FF5987"/>
    <w:rsid w:val="00FF6170"/>
    <w:rsid w:val="00FF68BE"/>
    <w:rsid w:val="00FF6BC5"/>
    <w:rsid w:val="00FF6EE5"/>
    <w:rsid w:val="00FF731D"/>
    <w:rsid w:val="00FF7351"/>
    <w:rsid w:val="00FF764F"/>
    <w:rsid w:val="00FF781B"/>
    <w:rsid w:val="00FF7A4B"/>
    <w:rsid w:val="00FF7BEA"/>
    <w:rsid w:val="00FF7E50"/>
  </w:rsids>
  <m:mathPr>
    <m:mathFont m:val="Cambria Math"/>
    <m:brkBin m:val="before"/>
    <m:brkBinSub m:val="--"/>
    <m:smallFrac m:val="0"/>
    <m:dispDef/>
    <m:lMargin m:val="0"/>
    <m:rMargin m:val="0"/>
    <m:defJc m:val="centerGroup"/>
    <m:wrapIndent m:val="1440"/>
    <m:intLim m:val="subSup"/>
    <m:naryLim m:val="undOvr"/>
  </m:mathPr>
  <w:themeFontLang w:val="en-CA" w:eastAsia="ko-K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9A8CF8A"/>
  <w15:docId w15:val="{44AE343C-C8C6-4F01-B3CA-5963DEC0DD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iPriority="0" w:unhideWhenUsed="1"/>
    <w:lsdException w:name="index 2" w:semiHidden="1" w:uiPriority="0" w:unhideWhenUsed="1"/>
    <w:lsdException w:name="index 3" w:semiHidden="1" w:uiPriority="0" w:unhideWhenUsed="1"/>
    <w:lsdException w:name="index 4" w:semiHidden="1" w:uiPriority="0" w:unhideWhenUsed="1"/>
    <w:lsdException w:name="index 5" w:semiHidden="1" w:uiPriority="0" w:unhideWhenUsed="1"/>
    <w:lsdException w:name="index 6" w:semiHidden="1" w:uiPriority="0" w:unhideWhenUsed="1"/>
    <w:lsdException w:name="index 7" w:semiHidden="1" w:uiPriority="0" w:unhideWhenUsed="1"/>
    <w:lsdException w:name="index 8" w:semiHidden="1" w:uiPriority="0" w:unhideWhenUsed="1"/>
    <w:lsdException w:name="index 9" w:semiHidden="1" w:uiPriority="0"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nhideWhenUsed="1"/>
    <w:lsdException w:name="annotation text" w:semiHidden="1" w:unhideWhenUsed="1" w:qFormat="1"/>
    <w:lsdException w:name="header" w:semiHidden="1" w:unhideWhenUsed="1"/>
    <w:lsdException w:name="footer" w:semiHidden="1" w:unhideWhenUsed="1" w:qFormat="1"/>
    <w:lsdException w:name="index heading" w:semiHidden="1" w:uiPriority="0" w:unhideWhenUsed="1"/>
    <w:lsdException w:name="caption" w:semiHidden="1" w:uiPriority="0" w:unhideWhenUsed="1" w:qFormat="1"/>
    <w:lsdException w:name="table of figures" w:semiHidden="1" w:uiPriority="0" w:unhideWhenUsed="1"/>
    <w:lsdException w:name="envelope address" w:semiHidden="1" w:uiPriority="0" w:unhideWhenUsed="1"/>
    <w:lsdException w:name="envelope return" w:semiHidden="1" w:uiPriority="0" w:unhideWhenUsed="1"/>
    <w:lsdException w:name="footnote reference" w:semiHidden="1" w:unhideWhenUsed="1"/>
    <w:lsdException w:name="annotation reference" w:semiHidden="1" w:unhideWhenUsed="1"/>
    <w:lsdException w:name="line number" w:semiHidden="1" w:uiPriority="0"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iPriority="0" w:unhideWhenUsed="1"/>
    <w:lsdException w:name="macro" w:semiHidden="1" w:uiPriority="0" w:unhideWhenUsed="1"/>
    <w:lsdException w:name="toa heading" w:semiHidden="1" w:uiPriority="0" w:unhideWhenUsed="1"/>
    <w:lsdException w:name="List" w:semiHidden="1" w:uiPriority="0" w:unhideWhenUsed="1"/>
    <w:lsdException w:name="List Bullet" w:semiHidden="1" w:uiPriority="0" w:unhideWhenUsed="1"/>
    <w:lsdException w:name="List Number" w:semiHidden="1" w:uiPriority="0" w:unhideWhenUsed="1"/>
    <w:lsdException w:name="List 2" w:semiHidden="1" w:uiPriority="0" w:unhideWhenUsed="1"/>
    <w:lsdException w:name="List 3" w:semiHidden="1" w:uiPriority="0" w:unhideWhenUsed="1"/>
    <w:lsdException w:name="List 4" w:semiHidden="1" w:uiPriority="0" w:unhideWhenUsed="1"/>
    <w:lsdException w:name="List 5" w:semiHidden="1" w:uiPriority="0" w:unhideWhenUsed="1"/>
    <w:lsdException w:name="List Bullet 2" w:semiHidden="1" w:uiPriority="0" w:unhideWhenUsed="1"/>
    <w:lsdException w:name="List Bullet 3" w:semiHidden="1" w:uiPriority="0" w:unhideWhenUsed="1"/>
    <w:lsdException w:name="List Bullet 4" w:semiHidden="1" w:uiPriority="0" w:unhideWhenUsed="1"/>
    <w:lsdException w:name="List Bullet 5" w:semiHidden="1" w:uiPriority="0" w:unhideWhenUsed="1"/>
    <w:lsdException w:name="List Number 2" w:semiHidden="1" w:uiPriority="0" w:unhideWhenUsed="1"/>
    <w:lsdException w:name="List Number 3" w:semiHidden="1" w:uiPriority="0" w:unhideWhenUsed="1"/>
    <w:lsdException w:name="List Number 4" w:semiHidden="1" w:uiPriority="0" w:unhideWhenUsed="1"/>
    <w:lsdException w:name="List Number 5" w:semiHidden="1" w:uiPriority="0" w:unhideWhenUsed="1"/>
    <w:lsdException w:name="Title" w:uiPriority="10" w:qFormat="1"/>
    <w:lsdException w:name="Closing" w:semiHidden="1" w:uiPriority="0" w:unhideWhenUsed="1"/>
    <w:lsdException w:name="Signature" w:semiHidden="1" w:uiPriority="0"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iPriority="0" w:unhideWhenUsed="1"/>
    <w:lsdException w:name="List Continue 2" w:semiHidden="1" w:uiPriority="0" w:unhideWhenUsed="1"/>
    <w:lsdException w:name="List Continue 3" w:semiHidden="1" w:uiPriority="0" w:unhideWhenUsed="1"/>
    <w:lsdException w:name="List Continue 4" w:semiHidden="1" w:uiPriority="0" w:unhideWhenUsed="1"/>
    <w:lsdException w:name="List Continue 5" w:semiHidden="1" w:uiPriority="0" w:unhideWhenUsed="1"/>
    <w:lsdException w:name="Message Header" w:semiHidden="1" w:uiPriority="0" w:unhideWhenUsed="1"/>
    <w:lsdException w:name="Subtitle" w:uiPriority="11" w:qFormat="1"/>
    <w:lsdException w:name="Salutation" w:semiHidden="1" w:uiPriority="0" w:unhideWhenUsed="1"/>
    <w:lsdException w:name="Date" w:semiHidden="1" w:uiPriority="0" w:unhideWhenUsed="1"/>
    <w:lsdException w:name="Body Text First Indent" w:semiHidden="1" w:uiPriority="0" w:unhideWhenUsed="1"/>
    <w:lsdException w:name="Body Text First Indent 2" w:semiHidden="1" w:uiPriority="0" w:unhideWhenUsed="1"/>
    <w:lsdException w:name="Note Heading" w:semiHidden="1" w:uiPriority="0" w:unhideWhenUsed="1"/>
    <w:lsdException w:name="Body Text 2" w:semiHidden="1" w:unhideWhenUsed="1"/>
    <w:lsdException w:name="Body Text 3" w:semiHidden="1" w:unhideWhenUsed="1"/>
    <w:lsdException w:name="Body Text Indent 2" w:semiHidden="1" w:unhideWhenUsed="1"/>
    <w:lsdException w:name="Body Text Indent 3" w:semiHidden="1" w:uiPriority="0" w:unhideWhenUsed="1"/>
    <w:lsdException w:name="Block Text" w:semiHidden="1" w:uiPriority="0" w:unhideWhenUsed="1"/>
    <w:lsdException w:name="Hyperlink" w:semiHidden="1" w:unhideWhenUsed="1"/>
    <w:lsdException w:name="FollowedHyperlink" w:semiHidden="1" w:uiPriority="0" w:unhideWhenUsed="1"/>
    <w:lsdException w:name="Strong" w:uiPriority="0" w:qFormat="1"/>
    <w:lsdException w:name="Emphasis" w:uiPriority="0" w:qFormat="1"/>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51D8A"/>
    <w:rPr>
      <w:rFonts w:ascii="Arial" w:eastAsia="MS Mincho" w:hAnsi="Arial" w:cs="Times New Roman"/>
      <w:sz w:val="20"/>
      <w:szCs w:val="20"/>
      <w:lang w:val="en-GB" w:eastAsia="ja-JP"/>
    </w:rPr>
  </w:style>
  <w:style w:type="paragraph" w:styleId="Heading1">
    <w:name w:val="heading 1"/>
    <w:basedOn w:val="Normal"/>
    <w:next w:val="Normal"/>
    <w:link w:val="Heading1Char"/>
    <w:uiPriority w:val="9"/>
    <w:qFormat/>
    <w:rsid w:val="00BE68E8"/>
    <w:pPr>
      <w:keepNext/>
      <w:numPr>
        <w:numId w:val="188"/>
      </w:numPr>
      <w:tabs>
        <w:tab w:val="left" w:pos="709"/>
      </w:tabs>
      <w:suppressAutoHyphens/>
      <w:spacing w:before="120" w:after="200" w:line="240" w:lineRule="auto"/>
      <w:outlineLvl w:val="0"/>
    </w:pPr>
    <w:rPr>
      <w:rFonts w:eastAsia="Times New Roman"/>
      <w:b/>
      <w:bCs/>
      <w:sz w:val="24"/>
    </w:rPr>
  </w:style>
  <w:style w:type="paragraph" w:styleId="Heading2">
    <w:name w:val="heading 2"/>
    <w:basedOn w:val="Heading1"/>
    <w:next w:val="Normal"/>
    <w:link w:val="Heading2Char"/>
    <w:unhideWhenUsed/>
    <w:qFormat/>
    <w:rsid w:val="00DB7CFE"/>
    <w:pPr>
      <w:numPr>
        <w:ilvl w:val="1"/>
      </w:numPr>
      <w:tabs>
        <w:tab w:val="left" w:pos="567"/>
      </w:tabs>
      <w:outlineLvl w:val="1"/>
    </w:pPr>
    <w:rPr>
      <w:sz w:val="22"/>
    </w:rPr>
  </w:style>
  <w:style w:type="paragraph" w:styleId="Heading3">
    <w:name w:val="heading 3"/>
    <w:basedOn w:val="Heading1"/>
    <w:next w:val="Normal"/>
    <w:link w:val="Heading3Char"/>
    <w:unhideWhenUsed/>
    <w:qFormat/>
    <w:rsid w:val="00B17B0C"/>
    <w:pPr>
      <w:numPr>
        <w:ilvl w:val="2"/>
      </w:numPr>
      <w:tabs>
        <w:tab w:val="left" w:pos="851"/>
      </w:tabs>
      <w:outlineLvl w:val="2"/>
    </w:pPr>
    <w:rPr>
      <w:rFonts w:eastAsia="MS Mincho"/>
      <w:sz w:val="20"/>
    </w:rPr>
  </w:style>
  <w:style w:type="paragraph" w:styleId="Heading4">
    <w:name w:val="heading 4"/>
    <w:basedOn w:val="Heading3"/>
    <w:next w:val="Normal"/>
    <w:link w:val="Heading4Char"/>
    <w:autoRedefine/>
    <w:unhideWhenUsed/>
    <w:qFormat/>
    <w:rsid w:val="007652ED"/>
    <w:pPr>
      <w:numPr>
        <w:ilvl w:val="0"/>
        <w:numId w:val="0"/>
      </w:numPr>
      <w:tabs>
        <w:tab w:val="clear" w:pos="851"/>
        <w:tab w:val="left" w:pos="1134"/>
      </w:tabs>
      <w:spacing w:after="120"/>
      <w:jc w:val="both"/>
      <w:outlineLvl w:val="3"/>
    </w:pPr>
  </w:style>
  <w:style w:type="paragraph" w:styleId="Heading5">
    <w:name w:val="heading 5"/>
    <w:basedOn w:val="Heading4"/>
    <w:next w:val="Normal"/>
    <w:link w:val="Heading5Char"/>
    <w:autoRedefine/>
    <w:unhideWhenUsed/>
    <w:qFormat/>
    <w:rsid w:val="00D27546"/>
    <w:pPr>
      <w:numPr>
        <w:ilvl w:val="4"/>
        <w:numId w:val="188"/>
      </w:numPr>
      <w:tabs>
        <w:tab w:val="left" w:pos="992"/>
      </w:tabs>
      <w:outlineLvl w:val="4"/>
    </w:pPr>
  </w:style>
  <w:style w:type="paragraph" w:styleId="Heading6">
    <w:name w:val="heading 6"/>
    <w:basedOn w:val="Heading5"/>
    <w:next w:val="Normal"/>
    <w:link w:val="Heading6Char"/>
    <w:unhideWhenUsed/>
    <w:qFormat/>
    <w:rsid w:val="00676D57"/>
    <w:pPr>
      <w:numPr>
        <w:ilvl w:val="5"/>
      </w:numPr>
      <w:outlineLvl w:val="5"/>
    </w:pPr>
  </w:style>
  <w:style w:type="paragraph" w:styleId="Heading7">
    <w:name w:val="heading 7"/>
    <w:basedOn w:val="Heading6"/>
    <w:next w:val="Normal"/>
    <w:link w:val="Heading7Char"/>
    <w:unhideWhenUsed/>
    <w:qFormat/>
    <w:rsid w:val="00676D57"/>
    <w:pPr>
      <w:numPr>
        <w:ilvl w:val="6"/>
      </w:numPr>
      <w:outlineLvl w:val="6"/>
    </w:pPr>
  </w:style>
  <w:style w:type="paragraph" w:styleId="Heading8">
    <w:name w:val="heading 8"/>
    <w:basedOn w:val="Heading6"/>
    <w:next w:val="Normal"/>
    <w:link w:val="Heading8Char"/>
    <w:unhideWhenUsed/>
    <w:qFormat/>
    <w:rsid w:val="00676D57"/>
    <w:pPr>
      <w:numPr>
        <w:ilvl w:val="7"/>
      </w:numPr>
      <w:outlineLvl w:val="7"/>
    </w:pPr>
  </w:style>
  <w:style w:type="paragraph" w:styleId="Heading9">
    <w:name w:val="heading 9"/>
    <w:basedOn w:val="Heading6"/>
    <w:next w:val="Normal"/>
    <w:link w:val="Heading9Char"/>
    <w:unhideWhenUsed/>
    <w:qFormat/>
    <w:rsid w:val="00676D57"/>
    <w:pPr>
      <w:numPr>
        <w:ilvl w:val="8"/>
      </w:numPr>
      <w:outlineLvl w:val="8"/>
    </w:p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E68E8"/>
    <w:rPr>
      <w:rFonts w:ascii="Arial" w:eastAsia="Times New Roman" w:hAnsi="Arial" w:cs="Times New Roman"/>
      <w:b/>
      <w:bCs/>
      <w:sz w:val="24"/>
      <w:szCs w:val="20"/>
      <w:lang w:val="en-GB" w:eastAsia="ja-JP"/>
    </w:rPr>
  </w:style>
  <w:style w:type="character" w:customStyle="1" w:styleId="Heading2Char">
    <w:name w:val="Heading 2 Char"/>
    <w:basedOn w:val="DefaultParagraphFont"/>
    <w:link w:val="Heading2"/>
    <w:rsid w:val="00DB7CFE"/>
    <w:rPr>
      <w:rFonts w:ascii="Arial" w:eastAsia="Times New Roman" w:hAnsi="Arial" w:cs="Times New Roman"/>
      <w:b/>
      <w:bCs/>
      <w:szCs w:val="20"/>
      <w:lang w:val="en-GB" w:eastAsia="ja-JP"/>
    </w:rPr>
  </w:style>
  <w:style w:type="character" w:customStyle="1" w:styleId="Heading3Char">
    <w:name w:val="Heading 3 Char"/>
    <w:basedOn w:val="DefaultParagraphFont"/>
    <w:link w:val="Heading3"/>
    <w:rsid w:val="00B17B0C"/>
    <w:rPr>
      <w:rFonts w:ascii="Arial" w:eastAsia="MS Mincho" w:hAnsi="Arial" w:cs="Times New Roman"/>
      <w:b/>
      <w:bCs/>
      <w:sz w:val="20"/>
      <w:szCs w:val="20"/>
      <w:lang w:val="en-GB" w:eastAsia="ja-JP"/>
    </w:rPr>
  </w:style>
  <w:style w:type="character" w:customStyle="1" w:styleId="Heading4Char">
    <w:name w:val="Heading 4 Char"/>
    <w:basedOn w:val="DefaultParagraphFont"/>
    <w:link w:val="Heading4"/>
    <w:uiPriority w:val="9"/>
    <w:rsid w:val="007652ED"/>
    <w:rPr>
      <w:rFonts w:ascii="Arial" w:eastAsia="MS Mincho" w:hAnsi="Arial" w:cs="Times New Roman"/>
      <w:b/>
      <w:bCs/>
      <w:sz w:val="20"/>
      <w:szCs w:val="20"/>
      <w:lang w:val="en-GB" w:eastAsia="ja-JP"/>
    </w:rPr>
  </w:style>
  <w:style w:type="character" w:customStyle="1" w:styleId="Heading5Char">
    <w:name w:val="Heading 5 Char"/>
    <w:basedOn w:val="DefaultParagraphFont"/>
    <w:link w:val="Heading5"/>
    <w:uiPriority w:val="9"/>
    <w:rsid w:val="00D27546"/>
    <w:rPr>
      <w:rFonts w:ascii="Arial" w:eastAsia="MS Mincho" w:hAnsi="Arial" w:cs="Times New Roman"/>
      <w:b/>
      <w:bCs/>
      <w:sz w:val="20"/>
      <w:szCs w:val="20"/>
      <w:lang w:val="en-GB" w:eastAsia="ja-JP"/>
    </w:rPr>
  </w:style>
  <w:style w:type="character" w:customStyle="1" w:styleId="Heading6Char">
    <w:name w:val="Heading 6 Char"/>
    <w:basedOn w:val="DefaultParagraphFont"/>
    <w:link w:val="Heading6"/>
    <w:uiPriority w:val="9"/>
    <w:rsid w:val="00676D57"/>
    <w:rPr>
      <w:rFonts w:ascii="Arial" w:eastAsia="MS Mincho" w:hAnsi="Arial" w:cs="Times New Roman"/>
      <w:b/>
      <w:bCs/>
      <w:sz w:val="20"/>
      <w:szCs w:val="20"/>
      <w:lang w:val="en-GB" w:eastAsia="ja-JP"/>
    </w:rPr>
  </w:style>
  <w:style w:type="character" w:customStyle="1" w:styleId="Heading7Char">
    <w:name w:val="Heading 7 Char"/>
    <w:basedOn w:val="DefaultParagraphFont"/>
    <w:link w:val="Heading7"/>
    <w:uiPriority w:val="9"/>
    <w:rsid w:val="00676D57"/>
    <w:rPr>
      <w:rFonts w:ascii="Arial" w:eastAsia="MS Mincho" w:hAnsi="Arial" w:cs="Times New Roman"/>
      <w:b/>
      <w:bCs/>
      <w:sz w:val="20"/>
      <w:szCs w:val="20"/>
      <w:lang w:val="en-GB" w:eastAsia="ja-JP"/>
    </w:rPr>
  </w:style>
  <w:style w:type="character" w:customStyle="1" w:styleId="Heading8Char">
    <w:name w:val="Heading 8 Char"/>
    <w:basedOn w:val="DefaultParagraphFont"/>
    <w:link w:val="Heading8"/>
    <w:uiPriority w:val="9"/>
    <w:rsid w:val="00676D57"/>
    <w:rPr>
      <w:rFonts w:ascii="Arial" w:eastAsia="MS Mincho" w:hAnsi="Arial" w:cs="Times New Roman"/>
      <w:b/>
      <w:bCs/>
      <w:sz w:val="20"/>
      <w:szCs w:val="20"/>
      <w:lang w:val="en-GB" w:eastAsia="ja-JP"/>
    </w:rPr>
  </w:style>
  <w:style w:type="character" w:customStyle="1" w:styleId="Heading9Char">
    <w:name w:val="Heading 9 Char"/>
    <w:basedOn w:val="DefaultParagraphFont"/>
    <w:link w:val="Heading9"/>
    <w:uiPriority w:val="9"/>
    <w:rsid w:val="00676D57"/>
    <w:rPr>
      <w:rFonts w:ascii="Arial" w:eastAsia="MS Mincho" w:hAnsi="Arial" w:cs="Times New Roman"/>
      <w:b/>
      <w:bCs/>
      <w:sz w:val="20"/>
      <w:szCs w:val="20"/>
      <w:lang w:val="en-GB" w:eastAsia="ja-JP"/>
    </w:rPr>
  </w:style>
  <w:style w:type="paragraph" w:styleId="CommentText">
    <w:name w:val="annotation text"/>
    <w:basedOn w:val="Normal"/>
    <w:link w:val="CommentTextChar"/>
    <w:uiPriority w:val="99"/>
    <w:unhideWhenUsed/>
    <w:qFormat/>
    <w:rsid w:val="00676D57"/>
  </w:style>
  <w:style w:type="character" w:customStyle="1" w:styleId="CommentTextChar">
    <w:name w:val="Comment Text Char"/>
    <w:basedOn w:val="DefaultParagraphFont"/>
    <w:link w:val="CommentText"/>
    <w:uiPriority w:val="99"/>
    <w:rsid w:val="00676D57"/>
    <w:rPr>
      <w:rFonts w:ascii="Arial" w:eastAsia="MS Mincho" w:hAnsi="Arial" w:cs="Times New Roman"/>
      <w:sz w:val="20"/>
      <w:szCs w:val="20"/>
      <w:lang w:val="en-GB" w:eastAsia="ja-JP"/>
    </w:rPr>
  </w:style>
  <w:style w:type="paragraph" w:styleId="BodyTextIndent2">
    <w:name w:val="Body Text Indent 2"/>
    <w:basedOn w:val="Normal"/>
    <w:link w:val="BodyTextIndent2Char"/>
    <w:uiPriority w:val="99"/>
    <w:unhideWhenUsed/>
    <w:rsid w:val="00676D57"/>
    <w:pPr>
      <w:spacing w:line="480" w:lineRule="auto"/>
      <w:ind w:left="283"/>
    </w:pPr>
  </w:style>
  <w:style w:type="character" w:customStyle="1" w:styleId="BodyTextIndent2Char">
    <w:name w:val="Body Text Indent 2 Char"/>
    <w:basedOn w:val="DefaultParagraphFont"/>
    <w:link w:val="BodyTextIndent2"/>
    <w:uiPriority w:val="99"/>
    <w:rsid w:val="00676D57"/>
    <w:rPr>
      <w:rFonts w:ascii="Arial" w:eastAsia="MS Mincho" w:hAnsi="Arial" w:cs="Times New Roman"/>
      <w:sz w:val="20"/>
      <w:szCs w:val="20"/>
      <w:lang w:val="en-GB" w:eastAsia="ja-JP"/>
    </w:rPr>
  </w:style>
  <w:style w:type="paragraph" w:customStyle="1" w:styleId="ISOSecretObservations">
    <w:name w:val="ISO_Secret_Observations"/>
    <w:basedOn w:val="Normal"/>
    <w:rsid w:val="00676D57"/>
    <w:pPr>
      <w:spacing w:before="210" w:after="0" w:line="210" w:lineRule="exact"/>
    </w:pPr>
    <w:rPr>
      <w:rFonts w:eastAsia="Times New Roman"/>
      <w:sz w:val="18"/>
      <w:lang w:eastAsia="en-US"/>
    </w:rPr>
  </w:style>
  <w:style w:type="character" w:customStyle="1" w:styleId="noteChar">
    <w:name w:val="note Char"/>
    <w:link w:val="note"/>
    <w:locked/>
    <w:rsid w:val="00676D57"/>
    <w:rPr>
      <w:rFonts w:ascii="Arial" w:hAnsi="Arial" w:cs="Arial"/>
      <w:i/>
      <w:color w:val="FF0000"/>
      <w:lang w:val="en-GB" w:eastAsia="ja-JP"/>
    </w:rPr>
  </w:style>
  <w:style w:type="paragraph" w:customStyle="1" w:styleId="note">
    <w:name w:val="note"/>
    <w:basedOn w:val="Normal"/>
    <w:link w:val="noteChar"/>
    <w:qFormat/>
    <w:rsid w:val="00676D57"/>
    <w:rPr>
      <w:rFonts w:eastAsiaTheme="minorHAnsi" w:cs="Arial"/>
      <w:i/>
      <w:color w:val="FF0000"/>
      <w:sz w:val="22"/>
      <w:szCs w:val="22"/>
    </w:rPr>
  </w:style>
  <w:style w:type="character" w:customStyle="1" w:styleId="Label1Char">
    <w:name w:val="Label1 Char"/>
    <w:link w:val="Label1"/>
    <w:locked/>
    <w:rsid w:val="00B51F49"/>
    <w:rPr>
      <w:rFonts w:ascii="Arial" w:hAnsi="Arial" w:cs="Arial"/>
      <w:b/>
      <w:sz w:val="20"/>
      <w:lang w:val="en-GB" w:eastAsia="ja-JP"/>
    </w:rPr>
  </w:style>
  <w:style w:type="paragraph" w:customStyle="1" w:styleId="Label1">
    <w:name w:val="Label1"/>
    <w:basedOn w:val="Normal"/>
    <w:link w:val="Label1Char"/>
    <w:qFormat/>
    <w:rsid w:val="00B51F49"/>
    <w:pPr>
      <w:autoSpaceDE w:val="0"/>
      <w:autoSpaceDN w:val="0"/>
      <w:adjustRightInd w:val="0"/>
      <w:spacing w:after="0" w:line="480" w:lineRule="auto"/>
      <w:ind w:left="1695" w:hanging="1695"/>
    </w:pPr>
    <w:rPr>
      <w:rFonts w:eastAsiaTheme="minorHAnsi" w:cs="Arial"/>
      <w:b/>
      <w:szCs w:val="22"/>
    </w:rPr>
  </w:style>
  <w:style w:type="character" w:styleId="CommentReference">
    <w:name w:val="annotation reference"/>
    <w:uiPriority w:val="99"/>
    <w:unhideWhenUsed/>
    <w:rsid w:val="00676D57"/>
    <w:rPr>
      <w:noProof w:val="0"/>
      <w:sz w:val="16"/>
      <w:lang w:val="fr-FR"/>
    </w:rPr>
  </w:style>
  <w:style w:type="paragraph" w:styleId="BalloonText">
    <w:name w:val="Balloon Text"/>
    <w:basedOn w:val="Normal"/>
    <w:link w:val="BalloonTextChar"/>
    <w:uiPriority w:val="99"/>
    <w:semiHidden/>
    <w:unhideWhenUsed/>
    <w:rsid w:val="00676D57"/>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76D57"/>
    <w:rPr>
      <w:rFonts w:ascii="Segoe UI" w:eastAsia="MS Mincho" w:hAnsi="Segoe UI" w:cs="Segoe UI"/>
      <w:sz w:val="18"/>
      <w:szCs w:val="18"/>
      <w:lang w:val="en-GB" w:eastAsia="ja-JP"/>
    </w:rPr>
  </w:style>
  <w:style w:type="paragraph" w:styleId="CommentSubject">
    <w:name w:val="annotation subject"/>
    <w:basedOn w:val="CommentText"/>
    <w:next w:val="CommentText"/>
    <w:link w:val="CommentSubjectChar"/>
    <w:uiPriority w:val="99"/>
    <w:semiHidden/>
    <w:unhideWhenUsed/>
    <w:rsid w:val="00EF2E79"/>
    <w:rPr>
      <w:b/>
      <w:bCs/>
    </w:rPr>
  </w:style>
  <w:style w:type="character" w:customStyle="1" w:styleId="CommentSubjectChar">
    <w:name w:val="Comment Subject Char"/>
    <w:basedOn w:val="CommentTextChar"/>
    <w:link w:val="CommentSubject"/>
    <w:uiPriority w:val="99"/>
    <w:semiHidden/>
    <w:rsid w:val="00EF2E79"/>
    <w:rPr>
      <w:rFonts w:ascii="Arial" w:eastAsia="MS Mincho" w:hAnsi="Arial" w:cs="Times New Roman"/>
      <w:b/>
      <w:bCs/>
      <w:sz w:val="20"/>
      <w:szCs w:val="20"/>
      <w:lang w:val="en-GB" w:eastAsia="ja-JP"/>
    </w:rPr>
  </w:style>
  <w:style w:type="paragraph" w:styleId="Caption">
    <w:name w:val="caption"/>
    <w:basedOn w:val="Normal"/>
    <w:next w:val="Normal"/>
    <w:unhideWhenUsed/>
    <w:qFormat/>
    <w:rsid w:val="00E033E6"/>
    <w:pPr>
      <w:spacing w:before="120"/>
    </w:pPr>
    <w:rPr>
      <w:b/>
    </w:rPr>
  </w:style>
  <w:style w:type="character" w:styleId="Hyperlink">
    <w:name w:val="Hyperlink"/>
    <w:basedOn w:val="DefaultParagraphFont"/>
    <w:uiPriority w:val="99"/>
    <w:unhideWhenUsed/>
    <w:rsid w:val="00E033E6"/>
    <w:rPr>
      <w:color w:val="0000FF"/>
      <w:u w:val="single"/>
    </w:rPr>
  </w:style>
  <w:style w:type="paragraph" w:customStyle="1" w:styleId="DescriptionTag">
    <w:name w:val="DescriptionTag"/>
    <w:basedOn w:val="Normal"/>
    <w:qFormat/>
    <w:rsid w:val="00C845EE"/>
    <w:pPr>
      <w:keepNext/>
      <w:spacing w:after="60"/>
    </w:pPr>
    <w:rPr>
      <w:b/>
    </w:rPr>
  </w:style>
  <w:style w:type="paragraph" w:customStyle="1" w:styleId="Abbreviation">
    <w:name w:val="Abbreviation"/>
    <w:basedOn w:val="Normal"/>
    <w:qFormat/>
    <w:rsid w:val="001072A9"/>
    <w:pPr>
      <w:tabs>
        <w:tab w:val="left" w:pos="1152"/>
      </w:tabs>
    </w:pPr>
  </w:style>
  <w:style w:type="paragraph" w:styleId="BodyTextIndent3">
    <w:name w:val="Body Text Indent 3"/>
    <w:basedOn w:val="Normal"/>
    <w:link w:val="BodyTextIndent3Char"/>
    <w:unhideWhenUsed/>
    <w:rsid w:val="006834E9"/>
    <w:pPr>
      <w:ind w:left="360"/>
    </w:pPr>
    <w:rPr>
      <w:sz w:val="16"/>
      <w:szCs w:val="16"/>
    </w:rPr>
  </w:style>
  <w:style w:type="character" w:customStyle="1" w:styleId="BodyTextIndent3Char">
    <w:name w:val="Body Text Indent 3 Char"/>
    <w:basedOn w:val="DefaultParagraphFont"/>
    <w:link w:val="BodyTextIndent3"/>
    <w:uiPriority w:val="99"/>
    <w:semiHidden/>
    <w:rsid w:val="006834E9"/>
    <w:rPr>
      <w:rFonts w:ascii="Arial" w:eastAsia="MS Mincho" w:hAnsi="Arial" w:cs="Times New Roman"/>
      <w:sz w:val="16"/>
      <w:szCs w:val="16"/>
      <w:lang w:val="en-GB" w:eastAsia="ja-JP"/>
    </w:rPr>
  </w:style>
  <w:style w:type="character" w:customStyle="1" w:styleId="LabeldataChar">
    <w:name w:val="Label data Char"/>
    <w:link w:val="Labeldata"/>
    <w:locked/>
    <w:rsid w:val="006B114A"/>
    <w:rPr>
      <w:rFonts w:ascii="Arial" w:hAnsi="Arial" w:cs="Arial"/>
      <w:lang w:val="en-GB" w:eastAsia="ja-JP"/>
    </w:rPr>
  </w:style>
  <w:style w:type="paragraph" w:customStyle="1" w:styleId="Labeldata">
    <w:name w:val="Label data"/>
    <w:basedOn w:val="Normal"/>
    <w:link w:val="LabeldataChar"/>
    <w:qFormat/>
    <w:rsid w:val="006B114A"/>
    <w:pPr>
      <w:autoSpaceDE w:val="0"/>
      <w:autoSpaceDN w:val="0"/>
      <w:adjustRightInd w:val="0"/>
      <w:spacing w:after="0"/>
    </w:pPr>
    <w:rPr>
      <w:rFonts w:eastAsiaTheme="minorHAnsi" w:cs="Arial"/>
      <w:sz w:val="22"/>
      <w:szCs w:val="22"/>
    </w:rPr>
  </w:style>
  <w:style w:type="paragraph" w:styleId="BodyText">
    <w:name w:val="Body Text"/>
    <w:basedOn w:val="Normal"/>
    <w:link w:val="BodyTextChar"/>
    <w:unhideWhenUsed/>
    <w:rsid w:val="006B114A"/>
    <w:pPr>
      <w:spacing w:before="60" w:after="60" w:line="210" w:lineRule="atLeast"/>
    </w:pPr>
    <w:rPr>
      <w:sz w:val="18"/>
    </w:rPr>
  </w:style>
  <w:style w:type="character" w:customStyle="1" w:styleId="BodyTextChar">
    <w:name w:val="Body Text Char"/>
    <w:basedOn w:val="DefaultParagraphFont"/>
    <w:link w:val="BodyText"/>
    <w:uiPriority w:val="99"/>
    <w:semiHidden/>
    <w:rsid w:val="006B114A"/>
    <w:rPr>
      <w:rFonts w:ascii="Arial" w:eastAsia="MS Mincho" w:hAnsi="Arial" w:cs="Times New Roman"/>
      <w:sz w:val="18"/>
      <w:szCs w:val="20"/>
      <w:lang w:val="en-GB" w:eastAsia="ja-JP"/>
    </w:rPr>
  </w:style>
  <w:style w:type="paragraph" w:styleId="ListParagraph">
    <w:name w:val="List Paragraph"/>
    <w:basedOn w:val="Normal"/>
    <w:link w:val="ListParagraphChar"/>
    <w:uiPriority w:val="34"/>
    <w:qFormat/>
    <w:rsid w:val="004733A5"/>
    <w:pPr>
      <w:ind w:left="720"/>
    </w:pPr>
  </w:style>
  <w:style w:type="paragraph" w:styleId="FootnoteText">
    <w:name w:val="footnote text"/>
    <w:basedOn w:val="Normal"/>
    <w:link w:val="FootnoteTextChar"/>
    <w:uiPriority w:val="99"/>
    <w:unhideWhenUsed/>
    <w:rsid w:val="006B114A"/>
    <w:pPr>
      <w:tabs>
        <w:tab w:val="left" w:pos="340"/>
      </w:tabs>
      <w:spacing w:line="210" w:lineRule="atLeast"/>
    </w:pPr>
    <w:rPr>
      <w:rFonts w:ascii="Arial Narrow" w:hAnsi="Arial Narrow"/>
      <w:sz w:val="18"/>
    </w:rPr>
  </w:style>
  <w:style w:type="character" w:customStyle="1" w:styleId="FootnoteTextChar">
    <w:name w:val="Footnote Text Char"/>
    <w:basedOn w:val="DefaultParagraphFont"/>
    <w:link w:val="FootnoteText"/>
    <w:uiPriority w:val="99"/>
    <w:rsid w:val="006B114A"/>
    <w:rPr>
      <w:rFonts w:ascii="Arial Narrow" w:eastAsia="MS Mincho" w:hAnsi="Arial Narrow" w:cs="Times New Roman"/>
      <w:sz w:val="18"/>
      <w:szCs w:val="20"/>
      <w:lang w:val="en-GB" w:eastAsia="ja-JP"/>
    </w:rPr>
  </w:style>
  <w:style w:type="character" w:styleId="FootnoteReference">
    <w:name w:val="footnote reference"/>
    <w:uiPriority w:val="99"/>
    <w:unhideWhenUsed/>
    <w:rsid w:val="006B114A"/>
    <w:rPr>
      <w:noProof/>
      <w:position w:val="6"/>
      <w:sz w:val="16"/>
      <w:vertAlign w:val="baseline"/>
      <w:lang w:val="fr-FR"/>
    </w:rPr>
  </w:style>
  <w:style w:type="paragraph" w:customStyle="1" w:styleId="Default">
    <w:name w:val="Default"/>
    <w:rsid w:val="006B114A"/>
    <w:pPr>
      <w:autoSpaceDE w:val="0"/>
      <w:autoSpaceDN w:val="0"/>
      <w:adjustRightInd w:val="0"/>
      <w:spacing w:after="0" w:line="240" w:lineRule="auto"/>
    </w:pPr>
    <w:rPr>
      <w:rFonts w:ascii="Arial" w:eastAsia="Times New Roman" w:hAnsi="Arial" w:cs="Arial"/>
      <w:color w:val="000000"/>
      <w:sz w:val="24"/>
      <w:szCs w:val="24"/>
      <w:lang w:val="en-US"/>
    </w:rPr>
  </w:style>
  <w:style w:type="paragraph" w:styleId="Revision">
    <w:name w:val="Revision"/>
    <w:hidden/>
    <w:uiPriority w:val="99"/>
    <w:semiHidden/>
    <w:rsid w:val="006B114A"/>
    <w:pPr>
      <w:spacing w:after="0" w:line="240" w:lineRule="auto"/>
    </w:pPr>
    <w:rPr>
      <w:rFonts w:ascii="Arial" w:eastAsia="MS Mincho" w:hAnsi="Arial" w:cs="Times New Roman"/>
      <w:sz w:val="20"/>
      <w:szCs w:val="20"/>
      <w:lang w:val="en-GB" w:eastAsia="ja-JP"/>
    </w:rPr>
  </w:style>
  <w:style w:type="paragraph" w:styleId="Header">
    <w:name w:val="header"/>
    <w:basedOn w:val="Normal"/>
    <w:link w:val="HeaderChar"/>
    <w:uiPriority w:val="99"/>
    <w:unhideWhenUsed/>
    <w:rsid w:val="006B114A"/>
    <w:pPr>
      <w:tabs>
        <w:tab w:val="center" w:pos="4680"/>
        <w:tab w:val="right" w:pos="9360"/>
      </w:tabs>
      <w:spacing w:after="0"/>
    </w:pPr>
  </w:style>
  <w:style w:type="character" w:customStyle="1" w:styleId="HeaderChar">
    <w:name w:val="Header Char"/>
    <w:basedOn w:val="DefaultParagraphFont"/>
    <w:link w:val="Header"/>
    <w:uiPriority w:val="99"/>
    <w:rsid w:val="006B114A"/>
    <w:rPr>
      <w:rFonts w:ascii="Arial" w:eastAsia="MS Mincho" w:hAnsi="Arial" w:cs="Times New Roman"/>
      <w:sz w:val="20"/>
      <w:szCs w:val="20"/>
      <w:lang w:val="en-GB" w:eastAsia="ja-JP"/>
    </w:rPr>
  </w:style>
  <w:style w:type="paragraph" w:styleId="Footer">
    <w:name w:val="footer"/>
    <w:basedOn w:val="Normal"/>
    <w:link w:val="FooterChar"/>
    <w:uiPriority w:val="99"/>
    <w:unhideWhenUsed/>
    <w:qFormat/>
    <w:rsid w:val="006B114A"/>
    <w:pPr>
      <w:tabs>
        <w:tab w:val="center" w:pos="4680"/>
        <w:tab w:val="right" w:pos="9360"/>
      </w:tabs>
      <w:spacing w:after="0"/>
    </w:pPr>
  </w:style>
  <w:style w:type="character" w:customStyle="1" w:styleId="FooterChar">
    <w:name w:val="Footer Char"/>
    <w:basedOn w:val="DefaultParagraphFont"/>
    <w:link w:val="Footer"/>
    <w:uiPriority w:val="99"/>
    <w:rsid w:val="006B114A"/>
    <w:rPr>
      <w:rFonts w:ascii="Arial" w:eastAsia="MS Mincho" w:hAnsi="Arial" w:cs="Times New Roman"/>
      <w:sz w:val="20"/>
      <w:szCs w:val="20"/>
      <w:lang w:val="en-GB" w:eastAsia="ja-JP"/>
    </w:rPr>
  </w:style>
  <w:style w:type="table" w:styleId="TableGrid">
    <w:name w:val="Table Grid"/>
    <w:basedOn w:val="TableNormal"/>
    <w:uiPriority w:val="59"/>
    <w:rsid w:val="006B114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unhideWhenUsed/>
    <w:rsid w:val="006B114A"/>
    <w:rPr>
      <w:noProof w:val="0"/>
      <w:color w:val="800080"/>
      <w:u w:val="single"/>
      <w:lang w:val="fr-FR"/>
    </w:rPr>
  </w:style>
  <w:style w:type="paragraph" w:styleId="HTMLAddress">
    <w:name w:val="HTML Address"/>
    <w:basedOn w:val="Normal"/>
    <w:link w:val="HTMLAddressChar"/>
    <w:uiPriority w:val="99"/>
    <w:semiHidden/>
    <w:unhideWhenUsed/>
    <w:rsid w:val="006B114A"/>
    <w:rPr>
      <w:i/>
      <w:iCs/>
    </w:rPr>
  </w:style>
  <w:style w:type="character" w:customStyle="1" w:styleId="HTMLAddressChar">
    <w:name w:val="HTML Address Char"/>
    <w:basedOn w:val="DefaultParagraphFont"/>
    <w:link w:val="HTMLAddress"/>
    <w:uiPriority w:val="99"/>
    <w:semiHidden/>
    <w:rsid w:val="006B114A"/>
    <w:rPr>
      <w:rFonts w:ascii="Arial" w:eastAsia="MS Mincho" w:hAnsi="Arial" w:cs="Times New Roman"/>
      <w:i/>
      <w:iCs/>
      <w:sz w:val="20"/>
      <w:szCs w:val="20"/>
      <w:lang w:val="en-GB" w:eastAsia="ja-JP"/>
    </w:rPr>
  </w:style>
  <w:style w:type="character" w:styleId="Emphasis">
    <w:name w:val="Emphasis"/>
    <w:qFormat/>
    <w:rsid w:val="006B114A"/>
    <w:rPr>
      <w:i/>
      <w:iCs w:val="0"/>
      <w:noProof w:val="0"/>
      <w:lang w:val="fr-FR"/>
    </w:rPr>
  </w:style>
  <w:style w:type="paragraph" w:styleId="HTMLPreformatted">
    <w:name w:val="HTML Preformatted"/>
    <w:basedOn w:val="Normal"/>
    <w:link w:val="HTMLPreformattedChar"/>
    <w:uiPriority w:val="99"/>
    <w:semiHidden/>
    <w:unhideWhenUsed/>
    <w:rsid w:val="006B11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rPr>
  </w:style>
  <w:style w:type="character" w:customStyle="1" w:styleId="HTMLPreformattedChar">
    <w:name w:val="HTML Preformatted Char"/>
    <w:basedOn w:val="DefaultParagraphFont"/>
    <w:link w:val="HTMLPreformatted"/>
    <w:uiPriority w:val="99"/>
    <w:semiHidden/>
    <w:rsid w:val="006B114A"/>
    <w:rPr>
      <w:rFonts w:ascii="Courier New" w:eastAsia="MS Mincho" w:hAnsi="Courier New" w:cs="Times New Roman"/>
      <w:sz w:val="20"/>
      <w:szCs w:val="20"/>
      <w:lang w:val="en-GB" w:eastAsia="ja-JP"/>
    </w:rPr>
  </w:style>
  <w:style w:type="character" w:styleId="Strong">
    <w:name w:val="Strong"/>
    <w:qFormat/>
    <w:rsid w:val="006B114A"/>
    <w:rPr>
      <w:b/>
      <w:bCs w:val="0"/>
      <w:noProof w:val="0"/>
      <w:lang w:val="fr-FR"/>
    </w:rPr>
  </w:style>
  <w:style w:type="character" w:customStyle="1" w:styleId="NormalWebChar">
    <w:name w:val="Normal (Web) Char"/>
    <w:link w:val="NormalWeb"/>
    <w:uiPriority w:val="99"/>
    <w:locked/>
    <w:rsid w:val="006B114A"/>
    <w:rPr>
      <w:rFonts w:ascii="Times New Roman" w:eastAsia="Times New Roman" w:hAnsi="Times New Roman" w:cs="Times New Roman"/>
      <w:sz w:val="24"/>
      <w:szCs w:val="24"/>
      <w:lang w:val="en-GB" w:eastAsia="en-GB"/>
    </w:rPr>
  </w:style>
  <w:style w:type="paragraph" w:styleId="NormalWeb">
    <w:name w:val="Normal (Web)"/>
    <w:basedOn w:val="Normal"/>
    <w:link w:val="NormalWebChar"/>
    <w:uiPriority w:val="99"/>
    <w:unhideWhenUsed/>
    <w:rsid w:val="006B114A"/>
    <w:pPr>
      <w:spacing w:before="100" w:beforeAutospacing="1" w:after="100" w:afterAutospacing="1"/>
    </w:pPr>
    <w:rPr>
      <w:rFonts w:ascii="Times New Roman" w:eastAsia="Times New Roman" w:hAnsi="Times New Roman"/>
      <w:sz w:val="24"/>
      <w:szCs w:val="24"/>
      <w:lang w:eastAsia="en-GB"/>
    </w:rPr>
  </w:style>
  <w:style w:type="paragraph" w:customStyle="1" w:styleId="msonormal0">
    <w:name w:val="msonormal"/>
    <w:basedOn w:val="Normal"/>
    <w:uiPriority w:val="99"/>
    <w:rsid w:val="006B114A"/>
    <w:pPr>
      <w:spacing w:before="100" w:beforeAutospacing="1" w:after="100" w:afterAutospacing="1"/>
    </w:pPr>
    <w:rPr>
      <w:rFonts w:ascii="Times New Roman" w:eastAsia="Times New Roman" w:hAnsi="Times New Roman"/>
      <w:sz w:val="24"/>
      <w:szCs w:val="24"/>
      <w:lang w:eastAsia="en-GB"/>
    </w:rPr>
  </w:style>
  <w:style w:type="paragraph" w:styleId="Index1">
    <w:name w:val="index 1"/>
    <w:basedOn w:val="Normal"/>
    <w:autoRedefine/>
    <w:semiHidden/>
    <w:unhideWhenUsed/>
    <w:rsid w:val="006B114A"/>
    <w:pPr>
      <w:spacing w:after="0" w:line="210" w:lineRule="atLeast"/>
      <w:ind w:left="142" w:hanging="142"/>
    </w:pPr>
    <w:rPr>
      <w:b/>
      <w:sz w:val="18"/>
    </w:rPr>
  </w:style>
  <w:style w:type="paragraph" w:styleId="Index2">
    <w:name w:val="index 2"/>
    <w:basedOn w:val="Normal"/>
    <w:next w:val="Normal"/>
    <w:autoRedefine/>
    <w:semiHidden/>
    <w:unhideWhenUsed/>
    <w:rsid w:val="006B114A"/>
    <w:pPr>
      <w:spacing w:line="210" w:lineRule="atLeast"/>
      <w:ind w:left="600" w:hanging="200"/>
    </w:pPr>
    <w:rPr>
      <w:b/>
      <w:sz w:val="18"/>
    </w:rPr>
  </w:style>
  <w:style w:type="paragraph" w:styleId="Index3">
    <w:name w:val="index 3"/>
    <w:basedOn w:val="Normal"/>
    <w:next w:val="Normal"/>
    <w:autoRedefine/>
    <w:semiHidden/>
    <w:unhideWhenUsed/>
    <w:rsid w:val="006B114A"/>
    <w:pPr>
      <w:spacing w:line="220" w:lineRule="atLeast"/>
      <w:ind w:left="600" w:hanging="200"/>
    </w:pPr>
    <w:rPr>
      <w:b/>
    </w:rPr>
  </w:style>
  <w:style w:type="paragraph" w:styleId="Index4">
    <w:name w:val="index 4"/>
    <w:basedOn w:val="Normal"/>
    <w:next w:val="Normal"/>
    <w:autoRedefine/>
    <w:semiHidden/>
    <w:unhideWhenUsed/>
    <w:rsid w:val="006B114A"/>
    <w:pPr>
      <w:spacing w:line="220" w:lineRule="atLeast"/>
      <w:ind w:left="800" w:hanging="200"/>
    </w:pPr>
    <w:rPr>
      <w:b/>
    </w:rPr>
  </w:style>
  <w:style w:type="paragraph" w:styleId="Index5">
    <w:name w:val="index 5"/>
    <w:basedOn w:val="Normal"/>
    <w:next w:val="Normal"/>
    <w:autoRedefine/>
    <w:semiHidden/>
    <w:unhideWhenUsed/>
    <w:rsid w:val="006B114A"/>
    <w:pPr>
      <w:spacing w:line="220" w:lineRule="atLeast"/>
      <w:ind w:left="1000" w:hanging="200"/>
    </w:pPr>
    <w:rPr>
      <w:b/>
    </w:rPr>
  </w:style>
  <w:style w:type="paragraph" w:styleId="Index6">
    <w:name w:val="index 6"/>
    <w:basedOn w:val="Normal"/>
    <w:next w:val="Normal"/>
    <w:autoRedefine/>
    <w:semiHidden/>
    <w:unhideWhenUsed/>
    <w:rsid w:val="006B114A"/>
    <w:pPr>
      <w:spacing w:line="220" w:lineRule="atLeast"/>
      <w:ind w:left="1200" w:hanging="200"/>
    </w:pPr>
    <w:rPr>
      <w:b/>
    </w:rPr>
  </w:style>
  <w:style w:type="paragraph" w:styleId="Index7">
    <w:name w:val="index 7"/>
    <w:basedOn w:val="Normal"/>
    <w:next w:val="Normal"/>
    <w:autoRedefine/>
    <w:semiHidden/>
    <w:unhideWhenUsed/>
    <w:rsid w:val="006B114A"/>
    <w:pPr>
      <w:spacing w:line="220" w:lineRule="atLeast"/>
      <w:ind w:left="1400" w:hanging="200"/>
    </w:pPr>
    <w:rPr>
      <w:b/>
    </w:rPr>
  </w:style>
  <w:style w:type="paragraph" w:styleId="Index8">
    <w:name w:val="index 8"/>
    <w:basedOn w:val="Normal"/>
    <w:next w:val="Normal"/>
    <w:autoRedefine/>
    <w:semiHidden/>
    <w:unhideWhenUsed/>
    <w:rsid w:val="006B114A"/>
    <w:pPr>
      <w:spacing w:line="220" w:lineRule="atLeast"/>
      <w:ind w:left="1600" w:hanging="200"/>
    </w:pPr>
    <w:rPr>
      <w:b/>
    </w:rPr>
  </w:style>
  <w:style w:type="paragraph" w:styleId="Index9">
    <w:name w:val="index 9"/>
    <w:basedOn w:val="Normal"/>
    <w:next w:val="Normal"/>
    <w:autoRedefine/>
    <w:semiHidden/>
    <w:unhideWhenUsed/>
    <w:rsid w:val="006B114A"/>
    <w:pPr>
      <w:spacing w:line="220" w:lineRule="atLeast"/>
      <w:ind w:left="1800" w:hanging="200"/>
    </w:pPr>
    <w:rPr>
      <w:b/>
    </w:rPr>
  </w:style>
  <w:style w:type="paragraph" w:styleId="TOC1">
    <w:name w:val="toc 1"/>
    <w:basedOn w:val="Normal"/>
    <w:next w:val="Normal"/>
    <w:autoRedefine/>
    <w:uiPriority w:val="39"/>
    <w:unhideWhenUsed/>
    <w:rsid w:val="00FD4BD6"/>
    <w:pPr>
      <w:tabs>
        <w:tab w:val="left" w:pos="992"/>
        <w:tab w:val="right" w:leader="dot" w:pos="9350"/>
      </w:tabs>
      <w:spacing w:after="0"/>
    </w:pPr>
    <w:rPr>
      <w:bCs/>
    </w:rPr>
  </w:style>
  <w:style w:type="paragraph" w:styleId="TOC2">
    <w:name w:val="toc 2"/>
    <w:basedOn w:val="TOC1"/>
    <w:next w:val="Normal"/>
    <w:autoRedefine/>
    <w:uiPriority w:val="39"/>
    <w:unhideWhenUsed/>
    <w:rsid w:val="00472F68"/>
    <w:pPr>
      <w:tabs>
        <w:tab w:val="left" w:pos="800"/>
      </w:tabs>
    </w:pPr>
    <w:rPr>
      <w:bCs w:val="0"/>
    </w:rPr>
  </w:style>
  <w:style w:type="paragraph" w:styleId="TOC3">
    <w:name w:val="toc 3"/>
    <w:basedOn w:val="TOC2"/>
    <w:next w:val="Normal"/>
    <w:autoRedefine/>
    <w:uiPriority w:val="39"/>
    <w:unhideWhenUsed/>
    <w:rsid w:val="000F7AB0"/>
    <w:rPr>
      <w:iCs/>
    </w:rPr>
  </w:style>
  <w:style w:type="paragraph" w:styleId="TOC4">
    <w:name w:val="toc 4"/>
    <w:basedOn w:val="TOC2"/>
    <w:next w:val="Normal"/>
    <w:autoRedefine/>
    <w:uiPriority w:val="39"/>
    <w:unhideWhenUsed/>
    <w:rsid w:val="006B114A"/>
    <w:pPr>
      <w:ind w:left="600"/>
    </w:pPr>
    <w:rPr>
      <w:smallCaps/>
      <w:sz w:val="18"/>
      <w:szCs w:val="18"/>
    </w:rPr>
  </w:style>
  <w:style w:type="paragraph" w:styleId="TOC5">
    <w:name w:val="toc 5"/>
    <w:basedOn w:val="TOC4"/>
    <w:next w:val="Normal"/>
    <w:autoRedefine/>
    <w:uiPriority w:val="39"/>
    <w:unhideWhenUsed/>
    <w:rsid w:val="006B114A"/>
    <w:pPr>
      <w:ind w:left="800"/>
    </w:pPr>
  </w:style>
  <w:style w:type="paragraph" w:styleId="TOC6">
    <w:name w:val="toc 6"/>
    <w:basedOn w:val="TOC4"/>
    <w:next w:val="Normal"/>
    <w:autoRedefine/>
    <w:uiPriority w:val="39"/>
    <w:unhideWhenUsed/>
    <w:rsid w:val="006B114A"/>
    <w:pPr>
      <w:ind w:left="1000"/>
    </w:pPr>
  </w:style>
  <w:style w:type="paragraph" w:styleId="TOC7">
    <w:name w:val="toc 7"/>
    <w:basedOn w:val="TOC4"/>
    <w:next w:val="Normal"/>
    <w:autoRedefine/>
    <w:uiPriority w:val="39"/>
    <w:unhideWhenUsed/>
    <w:rsid w:val="006B114A"/>
    <w:pPr>
      <w:ind w:left="1200"/>
    </w:pPr>
  </w:style>
  <w:style w:type="paragraph" w:styleId="TOC8">
    <w:name w:val="toc 8"/>
    <w:basedOn w:val="TOC4"/>
    <w:next w:val="Normal"/>
    <w:autoRedefine/>
    <w:uiPriority w:val="39"/>
    <w:unhideWhenUsed/>
    <w:rsid w:val="006B114A"/>
    <w:pPr>
      <w:ind w:left="1400"/>
    </w:pPr>
  </w:style>
  <w:style w:type="paragraph" w:styleId="TOC9">
    <w:name w:val="toc 9"/>
    <w:basedOn w:val="TOC1"/>
    <w:next w:val="Normal"/>
    <w:autoRedefine/>
    <w:uiPriority w:val="39"/>
    <w:unhideWhenUsed/>
    <w:rsid w:val="006B114A"/>
    <w:pPr>
      <w:ind w:left="1600"/>
    </w:pPr>
    <w:rPr>
      <w:b/>
      <w:bCs w:val="0"/>
      <w:caps/>
      <w:sz w:val="18"/>
      <w:szCs w:val="18"/>
    </w:rPr>
  </w:style>
  <w:style w:type="paragraph" w:styleId="NormalIndent">
    <w:name w:val="Normal Indent"/>
    <w:basedOn w:val="Normal"/>
    <w:unhideWhenUsed/>
    <w:rsid w:val="006B114A"/>
    <w:pPr>
      <w:ind w:left="708"/>
    </w:pPr>
  </w:style>
  <w:style w:type="paragraph" w:styleId="IndexHeading">
    <w:name w:val="index heading"/>
    <w:basedOn w:val="Normal"/>
    <w:next w:val="Index1"/>
    <w:semiHidden/>
    <w:unhideWhenUsed/>
    <w:rsid w:val="006B114A"/>
    <w:pPr>
      <w:keepNext/>
      <w:spacing w:before="400" w:after="210"/>
      <w:jc w:val="center"/>
    </w:pPr>
  </w:style>
  <w:style w:type="paragraph" w:styleId="TableofFigures">
    <w:name w:val="table of figures"/>
    <w:basedOn w:val="Normal"/>
    <w:next w:val="Normal"/>
    <w:semiHidden/>
    <w:unhideWhenUsed/>
    <w:rsid w:val="006B114A"/>
    <w:pPr>
      <w:ind w:left="400" w:hanging="400"/>
    </w:pPr>
  </w:style>
  <w:style w:type="paragraph" w:styleId="EnvelopeAddress">
    <w:name w:val="envelope address"/>
    <w:basedOn w:val="Normal"/>
    <w:unhideWhenUsed/>
    <w:rsid w:val="006B114A"/>
    <w:pPr>
      <w:framePr w:w="7938" w:h="1985" w:hSpace="141" w:wrap="auto" w:hAnchor="page" w:xAlign="center" w:yAlign="bottom"/>
      <w:ind w:left="2835"/>
    </w:pPr>
    <w:rPr>
      <w:sz w:val="24"/>
    </w:rPr>
  </w:style>
  <w:style w:type="paragraph" w:styleId="EnvelopeReturn">
    <w:name w:val="envelope return"/>
    <w:basedOn w:val="Normal"/>
    <w:unhideWhenUsed/>
    <w:rsid w:val="006B114A"/>
  </w:style>
  <w:style w:type="paragraph" w:styleId="EndnoteText">
    <w:name w:val="endnote text"/>
    <w:basedOn w:val="Normal"/>
    <w:link w:val="EndnoteTextChar"/>
    <w:semiHidden/>
    <w:unhideWhenUsed/>
    <w:rsid w:val="006B114A"/>
  </w:style>
  <w:style w:type="character" w:customStyle="1" w:styleId="EndnoteTextChar">
    <w:name w:val="Endnote Text Char"/>
    <w:basedOn w:val="DefaultParagraphFont"/>
    <w:link w:val="EndnoteText"/>
    <w:uiPriority w:val="99"/>
    <w:semiHidden/>
    <w:rsid w:val="006B114A"/>
    <w:rPr>
      <w:rFonts w:ascii="Arial" w:eastAsia="MS Mincho" w:hAnsi="Arial" w:cs="Times New Roman"/>
      <w:sz w:val="20"/>
      <w:szCs w:val="20"/>
      <w:lang w:val="en-GB" w:eastAsia="ja-JP"/>
    </w:rPr>
  </w:style>
  <w:style w:type="paragraph" w:styleId="TableofAuthorities">
    <w:name w:val="table of authorities"/>
    <w:basedOn w:val="Normal"/>
    <w:next w:val="Normal"/>
    <w:semiHidden/>
    <w:unhideWhenUsed/>
    <w:rsid w:val="006B114A"/>
    <w:pPr>
      <w:ind w:left="200" w:hanging="200"/>
    </w:pPr>
  </w:style>
  <w:style w:type="paragraph" w:styleId="MacroText">
    <w:name w:val="macro"/>
    <w:link w:val="MacroTextChar"/>
    <w:semiHidden/>
    <w:unhideWhenUsed/>
    <w:rsid w:val="006B114A"/>
    <w:pPr>
      <w:tabs>
        <w:tab w:val="left" w:pos="480"/>
        <w:tab w:val="left" w:pos="960"/>
        <w:tab w:val="left" w:pos="1440"/>
        <w:tab w:val="left" w:pos="1920"/>
        <w:tab w:val="left" w:pos="2400"/>
        <w:tab w:val="left" w:pos="2880"/>
        <w:tab w:val="left" w:pos="3360"/>
        <w:tab w:val="left" w:pos="3840"/>
        <w:tab w:val="left" w:pos="4320"/>
      </w:tabs>
      <w:spacing w:after="240" w:line="230" w:lineRule="atLeast"/>
      <w:jc w:val="both"/>
    </w:pPr>
    <w:rPr>
      <w:rFonts w:ascii="Courier New" w:eastAsia="MS Mincho" w:hAnsi="Courier New" w:cs="Times New Roman"/>
      <w:sz w:val="20"/>
      <w:szCs w:val="20"/>
      <w:lang w:val="en-GB" w:eastAsia="ja-JP"/>
    </w:rPr>
  </w:style>
  <w:style w:type="character" w:customStyle="1" w:styleId="MacroTextChar">
    <w:name w:val="Macro Text Char"/>
    <w:basedOn w:val="DefaultParagraphFont"/>
    <w:link w:val="MacroText"/>
    <w:uiPriority w:val="99"/>
    <w:semiHidden/>
    <w:rsid w:val="006B114A"/>
    <w:rPr>
      <w:rFonts w:ascii="Courier New" w:eastAsia="MS Mincho" w:hAnsi="Courier New" w:cs="Times New Roman"/>
      <w:sz w:val="20"/>
      <w:szCs w:val="20"/>
      <w:lang w:val="en-GB" w:eastAsia="ja-JP"/>
    </w:rPr>
  </w:style>
  <w:style w:type="paragraph" w:styleId="TOAHeading">
    <w:name w:val="toa heading"/>
    <w:basedOn w:val="Normal"/>
    <w:next w:val="Normal"/>
    <w:semiHidden/>
    <w:unhideWhenUsed/>
    <w:rsid w:val="006B114A"/>
    <w:pPr>
      <w:spacing w:before="120"/>
    </w:pPr>
    <w:rPr>
      <w:b/>
      <w:sz w:val="24"/>
    </w:rPr>
  </w:style>
  <w:style w:type="paragraph" w:styleId="List">
    <w:name w:val="List"/>
    <w:basedOn w:val="Normal"/>
    <w:unhideWhenUsed/>
    <w:rsid w:val="006B114A"/>
    <w:pPr>
      <w:ind w:left="283" w:hanging="283"/>
    </w:pPr>
  </w:style>
  <w:style w:type="paragraph" w:styleId="ListBullet">
    <w:name w:val="List Bullet"/>
    <w:basedOn w:val="Normal"/>
    <w:autoRedefine/>
    <w:unhideWhenUsed/>
    <w:rsid w:val="006B114A"/>
    <w:pPr>
      <w:tabs>
        <w:tab w:val="num" w:pos="360"/>
      </w:tabs>
      <w:ind w:left="360" w:hanging="360"/>
    </w:pPr>
  </w:style>
  <w:style w:type="paragraph" w:styleId="ListNumber">
    <w:name w:val="List Number"/>
    <w:basedOn w:val="Normal"/>
    <w:unhideWhenUsed/>
    <w:rsid w:val="006B114A"/>
    <w:pPr>
      <w:numPr>
        <w:numId w:val="1"/>
      </w:numPr>
      <w:tabs>
        <w:tab w:val="left" w:pos="400"/>
      </w:tabs>
      <w:ind w:left="400" w:hanging="400"/>
    </w:pPr>
  </w:style>
  <w:style w:type="paragraph" w:styleId="List2">
    <w:name w:val="List 2"/>
    <w:basedOn w:val="Normal"/>
    <w:unhideWhenUsed/>
    <w:rsid w:val="006B114A"/>
    <w:pPr>
      <w:ind w:left="566" w:hanging="283"/>
    </w:pPr>
  </w:style>
  <w:style w:type="paragraph" w:styleId="List3">
    <w:name w:val="List 3"/>
    <w:basedOn w:val="Normal"/>
    <w:unhideWhenUsed/>
    <w:rsid w:val="006B114A"/>
    <w:pPr>
      <w:ind w:left="849" w:hanging="283"/>
    </w:pPr>
  </w:style>
  <w:style w:type="paragraph" w:styleId="List4">
    <w:name w:val="List 4"/>
    <w:basedOn w:val="Normal"/>
    <w:unhideWhenUsed/>
    <w:rsid w:val="006B114A"/>
    <w:pPr>
      <w:ind w:left="1132" w:hanging="283"/>
    </w:pPr>
  </w:style>
  <w:style w:type="paragraph" w:styleId="List5">
    <w:name w:val="List 5"/>
    <w:basedOn w:val="Normal"/>
    <w:unhideWhenUsed/>
    <w:rsid w:val="006B114A"/>
    <w:pPr>
      <w:ind w:left="1415" w:hanging="283"/>
    </w:pPr>
  </w:style>
  <w:style w:type="paragraph" w:styleId="ListBullet2">
    <w:name w:val="List Bullet 2"/>
    <w:basedOn w:val="Normal"/>
    <w:autoRedefine/>
    <w:unhideWhenUsed/>
    <w:rsid w:val="006B114A"/>
    <w:pPr>
      <w:tabs>
        <w:tab w:val="num" w:pos="643"/>
      </w:tabs>
      <w:ind w:left="643" w:hanging="360"/>
    </w:pPr>
  </w:style>
  <w:style w:type="paragraph" w:styleId="ListBullet3">
    <w:name w:val="List Bullet 3"/>
    <w:basedOn w:val="Normal"/>
    <w:autoRedefine/>
    <w:unhideWhenUsed/>
    <w:rsid w:val="006B114A"/>
    <w:pPr>
      <w:tabs>
        <w:tab w:val="num" w:pos="926"/>
      </w:tabs>
      <w:ind w:left="926" w:hanging="360"/>
    </w:pPr>
  </w:style>
  <w:style w:type="paragraph" w:styleId="ListBullet4">
    <w:name w:val="List Bullet 4"/>
    <w:basedOn w:val="Normal"/>
    <w:autoRedefine/>
    <w:unhideWhenUsed/>
    <w:rsid w:val="006B114A"/>
    <w:pPr>
      <w:tabs>
        <w:tab w:val="num" w:pos="1209"/>
      </w:tabs>
      <w:ind w:left="1209" w:hanging="360"/>
    </w:pPr>
  </w:style>
  <w:style w:type="paragraph" w:styleId="ListBullet5">
    <w:name w:val="List Bullet 5"/>
    <w:basedOn w:val="Normal"/>
    <w:autoRedefine/>
    <w:unhideWhenUsed/>
    <w:rsid w:val="006B114A"/>
    <w:pPr>
      <w:numPr>
        <w:numId w:val="2"/>
      </w:numPr>
      <w:tabs>
        <w:tab w:val="clear" w:pos="360"/>
        <w:tab w:val="num" w:pos="1492"/>
      </w:tabs>
      <w:ind w:left="1492"/>
    </w:pPr>
  </w:style>
  <w:style w:type="paragraph" w:styleId="ListNumber2">
    <w:name w:val="List Number 2"/>
    <w:basedOn w:val="Normal"/>
    <w:unhideWhenUsed/>
    <w:rsid w:val="006B114A"/>
    <w:pPr>
      <w:numPr>
        <w:numId w:val="3"/>
      </w:numPr>
      <w:tabs>
        <w:tab w:val="left" w:pos="800"/>
      </w:tabs>
      <w:ind w:left="800" w:hanging="400"/>
    </w:pPr>
  </w:style>
  <w:style w:type="paragraph" w:styleId="ListNumber3">
    <w:name w:val="List Number 3"/>
    <w:basedOn w:val="Normal"/>
    <w:unhideWhenUsed/>
    <w:rsid w:val="006B114A"/>
    <w:pPr>
      <w:numPr>
        <w:numId w:val="4"/>
      </w:numPr>
      <w:tabs>
        <w:tab w:val="clear" w:pos="1209"/>
        <w:tab w:val="left" w:pos="1200"/>
      </w:tabs>
      <w:ind w:left="1200" w:hanging="400"/>
    </w:pPr>
  </w:style>
  <w:style w:type="paragraph" w:styleId="ListNumber4">
    <w:name w:val="List Number 4"/>
    <w:basedOn w:val="Normal"/>
    <w:unhideWhenUsed/>
    <w:rsid w:val="006B114A"/>
    <w:pPr>
      <w:numPr>
        <w:numId w:val="5"/>
      </w:numPr>
      <w:tabs>
        <w:tab w:val="clear" w:pos="1492"/>
        <w:tab w:val="left" w:pos="1600"/>
      </w:tabs>
      <w:ind w:left="1600" w:hanging="400"/>
    </w:pPr>
  </w:style>
  <w:style w:type="paragraph" w:styleId="ListNumber5">
    <w:name w:val="List Number 5"/>
    <w:basedOn w:val="Normal"/>
    <w:unhideWhenUsed/>
    <w:rsid w:val="006B114A"/>
    <w:pPr>
      <w:tabs>
        <w:tab w:val="num" w:pos="1492"/>
      </w:tabs>
      <w:ind w:left="1492" w:hanging="360"/>
    </w:pPr>
  </w:style>
  <w:style w:type="paragraph" w:styleId="Title">
    <w:name w:val="Title"/>
    <w:basedOn w:val="Normal"/>
    <w:link w:val="TitleChar"/>
    <w:uiPriority w:val="10"/>
    <w:qFormat/>
    <w:rsid w:val="006B114A"/>
    <w:pPr>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jc w:val="center"/>
      <w:outlineLvl w:val="0"/>
    </w:pPr>
    <w:rPr>
      <w:b/>
      <w:sz w:val="28"/>
    </w:rPr>
  </w:style>
  <w:style w:type="character" w:customStyle="1" w:styleId="TitleChar">
    <w:name w:val="Title Char"/>
    <w:basedOn w:val="DefaultParagraphFont"/>
    <w:link w:val="Title"/>
    <w:uiPriority w:val="10"/>
    <w:rsid w:val="006B114A"/>
    <w:rPr>
      <w:rFonts w:ascii="Arial" w:eastAsia="MS Mincho" w:hAnsi="Arial" w:cs="Times New Roman"/>
      <w:b/>
      <w:sz w:val="28"/>
      <w:szCs w:val="20"/>
      <w:lang w:val="en-GB" w:eastAsia="ja-JP"/>
    </w:rPr>
  </w:style>
  <w:style w:type="paragraph" w:styleId="Closing">
    <w:name w:val="Closing"/>
    <w:basedOn w:val="Normal"/>
    <w:link w:val="ClosingChar"/>
    <w:unhideWhenUsed/>
    <w:rsid w:val="006B114A"/>
    <w:pPr>
      <w:ind w:left="4252"/>
    </w:pPr>
  </w:style>
  <w:style w:type="character" w:customStyle="1" w:styleId="ClosingChar">
    <w:name w:val="Closing Char"/>
    <w:basedOn w:val="DefaultParagraphFont"/>
    <w:link w:val="Closing"/>
    <w:uiPriority w:val="99"/>
    <w:semiHidden/>
    <w:rsid w:val="006B114A"/>
    <w:rPr>
      <w:rFonts w:ascii="Arial" w:eastAsia="MS Mincho" w:hAnsi="Arial" w:cs="Times New Roman"/>
      <w:sz w:val="20"/>
      <w:szCs w:val="20"/>
      <w:lang w:val="en-GB" w:eastAsia="ja-JP"/>
    </w:rPr>
  </w:style>
  <w:style w:type="paragraph" w:styleId="Signature">
    <w:name w:val="Signature"/>
    <w:basedOn w:val="Normal"/>
    <w:link w:val="SignatureChar"/>
    <w:unhideWhenUsed/>
    <w:rsid w:val="006B114A"/>
    <w:pPr>
      <w:ind w:left="4252"/>
    </w:pPr>
  </w:style>
  <w:style w:type="character" w:customStyle="1" w:styleId="SignatureChar">
    <w:name w:val="Signature Char"/>
    <w:basedOn w:val="DefaultParagraphFont"/>
    <w:link w:val="Signature"/>
    <w:uiPriority w:val="99"/>
    <w:semiHidden/>
    <w:rsid w:val="006B114A"/>
    <w:rPr>
      <w:rFonts w:ascii="Arial" w:eastAsia="MS Mincho" w:hAnsi="Arial" w:cs="Times New Roman"/>
      <w:sz w:val="20"/>
      <w:szCs w:val="20"/>
      <w:lang w:val="en-GB" w:eastAsia="ja-JP"/>
    </w:rPr>
  </w:style>
  <w:style w:type="paragraph" w:styleId="BodyTextIndent">
    <w:name w:val="Body Text Indent"/>
    <w:basedOn w:val="Normal"/>
    <w:link w:val="BodyTextIndentChar"/>
    <w:uiPriority w:val="99"/>
    <w:unhideWhenUsed/>
    <w:rsid w:val="006B114A"/>
    <w:pPr>
      <w:ind w:left="283"/>
    </w:pPr>
  </w:style>
  <w:style w:type="character" w:customStyle="1" w:styleId="BodyTextIndentChar">
    <w:name w:val="Body Text Indent Char"/>
    <w:basedOn w:val="DefaultParagraphFont"/>
    <w:link w:val="BodyTextIndent"/>
    <w:uiPriority w:val="99"/>
    <w:rsid w:val="006B114A"/>
    <w:rPr>
      <w:rFonts w:ascii="Arial" w:eastAsia="MS Mincho" w:hAnsi="Arial" w:cs="Times New Roman"/>
      <w:sz w:val="20"/>
      <w:szCs w:val="20"/>
      <w:lang w:val="en-GB" w:eastAsia="ja-JP"/>
    </w:rPr>
  </w:style>
  <w:style w:type="paragraph" w:styleId="ListContinue">
    <w:name w:val="List Continue"/>
    <w:basedOn w:val="Normal"/>
    <w:unhideWhenUsed/>
    <w:rsid w:val="006B114A"/>
    <w:pPr>
      <w:tabs>
        <w:tab w:val="left" w:pos="400"/>
      </w:tabs>
      <w:ind w:left="400" w:hanging="400"/>
    </w:pPr>
  </w:style>
  <w:style w:type="paragraph" w:styleId="ListContinue2">
    <w:name w:val="List Continue 2"/>
    <w:basedOn w:val="ListContinue"/>
    <w:unhideWhenUsed/>
    <w:rsid w:val="006B114A"/>
    <w:pPr>
      <w:numPr>
        <w:ilvl w:val="1"/>
        <w:numId w:val="6"/>
      </w:numPr>
      <w:tabs>
        <w:tab w:val="clear" w:pos="400"/>
        <w:tab w:val="left" w:pos="800"/>
      </w:tabs>
      <w:ind w:left="400" w:hanging="400"/>
    </w:pPr>
  </w:style>
  <w:style w:type="paragraph" w:styleId="ListContinue3">
    <w:name w:val="List Continue 3"/>
    <w:basedOn w:val="ListContinue"/>
    <w:unhideWhenUsed/>
    <w:rsid w:val="006B114A"/>
    <w:pPr>
      <w:numPr>
        <w:ilvl w:val="2"/>
        <w:numId w:val="6"/>
      </w:numPr>
      <w:tabs>
        <w:tab w:val="clear" w:pos="400"/>
        <w:tab w:val="left" w:pos="1200"/>
      </w:tabs>
      <w:ind w:left="400" w:hanging="400"/>
    </w:pPr>
  </w:style>
  <w:style w:type="paragraph" w:styleId="ListContinue4">
    <w:name w:val="List Continue 4"/>
    <w:basedOn w:val="ListContinue"/>
    <w:unhideWhenUsed/>
    <w:rsid w:val="006B114A"/>
    <w:pPr>
      <w:numPr>
        <w:numId w:val="7"/>
      </w:numPr>
      <w:tabs>
        <w:tab w:val="clear" w:pos="360"/>
        <w:tab w:val="clear" w:pos="400"/>
        <w:tab w:val="left" w:pos="1600"/>
      </w:tabs>
      <w:ind w:left="1600" w:hanging="400"/>
    </w:pPr>
  </w:style>
  <w:style w:type="paragraph" w:styleId="ListContinue5">
    <w:name w:val="List Continue 5"/>
    <w:basedOn w:val="Normal"/>
    <w:unhideWhenUsed/>
    <w:rsid w:val="006B114A"/>
    <w:pPr>
      <w:ind w:left="1415"/>
    </w:pPr>
  </w:style>
  <w:style w:type="paragraph" w:styleId="MessageHeader">
    <w:name w:val="Message Header"/>
    <w:basedOn w:val="Normal"/>
    <w:link w:val="MessageHeaderChar"/>
    <w:unhideWhenUsed/>
    <w:rsid w:val="006B114A"/>
    <w:pPr>
      <w:pBdr>
        <w:top w:val="single" w:sz="6" w:space="1" w:color="auto"/>
        <w:left w:val="single" w:sz="6" w:space="1" w:color="auto"/>
        <w:bottom w:val="single" w:sz="6" w:space="1" w:color="auto"/>
        <w:right w:val="single" w:sz="6" w:space="1" w:color="auto"/>
      </w:pBdr>
      <w:shd w:val="pct20" w:color="auto" w:fill="auto"/>
      <w:ind w:left="1134" w:hanging="1134"/>
    </w:pPr>
    <w:rPr>
      <w:sz w:val="24"/>
    </w:rPr>
  </w:style>
  <w:style w:type="character" w:customStyle="1" w:styleId="MessageHeaderChar">
    <w:name w:val="Message Header Char"/>
    <w:basedOn w:val="DefaultParagraphFont"/>
    <w:link w:val="MessageHeader"/>
    <w:uiPriority w:val="99"/>
    <w:semiHidden/>
    <w:rsid w:val="006B114A"/>
    <w:rPr>
      <w:rFonts w:ascii="Arial" w:eastAsia="MS Mincho" w:hAnsi="Arial" w:cs="Times New Roman"/>
      <w:sz w:val="24"/>
      <w:szCs w:val="20"/>
      <w:shd w:val="pct20" w:color="auto" w:fill="auto"/>
      <w:lang w:val="en-GB" w:eastAsia="ja-JP"/>
    </w:rPr>
  </w:style>
  <w:style w:type="paragraph" w:styleId="Subtitle">
    <w:name w:val="Subtitle"/>
    <w:basedOn w:val="Normal"/>
    <w:link w:val="SubtitleChar"/>
    <w:uiPriority w:val="11"/>
    <w:qFormat/>
    <w:rsid w:val="006B114A"/>
    <w:pPr>
      <w:spacing w:after="60"/>
      <w:jc w:val="center"/>
      <w:outlineLvl w:val="1"/>
    </w:pPr>
    <w:rPr>
      <w:sz w:val="24"/>
    </w:rPr>
  </w:style>
  <w:style w:type="character" w:customStyle="1" w:styleId="SubtitleChar">
    <w:name w:val="Subtitle Char"/>
    <w:basedOn w:val="DefaultParagraphFont"/>
    <w:link w:val="Subtitle"/>
    <w:uiPriority w:val="11"/>
    <w:rsid w:val="006B114A"/>
    <w:rPr>
      <w:rFonts w:ascii="Arial" w:eastAsia="MS Mincho" w:hAnsi="Arial" w:cs="Times New Roman"/>
      <w:sz w:val="24"/>
      <w:szCs w:val="20"/>
      <w:lang w:val="en-GB" w:eastAsia="ja-JP"/>
    </w:rPr>
  </w:style>
  <w:style w:type="paragraph" w:styleId="Salutation">
    <w:name w:val="Salutation"/>
    <w:basedOn w:val="Normal"/>
    <w:next w:val="Normal"/>
    <w:link w:val="SalutationChar"/>
    <w:unhideWhenUsed/>
    <w:rsid w:val="006B114A"/>
  </w:style>
  <w:style w:type="character" w:customStyle="1" w:styleId="SalutationChar">
    <w:name w:val="Salutation Char"/>
    <w:basedOn w:val="DefaultParagraphFont"/>
    <w:link w:val="Salutation"/>
    <w:uiPriority w:val="99"/>
    <w:semiHidden/>
    <w:rsid w:val="006B114A"/>
    <w:rPr>
      <w:rFonts w:ascii="Arial" w:eastAsia="MS Mincho" w:hAnsi="Arial" w:cs="Times New Roman"/>
      <w:sz w:val="20"/>
      <w:szCs w:val="20"/>
      <w:lang w:val="en-GB" w:eastAsia="ja-JP"/>
    </w:rPr>
  </w:style>
  <w:style w:type="paragraph" w:styleId="Date">
    <w:name w:val="Date"/>
    <w:basedOn w:val="Normal"/>
    <w:next w:val="Normal"/>
    <w:link w:val="DateChar"/>
    <w:unhideWhenUsed/>
    <w:rsid w:val="006B114A"/>
  </w:style>
  <w:style w:type="character" w:customStyle="1" w:styleId="DateChar">
    <w:name w:val="Date Char"/>
    <w:basedOn w:val="DefaultParagraphFont"/>
    <w:link w:val="Date"/>
    <w:uiPriority w:val="99"/>
    <w:semiHidden/>
    <w:rsid w:val="006B114A"/>
    <w:rPr>
      <w:rFonts w:ascii="Arial" w:eastAsia="MS Mincho" w:hAnsi="Arial" w:cs="Times New Roman"/>
      <w:sz w:val="20"/>
      <w:szCs w:val="20"/>
      <w:lang w:val="en-GB" w:eastAsia="ja-JP"/>
    </w:rPr>
  </w:style>
  <w:style w:type="paragraph" w:styleId="BodyTextFirstIndent">
    <w:name w:val="Body Text First Indent"/>
    <w:basedOn w:val="BodyText"/>
    <w:link w:val="BodyTextFirstIndentChar"/>
    <w:unhideWhenUsed/>
    <w:rsid w:val="006B114A"/>
    <w:pPr>
      <w:spacing w:before="0" w:after="120"/>
      <w:ind w:firstLine="210"/>
    </w:pPr>
  </w:style>
  <w:style w:type="character" w:customStyle="1" w:styleId="BodyTextFirstIndentChar">
    <w:name w:val="Body Text First Indent Char"/>
    <w:basedOn w:val="BodyTextChar"/>
    <w:link w:val="BodyTextFirstIndent"/>
    <w:uiPriority w:val="99"/>
    <w:semiHidden/>
    <w:rsid w:val="006B114A"/>
    <w:rPr>
      <w:rFonts w:ascii="Arial" w:eastAsia="MS Mincho" w:hAnsi="Arial" w:cs="Times New Roman"/>
      <w:sz w:val="18"/>
      <w:szCs w:val="20"/>
      <w:lang w:val="en-GB" w:eastAsia="ja-JP"/>
    </w:rPr>
  </w:style>
  <w:style w:type="paragraph" w:styleId="BodyTextFirstIndent2">
    <w:name w:val="Body Text First Indent 2"/>
    <w:basedOn w:val="Normal"/>
    <w:link w:val="BodyTextFirstIndent2Char"/>
    <w:unhideWhenUsed/>
    <w:rsid w:val="006B114A"/>
    <w:pPr>
      <w:ind w:firstLine="210"/>
    </w:pPr>
  </w:style>
  <w:style w:type="character" w:customStyle="1" w:styleId="BodyTextFirstIndent2Char">
    <w:name w:val="Body Text First Indent 2 Char"/>
    <w:basedOn w:val="BodyTextIndentChar"/>
    <w:link w:val="BodyTextFirstIndent2"/>
    <w:uiPriority w:val="99"/>
    <w:semiHidden/>
    <w:rsid w:val="006B114A"/>
    <w:rPr>
      <w:rFonts w:ascii="Arial" w:eastAsia="MS Mincho" w:hAnsi="Arial" w:cs="Times New Roman"/>
      <w:sz w:val="20"/>
      <w:szCs w:val="20"/>
      <w:lang w:val="en-GB" w:eastAsia="ja-JP"/>
    </w:rPr>
  </w:style>
  <w:style w:type="paragraph" w:styleId="NoteHeading">
    <w:name w:val="Note Heading"/>
    <w:basedOn w:val="Normal"/>
    <w:next w:val="Normal"/>
    <w:link w:val="NoteHeadingChar"/>
    <w:unhideWhenUsed/>
    <w:rsid w:val="006B114A"/>
  </w:style>
  <w:style w:type="character" w:customStyle="1" w:styleId="NoteHeadingChar">
    <w:name w:val="Note Heading Char"/>
    <w:basedOn w:val="DefaultParagraphFont"/>
    <w:link w:val="NoteHeading"/>
    <w:uiPriority w:val="99"/>
    <w:semiHidden/>
    <w:rsid w:val="006B114A"/>
    <w:rPr>
      <w:rFonts w:ascii="Arial" w:eastAsia="MS Mincho" w:hAnsi="Arial" w:cs="Times New Roman"/>
      <w:sz w:val="20"/>
      <w:szCs w:val="20"/>
      <w:lang w:val="en-GB" w:eastAsia="ja-JP"/>
    </w:rPr>
  </w:style>
  <w:style w:type="paragraph" w:styleId="BodyText2">
    <w:name w:val="Body Text 2"/>
    <w:basedOn w:val="Normal"/>
    <w:link w:val="BodyText2Char"/>
    <w:uiPriority w:val="99"/>
    <w:unhideWhenUsed/>
    <w:rsid w:val="006B114A"/>
    <w:pPr>
      <w:spacing w:before="60" w:after="60" w:line="190" w:lineRule="atLeast"/>
    </w:pPr>
    <w:rPr>
      <w:sz w:val="16"/>
    </w:rPr>
  </w:style>
  <w:style w:type="character" w:customStyle="1" w:styleId="BodyText2Char">
    <w:name w:val="Body Text 2 Char"/>
    <w:basedOn w:val="DefaultParagraphFont"/>
    <w:link w:val="BodyText2"/>
    <w:uiPriority w:val="99"/>
    <w:rsid w:val="006B114A"/>
    <w:rPr>
      <w:rFonts w:ascii="Arial" w:eastAsia="MS Mincho" w:hAnsi="Arial" w:cs="Times New Roman"/>
      <w:sz w:val="16"/>
      <w:szCs w:val="20"/>
      <w:lang w:val="en-GB" w:eastAsia="ja-JP"/>
    </w:rPr>
  </w:style>
  <w:style w:type="paragraph" w:styleId="BodyText3">
    <w:name w:val="Body Text 3"/>
    <w:basedOn w:val="Normal"/>
    <w:link w:val="BodyText3Char"/>
    <w:uiPriority w:val="99"/>
    <w:unhideWhenUsed/>
    <w:rsid w:val="006B114A"/>
    <w:pPr>
      <w:spacing w:before="60" w:after="60" w:line="170" w:lineRule="atLeast"/>
    </w:pPr>
    <w:rPr>
      <w:sz w:val="14"/>
    </w:rPr>
  </w:style>
  <w:style w:type="character" w:customStyle="1" w:styleId="BodyText3Char">
    <w:name w:val="Body Text 3 Char"/>
    <w:basedOn w:val="DefaultParagraphFont"/>
    <w:link w:val="BodyText3"/>
    <w:uiPriority w:val="99"/>
    <w:rsid w:val="006B114A"/>
    <w:rPr>
      <w:rFonts w:ascii="Arial" w:eastAsia="MS Mincho" w:hAnsi="Arial" w:cs="Times New Roman"/>
      <w:sz w:val="14"/>
      <w:szCs w:val="20"/>
      <w:lang w:val="en-GB" w:eastAsia="ja-JP"/>
    </w:rPr>
  </w:style>
  <w:style w:type="paragraph" w:styleId="BlockText">
    <w:name w:val="Block Text"/>
    <w:basedOn w:val="Normal"/>
    <w:unhideWhenUsed/>
    <w:rsid w:val="006B114A"/>
    <w:pPr>
      <w:ind w:left="1440" w:right="1440"/>
    </w:pPr>
  </w:style>
  <w:style w:type="paragraph" w:styleId="DocumentMap">
    <w:name w:val="Document Map"/>
    <w:basedOn w:val="Normal"/>
    <w:link w:val="DocumentMapChar"/>
    <w:semiHidden/>
    <w:unhideWhenUsed/>
    <w:rsid w:val="006B114A"/>
    <w:pPr>
      <w:shd w:val="clear" w:color="auto" w:fill="000080"/>
    </w:pPr>
    <w:rPr>
      <w:rFonts w:ascii="Tahoma" w:hAnsi="Tahoma"/>
    </w:rPr>
  </w:style>
  <w:style w:type="character" w:customStyle="1" w:styleId="DocumentMapChar">
    <w:name w:val="Document Map Char"/>
    <w:basedOn w:val="DefaultParagraphFont"/>
    <w:link w:val="DocumentMap"/>
    <w:uiPriority w:val="99"/>
    <w:semiHidden/>
    <w:rsid w:val="006B114A"/>
    <w:rPr>
      <w:rFonts w:ascii="Tahoma" w:eastAsia="MS Mincho" w:hAnsi="Tahoma" w:cs="Times New Roman"/>
      <w:sz w:val="20"/>
      <w:szCs w:val="20"/>
      <w:shd w:val="clear" w:color="auto" w:fill="000080"/>
      <w:lang w:val="en-GB" w:eastAsia="ja-JP"/>
    </w:rPr>
  </w:style>
  <w:style w:type="paragraph" w:styleId="PlainText">
    <w:name w:val="Plain Text"/>
    <w:basedOn w:val="Normal"/>
    <w:link w:val="PlainTextChar"/>
    <w:unhideWhenUsed/>
    <w:rsid w:val="006B114A"/>
    <w:rPr>
      <w:rFonts w:ascii="Courier New" w:hAnsi="Courier New"/>
    </w:rPr>
  </w:style>
  <w:style w:type="character" w:customStyle="1" w:styleId="PlainTextChar">
    <w:name w:val="Plain Text Char"/>
    <w:basedOn w:val="DefaultParagraphFont"/>
    <w:link w:val="PlainText"/>
    <w:uiPriority w:val="99"/>
    <w:semiHidden/>
    <w:rsid w:val="006B114A"/>
    <w:rPr>
      <w:rFonts w:ascii="Courier New" w:eastAsia="MS Mincho" w:hAnsi="Courier New" w:cs="Times New Roman"/>
      <w:sz w:val="20"/>
      <w:szCs w:val="20"/>
      <w:lang w:val="en-GB" w:eastAsia="ja-JP"/>
    </w:rPr>
  </w:style>
  <w:style w:type="paragraph" w:styleId="E-mailSignature">
    <w:name w:val="E-mail Signature"/>
    <w:basedOn w:val="Normal"/>
    <w:link w:val="E-mailSignatureChar"/>
    <w:uiPriority w:val="99"/>
    <w:semiHidden/>
    <w:unhideWhenUsed/>
    <w:rsid w:val="006B114A"/>
  </w:style>
  <w:style w:type="character" w:customStyle="1" w:styleId="E-mailSignatureChar">
    <w:name w:val="E-mail Signature Char"/>
    <w:basedOn w:val="DefaultParagraphFont"/>
    <w:link w:val="E-mailSignature"/>
    <w:uiPriority w:val="99"/>
    <w:semiHidden/>
    <w:rsid w:val="006B114A"/>
    <w:rPr>
      <w:rFonts w:ascii="Arial" w:eastAsia="MS Mincho" w:hAnsi="Arial" w:cs="Times New Roman"/>
      <w:sz w:val="20"/>
      <w:szCs w:val="20"/>
      <w:lang w:val="en-GB" w:eastAsia="ja-JP"/>
    </w:rPr>
  </w:style>
  <w:style w:type="paragraph" w:styleId="NoSpacing">
    <w:name w:val="No Spacing"/>
    <w:uiPriority w:val="1"/>
    <w:qFormat/>
    <w:rsid w:val="006B114A"/>
    <w:pPr>
      <w:spacing w:after="0" w:line="240" w:lineRule="auto"/>
      <w:jc w:val="both"/>
    </w:pPr>
    <w:rPr>
      <w:rFonts w:ascii="Arial" w:eastAsia="MS Mincho" w:hAnsi="Arial" w:cs="Times New Roman"/>
      <w:sz w:val="20"/>
      <w:szCs w:val="20"/>
      <w:lang w:val="en-GB" w:eastAsia="ja-JP"/>
    </w:rPr>
  </w:style>
  <w:style w:type="paragraph" w:styleId="Quote">
    <w:name w:val="Quote"/>
    <w:basedOn w:val="Normal"/>
    <w:next w:val="Normal"/>
    <w:link w:val="QuoteChar"/>
    <w:uiPriority w:val="29"/>
    <w:qFormat/>
    <w:rsid w:val="006B114A"/>
    <w:rPr>
      <w:i/>
      <w:iCs/>
      <w:color w:val="000000"/>
    </w:rPr>
  </w:style>
  <w:style w:type="character" w:customStyle="1" w:styleId="QuoteChar">
    <w:name w:val="Quote Char"/>
    <w:basedOn w:val="DefaultParagraphFont"/>
    <w:link w:val="Quote"/>
    <w:uiPriority w:val="29"/>
    <w:rsid w:val="006B114A"/>
    <w:rPr>
      <w:rFonts w:ascii="Arial" w:eastAsia="MS Mincho" w:hAnsi="Arial" w:cs="Times New Roman"/>
      <w:i/>
      <w:iCs/>
      <w:color w:val="000000"/>
      <w:sz w:val="20"/>
      <w:szCs w:val="20"/>
      <w:lang w:val="en-GB" w:eastAsia="ja-JP"/>
    </w:rPr>
  </w:style>
  <w:style w:type="paragraph" w:styleId="IntenseQuote">
    <w:name w:val="Intense Quote"/>
    <w:basedOn w:val="Normal"/>
    <w:next w:val="Normal"/>
    <w:link w:val="IntenseQuoteChar"/>
    <w:uiPriority w:val="30"/>
    <w:qFormat/>
    <w:rsid w:val="006B114A"/>
    <w:pPr>
      <w:pBdr>
        <w:bottom w:val="single" w:sz="4" w:space="4" w:color="4F81BD"/>
      </w:pBdr>
      <w:spacing w:before="200" w:after="280"/>
      <w:ind w:left="936" w:right="936"/>
    </w:pPr>
    <w:rPr>
      <w:b/>
      <w:bCs/>
      <w:i/>
      <w:iCs/>
      <w:color w:val="4F81BD"/>
    </w:rPr>
  </w:style>
  <w:style w:type="character" w:customStyle="1" w:styleId="IntenseQuoteChar">
    <w:name w:val="Intense Quote Char"/>
    <w:basedOn w:val="DefaultParagraphFont"/>
    <w:link w:val="IntenseQuote"/>
    <w:uiPriority w:val="30"/>
    <w:rsid w:val="006B114A"/>
    <w:rPr>
      <w:rFonts w:ascii="Arial" w:eastAsia="MS Mincho" w:hAnsi="Arial" w:cs="Times New Roman"/>
      <w:b/>
      <w:bCs/>
      <w:i/>
      <w:iCs/>
      <w:color w:val="4F81BD"/>
      <w:sz w:val="20"/>
      <w:szCs w:val="20"/>
      <w:lang w:val="en-GB" w:eastAsia="ja-JP"/>
    </w:rPr>
  </w:style>
  <w:style w:type="paragraph" w:styleId="Bibliography">
    <w:name w:val="Bibliography"/>
    <w:basedOn w:val="Normal"/>
    <w:next w:val="Normal"/>
    <w:uiPriority w:val="37"/>
    <w:semiHidden/>
    <w:unhideWhenUsed/>
    <w:rsid w:val="006B114A"/>
  </w:style>
  <w:style w:type="paragraph" w:styleId="TOCHeading">
    <w:name w:val="TOC Heading"/>
    <w:basedOn w:val="Heading1"/>
    <w:next w:val="Normal"/>
    <w:uiPriority w:val="39"/>
    <w:unhideWhenUsed/>
    <w:qFormat/>
    <w:rsid w:val="006B114A"/>
    <w:pPr>
      <w:numPr>
        <w:numId w:val="0"/>
      </w:numPr>
      <w:suppressAutoHyphens w:val="0"/>
      <w:spacing w:before="240" w:after="60" w:line="230" w:lineRule="atLeast"/>
      <w:outlineLvl w:val="9"/>
    </w:pPr>
    <w:rPr>
      <w:rFonts w:ascii="Cambria" w:hAnsi="Cambria"/>
      <w:kern w:val="32"/>
      <w:sz w:val="32"/>
      <w:szCs w:val="32"/>
    </w:rPr>
  </w:style>
  <w:style w:type="paragraph" w:customStyle="1" w:styleId="a2">
    <w:name w:val="a2"/>
    <w:basedOn w:val="Heading2"/>
    <w:next w:val="Normal"/>
    <w:rsid w:val="006B114A"/>
    <w:pPr>
      <w:numPr>
        <w:numId w:val="8"/>
      </w:numPr>
      <w:tabs>
        <w:tab w:val="clear" w:pos="709"/>
        <w:tab w:val="num" w:pos="360"/>
        <w:tab w:val="left" w:pos="500"/>
        <w:tab w:val="left" w:pos="720"/>
      </w:tabs>
      <w:spacing w:before="270" w:line="270" w:lineRule="exact"/>
    </w:pPr>
    <w:rPr>
      <w:rFonts w:eastAsia="MS Mincho"/>
      <w:sz w:val="24"/>
    </w:rPr>
  </w:style>
  <w:style w:type="paragraph" w:customStyle="1" w:styleId="a3">
    <w:name w:val="a3"/>
    <w:basedOn w:val="Heading3"/>
    <w:next w:val="Normal"/>
    <w:rsid w:val="006B114A"/>
    <w:pPr>
      <w:numPr>
        <w:numId w:val="8"/>
      </w:numPr>
      <w:tabs>
        <w:tab w:val="clear" w:pos="709"/>
        <w:tab w:val="left" w:pos="640"/>
        <w:tab w:val="num" w:pos="720"/>
      </w:tabs>
      <w:spacing w:line="250" w:lineRule="exact"/>
    </w:pPr>
    <w:rPr>
      <w:sz w:val="22"/>
    </w:rPr>
  </w:style>
  <w:style w:type="paragraph" w:customStyle="1" w:styleId="a4">
    <w:name w:val="a4"/>
    <w:basedOn w:val="Heading4"/>
    <w:next w:val="Normal"/>
    <w:rsid w:val="006B114A"/>
    <w:pPr>
      <w:tabs>
        <w:tab w:val="left" w:pos="880"/>
        <w:tab w:val="num" w:pos="1080"/>
      </w:tabs>
    </w:pPr>
  </w:style>
  <w:style w:type="paragraph" w:customStyle="1" w:styleId="a5">
    <w:name w:val="a5"/>
    <w:basedOn w:val="Heading5"/>
    <w:next w:val="Normal"/>
    <w:rsid w:val="006B114A"/>
    <w:pPr>
      <w:numPr>
        <w:numId w:val="8"/>
      </w:numPr>
      <w:tabs>
        <w:tab w:val="clear" w:pos="1134"/>
        <w:tab w:val="num" w:pos="1080"/>
        <w:tab w:val="left" w:pos="1140"/>
        <w:tab w:val="left" w:pos="1360"/>
      </w:tabs>
      <w:ind w:left="1008" w:hanging="1008"/>
    </w:pPr>
  </w:style>
  <w:style w:type="paragraph" w:customStyle="1" w:styleId="a6">
    <w:name w:val="a6"/>
    <w:basedOn w:val="Heading6"/>
    <w:next w:val="Normal"/>
    <w:rsid w:val="006B114A"/>
    <w:pPr>
      <w:numPr>
        <w:numId w:val="8"/>
      </w:numPr>
      <w:tabs>
        <w:tab w:val="clear" w:pos="1134"/>
        <w:tab w:val="left" w:pos="1140"/>
        <w:tab w:val="left" w:pos="1360"/>
        <w:tab w:val="num" w:pos="1440"/>
      </w:tabs>
      <w:ind w:left="1152" w:hanging="1152"/>
    </w:pPr>
  </w:style>
  <w:style w:type="paragraph" w:customStyle="1" w:styleId="ANNEX0">
    <w:name w:val="ANNEX"/>
    <w:basedOn w:val="Normal"/>
    <w:next w:val="Normal"/>
    <w:rsid w:val="006B114A"/>
    <w:pPr>
      <w:keepNext/>
      <w:pageBreakBefore/>
      <w:numPr>
        <w:numId w:val="8"/>
      </w:numPr>
      <w:spacing w:after="760" w:line="310" w:lineRule="exact"/>
      <w:jc w:val="center"/>
      <w:outlineLvl w:val="0"/>
    </w:pPr>
    <w:rPr>
      <w:b/>
      <w:sz w:val="28"/>
    </w:rPr>
  </w:style>
  <w:style w:type="paragraph" w:customStyle="1" w:styleId="ANNEXN">
    <w:name w:val="ANNEXN"/>
    <w:basedOn w:val="ANNEX0"/>
    <w:next w:val="Normal"/>
    <w:rsid w:val="006B114A"/>
    <w:pPr>
      <w:numPr>
        <w:numId w:val="0"/>
      </w:numPr>
    </w:pPr>
  </w:style>
  <w:style w:type="paragraph" w:customStyle="1" w:styleId="ANNEXZ">
    <w:name w:val="ANNEXZ"/>
    <w:basedOn w:val="ANNEX0"/>
    <w:next w:val="Normal"/>
    <w:rsid w:val="006B114A"/>
    <w:pPr>
      <w:numPr>
        <w:numId w:val="0"/>
      </w:numPr>
    </w:pPr>
  </w:style>
  <w:style w:type="paragraph" w:customStyle="1" w:styleId="Bibliography1">
    <w:name w:val="Bibliography1"/>
    <w:basedOn w:val="Normal"/>
    <w:rsid w:val="006B114A"/>
    <w:pPr>
      <w:numPr>
        <w:numId w:val="6"/>
      </w:numPr>
      <w:tabs>
        <w:tab w:val="left" w:pos="660"/>
      </w:tabs>
    </w:pPr>
  </w:style>
  <w:style w:type="paragraph" w:customStyle="1" w:styleId="Definition">
    <w:name w:val="Definition"/>
    <w:basedOn w:val="Normal"/>
    <w:next w:val="Normal"/>
    <w:rsid w:val="006B114A"/>
  </w:style>
  <w:style w:type="paragraph" w:customStyle="1" w:styleId="dl">
    <w:name w:val="dl"/>
    <w:basedOn w:val="Normal"/>
    <w:rsid w:val="006B114A"/>
    <w:pPr>
      <w:ind w:left="800" w:hanging="400"/>
    </w:pPr>
  </w:style>
  <w:style w:type="paragraph" w:customStyle="1" w:styleId="Example">
    <w:name w:val="Example"/>
    <w:basedOn w:val="Normal"/>
    <w:next w:val="Normal"/>
    <w:rsid w:val="006B114A"/>
    <w:pPr>
      <w:tabs>
        <w:tab w:val="left" w:pos="1360"/>
      </w:tabs>
      <w:spacing w:line="210" w:lineRule="atLeast"/>
    </w:pPr>
    <w:rPr>
      <w:sz w:val="18"/>
    </w:rPr>
  </w:style>
  <w:style w:type="paragraph" w:customStyle="1" w:styleId="Figurefootnote">
    <w:name w:val="Figure footnote"/>
    <w:basedOn w:val="Normal"/>
    <w:rsid w:val="006B114A"/>
    <w:pPr>
      <w:keepNext/>
      <w:tabs>
        <w:tab w:val="left" w:pos="340"/>
      </w:tabs>
      <w:spacing w:after="60" w:line="210" w:lineRule="atLeast"/>
    </w:pPr>
    <w:rPr>
      <w:sz w:val="18"/>
    </w:rPr>
  </w:style>
  <w:style w:type="paragraph" w:customStyle="1" w:styleId="Figuretitle">
    <w:name w:val="Figure title"/>
    <w:basedOn w:val="Normal"/>
    <w:next w:val="Normal"/>
    <w:rsid w:val="00ED23B8"/>
    <w:pPr>
      <w:suppressAutoHyphens/>
      <w:spacing w:before="220" w:after="220"/>
      <w:jc w:val="center"/>
    </w:pPr>
    <w:rPr>
      <w:b/>
    </w:rPr>
  </w:style>
  <w:style w:type="paragraph" w:customStyle="1" w:styleId="Foreword">
    <w:name w:val="Foreword"/>
    <w:basedOn w:val="Normal"/>
    <w:next w:val="Normal"/>
    <w:rsid w:val="006B114A"/>
    <w:rPr>
      <w:color w:val="0000FF"/>
    </w:rPr>
  </w:style>
  <w:style w:type="paragraph" w:customStyle="1" w:styleId="Formula">
    <w:name w:val="Formula"/>
    <w:basedOn w:val="Normal"/>
    <w:next w:val="Normal"/>
    <w:rsid w:val="006B114A"/>
    <w:pPr>
      <w:tabs>
        <w:tab w:val="right" w:pos="9752"/>
      </w:tabs>
      <w:spacing w:after="220"/>
      <w:ind w:left="403"/>
    </w:pPr>
  </w:style>
  <w:style w:type="paragraph" w:customStyle="1" w:styleId="Introduction">
    <w:name w:val="Introduction"/>
    <w:basedOn w:val="Normal"/>
    <w:next w:val="Normal"/>
    <w:rsid w:val="006B114A"/>
    <w:pPr>
      <w:keepNext/>
      <w:pageBreakBefore/>
      <w:tabs>
        <w:tab w:val="left" w:pos="400"/>
      </w:tabs>
      <w:suppressAutoHyphens/>
      <w:spacing w:before="960" w:after="310" w:line="310" w:lineRule="exact"/>
    </w:pPr>
    <w:rPr>
      <w:b/>
      <w:sz w:val="28"/>
    </w:rPr>
  </w:style>
  <w:style w:type="paragraph" w:customStyle="1" w:styleId="MSDNFR">
    <w:name w:val="MSDNFR"/>
    <w:basedOn w:val="Normal"/>
    <w:next w:val="Normal"/>
    <w:rsid w:val="006B114A"/>
    <w:pPr>
      <w:spacing w:line="220" w:lineRule="atLeast"/>
    </w:pPr>
    <w:rPr>
      <w:color w:val="0000FF"/>
    </w:rPr>
  </w:style>
  <w:style w:type="paragraph" w:customStyle="1" w:styleId="na2">
    <w:name w:val="na2"/>
    <w:basedOn w:val="a2"/>
    <w:next w:val="Normal"/>
    <w:rsid w:val="006B114A"/>
    <w:pPr>
      <w:numPr>
        <w:ilvl w:val="0"/>
        <w:numId w:val="0"/>
      </w:numPr>
    </w:pPr>
  </w:style>
  <w:style w:type="paragraph" w:customStyle="1" w:styleId="na3">
    <w:name w:val="na3"/>
    <w:basedOn w:val="a3"/>
    <w:next w:val="Normal"/>
    <w:rsid w:val="006B114A"/>
    <w:pPr>
      <w:numPr>
        <w:ilvl w:val="0"/>
        <w:numId w:val="0"/>
      </w:numPr>
    </w:pPr>
  </w:style>
  <w:style w:type="paragraph" w:customStyle="1" w:styleId="na4">
    <w:name w:val="na4"/>
    <w:basedOn w:val="a4"/>
    <w:next w:val="Normal"/>
    <w:rsid w:val="006B114A"/>
    <w:pPr>
      <w:tabs>
        <w:tab w:val="clear" w:pos="1080"/>
        <w:tab w:val="left" w:pos="1060"/>
      </w:tabs>
    </w:pPr>
  </w:style>
  <w:style w:type="paragraph" w:customStyle="1" w:styleId="na5">
    <w:name w:val="na5"/>
    <w:basedOn w:val="a5"/>
    <w:next w:val="Normal"/>
    <w:rsid w:val="006B114A"/>
    <w:pPr>
      <w:numPr>
        <w:ilvl w:val="0"/>
        <w:numId w:val="0"/>
      </w:numPr>
    </w:pPr>
  </w:style>
  <w:style w:type="paragraph" w:customStyle="1" w:styleId="na6">
    <w:name w:val="na6"/>
    <w:basedOn w:val="a6"/>
    <w:next w:val="Normal"/>
    <w:rsid w:val="006B114A"/>
    <w:pPr>
      <w:numPr>
        <w:ilvl w:val="0"/>
        <w:numId w:val="0"/>
      </w:numPr>
    </w:pPr>
  </w:style>
  <w:style w:type="paragraph" w:customStyle="1" w:styleId="Note0">
    <w:name w:val="Note"/>
    <w:basedOn w:val="Normal"/>
    <w:next w:val="Normal"/>
    <w:rsid w:val="006B114A"/>
    <w:pPr>
      <w:tabs>
        <w:tab w:val="left" w:pos="960"/>
      </w:tabs>
      <w:spacing w:line="210" w:lineRule="atLeast"/>
    </w:pPr>
    <w:rPr>
      <w:sz w:val="18"/>
    </w:rPr>
  </w:style>
  <w:style w:type="paragraph" w:customStyle="1" w:styleId="p2">
    <w:name w:val="p2"/>
    <w:basedOn w:val="Normal"/>
    <w:next w:val="Normal"/>
    <w:rsid w:val="006B114A"/>
    <w:pPr>
      <w:tabs>
        <w:tab w:val="left" w:pos="560"/>
      </w:tabs>
    </w:pPr>
  </w:style>
  <w:style w:type="paragraph" w:customStyle="1" w:styleId="p3">
    <w:name w:val="p3"/>
    <w:basedOn w:val="Normal"/>
    <w:next w:val="Normal"/>
    <w:rsid w:val="006B114A"/>
    <w:pPr>
      <w:tabs>
        <w:tab w:val="left" w:pos="720"/>
      </w:tabs>
    </w:pPr>
  </w:style>
  <w:style w:type="paragraph" w:customStyle="1" w:styleId="p4">
    <w:name w:val="p4"/>
    <w:basedOn w:val="Normal"/>
    <w:next w:val="Normal"/>
    <w:rsid w:val="006B114A"/>
    <w:pPr>
      <w:tabs>
        <w:tab w:val="left" w:pos="1100"/>
      </w:tabs>
    </w:pPr>
  </w:style>
  <w:style w:type="paragraph" w:customStyle="1" w:styleId="p5">
    <w:name w:val="p5"/>
    <w:basedOn w:val="Normal"/>
    <w:next w:val="Normal"/>
    <w:rsid w:val="006B114A"/>
    <w:pPr>
      <w:tabs>
        <w:tab w:val="left" w:pos="1100"/>
      </w:tabs>
    </w:pPr>
  </w:style>
  <w:style w:type="paragraph" w:customStyle="1" w:styleId="p6">
    <w:name w:val="p6"/>
    <w:basedOn w:val="Normal"/>
    <w:next w:val="Normal"/>
    <w:rsid w:val="006B114A"/>
    <w:pPr>
      <w:tabs>
        <w:tab w:val="left" w:pos="1440"/>
      </w:tabs>
    </w:pPr>
  </w:style>
  <w:style w:type="paragraph" w:customStyle="1" w:styleId="RefNorm">
    <w:name w:val="RefNorm"/>
    <w:basedOn w:val="Normal"/>
    <w:next w:val="Normal"/>
    <w:rsid w:val="006B114A"/>
  </w:style>
  <w:style w:type="paragraph" w:customStyle="1" w:styleId="Special">
    <w:name w:val="Special"/>
    <w:basedOn w:val="Normal"/>
    <w:next w:val="Normal"/>
    <w:rsid w:val="006B114A"/>
  </w:style>
  <w:style w:type="paragraph" w:customStyle="1" w:styleId="Tablefootnote">
    <w:name w:val="Table footnote"/>
    <w:basedOn w:val="Normal"/>
    <w:rsid w:val="006B114A"/>
    <w:pPr>
      <w:tabs>
        <w:tab w:val="left" w:pos="340"/>
      </w:tabs>
      <w:spacing w:before="60" w:after="60" w:line="190" w:lineRule="atLeast"/>
    </w:pPr>
    <w:rPr>
      <w:sz w:val="16"/>
    </w:rPr>
  </w:style>
  <w:style w:type="paragraph" w:customStyle="1" w:styleId="Tabletitle">
    <w:name w:val="Table title"/>
    <w:basedOn w:val="Normal"/>
    <w:next w:val="Normal"/>
    <w:rsid w:val="006B114A"/>
    <w:pPr>
      <w:keepNext/>
      <w:suppressAutoHyphens/>
      <w:spacing w:before="120" w:line="230" w:lineRule="exact"/>
      <w:jc w:val="center"/>
    </w:pPr>
    <w:rPr>
      <w:b/>
    </w:rPr>
  </w:style>
  <w:style w:type="paragraph" w:customStyle="1" w:styleId="Terms">
    <w:name w:val="Term(s)"/>
    <w:basedOn w:val="Normal"/>
    <w:next w:val="Definition"/>
    <w:rsid w:val="006B114A"/>
    <w:pPr>
      <w:keepNext/>
      <w:suppressAutoHyphens/>
      <w:spacing w:after="0"/>
    </w:pPr>
    <w:rPr>
      <w:b/>
    </w:rPr>
  </w:style>
  <w:style w:type="paragraph" w:customStyle="1" w:styleId="TermNum">
    <w:name w:val="TermNum"/>
    <w:basedOn w:val="Normal"/>
    <w:next w:val="Terms"/>
    <w:rsid w:val="006B114A"/>
    <w:pPr>
      <w:keepNext/>
      <w:spacing w:after="0"/>
    </w:pPr>
    <w:rPr>
      <w:b/>
    </w:rPr>
  </w:style>
  <w:style w:type="paragraph" w:customStyle="1" w:styleId="zzBiblio">
    <w:name w:val="zzBiblio"/>
    <w:basedOn w:val="Normal"/>
    <w:next w:val="Bibliography1"/>
    <w:rsid w:val="006B114A"/>
    <w:pPr>
      <w:pageBreakBefore/>
      <w:spacing w:after="760" w:line="310" w:lineRule="exact"/>
      <w:jc w:val="center"/>
    </w:pPr>
    <w:rPr>
      <w:b/>
      <w:sz w:val="28"/>
    </w:rPr>
  </w:style>
  <w:style w:type="paragraph" w:customStyle="1" w:styleId="zzContents">
    <w:name w:val="zzContents"/>
    <w:basedOn w:val="Introduction"/>
    <w:next w:val="TOC1"/>
    <w:rsid w:val="006B114A"/>
    <w:pPr>
      <w:tabs>
        <w:tab w:val="clear" w:pos="400"/>
      </w:tabs>
    </w:pPr>
  </w:style>
  <w:style w:type="paragraph" w:customStyle="1" w:styleId="zzCopyright">
    <w:name w:val="zzCopyright"/>
    <w:basedOn w:val="Normal"/>
    <w:next w:val="Normal"/>
    <w:rsid w:val="006B114A"/>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Cover">
    <w:name w:val="zzCover"/>
    <w:basedOn w:val="Normal"/>
    <w:rsid w:val="006B114A"/>
    <w:pPr>
      <w:spacing w:after="220"/>
      <w:jc w:val="right"/>
    </w:pPr>
    <w:rPr>
      <w:b/>
      <w:color w:val="000000"/>
      <w:sz w:val="24"/>
    </w:rPr>
  </w:style>
  <w:style w:type="paragraph" w:customStyle="1" w:styleId="zzForeword">
    <w:name w:val="zzForeword"/>
    <w:basedOn w:val="Introduction"/>
    <w:next w:val="Normal"/>
    <w:rsid w:val="006B114A"/>
    <w:pPr>
      <w:tabs>
        <w:tab w:val="clear" w:pos="400"/>
      </w:tabs>
    </w:pPr>
    <w:rPr>
      <w:color w:val="0000FF"/>
    </w:rPr>
  </w:style>
  <w:style w:type="paragraph" w:customStyle="1" w:styleId="zzHelp">
    <w:name w:val="zzHelp"/>
    <w:basedOn w:val="Normal"/>
    <w:rsid w:val="006B114A"/>
    <w:rPr>
      <w:color w:val="008000"/>
    </w:rPr>
  </w:style>
  <w:style w:type="paragraph" w:customStyle="1" w:styleId="zzIndex">
    <w:name w:val="zzIndex"/>
    <w:basedOn w:val="zzBiblio"/>
    <w:next w:val="IndexHeading"/>
    <w:rsid w:val="006B114A"/>
  </w:style>
  <w:style w:type="paragraph" w:customStyle="1" w:styleId="zzLc5">
    <w:name w:val="zzLc5"/>
    <w:basedOn w:val="Normal"/>
    <w:next w:val="Normal"/>
    <w:rsid w:val="006B114A"/>
  </w:style>
  <w:style w:type="paragraph" w:customStyle="1" w:styleId="zzLc6">
    <w:name w:val="zzLc6"/>
    <w:basedOn w:val="Normal"/>
    <w:next w:val="Normal"/>
    <w:rsid w:val="006B114A"/>
  </w:style>
  <w:style w:type="paragraph" w:customStyle="1" w:styleId="zzLn5">
    <w:name w:val="zzLn5"/>
    <w:basedOn w:val="Normal"/>
    <w:next w:val="Normal"/>
    <w:rsid w:val="006B114A"/>
  </w:style>
  <w:style w:type="paragraph" w:customStyle="1" w:styleId="zzLn6">
    <w:name w:val="zzLn6"/>
    <w:basedOn w:val="Normal"/>
    <w:next w:val="Normal"/>
    <w:rsid w:val="006B114A"/>
  </w:style>
  <w:style w:type="paragraph" w:customStyle="1" w:styleId="zzSTDTitle">
    <w:name w:val="zzSTDTitle"/>
    <w:basedOn w:val="Normal"/>
    <w:next w:val="Normal"/>
    <w:rsid w:val="006B114A"/>
    <w:pPr>
      <w:suppressAutoHyphens/>
      <w:spacing w:before="400" w:after="760" w:line="350" w:lineRule="exact"/>
    </w:pPr>
    <w:rPr>
      <w:b/>
      <w:color w:val="0000FF"/>
      <w:sz w:val="32"/>
    </w:rPr>
  </w:style>
  <w:style w:type="paragraph" w:customStyle="1" w:styleId="Tabletext10">
    <w:name w:val="Table text (10)"/>
    <w:basedOn w:val="Normal"/>
    <w:rsid w:val="006B114A"/>
    <w:pPr>
      <w:spacing w:before="60" w:after="60"/>
    </w:pPr>
  </w:style>
  <w:style w:type="paragraph" w:customStyle="1" w:styleId="Tabletext9">
    <w:name w:val="Table text (9)"/>
    <w:basedOn w:val="Normal"/>
    <w:rsid w:val="006B114A"/>
    <w:pPr>
      <w:spacing w:before="60" w:after="60" w:line="210" w:lineRule="atLeast"/>
    </w:pPr>
    <w:rPr>
      <w:sz w:val="18"/>
    </w:rPr>
  </w:style>
  <w:style w:type="paragraph" w:customStyle="1" w:styleId="Tabletext8">
    <w:name w:val="Table text (8)"/>
    <w:basedOn w:val="Normal"/>
    <w:rsid w:val="006B114A"/>
    <w:pPr>
      <w:spacing w:before="60" w:after="60" w:line="190" w:lineRule="atLeast"/>
    </w:pPr>
    <w:rPr>
      <w:sz w:val="16"/>
    </w:rPr>
  </w:style>
  <w:style w:type="paragraph" w:customStyle="1" w:styleId="Tabletext7">
    <w:name w:val="Table text (7)"/>
    <w:basedOn w:val="Normal"/>
    <w:rsid w:val="006B114A"/>
    <w:pPr>
      <w:spacing w:before="60" w:after="60" w:line="170" w:lineRule="atLeast"/>
    </w:pPr>
    <w:rPr>
      <w:sz w:val="14"/>
    </w:rPr>
  </w:style>
  <w:style w:type="paragraph" w:customStyle="1" w:styleId="Tabletext">
    <w:name w:val="Table text"/>
    <w:rsid w:val="006B114A"/>
    <w:pPr>
      <w:spacing w:after="0" w:line="240" w:lineRule="auto"/>
    </w:pPr>
    <w:rPr>
      <w:rFonts w:ascii="Helvetica" w:eastAsia="Times New Roman" w:hAnsi="Helvetica" w:cs="Times New Roman"/>
      <w:sz w:val="16"/>
      <w:szCs w:val="16"/>
      <w:lang w:val="en-GB"/>
    </w:rPr>
  </w:style>
  <w:style w:type="paragraph" w:customStyle="1" w:styleId="NormalWeb1">
    <w:name w:val="Normal (Web)1"/>
    <w:basedOn w:val="Normal"/>
    <w:rsid w:val="006B114A"/>
    <w:pPr>
      <w:spacing w:after="0"/>
    </w:pPr>
    <w:rPr>
      <w:rFonts w:ascii="Times New Roman" w:eastAsia="Times New Roman" w:hAnsi="Times New Roman"/>
      <w:sz w:val="24"/>
      <w:szCs w:val="24"/>
      <w:lang w:val="en-US" w:eastAsia="en-US"/>
    </w:rPr>
  </w:style>
  <w:style w:type="paragraph" w:customStyle="1" w:styleId="NoSpacing2">
    <w:name w:val="No Spacing2"/>
    <w:aliases w:val="Code"/>
    <w:qFormat/>
    <w:rsid w:val="006B114A"/>
    <w:pPr>
      <w:widowControl w:val="0"/>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s>
      <w:snapToGrid w:val="0"/>
      <w:spacing w:after="0" w:line="240" w:lineRule="auto"/>
    </w:pPr>
    <w:rPr>
      <w:rFonts w:ascii="Courier New" w:eastAsia="Times New Roman" w:hAnsi="Courier New" w:cs="Times New Roman"/>
      <w:noProof/>
      <w:sz w:val="20"/>
      <w:szCs w:val="20"/>
      <w:lang w:val="en-GB"/>
    </w:rPr>
  </w:style>
  <w:style w:type="paragraph" w:customStyle="1" w:styleId="Small">
    <w:name w:val="Small"/>
    <w:basedOn w:val="Normal"/>
    <w:qFormat/>
    <w:rsid w:val="006B114A"/>
    <w:pPr>
      <w:widowControl w:val="0"/>
      <w:snapToGrid w:val="0"/>
      <w:spacing w:before="20" w:after="0"/>
    </w:pPr>
    <w:rPr>
      <w:rFonts w:eastAsia="Times New Roman"/>
      <w:sz w:val="16"/>
      <w:szCs w:val="16"/>
      <w:lang w:eastAsia="en-US"/>
    </w:rPr>
  </w:style>
  <w:style w:type="paragraph" w:customStyle="1" w:styleId="Figuretitle2">
    <w:name w:val="Figure title2"/>
    <w:basedOn w:val="Normal"/>
    <w:next w:val="Normal"/>
    <w:rsid w:val="006B114A"/>
    <w:pPr>
      <w:suppressAutoHyphens/>
      <w:spacing w:before="220" w:after="220"/>
      <w:jc w:val="center"/>
    </w:pPr>
    <w:rPr>
      <w:b/>
      <w:lang w:val="de-DE" w:eastAsia="ar-SA"/>
    </w:rPr>
  </w:style>
  <w:style w:type="paragraph" w:customStyle="1" w:styleId="ISOComments">
    <w:name w:val="ISO_Comments"/>
    <w:basedOn w:val="Normal"/>
    <w:rsid w:val="006B114A"/>
    <w:pPr>
      <w:spacing w:before="210" w:after="0" w:line="210" w:lineRule="exact"/>
    </w:pPr>
    <w:rPr>
      <w:rFonts w:eastAsia="Times New Roman"/>
      <w:sz w:val="18"/>
      <w:lang w:eastAsia="en-US"/>
    </w:rPr>
  </w:style>
  <w:style w:type="paragraph" w:customStyle="1" w:styleId="ISOChange">
    <w:name w:val="ISO_Change"/>
    <w:basedOn w:val="Normal"/>
    <w:qFormat/>
    <w:rsid w:val="006B114A"/>
    <w:pPr>
      <w:spacing w:before="210" w:after="0" w:line="210" w:lineRule="exact"/>
    </w:pPr>
    <w:rPr>
      <w:rFonts w:eastAsia="Times New Roman"/>
      <w:sz w:val="18"/>
      <w:lang w:eastAsia="en-US"/>
    </w:rPr>
  </w:style>
  <w:style w:type="paragraph" w:customStyle="1" w:styleId="NoSpacing1">
    <w:name w:val="No Spacing1"/>
    <w:qFormat/>
    <w:rsid w:val="006B114A"/>
    <w:pPr>
      <w:widowControl w:val="0"/>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s>
      <w:suppressAutoHyphens/>
      <w:spacing w:after="0" w:line="240" w:lineRule="auto"/>
    </w:pPr>
    <w:rPr>
      <w:rFonts w:ascii="Courier New" w:eastAsia="Arial" w:hAnsi="Courier New" w:cs="Times New Roman"/>
      <w:sz w:val="20"/>
      <w:szCs w:val="20"/>
      <w:lang w:val="en-GB" w:eastAsia="ar-SA"/>
    </w:rPr>
  </w:style>
  <w:style w:type="paragraph" w:customStyle="1" w:styleId="Firstparagraph">
    <w:name w:val="First paragraph"/>
    <w:basedOn w:val="Normal"/>
    <w:next w:val="Normal"/>
    <w:rsid w:val="006B114A"/>
    <w:pPr>
      <w:overflowPunct w:val="0"/>
      <w:autoSpaceDE w:val="0"/>
      <w:autoSpaceDN w:val="0"/>
      <w:adjustRightInd w:val="0"/>
      <w:spacing w:after="0" w:line="260" w:lineRule="exact"/>
    </w:pPr>
    <w:rPr>
      <w:rFonts w:ascii="Times New Roman" w:eastAsia="Times New Roman" w:hAnsi="Times New Roman"/>
      <w:sz w:val="24"/>
      <w:lang w:val="en-US" w:eastAsia="en-US"/>
    </w:rPr>
  </w:style>
  <w:style w:type="paragraph" w:customStyle="1" w:styleId="subpara">
    <w:name w:val="sub para"/>
    <w:basedOn w:val="Normal"/>
    <w:rsid w:val="006B114A"/>
    <w:pPr>
      <w:spacing w:before="60" w:after="60"/>
      <w:ind w:left="1134" w:right="794" w:hanging="567"/>
    </w:pPr>
    <w:rPr>
      <w:rFonts w:ascii="Arial Narrow" w:eastAsia="Times New Roman" w:hAnsi="Arial Narrow"/>
      <w:sz w:val="22"/>
      <w:lang w:val="en-AU" w:eastAsia="en-US"/>
    </w:rPr>
  </w:style>
  <w:style w:type="paragraph" w:customStyle="1" w:styleId="Caption1">
    <w:name w:val="Caption1"/>
    <w:basedOn w:val="Normal"/>
    <w:rsid w:val="006B114A"/>
    <w:pPr>
      <w:widowControl w:val="0"/>
      <w:suppressLineNumbers/>
      <w:suppressAutoHyphens/>
      <w:spacing w:before="120"/>
    </w:pPr>
    <w:rPr>
      <w:rFonts w:eastAsia="Arial" w:cs="Tahoma"/>
      <w:i/>
      <w:iCs/>
    </w:rPr>
  </w:style>
  <w:style w:type="paragraph" w:customStyle="1" w:styleId="Index">
    <w:name w:val="Index"/>
    <w:basedOn w:val="Normal"/>
    <w:rsid w:val="006B114A"/>
    <w:pPr>
      <w:widowControl w:val="0"/>
      <w:suppressLineNumbers/>
      <w:suppressAutoHyphens/>
      <w:spacing w:after="0"/>
    </w:pPr>
    <w:rPr>
      <w:rFonts w:eastAsia="Arial" w:cs="Tahoma"/>
    </w:rPr>
  </w:style>
  <w:style w:type="paragraph" w:customStyle="1" w:styleId="quotedtext">
    <w:name w:val="quoted text"/>
    <w:basedOn w:val="Normal"/>
    <w:rsid w:val="006B114A"/>
    <w:pPr>
      <w:spacing w:before="60" w:after="60"/>
      <w:ind w:left="1134" w:right="1134" w:hanging="567"/>
    </w:pPr>
    <w:rPr>
      <w:rFonts w:ascii="Times New Roman" w:eastAsia="Times New Roman" w:hAnsi="Times New Roman"/>
      <w:i/>
      <w:lang w:val="en-AU" w:eastAsia="fr-FR"/>
    </w:rPr>
  </w:style>
  <w:style w:type="character" w:customStyle="1" w:styleId="publishedbyChar">
    <w:name w:val="published by Char"/>
    <w:link w:val="publishedby"/>
    <w:locked/>
    <w:rsid w:val="006B114A"/>
    <w:rPr>
      <w:rFonts w:ascii="Arial" w:hAnsi="Arial" w:cs="Arial"/>
      <w:b/>
      <w:lang w:val="en-GB" w:eastAsia="ja-JP"/>
    </w:rPr>
  </w:style>
  <w:style w:type="paragraph" w:customStyle="1" w:styleId="publishedby">
    <w:name w:val="published by"/>
    <w:basedOn w:val="Normal"/>
    <w:link w:val="publishedbyChar"/>
    <w:qFormat/>
    <w:rsid w:val="006B114A"/>
    <w:pPr>
      <w:tabs>
        <w:tab w:val="center" w:pos="4514"/>
        <w:tab w:val="left" w:pos="5040"/>
        <w:tab w:val="left" w:pos="5760"/>
        <w:tab w:val="left" w:pos="6480"/>
        <w:tab w:val="left" w:pos="7200"/>
        <w:tab w:val="left" w:pos="7920"/>
        <w:tab w:val="left" w:pos="8640"/>
      </w:tabs>
      <w:spacing w:after="0"/>
      <w:outlineLvl w:val="0"/>
    </w:pPr>
    <w:rPr>
      <w:rFonts w:eastAsiaTheme="minorHAnsi" w:cs="Arial"/>
      <w:b/>
      <w:sz w:val="22"/>
      <w:szCs w:val="22"/>
    </w:rPr>
  </w:style>
  <w:style w:type="character" w:customStyle="1" w:styleId="Label2Char">
    <w:name w:val="Label2 Char"/>
    <w:link w:val="Label2"/>
    <w:locked/>
    <w:rsid w:val="006B114A"/>
    <w:rPr>
      <w:rFonts w:ascii="Arial" w:hAnsi="Arial" w:cs="Arial"/>
      <w:b/>
      <w:lang w:val="en-GB" w:eastAsia="ja-JP"/>
    </w:rPr>
  </w:style>
  <w:style w:type="paragraph" w:customStyle="1" w:styleId="Label2">
    <w:name w:val="Label2"/>
    <w:basedOn w:val="Normal"/>
    <w:link w:val="Label2Char"/>
    <w:qFormat/>
    <w:rsid w:val="006B114A"/>
    <w:pPr>
      <w:ind w:left="1360" w:firstLine="340"/>
    </w:pPr>
    <w:rPr>
      <w:rFonts w:eastAsiaTheme="minorHAnsi" w:cs="Arial"/>
      <w:b/>
      <w:sz w:val="22"/>
      <w:szCs w:val="22"/>
    </w:rPr>
  </w:style>
  <w:style w:type="character" w:customStyle="1" w:styleId="AnnexChar">
    <w:name w:val="Annex Char"/>
    <w:basedOn w:val="Heading1Char"/>
    <w:link w:val="Annex"/>
    <w:locked/>
    <w:rsid w:val="006B114A"/>
    <w:rPr>
      <w:rFonts w:ascii="Arial" w:eastAsia="MS Mincho" w:hAnsi="Arial" w:cs="Times New Roman"/>
      <w:b/>
      <w:bCs/>
      <w:sz w:val="24"/>
      <w:szCs w:val="20"/>
      <w:lang w:val="en-GB" w:eastAsia="ja-JP"/>
    </w:rPr>
  </w:style>
  <w:style w:type="paragraph" w:customStyle="1" w:styleId="Annex">
    <w:name w:val="Annex"/>
    <w:basedOn w:val="Heading4"/>
    <w:link w:val="AnnexChar"/>
    <w:qFormat/>
    <w:rsid w:val="006B114A"/>
    <w:pPr>
      <w:numPr>
        <w:ilvl w:val="3"/>
        <w:numId w:val="136"/>
      </w:numPr>
      <w:snapToGrid w:val="0"/>
    </w:pPr>
    <w:rPr>
      <w:sz w:val="24"/>
    </w:rPr>
  </w:style>
  <w:style w:type="character" w:customStyle="1" w:styleId="AnnexsectionChar">
    <w:name w:val="Annex section Char"/>
    <w:link w:val="Annexsection"/>
    <w:locked/>
    <w:rsid w:val="006B114A"/>
    <w:rPr>
      <w:rFonts w:ascii="Arial Narrow" w:hAnsi="Arial Narrow"/>
      <w:b/>
      <w:bCs/>
      <w:lang w:val="en-GB" w:eastAsia="ja-JP"/>
    </w:rPr>
  </w:style>
  <w:style w:type="paragraph" w:customStyle="1" w:styleId="Annexsection">
    <w:name w:val="Annex section"/>
    <w:basedOn w:val="Heading2"/>
    <w:link w:val="AnnexsectionChar"/>
    <w:qFormat/>
    <w:rsid w:val="006B114A"/>
    <w:pPr>
      <w:numPr>
        <w:ilvl w:val="0"/>
        <w:numId w:val="0"/>
      </w:numPr>
    </w:pPr>
    <w:rPr>
      <w:rFonts w:ascii="Arial Narrow" w:eastAsiaTheme="minorHAnsi" w:hAnsi="Arial Narrow" w:cstheme="minorBidi"/>
      <w:szCs w:val="22"/>
    </w:rPr>
  </w:style>
  <w:style w:type="paragraph" w:customStyle="1" w:styleId="Appendix">
    <w:name w:val="Appendix"/>
    <w:autoRedefine/>
    <w:rsid w:val="00A01D79"/>
    <w:pPr>
      <w:spacing w:after="0" w:line="240" w:lineRule="auto"/>
      <w:jc w:val="center"/>
    </w:pPr>
    <w:rPr>
      <w:rFonts w:ascii="Arial" w:eastAsia="MS Mincho" w:hAnsi="Arial" w:cs="Times New Roman"/>
      <w:b/>
      <w:szCs w:val="20"/>
      <w:lang w:val="en-GB" w:eastAsia="ar-SA"/>
    </w:rPr>
  </w:style>
  <w:style w:type="character" w:styleId="LineNumber">
    <w:name w:val="line number"/>
    <w:unhideWhenUsed/>
    <w:rsid w:val="006B114A"/>
    <w:rPr>
      <w:noProof w:val="0"/>
      <w:lang w:val="fr-FR"/>
    </w:rPr>
  </w:style>
  <w:style w:type="character" w:styleId="PageNumber">
    <w:name w:val="page number"/>
    <w:unhideWhenUsed/>
    <w:rsid w:val="006B114A"/>
    <w:rPr>
      <w:noProof w:val="0"/>
      <w:lang w:val="fr-FR"/>
    </w:rPr>
  </w:style>
  <w:style w:type="character" w:styleId="EndnoteReference">
    <w:name w:val="endnote reference"/>
    <w:semiHidden/>
    <w:unhideWhenUsed/>
    <w:rsid w:val="006B114A"/>
    <w:rPr>
      <w:noProof w:val="0"/>
      <w:vertAlign w:val="superscript"/>
      <w:lang w:val="fr-FR"/>
    </w:rPr>
  </w:style>
  <w:style w:type="character" w:customStyle="1" w:styleId="Defterms">
    <w:name w:val="Defterms"/>
    <w:rsid w:val="006B114A"/>
    <w:rPr>
      <w:noProof w:val="0"/>
      <w:color w:val="auto"/>
      <w:lang w:val="fr-FR"/>
    </w:rPr>
  </w:style>
  <w:style w:type="character" w:customStyle="1" w:styleId="ExtXref">
    <w:name w:val="ExtXref"/>
    <w:rsid w:val="006B114A"/>
    <w:rPr>
      <w:noProof w:val="0"/>
      <w:color w:val="auto"/>
      <w:lang w:val="fr-FR"/>
    </w:rPr>
  </w:style>
  <w:style w:type="character" w:customStyle="1" w:styleId="TableFootNoteXref">
    <w:name w:val="TableFootNoteXref"/>
    <w:rsid w:val="006B114A"/>
    <w:rPr>
      <w:noProof/>
      <w:position w:val="6"/>
      <w:sz w:val="14"/>
      <w:lang w:val="fr-FR"/>
    </w:rPr>
  </w:style>
  <w:style w:type="character" w:customStyle="1" w:styleId="attr-list">
    <w:name w:val="attr-list"/>
    <w:rsid w:val="006B114A"/>
  </w:style>
  <w:style w:type="character" w:customStyle="1" w:styleId="NumberingSymbols">
    <w:name w:val="Numbering Symbols"/>
    <w:rsid w:val="006B114A"/>
  </w:style>
  <w:style w:type="character" w:customStyle="1" w:styleId="ipa1">
    <w:name w:val="ipa1"/>
    <w:rsid w:val="006B114A"/>
    <w:rPr>
      <w:rFonts w:ascii="Arial Unicode MS" w:eastAsia="Arial Unicode MS" w:hAnsi="Arial Unicode MS" w:cs="Arial Unicode MS" w:hint="eastAsia"/>
    </w:rPr>
  </w:style>
  <w:style w:type="table" w:customStyle="1" w:styleId="TableGrid1">
    <w:name w:val="Table Grid1"/>
    <w:basedOn w:val="TableNormal"/>
    <w:uiPriority w:val="59"/>
    <w:rsid w:val="006B114A"/>
    <w:pPr>
      <w:spacing w:after="0" w:line="240" w:lineRule="auto"/>
    </w:pPr>
    <w:rPr>
      <w:rFonts w:ascii="Calibri" w:eastAsia="Calibri" w:hAnsi="Calibri" w:cs="Times New Roman"/>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1">
    <w:name w:val="Unresolved Mention1"/>
    <w:basedOn w:val="DefaultParagraphFont"/>
    <w:uiPriority w:val="99"/>
    <w:semiHidden/>
    <w:unhideWhenUsed/>
    <w:rsid w:val="009F670D"/>
    <w:rPr>
      <w:color w:val="808080"/>
      <w:shd w:val="clear" w:color="auto" w:fill="E6E6E6"/>
    </w:rPr>
  </w:style>
  <w:style w:type="paragraph" w:customStyle="1" w:styleId="TablePara9pt">
    <w:name w:val="TablePara9pt"/>
    <w:basedOn w:val="Normal"/>
    <w:qFormat/>
    <w:rsid w:val="008E2E6F"/>
    <w:pPr>
      <w:snapToGrid w:val="0"/>
      <w:spacing w:after="60"/>
    </w:pPr>
    <w:rPr>
      <w:rFonts w:cs="Arial"/>
      <w:sz w:val="18"/>
      <w:szCs w:val="18"/>
    </w:rPr>
  </w:style>
  <w:style w:type="character" w:customStyle="1" w:styleId="UnresolvedMention2">
    <w:name w:val="Unresolved Mention2"/>
    <w:basedOn w:val="DefaultParagraphFont"/>
    <w:uiPriority w:val="99"/>
    <w:semiHidden/>
    <w:unhideWhenUsed/>
    <w:rsid w:val="00CB10F6"/>
    <w:rPr>
      <w:color w:val="605E5C"/>
      <w:shd w:val="clear" w:color="auto" w:fill="E1DFDD"/>
    </w:rPr>
  </w:style>
  <w:style w:type="character" w:customStyle="1" w:styleId="module">
    <w:name w:val="module"/>
    <w:rsid w:val="003124A8"/>
  </w:style>
  <w:style w:type="numbering" w:customStyle="1" w:styleId="AnnexHeadings">
    <w:name w:val="Annex Headings"/>
    <w:uiPriority w:val="99"/>
    <w:rsid w:val="0014471B"/>
    <w:pPr>
      <w:numPr>
        <w:numId w:val="96"/>
      </w:numPr>
    </w:pPr>
  </w:style>
  <w:style w:type="paragraph" w:customStyle="1" w:styleId="BlockQuote">
    <w:name w:val="Block Quote"/>
    <w:basedOn w:val="Quote"/>
    <w:qFormat/>
    <w:rsid w:val="00622251"/>
    <w:pPr>
      <w:ind w:left="720" w:right="720"/>
    </w:pPr>
  </w:style>
  <w:style w:type="paragraph" w:customStyle="1" w:styleId="ListParagraphinTable">
    <w:name w:val="List Paragraph in Table"/>
    <w:basedOn w:val="ListParagraph"/>
    <w:qFormat/>
    <w:rsid w:val="00856DB5"/>
    <w:pPr>
      <w:numPr>
        <w:numId w:val="29"/>
      </w:numPr>
      <w:spacing w:after="0"/>
      <w:ind w:left="288" w:hanging="144"/>
    </w:pPr>
    <w:rPr>
      <w:noProof/>
    </w:rPr>
  </w:style>
  <w:style w:type="character" w:customStyle="1" w:styleId="UnresolvedMention3">
    <w:name w:val="Unresolved Mention3"/>
    <w:basedOn w:val="DefaultParagraphFont"/>
    <w:uiPriority w:val="99"/>
    <w:semiHidden/>
    <w:unhideWhenUsed/>
    <w:rsid w:val="005C25FA"/>
    <w:rPr>
      <w:color w:val="605E5C"/>
      <w:shd w:val="clear" w:color="auto" w:fill="E1DFDD"/>
    </w:rPr>
  </w:style>
  <w:style w:type="character" w:styleId="PlaceholderText">
    <w:name w:val="Placeholder Text"/>
    <w:basedOn w:val="DefaultParagraphFont"/>
    <w:uiPriority w:val="99"/>
    <w:semiHidden/>
    <w:rsid w:val="005D43BD"/>
    <w:rPr>
      <w:color w:val="808080"/>
    </w:rPr>
  </w:style>
  <w:style w:type="paragraph" w:customStyle="1" w:styleId="ISOParagraph">
    <w:name w:val="ISO_Paragraph"/>
    <w:basedOn w:val="Normal"/>
    <w:rsid w:val="00BA33EB"/>
    <w:pPr>
      <w:spacing w:before="210" w:after="0" w:line="210" w:lineRule="exact"/>
    </w:pPr>
    <w:rPr>
      <w:rFonts w:eastAsia="Times New Roman"/>
      <w:sz w:val="18"/>
      <w:lang w:eastAsia="en-US"/>
    </w:rPr>
  </w:style>
  <w:style w:type="character" w:customStyle="1" w:styleId="UnresolvedMention4">
    <w:name w:val="Unresolved Mention4"/>
    <w:basedOn w:val="DefaultParagraphFont"/>
    <w:uiPriority w:val="99"/>
    <w:semiHidden/>
    <w:unhideWhenUsed/>
    <w:rsid w:val="008A09EF"/>
    <w:rPr>
      <w:color w:val="605E5C"/>
      <w:shd w:val="clear" w:color="auto" w:fill="E1DFDD"/>
    </w:rPr>
  </w:style>
  <w:style w:type="character" w:customStyle="1" w:styleId="ListParagraphChar">
    <w:name w:val="List Paragraph Char"/>
    <w:link w:val="ListParagraph"/>
    <w:uiPriority w:val="34"/>
    <w:locked/>
    <w:rsid w:val="001374ED"/>
    <w:rPr>
      <w:rFonts w:ascii="Arial" w:eastAsia="MS Mincho" w:hAnsi="Arial" w:cs="Times New Roman"/>
      <w:sz w:val="20"/>
      <w:szCs w:val="20"/>
      <w:lang w:val="en-GB" w:eastAsia="ja-JP"/>
    </w:rPr>
  </w:style>
  <w:style w:type="paragraph" w:customStyle="1" w:styleId="Basisalinea">
    <w:name w:val="[Basisalinea]"/>
    <w:basedOn w:val="Normal"/>
    <w:uiPriority w:val="99"/>
    <w:rsid w:val="00885FE2"/>
    <w:pPr>
      <w:autoSpaceDE w:val="0"/>
      <w:autoSpaceDN w:val="0"/>
      <w:adjustRightInd w:val="0"/>
      <w:spacing w:after="0" w:line="288" w:lineRule="auto"/>
      <w:textAlignment w:val="center"/>
    </w:pPr>
    <w:rPr>
      <w:rFonts w:ascii="Times" w:eastAsia="Calibri" w:hAnsi="Times" w:cs="Times"/>
      <w:color w:val="000000"/>
      <w:sz w:val="24"/>
      <w:szCs w:val="24"/>
      <w:lang w:val="nl-NL" w:eastAsia="en-US"/>
    </w:rPr>
  </w:style>
  <w:style w:type="character" w:styleId="UnresolvedMention">
    <w:name w:val="Unresolved Mention"/>
    <w:basedOn w:val="DefaultParagraphFont"/>
    <w:uiPriority w:val="99"/>
    <w:semiHidden/>
    <w:unhideWhenUsed/>
    <w:rsid w:val="000806E0"/>
    <w:rPr>
      <w:color w:val="605E5C"/>
      <w:shd w:val="clear" w:color="auto" w:fill="E1DFDD"/>
    </w:rPr>
  </w:style>
  <w:style w:type="paragraph" w:customStyle="1" w:styleId="xmsonormal">
    <w:name w:val="x_msonormal"/>
    <w:basedOn w:val="Normal"/>
    <w:rsid w:val="00E50048"/>
    <w:pPr>
      <w:spacing w:before="100" w:beforeAutospacing="1" w:after="100" w:afterAutospacing="1" w:line="240" w:lineRule="auto"/>
    </w:pPr>
    <w:rPr>
      <w:rFonts w:ascii="Times New Roman" w:eastAsia="Times New Roman" w:hAnsi="Times New Roman"/>
      <w:sz w:val="24"/>
      <w:szCs w:val="24"/>
      <w:lang w:eastAsia="en-GB"/>
    </w:rPr>
  </w:style>
  <w:style w:type="numbering" w:customStyle="1" w:styleId="CurrentList1">
    <w:name w:val="Current List1"/>
    <w:uiPriority w:val="99"/>
    <w:rsid w:val="00CA0646"/>
    <w:pPr>
      <w:numPr>
        <w:numId w:val="161"/>
      </w:numPr>
    </w:pPr>
  </w:style>
  <w:style w:type="numbering" w:customStyle="1" w:styleId="AppA">
    <w:name w:val="AppA"/>
    <w:uiPriority w:val="99"/>
    <w:rsid w:val="001F3B64"/>
    <w:pPr>
      <w:numPr>
        <w:numId w:val="193"/>
      </w:numPr>
    </w:pPr>
  </w:style>
  <w:style w:type="numbering" w:customStyle="1" w:styleId="AppC">
    <w:name w:val="AppC"/>
    <w:uiPriority w:val="99"/>
    <w:rsid w:val="002D0A15"/>
    <w:pPr>
      <w:numPr>
        <w:numId w:val="196"/>
      </w:numPr>
    </w:pPr>
  </w:style>
  <w:style w:type="numbering" w:customStyle="1" w:styleId="AppD">
    <w:name w:val="AppD"/>
    <w:uiPriority w:val="99"/>
    <w:rsid w:val="002D0A15"/>
    <w:pPr>
      <w:numPr>
        <w:numId w:val="198"/>
      </w:numPr>
    </w:pPr>
  </w:style>
  <w:style w:type="numbering" w:customStyle="1" w:styleId="AppF">
    <w:name w:val="AppF"/>
    <w:uiPriority w:val="99"/>
    <w:rsid w:val="006E2D52"/>
    <w:pPr>
      <w:numPr>
        <w:numId w:val="215"/>
      </w:numPr>
    </w:pPr>
  </w:style>
  <w:style w:type="numbering" w:customStyle="1" w:styleId="AppG">
    <w:name w:val="AppG"/>
    <w:uiPriority w:val="99"/>
    <w:rsid w:val="006E2D52"/>
    <w:pPr>
      <w:numPr>
        <w:numId w:val="218"/>
      </w:numPr>
    </w:pPr>
  </w:style>
  <w:style w:type="numbering" w:customStyle="1" w:styleId="AppH">
    <w:name w:val="AppH"/>
    <w:uiPriority w:val="99"/>
    <w:rsid w:val="006E2D52"/>
    <w:pPr>
      <w:numPr>
        <w:numId w:val="220"/>
      </w:numPr>
    </w:pPr>
  </w:style>
  <w:style w:type="numbering" w:customStyle="1" w:styleId="AppE">
    <w:name w:val="AppE"/>
    <w:uiPriority w:val="99"/>
    <w:rsid w:val="00F94FB6"/>
    <w:pPr>
      <w:numPr>
        <w:numId w:val="226"/>
      </w:numPr>
    </w:pPr>
  </w:style>
  <w:style w:type="character" w:styleId="Mention">
    <w:name w:val="Mention"/>
    <w:basedOn w:val="DefaultParagraphFont"/>
    <w:uiPriority w:val="99"/>
    <w:unhideWhenUsed/>
    <w:rsid w:val="007A798E"/>
    <w:rPr>
      <w:color w:val="2B579A"/>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517212">
      <w:bodyDiv w:val="1"/>
      <w:marLeft w:val="0"/>
      <w:marRight w:val="0"/>
      <w:marTop w:val="0"/>
      <w:marBottom w:val="0"/>
      <w:divBdr>
        <w:top w:val="none" w:sz="0" w:space="0" w:color="auto"/>
        <w:left w:val="none" w:sz="0" w:space="0" w:color="auto"/>
        <w:bottom w:val="none" w:sz="0" w:space="0" w:color="auto"/>
        <w:right w:val="none" w:sz="0" w:space="0" w:color="auto"/>
      </w:divBdr>
    </w:div>
    <w:div w:id="191847686">
      <w:bodyDiv w:val="1"/>
      <w:marLeft w:val="0"/>
      <w:marRight w:val="0"/>
      <w:marTop w:val="0"/>
      <w:marBottom w:val="0"/>
      <w:divBdr>
        <w:top w:val="none" w:sz="0" w:space="0" w:color="auto"/>
        <w:left w:val="none" w:sz="0" w:space="0" w:color="auto"/>
        <w:bottom w:val="none" w:sz="0" w:space="0" w:color="auto"/>
        <w:right w:val="none" w:sz="0" w:space="0" w:color="auto"/>
      </w:divBdr>
    </w:div>
    <w:div w:id="309210554">
      <w:bodyDiv w:val="1"/>
      <w:marLeft w:val="0"/>
      <w:marRight w:val="0"/>
      <w:marTop w:val="0"/>
      <w:marBottom w:val="0"/>
      <w:divBdr>
        <w:top w:val="none" w:sz="0" w:space="0" w:color="auto"/>
        <w:left w:val="none" w:sz="0" w:space="0" w:color="auto"/>
        <w:bottom w:val="none" w:sz="0" w:space="0" w:color="auto"/>
        <w:right w:val="none" w:sz="0" w:space="0" w:color="auto"/>
      </w:divBdr>
    </w:div>
    <w:div w:id="444620018">
      <w:bodyDiv w:val="1"/>
      <w:marLeft w:val="0"/>
      <w:marRight w:val="0"/>
      <w:marTop w:val="0"/>
      <w:marBottom w:val="0"/>
      <w:divBdr>
        <w:top w:val="none" w:sz="0" w:space="0" w:color="auto"/>
        <w:left w:val="none" w:sz="0" w:space="0" w:color="auto"/>
        <w:bottom w:val="none" w:sz="0" w:space="0" w:color="auto"/>
        <w:right w:val="none" w:sz="0" w:space="0" w:color="auto"/>
      </w:divBdr>
    </w:div>
    <w:div w:id="485363300">
      <w:bodyDiv w:val="1"/>
      <w:marLeft w:val="0"/>
      <w:marRight w:val="0"/>
      <w:marTop w:val="0"/>
      <w:marBottom w:val="0"/>
      <w:divBdr>
        <w:top w:val="none" w:sz="0" w:space="0" w:color="auto"/>
        <w:left w:val="none" w:sz="0" w:space="0" w:color="auto"/>
        <w:bottom w:val="none" w:sz="0" w:space="0" w:color="auto"/>
        <w:right w:val="none" w:sz="0" w:space="0" w:color="auto"/>
      </w:divBdr>
    </w:div>
    <w:div w:id="509300857">
      <w:bodyDiv w:val="1"/>
      <w:marLeft w:val="0"/>
      <w:marRight w:val="0"/>
      <w:marTop w:val="0"/>
      <w:marBottom w:val="0"/>
      <w:divBdr>
        <w:top w:val="none" w:sz="0" w:space="0" w:color="auto"/>
        <w:left w:val="none" w:sz="0" w:space="0" w:color="auto"/>
        <w:bottom w:val="none" w:sz="0" w:space="0" w:color="auto"/>
        <w:right w:val="none" w:sz="0" w:space="0" w:color="auto"/>
      </w:divBdr>
    </w:div>
    <w:div w:id="513350277">
      <w:bodyDiv w:val="1"/>
      <w:marLeft w:val="0"/>
      <w:marRight w:val="0"/>
      <w:marTop w:val="0"/>
      <w:marBottom w:val="0"/>
      <w:divBdr>
        <w:top w:val="none" w:sz="0" w:space="0" w:color="auto"/>
        <w:left w:val="none" w:sz="0" w:space="0" w:color="auto"/>
        <w:bottom w:val="none" w:sz="0" w:space="0" w:color="auto"/>
        <w:right w:val="none" w:sz="0" w:space="0" w:color="auto"/>
      </w:divBdr>
    </w:div>
    <w:div w:id="614479882">
      <w:bodyDiv w:val="1"/>
      <w:marLeft w:val="0"/>
      <w:marRight w:val="0"/>
      <w:marTop w:val="0"/>
      <w:marBottom w:val="0"/>
      <w:divBdr>
        <w:top w:val="none" w:sz="0" w:space="0" w:color="auto"/>
        <w:left w:val="none" w:sz="0" w:space="0" w:color="auto"/>
        <w:bottom w:val="none" w:sz="0" w:space="0" w:color="auto"/>
        <w:right w:val="none" w:sz="0" w:space="0" w:color="auto"/>
      </w:divBdr>
      <w:divsChild>
        <w:div w:id="171187403">
          <w:marLeft w:val="0"/>
          <w:marRight w:val="0"/>
          <w:marTop w:val="0"/>
          <w:marBottom w:val="0"/>
          <w:divBdr>
            <w:top w:val="none" w:sz="0" w:space="0" w:color="auto"/>
            <w:left w:val="none" w:sz="0" w:space="0" w:color="auto"/>
            <w:bottom w:val="none" w:sz="0" w:space="0" w:color="auto"/>
            <w:right w:val="none" w:sz="0" w:space="0" w:color="auto"/>
          </w:divBdr>
        </w:div>
      </w:divsChild>
    </w:div>
    <w:div w:id="766846208">
      <w:bodyDiv w:val="1"/>
      <w:marLeft w:val="0"/>
      <w:marRight w:val="0"/>
      <w:marTop w:val="0"/>
      <w:marBottom w:val="0"/>
      <w:divBdr>
        <w:top w:val="none" w:sz="0" w:space="0" w:color="auto"/>
        <w:left w:val="none" w:sz="0" w:space="0" w:color="auto"/>
        <w:bottom w:val="none" w:sz="0" w:space="0" w:color="auto"/>
        <w:right w:val="none" w:sz="0" w:space="0" w:color="auto"/>
      </w:divBdr>
    </w:div>
    <w:div w:id="838540718">
      <w:bodyDiv w:val="1"/>
      <w:marLeft w:val="0"/>
      <w:marRight w:val="0"/>
      <w:marTop w:val="0"/>
      <w:marBottom w:val="0"/>
      <w:divBdr>
        <w:top w:val="none" w:sz="0" w:space="0" w:color="auto"/>
        <w:left w:val="none" w:sz="0" w:space="0" w:color="auto"/>
        <w:bottom w:val="none" w:sz="0" w:space="0" w:color="auto"/>
        <w:right w:val="none" w:sz="0" w:space="0" w:color="auto"/>
      </w:divBdr>
    </w:div>
    <w:div w:id="867304146">
      <w:bodyDiv w:val="1"/>
      <w:marLeft w:val="0"/>
      <w:marRight w:val="0"/>
      <w:marTop w:val="0"/>
      <w:marBottom w:val="0"/>
      <w:divBdr>
        <w:top w:val="none" w:sz="0" w:space="0" w:color="auto"/>
        <w:left w:val="none" w:sz="0" w:space="0" w:color="auto"/>
        <w:bottom w:val="none" w:sz="0" w:space="0" w:color="auto"/>
        <w:right w:val="none" w:sz="0" w:space="0" w:color="auto"/>
      </w:divBdr>
    </w:div>
    <w:div w:id="1025861924">
      <w:bodyDiv w:val="1"/>
      <w:marLeft w:val="0"/>
      <w:marRight w:val="0"/>
      <w:marTop w:val="0"/>
      <w:marBottom w:val="0"/>
      <w:divBdr>
        <w:top w:val="none" w:sz="0" w:space="0" w:color="auto"/>
        <w:left w:val="none" w:sz="0" w:space="0" w:color="auto"/>
        <w:bottom w:val="none" w:sz="0" w:space="0" w:color="auto"/>
        <w:right w:val="none" w:sz="0" w:space="0" w:color="auto"/>
      </w:divBdr>
    </w:div>
    <w:div w:id="1131090351">
      <w:bodyDiv w:val="1"/>
      <w:marLeft w:val="0"/>
      <w:marRight w:val="0"/>
      <w:marTop w:val="0"/>
      <w:marBottom w:val="0"/>
      <w:divBdr>
        <w:top w:val="none" w:sz="0" w:space="0" w:color="auto"/>
        <w:left w:val="none" w:sz="0" w:space="0" w:color="auto"/>
        <w:bottom w:val="none" w:sz="0" w:space="0" w:color="auto"/>
        <w:right w:val="none" w:sz="0" w:space="0" w:color="auto"/>
      </w:divBdr>
    </w:div>
    <w:div w:id="1167135041">
      <w:bodyDiv w:val="1"/>
      <w:marLeft w:val="0"/>
      <w:marRight w:val="0"/>
      <w:marTop w:val="0"/>
      <w:marBottom w:val="0"/>
      <w:divBdr>
        <w:top w:val="none" w:sz="0" w:space="0" w:color="auto"/>
        <w:left w:val="none" w:sz="0" w:space="0" w:color="auto"/>
        <w:bottom w:val="none" w:sz="0" w:space="0" w:color="auto"/>
        <w:right w:val="none" w:sz="0" w:space="0" w:color="auto"/>
      </w:divBdr>
    </w:div>
    <w:div w:id="1187061629">
      <w:bodyDiv w:val="1"/>
      <w:marLeft w:val="0"/>
      <w:marRight w:val="0"/>
      <w:marTop w:val="0"/>
      <w:marBottom w:val="0"/>
      <w:divBdr>
        <w:top w:val="none" w:sz="0" w:space="0" w:color="auto"/>
        <w:left w:val="none" w:sz="0" w:space="0" w:color="auto"/>
        <w:bottom w:val="none" w:sz="0" w:space="0" w:color="auto"/>
        <w:right w:val="none" w:sz="0" w:space="0" w:color="auto"/>
      </w:divBdr>
    </w:div>
    <w:div w:id="1197696393">
      <w:bodyDiv w:val="1"/>
      <w:marLeft w:val="0"/>
      <w:marRight w:val="0"/>
      <w:marTop w:val="0"/>
      <w:marBottom w:val="0"/>
      <w:divBdr>
        <w:top w:val="none" w:sz="0" w:space="0" w:color="auto"/>
        <w:left w:val="none" w:sz="0" w:space="0" w:color="auto"/>
        <w:bottom w:val="none" w:sz="0" w:space="0" w:color="auto"/>
        <w:right w:val="none" w:sz="0" w:space="0" w:color="auto"/>
      </w:divBdr>
    </w:div>
    <w:div w:id="1243562700">
      <w:bodyDiv w:val="1"/>
      <w:marLeft w:val="0"/>
      <w:marRight w:val="0"/>
      <w:marTop w:val="0"/>
      <w:marBottom w:val="0"/>
      <w:divBdr>
        <w:top w:val="none" w:sz="0" w:space="0" w:color="auto"/>
        <w:left w:val="none" w:sz="0" w:space="0" w:color="auto"/>
        <w:bottom w:val="none" w:sz="0" w:space="0" w:color="auto"/>
        <w:right w:val="none" w:sz="0" w:space="0" w:color="auto"/>
      </w:divBdr>
    </w:div>
    <w:div w:id="1245840335">
      <w:bodyDiv w:val="1"/>
      <w:marLeft w:val="0"/>
      <w:marRight w:val="0"/>
      <w:marTop w:val="0"/>
      <w:marBottom w:val="0"/>
      <w:divBdr>
        <w:top w:val="none" w:sz="0" w:space="0" w:color="auto"/>
        <w:left w:val="none" w:sz="0" w:space="0" w:color="auto"/>
        <w:bottom w:val="none" w:sz="0" w:space="0" w:color="auto"/>
        <w:right w:val="none" w:sz="0" w:space="0" w:color="auto"/>
      </w:divBdr>
    </w:div>
    <w:div w:id="1253928688">
      <w:bodyDiv w:val="1"/>
      <w:marLeft w:val="0"/>
      <w:marRight w:val="0"/>
      <w:marTop w:val="0"/>
      <w:marBottom w:val="0"/>
      <w:divBdr>
        <w:top w:val="none" w:sz="0" w:space="0" w:color="auto"/>
        <w:left w:val="none" w:sz="0" w:space="0" w:color="auto"/>
        <w:bottom w:val="none" w:sz="0" w:space="0" w:color="auto"/>
        <w:right w:val="none" w:sz="0" w:space="0" w:color="auto"/>
      </w:divBdr>
    </w:div>
    <w:div w:id="1262377953">
      <w:bodyDiv w:val="1"/>
      <w:marLeft w:val="0"/>
      <w:marRight w:val="0"/>
      <w:marTop w:val="0"/>
      <w:marBottom w:val="0"/>
      <w:divBdr>
        <w:top w:val="none" w:sz="0" w:space="0" w:color="auto"/>
        <w:left w:val="none" w:sz="0" w:space="0" w:color="auto"/>
        <w:bottom w:val="none" w:sz="0" w:space="0" w:color="auto"/>
        <w:right w:val="none" w:sz="0" w:space="0" w:color="auto"/>
      </w:divBdr>
    </w:div>
    <w:div w:id="1286544736">
      <w:bodyDiv w:val="1"/>
      <w:marLeft w:val="0"/>
      <w:marRight w:val="0"/>
      <w:marTop w:val="0"/>
      <w:marBottom w:val="0"/>
      <w:divBdr>
        <w:top w:val="none" w:sz="0" w:space="0" w:color="auto"/>
        <w:left w:val="none" w:sz="0" w:space="0" w:color="auto"/>
        <w:bottom w:val="none" w:sz="0" w:space="0" w:color="auto"/>
        <w:right w:val="none" w:sz="0" w:space="0" w:color="auto"/>
      </w:divBdr>
    </w:div>
    <w:div w:id="1313097010">
      <w:bodyDiv w:val="1"/>
      <w:marLeft w:val="0"/>
      <w:marRight w:val="0"/>
      <w:marTop w:val="0"/>
      <w:marBottom w:val="0"/>
      <w:divBdr>
        <w:top w:val="none" w:sz="0" w:space="0" w:color="auto"/>
        <w:left w:val="none" w:sz="0" w:space="0" w:color="auto"/>
        <w:bottom w:val="none" w:sz="0" w:space="0" w:color="auto"/>
        <w:right w:val="none" w:sz="0" w:space="0" w:color="auto"/>
      </w:divBdr>
    </w:div>
    <w:div w:id="1346323091">
      <w:bodyDiv w:val="1"/>
      <w:marLeft w:val="0"/>
      <w:marRight w:val="0"/>
      <w:marTop w:val="0"/>
      <w:marBottom w:val="0"/>
      <w:divBdr>
        <w:top w:val="none" w:sz="0" w:space="0" w:color="auto"/>
        <w:left w:val="none" w:sz="0" w:space="0" w:color="auto"/>
        <w:bottom w:val="none" w:sz="0" w:space="0" w:color="auto"/>
        <w:right w:val="none" w:sz="0" w:space="0" w:color="auto"/>
      </w:divBdr>
    </w:div>
    <w:div w:id="1468235184">
      <w:bodyDiv w:val="1"/>
      <w:marLeft w:val="0"/>
      <w:marRight w:val="0"/>
      <w:marTop w:val="0"/>
      <w:marBottom w:val="0"/>
      <w:divBdr>
        <w:top w:val="none" w:sz="0" w:space="0" w:color="auto"/>
        <w:left w:val="none" w:sz="0" w:space="0" w:color="auto"/>
        <w:bottom w:val="none" w:sz="0" w:space="0" w:color="auto"/>
        <w:right w:val="none" w:sz="0" w:space="0" w:color="auto"/>
      </w:divBdr>
    </w:div>
    <w:div w:id="1474133986">
      <w:bodyDiv w:val="1"/>
      <w:marLeft w:val="0"/>
      <w:marRight w:val="0"/>
      <w:marTop w:val="0"/>
      <w:marBottom w:val="0"/>
      <w:divBdr>
        <w:top w:val="none" w:sz="0" w:space="0" w:color="auto"/>
        <w:left w:val="none" w:sz="0" w:space="0" w:color="auto"/>
        <w:bottom w:val="none" w:sz="0" w:space="0" w:color="auto"/>
        <w:right w:val="none" w:sz="0" w:space="0" w:color="auto"/>
      </w:divBdr>
    </w:div>
    <w:div w:id="1568612702">
      <w:bodyDiv w:val="1"/>
      <w:marLeft w:val="0"/>
      <w:marRight w:val="0"/>
      <w:marTop w:val="0"/>
      <w:marBottom w:val="0"/>
      <w:divBdr>
        <w:top w:val="none" w:sz="0" w:space="0" w:color="auto"/>
        <w:left w:val="none" w:sz="0" w:space="0" w:color="auto"/>
        <w:bottom w:val="none" w:sz="0" w:space="0" w:color="auto"/>
        <w:right w:val="none" w:sz="0" w:space="0" w:color="auto"/>
      </w:divBdr>
    </w:div>
    <w:div w:id="1587807876">
      <w:bodyDiv w:val="1"/>
      <w:marLeft w:val="0"/>
      <w:marRight w:val="0"/>
      <w:marTop w:val="0"/>
      <w:marBottom w:val="0"/>
      <w:divBdr>
        <w:top w:val="none" w:sz="0" w:space="0" w:color="auto"/>
        <w:left w:val="none" w:sz="0" w:space="0" w:color="auto"/>
        <w:bottom w:val="none" w:sz="0" w:space="0" w:color="auto"/>
        <w:right w:val="none" w:sz="0" w:space="0" w:color="auto"/>
      </w:divBdr>
    </w:div>
    <w:div w:id="1588149725">
      <w:bodyDiv w:val="1"/>
      <w:marLeft w:val="0"/>
      <w:marRight w:val="0"/>
      <w:marTop w:val="0"/>
      <w:marBottom w:val="0"/>
      <w:divBdr>
        <w:top w:val="none" w:sz="0" w:space="0" w:color="auto"/>
        <w:left w:val="none" w:sz="0" w:space="0" w:color="auto"/>
        <w:bottom w:val="none" w:sz="0" w:space="0" w:color="auto"/>
        <w:right w:val="none" w:sz="0" w:space="0" w:color="auto"/>
      </w:divBdr>
    </w:div>
    <w:div w:id="1684629920">
      <w:bodyDiv w:val="1"/>
      <w:marLeft w:val="0"/>
      <w:marRight w:val="0"/>
      <w:marTop w:val="0"/>
      <w:marBottom w:val="0"/>
      <w:divBdr>
        <w:top w:val="none" w:sz="0" w:space="0" w:color="auto"/>
        <w:left w:val="none" w:sz="0" w:space="0" w:color="auto"/>
        <w:bottom w:val="none" w:sz="0" w:space="0" w:color="auto"/>
        <w:right w:val="none" w:sz="0" w:space="0" w:color="auto"/>
      </w:divBdr>
    </w:div>
    <w:div w:id="1790394393">
      <w:bodyDiv w:val="1"/>
      <w:marLeft w:val="0"/>
      <w:marRight w:val="0"/>
      <w:marTop w:val="0"/>
      <w:marBottom w:val="0"/>
      <w:divBdr>
        <w:top w:val="none" w:sz="0" w:space="0" w:color="auto"/>
        <w:left w:val="none" w:sz="0" w:space="0" w:color="auto"/>
        <w:bottom w:val="none" w:sz="0" w:space="0" w:color="auto"/>
        <w:right w:val="none" w:sz="0" w:space="0" w:color="auto"/>
      </w:divBdr>
    </w:div>
    <w:div w:id="1808161503">
      <w:bodyDiv w:val="1"/>
      <w:marLeft w:val="0"/>
      <w:marRight w:val="0"/>
      <w:marTop w:val="0"/>
      <w:marBottom w:val="0"/>
      <w:divBdr>
        <w:top w:val="none" w:sz="0" w:space="0" w:color="auto"/>
        <w:left w:val="none" w:sz="0" w:space="0" w:color="auto"/>
        <w:bottom w:val="none" w:sz="0" w:space="0" w:color="auto"/>
        <w:right w:val="none" w:sz="0" w:space="0" w:color="auto"/>
      </w:divBdr>
    </w:div>
    <w:div w:id="1811434779">
      <w:bodyDiv w:val="1"/>
      <w:marLeft w:val="0"/>
      <w:marRight w:val="0"/>
      <w:marTop w:val="0"/>
      <w:marBottom w:val="0"/>
      <w:divBdr>
        <w:top w:val="none" w:sz="0" w:space="0" w:color="auto"/>
        <w:left w:val="none" w:sz="0" w:space="0" w:color="auto"/>
        <w:bottom w:val="none" w:sz="0" w:space="0" w:color="auto"/>
        <w:right w:val="none" w:sz="0" w:space="0" w:color="auto"/>
      </w:divBdr>
    </w:div>
    <w:div w:id="1866166457">
      <w:bodyDiv w:val="1"/>
      <w:marLeft w:val="0"/>
      <w:marRight w:val="0"/>
      <w:marTop w:val="0"/>
      <w:marBottom w:val="0"/>
      <w:divBdr>
        <w:top w:val="none" w:sz="0" w:space="0" w:color="auto"/>
        <w:left w:val="none" w:sz="0" w:space="0" w:color="auto"/>
        <w:bottom w:val="none" w:sz="0" w:space="0" w:color="auto"/>
        <w:right w:val="none" w:sz="0" w:space="0" w:color="auto"/>
      </w:divBdr>
    </w:div>
    <w:div w:id="1873759366">
      <w:bodyDiv w:val="1"/>
      <w:marLeft w:val="0"/>
      <w:marRight w:val="0"/>
      <w:marTop w:val="0"/>
      <w:marBottom w:val="0"/>
      <w:divBdr>
        <w:top w:val="none" w:sz="0" w:space="0" w:color="auto"/>
        <w:left w:val="none" w:sz="0" w:space="0" w:color="auto"/>
        <w:bottom w:val="none" w:sz="0" w:space="0" w:color="auto"/>
        <w:right w:val="none" w:sz="0" w:space="0" w:color="auto"/>
      </w:divBdr>
    </w:div>
    <w:div w:id="1896578274">
      <w:bodyDiv w:val="1"/>
      <w:marLeft w:val="0"/>
      <w:marRight w:val="0"/>
      <w:marTop w:val="0"/>
      <w:marBottom w:val="0"/>
      <w:divBdr>
        <w:top w:val="none" w:sz="0" w:space="0" w:color="auto"/>
        <w:left w:val="none" w:sz="0" w:space="0" w:color="auto"/>
        <w:bottom w:val="none" w:sz="0" w:space="0" w:color="auto"/>
        <w:right w:val="none" w:sz="0" w:space="0" w:color="auto"/>
      </w:divBdr>
    </w:div>
    <w:div w:id="1897206471">
      <w:bodyDiv w:val="1"/>
      <w:marLeft w:val="0"/>
      <w:marRight w:val="0"/>
      <w:marTop w:val="0"/>
      <w:marBottom w:val="0"/>
      <w:divBdr>
        <w:top w:val="none" w:sz="0" w:space="0" w:color="auto"/>
        <w:left w:val="none" w:sz="0" w:space="0" w:color="auto"/>
        <w:bottom w:val="none" w:sz="0" w:space="0" w:color="auto"/>
        <w:right w:val="none" w:sz="0" w:space="0" w:color="auto"/>
      </w:divBdr>
    </w:div>
    <w:div w:id="208451934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emf"/><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fontTable" Target="fontTable.xml"/><Relationship Id="rId16" Type="http://schemas.openxmlformats.org/officeDocument/2006/relationships/header" Target="header2.xml"/><Relationship Id="rId11" Type="http://schemas.openxmlformats.org/officeDocument/2006/relationships/image" Target="media/image4.png"/><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header" Target="header3.xml"/><Relationship Id="rId58" Type="http://schemas.openxmlformats.org/officeDocument/2006/relationships/image" Target="media/image41.emf"/><Relationship Id="rId74" Type="http://schemas.openxmlformats.org/officeDocument/2006/relationships/image" Target="media/image57.png"/><Relationship Id="rId79" Type="http://schemas.openxmlformats.org/officeDocument/2006/relationships/image" Target="media/image61.png"/><Relationship Id="rId5" Type="http://schemas.openxmlformats.org/officeDocument/2006/relationships/webSettings" Target="webSettings.xml"/><Relationship Id="rId19" Type="http://schemas.openxmlformats.org/officeDocument/2006/relationships/hyperlink" Target="https://registry.iho.int" TargetMode="External"/><Relationship Id="rId14" Type="http://schemas.openxmlformats.org/officeDocument/2006/relationships/hyperlink" Target="http://www.wipo.int/treaties/en/ip/berne/trtdocs_wo001.html" TargetMode="External"/><Relationship Id="rId22" Type="http://schemas.openxmlformats.org/officeDocument/2006/relationships/image" Target="media/image9.emf"/><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footer" Target="footer4.xml"/><Relationship Id="rId64" Type="http://schemas.openxmlformats.org/officeDocument/2006/relationships/image" Target="media/image47.png"/><Relationship Id="rId69" Type="http://schemas.openxmlformats.org/officeDocument/2006/relationships/image" Target="media/image52.png"/><Relationship Id="rId77" Type="http://schemas.openxmlformats.org/officeDocument/2006/relationships/image" Target="media/image59.png"/><Relationship Id="rId8" Type="http://schemas.openxmlformats.org/officeDocument/2006/relationships/image" Target="media/image1.png"/><Relationship Id="rId51" Type="http://schemas.openxmlformats.org/officeDocument/2006/relationships/image" Target="media/image38.emf"/><Relationship Id="rId72" Type="http://schemas.openxmlformats.org/officeDocument/2006/relationships/image" Target="media/image55.png"/><Relationship Id="rId80" Type="http://schemas.openxmlformats.org/officeDocument/2006/relationships/image" Target="media/image62.png"/><Relationship Id="rId85" Type="http://schemas.microsoft.com/office/2011/relationships/people" Target="peop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footer" Target="footer1.xml"/><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image" Target="media/image7.emf"/><Relationship Id="rId41" Type="http://schemas.openxmlformats.org/officeDocument/2006/relationships/image" Target="media/image28.png"/><Relationship Id="rId54" Type="http://schemas.openxmlformats.org/officeDocument/2006/relationships/header" Target="header4.xml"/><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jpeg"/><Relationship Id="rId83" Type="http://schemas.openxmlformats.org/officeDocument/2006/relationships/footer" Target="footer5.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1.xml"/><Relationship Id="rId23" Type="http://schemas.openxmlformats.org/officeDocument/2006/relationships/image" Target="media/image10.emf"/><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0.png"/><Relationship Id="rId10" Type="http://schemas.openxmlformats.org/officeDocument/2006/relationships/image" Target="media/image3.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emf"/><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footer" Target="footer2.xml"/><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footer" Target="footer3.xml"/><Relationship Id="rId76" Type="http://schemas.openxmlformats.org/officeDocument/2006/relationships/image" Target="cid:image004.jpg@01D7E067.4BDF7CF0" TargetMode="External"/><Relationship Id="rId7" Type="http://schemas.openxmlformats.org/officeDocument/2006/relationships/endnotes" Target="endnotes.xml"/><Relationship Id="rId71" Type="http://schemas.openxmlformats.org/officeDocument/2006/relationships/image" Target="media/image54.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jpe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49.png"/><Relationship Id="rId61" Type="http://schemas.openxmlformats.org/officeDocument/2006/relationships/image" Target="media/image44.png"/><Relationship Id="rId82" Type="http://schemas.openxmlformats.org/officeDocument/2006/relationships/image" Target="media/image64.png"/></Relationships>
</file>

<file path=word/theme/theme1.xml><?xml version="1.0" encoding="utf-8"?>
<a:theme xmlns:a="http://schemas.openxmlformats.org/drawingml/2006/main" name="Office Theme">
  <a:themeElements>
    <a:clrScheme name="Office 2013 - 2022">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7F3D6DF-C233-413F-8049-1DB3C06A10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109</Pages>
  <Words>36247</Words>
  <Characters>206612</Characters>
  <Application>Microsoft Office Word</Application>
  <DocSecurity>0</DocSecurity>
  <Lines>1721</Lines>
  <Paragraphs>484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242375</CharactersWithSpaces>
  <SharedDoc>false</SharedDoc>
  <HLinks>
    <vt:vector size="1242" baseType="variant">
      <vt:variant>
        <vt:i4>655386</vt:i4>
      </vt:variant>
      <vt:variant>
        <vt:i4>1418</vt:i4>
      </vt:variant>
      <vt:variant>
        <vt:i4>0</vt:i4>
      </vt:variant>
      <vt:variant>
        <vt:i4>5</vt:i4>
      </vt:variant>
      <vt:variant>
        <vt:lpwstr/>
      </vt:variant>
      <vt:variant>
        <vt:lpwstr>note</vt:lpwstr>
      </vt:variant>
      <vt:variant>
        <vt:i4>720978</vt:i4>
      </vt:variant>
      <vt:variant>
        <vt:i4>1224</vt:i4>
      </vt:variant>
      <vt:variant>
        <vt:i4>0</vt:i4>
      </vt:variant>
      <vt:variant>
        <vt:i4>5</vt:i4>
      </vt:variant>
      <vt:variant>
        <vt:lpwstr>https://registry.iho.int/</vt:lpwstr>
      </vt:variant>
      <vt:variant>
        <vt:lpwstr/>
      </vt:variant>
      <vt:variant>
        <vt:i4>2031672</vt:i4>
      </vt:variant>
      <vt:variant>
        <vt:i4>1217</vt:i4>
      </vt:variant>
      <vt:variant>
        <vt:i4>0</vt:i4>
      </vt:variant>
      <vt:variant>
        <vt:i4>5</vt:i4>
      </vt:variant>
      <vt:variant>
        <vt:lpwstr/>
      </vt:variant>
      <vt:variant>
        <vt:lpwstr>_Toc188968719</vt:lpwstr>
      </vt:variant>
      <vt:variant>
        <vt:i4>2031672</vt:i4>
      </vt:variant>
      <vt:variant>
        <vt:i4>1211</vt:i4>
      </vt:variant>
      <vt:variant>
        <vt:i4>0</vt:i4>
      </vt:variant>
      <vt:variant>
        <vt:i4>5</vt:i4>
      </vt:variant>
      <vt:variant>
        <vt:lpwstr/>
      </vt:variant>
      <vt:variant>
        <vt:lpwstr>_Toc188968718</vt:lpwstr>
      </vt:variant>
      <vt:variant>
        <vt:i4>2031672</vt:i4>
      </vt:variant>
      <vt:variant>
        <vt:i4>1205</vt:i4>
      </vt:variant>
      <vt:variant>
        <vt:i4>0</vt:i4>
      </vt:variant>
      <vt:variant>
        <vt:i4>5</vt:i4>
      </vt:variant>
      <vt:variant>
        <vt:lpwstr/>
      </vt:variant>
      <vt:variant>
        <vt:lpwstr>_Toc188968717</vt:lpwstr>
      </vt:variant>
      <vt:variant>
        <vt:i4>2031672</vt:i4>
      </vt:variant>
      <vt:variant>
        <vt:i4>1199</vt:i4>
      </vt:variant>
      <vt:variant>
        <vt:i4>0</vt:i4>
      </vt:variant>
      <vt:variant>
        <vt:i4>5</vt:i4>
      </vt:variant>
      <vt:variant>
        <vt:lpwstr/>
      </vt:variant>
      <vt:variant>
        <vt:lpwstr>_Toc188968716</vt:lpwstr>
      </vt:variant>
      <vt:variant>
        <vt:i4>2031672</vt:i4>
      </vt:variant>
      <vt:variant>
        <vt:i4>1193</vt:i4>
      </vt:variant>
      <vt:variant>
        <vt:i4>0</vt:i4>
      </vt:variant>
      <vt:variant>
        <vt:i4>5</vt:i4>
      </vt:variant>
      <vt:variant>
        <vt:lpwstr/>
      </vt:variant>
      <vt:variant>
        <vt:lpwstr>_Toc188968715</vt:lpwstr>
      </vt:variant>
      <vt:variant>
        <vt:i4>2031672</vt:i4>
      </vt:variant>
      <vt:variant>
        <vt:i4>1187</vt:i4>
      </vt:variant>
      <vt:variant>
        <vt:i4>0</vt:i4>
      </vt:variant>
      <vt:variant>
        <vt:i4>5</vt:i4>
      </vt:variant>
      <vt:variant>
        <vt:lpwstr/>
      </vt:variant>
      <vt:variant>
        <vt:lpwstr>_Toc188968714</vt:lpwstr>
      </vt:variant>
      <vt:variant>
        <vt:i4>2031672</vt:i4>
      </vt:variant>
      <vt:variant>
        <vt:i4>1181</vt:i4>
      </vt:variant>
      <vt:variant>
        <vt:i4>0</vt:i4>
      </vt:variant>
      <vt:variant>
        <vt:i4>5</vt:i4>
      </vt:variant>
      <vt:variant>
        <vt:lpwstr/>
      </vt:variant>
      <vt:variant>
        <vt:lpwstr>_Toc188968713</vt:lpwstr>
      </vt:variant>
      <vt:variant>
        <vt:i4>2031672</vt:i4>
      </vt:variant>
      <vt:variant>
        <vt:i4>1175</vt:i4>
      </vt:variant>
      <vt:variant>
        <vt:i4>0</vt:i4>
      </vt:variant>
      <vt:variant>
        <vt:i4>5</vt:i4>
      </vt:variant>
      <vt:variant>
        <vt:lpwstr/>
      </vt:variant>
      <vt:variant>
        <vt:lpwstr>_Toc188968712</vt:lpwstr>
      </vt:variant>
      <vt:variant>
        <vt:i4>2031672</vt:i4>
      </vt:variant>
      <vt:variant>
        <vt:i4>1169</vt:i4>
      </vt:variant>
      <vt:variant>
        <vt:i4>0</vt:i4>
      </vt:variant>
      <vt:variant>
        <vt:i4>5</vt:i4>
      </vt:variant>
      <vt:variant>
        <vt:lpwstr/>
      </vt:variant>
      <vt:variant>
        <vt:lpwstr>_Toc188968711</vt:lpwstr>
      </vt:variant>
      <vt:variant>
        <vt:i4>2031672</vt:i4>
      </vt:variant>
      <vt:variant>
        <vt:i4>1163</vt:i4>
      </vt:variant>
      <vt:variant>
        <vt:i4>0</vt:i4>
      </vt:variant>
      <vt:variant>
        <vt:i4>5</vt:i4>
      </vt:variant>
      <vt:variant>
        <vt:lpwstr/>
      </vt:variant>
      <vt:variant>
        <vt:lpwstr>_Toc188968710</vt:lpwstr>
      </vt:variant>
      <vt:variant>
        <vt:i4>1966136</vt:i4>
      </vt:variant>
      <vt:variant>
        <vt:i4>1157</vt:i4>
      </vt:variant>
      <vt:variant>
        <vt:i4>0</vt:i4>
      </vt:variant>
      <vt:variant>
        <vt:i4>5</vt:i4>
      </vt:variant>
      <vt:variant>
        <vt:lpwstr/>
      </vt:variant>
      <vt:variant>
        <vt:lpwstr>_Toc188968709</vt:lpwstr>
      </vt:variant>
      <vt:variant>
        <vt:i4>1966136</vt:i4>
      </vt:variant>
      <vt:variant>
        <vt:i4>1151</vt:i4>
      </vt:variant>
      <vt:variant>
        <vt:i4>0</vt:i4>
      </vt:variant>
      <vt:variant>
        <vt:i4>5</vt:i4>
      </vt:variant>
      <vt:variant>
        <vt:lpwstr/>
      </vt:variant>
      <vt:variant>
        <vt:lpwstr>_Toc188968708</vt:lpwstr>
      </vt:variant>
      <vt:variant>
        <vt:i4>1966136</vt:i4>
      </vt:variant>
      <vt:variant>
        <vt:i4>1145</vt:i4>
      </vt:variant>
      <vt:variant>
        <vt:i4>0</vt:i4>
      </vt:variant>
      <vt:variant>
        <vt:i4>5</vt:i4>
      </vt:variant>
      <vt:variant>
        <vt:lpwstr/>
      </vt:variant>
      <vt:variant>
        <vt:lpwstr>_Toc188968707</vt:lpwstr>
      </vt:variant>
      <vt:variant>
        <vt:i4>1966136</vt:i4>
      </vt:variant>
      <vt:variant>
        <vt:i4>1139</vt:i4>
      </vt:variant>
      <vt:variant>
        <vt:i4>0</vt:i4>
      </vt:variant>
      <vt:variant>
        <vt:i4>5</vt:i4>
      </vt:variant>
      <vt:variant>
        <vt:lpwstr/>
      </vt:variant>
      <vt:variant>
        <vt:lpwstr>_Toc188968706</vt:lpwstr>
      </vt:variant>
      <vt:variant>
        <vt:i4>1966136</vt:i4>
      </vt:variant>
      <vt:variant>
        <vt:i4>1133</vt:i4>
      </vt:variant>
      <vt:variant>
        <vt:i4>0</vt:i4>
      </vt:variant>
      <vt:variant>
        <vt:i4>5</vt:i4>
      </vt:variant>
      <vt:variant>
        <vt:lpwstr/>
      </vt:variant>
      <vt:variant>
        <vt:lpwstr>_Toc188968705</vt:lpwstr>
      </vt:variant>
      <vt:variant>
        <vt:i4>1966136</vt:i4>
      </vt:variant>
      <vt:variant>
        <vt:i4>1127</vt:i4>
      </vt:variant>
      <vt:variant>
        <vt:i4>0</vt:i4>
      </vt:variant>
      <vt:variant>
        <vt:i4>5</vt:i4>
      </vt:variant>
      <vt:variant>
        <vt:lpwstr/>
      </vt:variant>
      <vt:variant>
        <vt:lpwstr>_Toc188968704</vt:lpwstr>
      </vt:variant>
      <vt:variant>
        <vt:i4>1966136</vt:i4>
      </vt:variant>
      <vt:variant>
        <vt:i4>1121</vt:i4>
      </vt:variant>
      <vt:variant>
        <vt:i4>0</vt:i4>
      </vt:variant>
      <vt:variant>
        <vt:i4>5</vt:i4>
      </vt:variant>
      <vt:variant>
        <vt:lpwstr/>
      </vt:variant>
      <vt:variant>
        <vt:lpwstr>_Toc188968703</vt:lpwstr>
      </vt:variant>
      <vt:variant>
        <vt:i4>1966136</vt:i4>
      </vt:variant>
      <vt:variant>
        <vt:i4>1115</vt:i4>
      </vt:variant>
      <vt:variant>
        <vt:i4>0</vt:i4>
      </vt:variant>
      <vt:variant>
        <vt:i4>5</vt:i4>
      </vt:variant>
      <vt:variant>
        <vt:lpwstr/>
      </vt:variant>
      <vt:variant>
        <vt:lpwstr>_Toc188968702</vt:lpwstr>
      </vt:variant>
      <vt:variant>
        <vt:i4>1966136</vt:i4>
      </vt:variant>
      <vt:variant>
        <vt:i4>1109</vt:i4>
      </vt:variant>
      <vt:variant>
        <vt:i4>0</vt:i4>
      </vt:variant>
      <vt:variant>
        <vt:i4>5</vt:i4>
      </vt:variant>
      <vt:variant>
        <vt:lpwstr/>
      </vt:variant>
      <vt:variant>
        <vt:lpwstr>_Toc188968701</vt:lpwstr>
      </vt:variant>
      <vt:variant>
        <vt:i4>1966136</vt:i4>
      </vt:variant>
      <vt:variant>
        <vt:i4>1103</vt:i4>
      </vt:variant>
      <vt:variant>
        <vt:i4>0</vt:i4>
      </vt:variant>
      <vt:variant>
        <vt:i4>5</vt:i4>
      </vt:variant>
      <vt:variant>
        <vt:lpwstr/>
      </vt:variant>
      <vt:variant>
        <vt:lpwstr>_Toc188968700</vt:lpwstr>
      </vt:variant>
      <vt:variant>
        <vt:i4>1507385</vt:i4>
      </vt:variant>
      <vt:variant>
        <vt:i4>1097</vt:i4>
      </vt:variant>
      <vt:variant>
        <vt:i4>0</vt:i4>
      </vt:variant>
      <vt:variant>
        <vt:i4>5</vt:i4>
      </vt:variant>
      <vt:variant>
        <vt:lpwstr/>
      </vt:variant>
      <vt:variant>
        <vt:lpwstr>_Toc188968699</vt:lpwstr>
      </vt:variant>
      <vt:variant>
        <vt:i4>1507385</vt:i4>
      </vt:variant>
      <vt:variant>
        <vt:i4>1091</vt:i4>
      </vt:variant>
      <vt:variant>
        <vt:i4>0</vt:i4>
      </vt:variant>
      <vt:variant>
        <vt:i4>5</vt:i4>
      </vt:variant>
      <vt:variant>
        <vt:lpwstr/>
      </vt:variant>
      <vt:variant>
        <vt:lpwstr>_Toc188968698</vt:lpwstr>
      </vt:variant>
      <vt:variant>
        <vt:i4>1507385</vt:i4>
      </vt:variant>
      <vt:variant>
        <vt:i4>1085</vt:i4>
      </vt:variant>
      <vt:variant>
        <vt:i4>0</vt:i4>
      </vt:variant>
      <vt:variant>
        <vt:i4>5</vt:i4>
      </vt:variant>
      <vt:variant>
        <vt:lpwstr/>
      </vt:variant>
      <vt:variant>
        <vt:lpwstr>_Toc188968697</vt:lpwstr>
      </vt:variant>
      <vt:variant>
        <vt:i4>1507385</vt:i4>
      </vt:variant>
      <vt:variant>
        <vt:i4>1079</vt:i4>
      </vt:variant>
      <vt:variant>
        <vt:i4>0</vt:i4>
      </vt:variant>
      <vt:variant>
        <vt:i4>5</vt:i4>
      </vt:variant>
      <vt:variant>
        <vt:lpwstr/>
      </vt:variant>
      <vt:variant>
        <vt:lpwstr>_Toc188968696</vt:lpwstr>
      </vt:variant>
      <vt:variant>
        <vt:i4>1507385</vt:i4>
      </vt:variant>
      <vt:variant>
        <vt:i4>1073</vt:i4>
      </vt:variant>
      <vt:variant>
        <vt:i4>0</vt:i4>
      </vt:variant>
      <vt:variant>
        <vt:i4>5</vt:i4>
      </vt:variant>
      <vt:variant>
        <vt:lpwstr/>
      </vt:variant>
      <vt:variant>
        <vt:lpwstr>_Toc188968695</vt:lpwstr>
      </vt:variant>
      <vt:variant>
        <vt:i4>1507385</vt:i4>
      </vt:variant>
      <vt:variant>
        <vt:i4>1067</vt:i4>
      </vt:variant>
      <vt:variant>
        <vt:i4>0</vt:i4>
      </vt:variant>
      <vt:variant>
        <vt:i4>5</vt:i4>
      </vt:variant>
      <vt:variant>
        <vt:lpwstr/>
      </vt:variant>
      <vt:variant>
        <vt:lpwstr>_Toc188968694</vt:lpwstr>
      </vt:variant>
      <vt:variant>
        <vt:i4>1507385</vt:i4>
      </vt:variant>
      <vt:variant>
        <vt:i4>1061</vt:i4>
      </vt:variant>
      <vt:variant>
        <vt:i4>0</vt:i4>
      </vt:variant>
      <vt:variant>
        <vt:i4>5</vt:i4>
      </vt:variant>
      <vt:variant>
        <vt:lpwstr/>
      </vt:variant>
      <vt:variant>
        <vt:lpwstr>_Toc188968693</vt:lpwstr>
      </vt:variant>
      <vt:variant>
        <vt:i4>1507385</vt:i4>
      </vt:variant>
      <vt:variant>
        <vt:i4>1055</vt:i4>
      </vt:variant>
      <vt:variant>
        <vt:i4>0</vt:i4>
      </vt:variant>
      <vt:variant>
        <vt:i4>5</vt:i4>
      </vt:variant>
      <vt:variant>
        <vt:lpwstr/>
      </vt:variant>
      <vt:variant>
        <vt:lpwstr>_Toc188968692</vt:lpwstr>
      </vt:variant>
      <vt:variant>
        <vt:i4>1507385</vt:i4>
      </vt:variant>
      <vt:variant>
        <vt:i4>1049</vt:i4>
      </vt:variant>
      <vt:variant>
        <vt:i4>0</vt:i4>
      </vt:variant>
      <vt:variant>
        <vt:i4>5</vt:i4>
      </vt:variant>
      <vt:variant>
        <vt:lpwstr/>
      </vt:variant>
      <vt:variant>
        <vt:lpwstr>_Toc188968691</vt:lpwstr>
      </vt:variant>
      <vt:variant>
        <vt:i4>1507385</vt:i4>
      </vt:variant>
      <vt:variant>
        <vt:i4>1043</vt:i4>
      </vt:variant>
      <vt:variant>
        <vt:i4>0</vt:i4>
      </vt:variant>
      <vt:variant>
        <vt:i4>5</vt:i4>
      </vt:variant>
      <vt:variant>
        <vt:lpwstr/>
      </vt:variant>
      <vt:variant>
        <vt:lpwstr>_Toc188968690</vt:lpwstr>
      </vt:variant>
      <vt:variant>
        <vt:i4>1441849</vt:i4>
      </vt:variant>
      <vt:variant>
        <vt:i4>1037</vt:i4>
      </vt:variant>
      <vt:variant>
        <vt:i4>0</vt:i4>
      </vt:variant>
      <vt:variant>
        <vt:i4>5</vt:i4>
      </vt:variant>
      <vt:variant>
        <vt:lpwstr/>
      </vt:variant>
      <vt:variant>
        <vt:lpwstr>_Toc188968689</vt:lpwstr>
      </vt:variant>
      <vt:variant>
        <vt:i4>1441849</vt:i4>
      </vt:variant>
      <vt:variant>
        <vt:i4>1031</vt:i4>
      </vt:variant>
      <vt:variant>
        <vt:i4>0</vt:i4>
      </vt:variant>
      <vt:variant>
        <vt:i4>5</vt:i4>
      </vt:variant>
      <vt:variant>
        <vt:lpwstr/>
      </vt:variant>
      <vt:variant>
        <vt:lpwstr>_Toc188968688</vt:lpwstr>
      </vt:variant>
      <vt:variant>
        <vt:i4>1441849</vt:i4>
      </vt:variant>
      <vt:variant>
        <vt:i4>1025</vt:i4>
      </vt:variant>
      <vt:variant>
        <vt:i4>0</vt:i4>
      </vt:variant>
      <vt:variant>
        <vt:i4>5</vt:i4>
      </vt:variant>
      <vt:variant>
        <vt:lpwstr/>
      </vt:variant>
      <vt:variant>
        <vt:lpwstr>_Toc188968687</vt:lpwstr>
      </vt:variant>
      <vt:variant>
        <vt:i4>1441849</vt:i4>
      </vt:variant>
      <vt:variant>
        <vt:i4>1019</vt:i4>
      </vt:variant>
      <vt:variant>
        <vt:i4>0</vt:i4>
      </vt:variant>
      <vt:variant>
        <vt:i4>5</vt:i4>
      </vt:variant>
      <vt:variant>
        <vt:lpwstr/>
      </vt:variant>
      <vt:variant>
        <vt:lpwstr>_Toc188968686</vt:lpwstr>
      </vt:variant>
      <vt:variant>
        <vt:i4>1441849</vt:i4>
      </vt:variant>
      <vt:variant>
        <vt:i4>1013</vt:i4>
      </vt:variant>
      <vt:variant>
        <vt:i4>0</vt:i4>
      </vt:variant>
      <vt:variant>
        <vt:i4>5</vt:i4>
      </vt:variant>
      <vt:variant>
        <vt:lpwstr/>
      </vt:variant>
      <vt:variant>
        <vt:lpwstr>_Toc188968685</vt:lpwstr>
      </vt:variant>
      <vt:variant>
        <vt:i4>1441849</vt:i4>
      </vt:variant>
      <vt:variant>
        <vt:i4>1007</vt:i4>
      </vt:variant>
      <vt:variant>
        <vt:i4>0</vt:i4>
      </vt:variant>
      <vt:variant>
        <vt:i4>5</vt:i4>
      </vt:variant>
      <vt:variant>
        <vt:lpwstr/>
      </vt:variant>
      <vt:variant>
        <vt:lpwstr>_Toc188968684</vt:lpwstr>
      </vt:variant>
      <vt:variant>
        <vt:i4>1441849</vt:i4>
      </vt:variant>
      <vt:variant>
        <vt:i4>1001</vt:i4>
      </vt:variant>
      <vt:variant>
        <vt:i4>0</vt:i4>
      </vt:variant>
      <vt:variant>
        <vt:i4>5</vt:i4>
      </vt:variant>
      <vt:variant>
        <vt:lpwstr/>
      </vt:variant>
      <vt:variant>
        <vt:lpwstr>_Toc188968683</vt:lpwstr>
      </vt:variant>
      <vt:variant>
        <vt:i4>1441849</vt:i4>
      </vt:variant>
      <vt:variant>
        <vt:i4>995</vt:i4>
      </vt:variant>
      <vt:variant>
        <vt:i4>0</vt:i4>
      </vt:variant>
      <vt:variant>
        <vt:i4>5</vt:i4>
      </vt:variant>
      <vt:variant>
        <vt:lpwstr/>
      </vt:variant>
      <vt:variant>
        <vt:lpwstr>_Toc188968682</vt:lpwstr>
      </vt:variant>
      <vt:variant>
        <vt:i4>1441849</vt:i4>
      </vt:variant>
      <vt:variant>
        <vt:i4>989</vt:i4>
      </vt:variant>
      <vt:variant>
        <vt:i4>0</vt:i4>
      </vt:variant>
      <vt:variant>
        <vt:i4>5</vt:i4>
      </vt:variant>
      <vt:variant>
        <vt:lpwstr/>
      </vt:variant>
      <vt:variant>
        <vt:lpwstr>_Toc188968681</vt:lpwstr>
      </vt:variant>
      <vt:variant>
        <vt:i4>1441849</vt:i4>
      </vt:variant>
      <vt:variant>
        <vt:i4>983</vt:i4>
      </vt:variant>
      <vt:variant>
        <vt:i4>0</vt:i4>
      </vt:variant>
      <vt:variant>
        <vt:i4>5</vt:i4>
      </vt:variant>
      <vt:variant>
        <vt:lpwstr/>
      </vt:variant>
      <vt:variant>
        <vt:lpwstr>_Toc188968680</vt:lpwstr>
      </vt:variant>
      <vt:variant>
        <vt:i4>1638457</vt:i4>
      </vt:variant>
      <vt:variant>
        <vt:i4>977</vt:i4>
      </vt:variant>
      <vt:variant>
        <vt:i4>0</vt:i4>
      </vt:variant>
      <vt:variant>
        <vt:i4>5</vt:i4>
      </vt:variant>
      <vt:variant>
        <vt:lpwstr/>
      </vt:variant>
      <vt:variant>
        <vt:lpwstr>_Toc188968679</vt:lpwstr>
      </vt:variant>
      <vt:variant>
        <vt:i4>1638457</vt:i4>
      </vt:variant>
      <vt:variant>
        <vt:i4>971</vt:i4>
      </vt:variant>
      <vt:variant>
        <vt:i4>0</vt:i4>
      </vt:variant>
      <vt:variant>
        <vt:i4>5</vt:i4>
      </vt:variant>
      <vt:variant>
        <vt:lpwstr/>
      </vt:variant>
      <vt:variant>
        <vt:lpwstr>_Toc188968678</vt:lpwstr>
      </vt:variant>
      <vt:variant>
        <vt:i4>1638457</vt:i4>
      </vt:variant>
      <vt:variant>
        <vt:i4>965</vt:i4>
      </vt:variant>
      <vt:variant>
        <vt:i4>0</vt:i4>
      </vt:variant>
      <vt:variant>
        <vt:i4>5</vt:i4>
      </vt:variant>
      <vt:variant>
        <vt:lpwstr/>
      </vt:variant>
      <vt:variant>
        <vt:lpwstr>_Toc188968677</vt:lpwstr>
      </vt:variant>
      <vt:variant>
        <vt:i4>1638457</vt:i4>
      </vt:variant>
      <vt:variant>
        <vt:i4>959</vt:i4>
      </vt:variant>
      <vt:variant>
        <vt:i4>0</vt:i4>
      </vt:variant>
      <vt:variant>
        <vt:i4>5</vt:i4>
      </vt:variant>
      <vt:variant>
        <vt:lpwstr/>
      </vt:variant>
      <vt:variant>
        <vt:lpwstr>_Toc188968676</vt:lpwstr>
      </vt:variant>
      <vt:variant>
        <vt:i4>1638457</vt:i4>
      </vt:variant>
      <vt:variant>
        <vt:i4>953</vt:i4>
      </vt:variant>
      <vt:variant>
        <vt:i4>0</vt:i4>
      </vt:variant>
      <vt:variant>
        <vt:i4>5</vt:i4>
      </vt:variant>
      <vt:variant>
        <vt:lpwstr/>
      </vt:variant>
      <vt:variant>
        <vt:lpwstr>_Toc188968675</vt:lpwstr>
      </vt:variant>
      <vt:variant>
        <vt:i4>1638457</vt:i4>
      </vt:variant>
      <vt:variant>
        <vt:i4>947</vt:i4>
      </vt:variant>
      <vt:variant>
        <vt:i4>0</vt:i4>
      </vt:variant>
      <vt:variant>
        <vt:i4>5</vt:i4>
      </vt:variant>
      <vt:variant>
        <vt:lpwstr/>
      </vt:variant>
      <vt:variant>
        <vt:lpwstr>_Toc188968674</vt:lpwstr>
      </vt:variant>
      <vt:variant>
        <vt:i4>1638457</vt:i4>
      </vt:variant>
      <vt:variant>
        <vt:i4>941</vt:i4>
      </vt:variant>
      <vt:variant>
        <vt:i4>0</vt:i4>
      </vt:variant>
      <vt:variant>
        <vt:i4>5</vt:i4>
      </vt:variant>
      <vt:variant>
        <vt:lpwstr/>
      </vt:variant>
      <vt:variant>
        <vt:lpwstr>_Toc188968673</vt:lpwstr>
      </vt:variant>
      <vt:variant>
        <vt:i4>1638457</vt:i4>
      </vt:variant>
      <vt:variant>
        <vt:i4>935</vt:i4>
      </vt:variant>
      <vt:variant>
        <vt:i4>0</vt:i4>
      </vt:variant>
      <vt:variant>
        <vt:i4>5</vt:i4>
      </vt:variant>
      <vt:variant>
        <vt:lpwstr/>
      </vt:variant>
      <vt:variant>
        <vt:lpwstr>_Toc188968672</vt:lpwstr>
      </vt:variant>
      <vt:variant>
        <vt:i4>1638457</vt:i4>
      </vt:variant>
      <vt:variant>
        <vt:i4>929</vt:i4>
      </vt:variant>
      <vt:variant>
        <vt:i4>0</vt:i4>
      </vt:variant>
      <vt:variant>
        <vt:i4>5</vt:i4>
      </vt:variant>
      <vt:variant>
        <vt:lpwstr/>
      </vt:variant>
      <vt:variant>
        <vt:lpwstr>_Toc188968671</vt:lpwstr>
      </vt:variant>
      <vt:variant>
        <vt:i4>1572921</vt:i4>
      </vt:variant>
      <vt:variant>
        <vt:i4>923</vt:i4>
      </vt:variant>
      <vt:variant>
        <vt:i4>0</vt:i4>
      </vt:variant>
      <vt:variant>
        <vt:i4>5</vt:i4>
      </vt:variant>
      <vt:variant>
        <vt:lpwstr/>
      </vt:variant>
      <vt:variant>
        <vt:lpwstr>_Toc188968663</vt:lpwstr>
      </vt:variant>
      <vt:variant>
        <vt:i4>1572921</vt:i4>
      </vt:variant>
      <vt:variant>
        <vt:i4>917</vt:i4>
      </vt:variant>
      <vt:variant>
        <vt:i4>0</vt:i4>
      </vt:variant>
      <vt:variant>
        <vt:i4>5</vt:i4>
      </vt:variant>
      <vt:variant>
        <vt:lpwstr/>
      </vt:variant>
      <vt:variant>
        <vt:lpwstr>_Toc188968662</vt:lpwstr>
      </vt:variant>
      <vt:variant>
        <vt:i4>1572921</vt:i4>
      </vt:variant>
      <vt:variant>
        <vt:i4>911</vt:i4>
      </vt:variant>
      <vt:variant>
        <vt:i4>0</vt:i4>
      </vt:variant>
      <vt:variant>
        <vt:i4>5</vt:i4>
      </vt:variant>
      <vt:variant>
        <vt:lpwstr/>
      </vt:variant>
      <vt:variant>
        <vt:lpwstr>_Toc188968661</vt:lpwstr>
      </vt:variant>
      <vt:variant>
        <vt:i4>1572921</vt:i4>
      </vt:variant>
      <vt:variant>
        <vt:i4>905</vt:i4>
      </vt:variant>
      <vt:variant>
        <vt:i4>0</vt:i4>
      </vt:variant>
      <vt:variant>
        <vt:i4>5</vt:i4>
      </vt:variant>
      <vt:variant>
        <vt:lpwstr/>
      </vt:variant>
      <vt:variant>
        <vt:lpwstr>_Toc188968660</vt:lpwstr>
      </vt:variant>
      <vt:variant>
        <vt:i4>1769529</vt:i4>
      </vt:variant>
      <vt:variant>
        <vt:i4>899</vt:i4>
      </vt:variant>
      <vt:variant>
        <vt:i4>0</vt:i4>
      </vt:variant>
      <vt:variant>
        <vt:i4>5</vt:i4>
      </vt:variant>
      <vt:variant>
        <vt:lpwstr/>
      </vt:variant>
      <vt:variant>
        <vt:lpwstr>_Toc188968659</vt:lpwstr>
      </vt:variant>
      <vt:variant>
        <vt:i4>1769529</vt:i4>
      </vt:variant>
      <vt:variant>
        <vt:i4>893</vt:i4>
      </vt:variant>
      <vt:variant>
        <vt:i4>0</vt:i4>
      </vt:variant>
      <vt:variant>
        <vt:i4>5</vt:i4>
      </vt:variant>
      <vt:variant>
        <vt:lpwstr/>
      </vt:variant>
      <vt:variant>
        <vt:lpwstr>_Toc188968658</vt:lpwstr>
      </vt:variant>
      <vt:variant>
        <vt:i4>1769529</vt:i4>
      </vt:variant>
      <vt:variant>
        <vt:i4>887</vt:i4>
      </vt:variant>
      <vt:variant>
        <vt:i4>0</vt:i4>
      </vt:variant>
      <vt:variant>
        <vt:i4>5</vt:i4>
      </vt:variant>
      <vt:variant>
        <vt:lpwstr/>
      </vt:variant>
      <vt:variant>
        <vt:lpwstr>_Toc188968657</vt:lpwstr>
      </vt:variant>
      <vt:variant>
        <vt:i4>1769529</vt:i4>
      </vt:variant>
      <vt:variant>
        <vt:i4>881</vt:i4>
      </vt:variant>
      <vt:variant>
        <vt:i4>0</vt:i4>
      </vt:variant>
      <vt:variant>
        <vt:i4>5</vt:i4>
      </vt:variant>
      <vt:variant>
        <vt:lpwstr/>
      </vt:variant>
      <vt:variant>
        <vt:lpwstr>_Toc188968656</vt:lpwstr>
      </vt:variant>
      <vt:variant>
        <vt:i4>1769529</vt:i4>
      </vt:variant>
      <vt:variant>
        <vt:i4>875</vt:i4>
      </vt:variant>
      <vt:variant>
        <vt:i4>0</vt:i4>
      </vt:variant>
      <vt:variant>
        <vt:i4>5</vt:i4>
      </vt:variant>
      <vt:variant>
        <vt:lpwstr/>
      </vt:variant>
      <vt:variant>
        <vt:lpwstr>_Toc188968655</vt:lpwstr>
      </vt:variant>
      <vt:variant>
        <vt:i4>1769529</vt:i4>
      </vt:variant>
      <vt:variant>
        <vt:i4>869</vt:i4>
      </vt:variant>
      <vt:variant>
        <vt:i4>0</vt:i4>
      </vt:variant>
      <vt:variant>
        <vt:i4>5</vt:i4>
      </vt:variant>
      <vt:variant>
        <vt:lpwstr/>
      </vt:variant>
      <vt:variant>
        <vt:lpwstr>_Toc188968654</vt:lpwstr>
      </vt:variant>
      <vt:variant>
        <vt:i4>1769529</vt:i4>
      </vt:variant>
      <vt:variant>
        <vt:i4>863</vt:i4>
      </vt:variant>
      <vt:variant>
        <vt:i4>0</vt:i4>
      </vt:variant>
      <vt:variant>
        <vt:i4>5</vt:i4>
      </vt:variant>
      <vt:variant>
        <vt:lpwstr/>
      </vt:variant>
      <vt:variant>
        <vt:lpwstr>_Toc188968653</vt:lpwstr>
      </vt:variant>
      <vt:variant>
        <vt:i4>1769529</vt:i4>
      </vt:variant>
      <vt:variant>
        <vt:i4>857</vt:i4>
      </vt:variant>
      <vt:variant>
        <vt:i4>0</vt:i4>
      </vt:variant>
      <vt:variant>
        <vt:i4>5</vt:i4>
      </vt:variant>
      <vt:variant>
        <vt:lpwstr/>
      </vt:variant>
      <vt:variant>
        <vt:lpwstr>_Toc188968652</vt:lpwstr>
      </vt:variant>
      <vt:variant>
        <vt:i4>1769529</vt:i4>
      </vt:variant>
      <vt:variant>
        <vt:i4>851</vt:i4>
      </vt:variant>
      <vt:variant>
        <vt:i4>0</vt:i4>
      </vt:variant>
      <vt:variant>
        <vt:i4>5</vt:i4>
      </vt:variant>
      <vt:variant>
        <vt:lpwstr/>
      </vt:variant>
      <vt:variant>
        <vt:lpwstr>_Toc188968651</vt:lpwstr>
      </vt:variant>
      <vt:variant>
        <vt:i4>1769529</vt:i4>
      </vt:variant>
      <vt:variant>
        <vt:i4>845</vt:i4>
      </vt:variant>
      <vt:variant>
        <vt:i4>0</vt:i4>
      </vt:variant>
      <vt:variant>
        <vt:i4>5</vt:i4>
      </vt:variant>
      <vt:variant>
        <vt:lpwstr/>
      </vt:variant>
      <vt:variant>
        <vt:lpwstr>_Toc188968650</vt:lpwstr>
      </vt:variant>
      <vt:variant>
        <vt:i4>1703993</vt:i4>
      </vt:variant>
      <vt:variant>
        <vt:i4>839</vt:i4>
      </vt:variant>
      <vt:variant>
        <vt:i4>0</vt:i4>
      </vt:variant>
      <vt:variant>
        <vt:i4>5</vt:i4>
      </vt:variant>
      <vt:variant>
        <vt:lpwstr/>
      </vt:variant>
      <vt:variant>
        <vt:lpwstr>_Toc188968649</vt:lpwstr>
      </vt:variant>
      <vt:variant>
        <vt:i4>1703993</vt:i4>
      </vt:variant>
      <vt:variant>
        <vt:i4>833</vt:i4>
      </vt:variant>
      <vt:variant>
        <vt:i4>0</vt:i4>
      </vt:variant>
      <vt:variant>
        <vt:i4>5</vt:i4>
      </vt:variant>
      <vt:variant>
        <vt:lpwstr/>
      </vt:variant>
      <vt:variant>
        <vt:lpwstr>_Toc188968648</vt:lpwstr>
      </vt:variant>
      <vt:variant>
        <vt:i4>1703993</vt:i4>
      </vt:variant>
      <vt:variant>
        <vt:i4>827</vt:i4>
      </vt:variant>
      <vt:variant>
        <vt:i4>0</vt:i4>
      </vt:variant>
      <vt:variant>
        <vt:i4>5</vt:i4>
      </vt:variant>
      <vt:variant>
        <vt:lpwstr/>
      </vt:variant>
      <vt:variant>
        <vt:lpwstr>_Toc188968647</vt:lpwstr>
      </vt:variant>
      <vt:variant>
        <vt:i4>1703993</vt:i4>
      </vt:variant>
      <vt:variant>
        <vt:i4>821</vt:i4>
      </vt:variant>
      <vt:variant>
        <vt:i4>0</vt:i4>
      </vt:variant>
      <vt:variant>
        <vt:i4>5</vt:i4>
      </vt:variant>
      <vt:variant>
        <vt:lpwstr/>
      </vt:variant>
      <vt:variant>
        <vt:lpwstr>_Toc188968646</vt:lpwstr>
      </vt:variant>
      <vt:variant>
        <vt:i4>1703993</vt:i4>
      </vt:variant>
      <vt:variant>
        <vt:i4>815</vt:i4>
      </vt:variant>
      <vt:variant>
        <vt:i4>0</vt:i4>
      </vt:variant>
      <vt:variant>
        <vt:i4>5</vt:i4>
      </vt:variant>
      <vt:variant>
        <vt:lpwstr/>
      </vt:variant>
      <vt:variant>
        <vt:lpwstr>_Toc188968645</vt:lpwstr>
      </vt:variant>
      <vt:variant>
        <vt:i4>1703993</vt:i4>
      </vt:variant>
      <vt:variant>
        <vt:i4>809</vt:i4>
      </vt:variant>
      <vt:variant>
        <vt:i4>0</vt:i4>
      </vt:variant>
      <vt:variant>
        <vt:i4>5</vt:i4>
      </vt:variant>
      <vt:variant>
        <vt:lpwstr/>
      </vt:variant>
      <vt:variant>
        <vt:lpwstr>_Toc188968644</vt:lpwstr>
      </vt:variant>
      <vt:variant>
        <vt:i4>1703993</vt:i4>
      </vt:variant>
      <vt:variant>
        <vt:i4>803</vt:i4>
      </vt:variant>
      <vt:variant>
        <vt:i4>0</vt:i4>
      </vt:variant>
      <vt:variant>
        <vt:i4>5</vt:i4>
      </vt:variant>
      <vt:variant>
        <vt:lpwstr/>
      </vt:variant>
      <vt:variant>
        <vt:lpwstr>_Toc188968643</vt:lpwstr>
      </vt:variant>
      <vt:variant>
        <vt:i4>1703993</vt:i4>
      </vt:variant>
      <vt:variant>
        <vt:i4>797</vt:i4>
      </vt:variant>
      <vt:variant>
        <vt:i4>0</vt:i4>
      </vt:variant>
      <vt:variant>
        <vt:i4>5</vt:i4>
      </vt:variant>
      <vt:variant>
        <vt:lpwstr/>
      </vt:variant>
      <vt:variant>
        <vt:lpwstr>_Toc188968642</vt:lpwstr>
      </vt:variant>
      <vt:variant>
        <vt:i4>1703993</vt:i4>
      </vt:variant>
      <vt:variant>
        <vt:i4>791</vt:i4>
      </vt:variant>
      <vt:variant>
        <vt:i4>0</vt:i4>
      </vt:variant>
      <vt:variant>
        <vt:i4>5</vt:i4>
      </vt:variant>
      <vt:variant>
        <vt:lpwstr/>
      </vt:variant>
      <vt:variant>
        <vt:lpwstr>_Toc188968641</vt:lpwstr>
      </vt:variant>
      <vt:variant>
        <vt:i4>1703993</vt:i4>
      </vt:variant>
      <vt:variant>
        <vt:i4>785</vt:i4>
      </vt:variant>
      <vt:variant>
        <vt:i4>0</vt:i4>
      </vt:variant>
      <vt:variant>
        <vt:i4>5</vt:i4>
      </vt:variant>
      <vt:variant>
        <vt:lpwstr/>
      </vt:variant>
      <vt:variant>
        <vt:lpwstr>_Toc188968640</vt:lpwstr>
      </vt:variant>
      <vt:variant>
        <vt:i4>1900601</vt:i4>
      </vt:variant>
      <vt:variant>
        <vt:i4>779</vt:i4>
      </vt:variant>
      <vt:variant>
        <vt:i4>0</vt:i4>
      </vt:variant>
      <vt:variant>
        <vt:i4>5</vt:i4>
      </vt:variant>
      <vt:variant>
        <vt:lpwstr/>
      </vt:variant>
      <vt:variant>
        <vt:lpwstr>_Toc188968639</vt:lpwstr>
      </vt:variant>
      <vt:variant>
        <vt:i4>1900601</vt:i4>
      </vt:variant>
      <vt:variant>
        <vt:i4>773</vt:i4>
      </vt:variant>
      <vt:variant>
        <vt:i4>0</vt:i4>
      </vt:variant>
      <vt:variant>
        <vt:i4>5</vt:i4>
      </vt:variant>
      <vt:variant>
        <vt:lpwstr/>
      </vt:variant>
      <vt:variant>
        <vt:lpwstr>_Toc188968638</vt:lpwstr>
      </vt:variant>
      <vt:variant>
        <vt:i4>1900601</vt:i4>
      </vt:variant>
      <vt:variant>
        <vt:i4>767</vt:i4>
      </vt:variant>
      <vt:variant>
        <vt:i4>0</vt:i4>
      </vt:variant>
      <vt:variant>
        <vt:i4>5</vt:i4>
      </vt:variant>
      <vt:variant>
        <vt:lpwstr/>
      </vt:variant>
      <vt:variant>
        <vt:lpwstr>_Toc188968637</vt:lpwstr>
      </vt:variant>
      <vt:variant>
        <vt:i4>1900601</vt:i4>
      </vt:variant>
      <vt:variant>
        <vt:i4>761</vt:i4>
      </vt:variant>
      <vt:variant>
        <vt:i4>0</vt:i4>
      </vt:variant>
      <vt:variant>
        <vt:i4>5</vt:i4>
      </vt:variant>
      <vt:variant>
        <vt:lpwstr/>
      </vt:variant>
      <vt:variant>
        <vt:lpwstr>_Toc188968636</vt:lpwstr>
      </vt:variant>
      <vt:variant>
        <vt:i4>1900601</vt:i4>
      </vt:variant>
      <vt:variant>
        <vt:i4>755</vt:i4>
      </vt:variant>
      <vt:variant>
        <vt:i4>0</vt:i4>
      </vt:variant>
      <vt:variant>
        <vt:i4>5</vt:i4>
      </vt:variant>
      <vt:variant>
        <vt:lpwstr/>
      </vt:variant>
      <vt:variant>
        <vt:lpwstr>_Toc188968635</vt:lpwstr>
      </vt:variant>
      <vt:variant>
        <vt:i4>1900601</vt:i4>
      </vt:variant>
      <vt:variant>
        <vt:i4>749</vt:i4>
      </vt:variant>
      <vt:variant>
        <vt:i4>0</vt:i4>
      </vt:variant>
      <vt:variant>
        <vt:i4>5</vt:i4>
      </vt:variant>
      <vt:variant>
        <vt:lpwstr/>
      </vt:variant>
      <vt:variant>
        <vt:lpwstr>_Toc188968634</vt:lpwstr>
      </vt:variant>
      <vt:variant>
        <vt:i4>1900601</vt:i4>
      </vt:variant>
      <vt:variant>
        <vt:i4>743</vt:i4>
      </vt:variant>
      <vt:variant>
        <vt:i4>0</vt:i4>
      </vt:variant>
      <vt:variant>
        <vt:i4>5</vt:i4>
      </vt:variant>
      <vt:variant>
        <vt:lpwstr/>
      </vt:variant>
      <vt:variant>
        <vt:lpwstr>_Toc188968633</vt:lpwstr>
      </vt:variant>
      <vt:variant>
        <vt:i4>1900601</vt:i4>
      </vt:variant>
      <vt:variant>
        <vt:i4>737</vt:i4>
      </vt:variant>
      <vt:variant>
        <vt:i4>0</vt:i4>
      </vt:variant>
      <vt:variant>
        <vt:i4>5</vt:i4>
      </vt:variant>
      <vt:variant>
        <vt:lpwstr/>
      </vt:variant>
      <vt:variant>
        <vt:lpwstr>_Toc188968632</vt:lpwstr>
      </vt:variant>
      <vt:variant>
        <vt:i4>1900601</vt:i4>
      </vt:variant>
      <vt:variant>
        <vt:i4>731</vt:i4>
      </vt:variant>
      <vt:variant>
        <vt:i4>0</vt:i4>
      </vt:variant>
      <vt:variant>
        <vt:i4>5</vt:i4>
      </vt:variant>
      <vt:variant>
        <vt:lpwstr/>
      </vt:variant>
      <vt:variant>
        <vt:lpwstr>_Toc188968631</vt:lpwstr>
      </vt:variant>
      <vt:variant>
        <vt:i4>1900601</vt:i4>
      </vt:variant>
      <vt:variant>
        <vt:i4>725</vt:i4>
      </vt:variant>
      <vt:variant>
        <vt:i4>0</vt:i4>
      </vt:variant>
      <vt:variant>
        <vt:i4>5</vt:i4>
      </vt:variant>
      <vt:variant>
        <vt:lpwstr/>
      </vt:variant>
      <vt:variant>
        <vt:lpwstr>_Toc188968630</vt:lpwstr>
      </vt:variant>
      <vt:variant>
        <vt:i4>1835065</vt:i4>
      </vt:variant>
      <vt:variant>
        <vt:i4>719</vt:i4>
      </vt:variant>
      <vt:variant>
        <vt:i4>0</vt:i4>
      </vt:variant>
      <vt:variant>
        <vt:i4>5</vt:i4>
      </vt:variant>
      <vt:variant>
        <vt:lpwstr/>
      </vt:variant>
      <vt:variant>
        <vt:lpwstr>_Toc188968629</vt:lpwstr>
      </vt:variant>
      <vt:variant>
        <vt:i4>1835065</vt:i4>
      </vt:variant>
      <vt:variant>
        <vt:i4>713</vt:i4>
      </vt:variant>
      <vt:variant>
        <vt:i4>0</vt:i4>
      </vt:variant>
      <vt:variant>
        <vt:i4>5</vt:i4>
      </vt:variant>
      <vt:variant>
        <vt:lpwstr/>
      </vt:variant>
      <vt:variant>
        <vt:lpwstr>_Toc188968628</vt:lpwstr>
      </vt:variant>
      <vt:variant>
        <vt:i4>1835065</vt:i4>
      </vt:variant>
      <vt:variant>
        <vt:i4>707</vt:i4>
      </vt:variant>
      <vt:variant>
        <vt:i4>0</vt:i4>
      </vt:variant>
      <vt:variant>
        <vt:i4>5</vt:i4>
      </vt:variant>
      <vt:variant>
        <vt:lpwstr/>
      </vt:variant>
      <vt:variant>
        <vt:lpwstr>_Toc188968627</vt:lpwstr>
      </vt:variant>
      <vt:variant>
        <vt:i4>1835065</vt:i4>
      </vt:variant>
      <vt:variant>
        <vt:i4>701</vt:i4>
      </vt:variant>
      <vt:variant>
        <vt:i4>0</vt:i4>
      </vt:variant>
      <vt:variant>
        <vt:i4>5</vt:i4>
      </vt:variant>
      <vt:variant>
        <vt:lpwstr/>
      </vt:variant>
      <vt:variant>
        <vt:lpwstr>_Toc188968626</vt:lpwstr>
      </vt:variant>
      <vt:variant>
        <vt:i4>1835065</vt:i4>
      </vt:variant>
      <vt:variant>
        <vt:i4>695</vt:i4>
      </vt:variant>
      <vt:variant>
        <vt:i4>0</vt:i4>
      </vt:variant>
      <vt:variant>
        <vt:i4>5</vt:i4>
      </vt:variant>
      <vt:variant>
        <vt:lpwstr/>
      </vt:variant>
      <vt:variant>
        <vt:lpwstr>_Toc188968625</vt:lpwstr>
      </vt:variant>
      <vt:variant>
        <vt:i4>1835065</vt:i4>
      </vt:variant>
      <vt:variant>
        <vt:i4>689</vt:i4>
      </vt:variant>
      <vt:variant>
        <vt:i4>0</vt:i4>
      </vt:variant>
      <vt:variant>
        <vt:i4>5</vt:i4>
      </vt:variant>
      <vt:variant>
        <vt:lpwstr/>
      </vt:variant>
      <vt:variant>
        <vt:lpwstr>_Toc188968624</vt:lpwstr>
      </vt:variant>
      <vt:variant>
        <vt:i4>1835065</vt:i4>
      </vt:variant>
      <vt:variant>
        <vt:i4>683</vt:i4>
      </vt:variant>
      <vt:variant>
        <vt:i4>0</vt:i4>
      </vt:variant>
      <vt:variant>
        <vt:i4>5</vt:i4>
      </vt:variant>
      <vt:variant>
        <vt:lpwstr/>
      </vt:variant>
      <vt:variant>
        <vt:lpwstr>_Toc188968623</vt:lpwstr>
      </vt:variant>
      <vt:variant>
        <vt:i4>1835065</vt:i4>
      </vt:variant>
      <vt:variant>
        <vt:i4>677</vt:i4>
      </vt:variant>
      <vt:variant>
        <vt:i4>0</vt:i4>
      </vt:variant>
      <vt:variant>
        <vt:i4>5</vt:i4>
      </vt:variant>
      <vt:variant>
        <vt:lpwstr/>
      </vt:variant>
      <vt:variant>
        <vt:lpwstr>_Toc188968622</vt:lpwstr>
      </vt:variant>
      <vt:variant>
        <vt:i4>1835065</vt:i4>
      </vt:variant>
      <vt:variant>
        <vt:i4>671</vt:i4>
      </vt:variant>
      <vt:variant>
        <vt:i4>0</vt:i4>
      </vt:variant>
      <vt:variant>
        <vt:i4>5</vt:i4>
      </vt:variant>
      <vt:variant>
        <vt:lpwstr/>
      </vt:variant>
      <vt:variant>
        <vt:lpwstr>_Toc188968621</vt:lpwstr>
      </vt:variant>
      <vt:variant>
        <vt:i4>1835065</vt:i4>
      </vt:variant>
      <vt:variant>
        <vt:i4>665</vt:i4>
      </vt:variant>
      <vt:variant>
        <vt:i4>0</vt:i4>
      </vt:variant>
      <vt:variant>
        <vt:i4>5</vt:i4>
      </vt:variant>
      <vt:variant>
        <vt:lpwstr/>
      </vt:variant>
      <vt:variant>
        <vt:lpwstr>_Toc188968620</vt:lpwstr>
      </vt:variant>
      <vt:variant>
        <vt:i4>2031673</vt:i4>
      </vt:variant>
      <vt:variant>
        <vt:i4>659</vt:i4>
      </vt:variant>
      <vt:variant>
        <vt:i4>0</vt:i4>
      </vt:variant>
      <vt:variant>
        <vt:i4>5</vt:i4>
      </vt:variant>
      <vt:variant>
        <vt:lpwstr/>
      </vt:variant>
      <vt:variant>
        <vt:lpwstr>_Toc188968619</vt:lpwstr>
      </vt:variant>
      <vt:variant>
        <vt:i4>2031673</vt:i4>
      </vt:variant>
      <vt:variant>
        <vt:i4>653</vt:i4>
      </vt:variant>
      <vt:variant>
        <vt:i4>0</vt:i4>
      </vt:variant>
      <vt:variant>
        <vt:i4>5</vt:i4>
      </vt:variant>
      <vt:variant>
        <vt:lpwstr/>
      </vt:variant>
      <vt:variant>
        <vt:lpwstr>_Toc188968618</vt:lpwstr>
      </vt:variant>
      <vt:variant>
        <vt:i4>2031673</vt:i4>
      </vt:variant>
      <vt:variant>
        <vt:i4>647</vt:i4>
      </vt:variant>
      <vt:variant>
        <vt:i4>0</vt:i4>
      </vt:variant>
      <vt:variant>
        <vt:i4>5</vt:i4>
      </vt:variant>
      <vt:variant>
        <vt:lpwstr/>
      </vt:variant>
      <vt:variant>
        <vt:lpwstr>_Toc188968617</vt:lpwstr>
      </vt:variant>
      <vt:variant>
        <vt:i4>2031673</vt:i4>
      </vt:variant>
      <vt:variant>
        <vt:i4>641</vt:i4>
      </vt:variant>
      <vt:variant>
        <vt:i4>0</vt:i4>
      </vt:variant>
      <vt:variant>
        <vt:i4>5</vt:i4>
      </vt:variant>
      <vt:variant>
        <vt:lpwstr/>
      </vt:variant>
      <vt:variant>
        <vt:lpwstr>_Toc188968616</vt:lpwstr>
      </vt:variant>
      <vt:variant>
        <vt:i4>2031673</vt:i4>
      </vt:variant>
      <vt:variant>
        <vt:i4>635</vt:i4>
      </vt:variant>
      <vt:variant>
        <vt:i4>0</vt:i4>
      </vt:variant>
      <vt:variant>
        <vt:i4>5</vt:i4>
      </vt:variant>
      <vt:variant>
        <vt:lpwstr/>
      </vt:variant>
      <vt:variant>
        <vt:lpwstr>_Toc188968615</vt:lpwstr>
      </vt:variant>
      <vt:variant>
        <vt:i4>2031673</vt:i4>
      </vt:variant>
      <vt:variant>
        <vt:i4>629</vt:i4>
      </vt:variant>
      <vt:variant>
        <vt:i4>0</vt:i4>
      </vt:variant>
      <vt:variant>
        <vt:i4>5</vt:i4>
      </vt:variant>
      <vt:variant>
        <vt:lpwstr/>
      </vt:variant>
      <vt:variant>
        <vt:lpwstr>_Toc188968614</vt:lpwstr>
      </vt:variant>
      <vt:variant>
        <vt:i4>2031673</vt:i4>
      </vt:variant>
      <vt:variant>
        <vt:i4>623</vt:i4>
      </vt:variant>
      <vt:variant>
        <vt:i4>0</vt:i4>
      </vt:variant>
      <vt:variant>
        <vt:i4>5</vt:i4>
      </vt:variant>
      <vt:variant>
        <vt:lpwstr/>
      </vt:variant>
      <vt:variant>
        <vt:lpwstr>_Toc188968613</vt:lpwstr>
      </vt:variant>
      <vt:variant>
        <vt:i4>2031673</vt:i4>
      </vt:variant>
      <vt:variant>
        <vt:i4>617</vt:i4>
      </vt:variant>
      <vt:variant>
        <vt:i4>0</vt:i4>
      </vt:variant>
      <vt:variant>
        <vt:i4>5</vt:i4>
      </vt:variant>
      <vt:variant>
        <vt:lpwstr/>
      </vt:variant>
      <vt:variant>
        <vt:lpwstr>_Toc188968612</vt:lpwstr>
      </vt:variant>
      <vt:variant>
        <vt:i4>2031673</vt:i4>
      </vt:variant>
      <vt:variant>
        <vt:i4>611</vt:i4>
      </vt:variant>
      <vt:variant>
        <vt:i4>0</vt:i4>
      </vt:variant>
      <vt:variant>
        <vt:i4>5</vt:i4>
      </vt:variant>
      <vt:variant>
        <vt:lpwstr/>
      </vt:variant>
      <vt:variant>
        <vt:lpwstr>_Toc188968611</vt:lpwstr>
      </vt:variant>
      <vt:variant>
        <vt:i4>1966137</vt:i4>
      </vt:variant>
      <vt:variant>
        <vt:i4>605</vt:i4>
      </vt:variant>
      <vt:variant>
        <vt:i4>0</vt:i4>
      </vt:variant>
      <vt:variant>
        <vt:i4>5</vt:i4>
      </vt:variant>
      <vt:variant>
        <vt:lpwstr/>
      </vt:variant>
      <vt:variant>
        <vt:lpwstr>_Toc188968608</vt:lpwstr>
      </vt:variant>
      <vt:variant>
        <vt:i4>1966137</vt:i4>
      </vt:variant>
      <vt:variant>
        <vt:i4>599</vt:i4>
      </vt:variant>
      <vt:variant>
        <vt:i4>0</vt:i4>
      </vt:variant>
      <vt:variant>
        <vt:i4>5</vt:i4>
      </vt:variant>
      <vt:variant>
        <vt:lpwstr/>
      </vt:variant>
      <vt:variant>
        <vt:lpwstr>_Toc188968607</vt:lpwstr>
      </vt:variant>
      <vt:variant>
        <vt:i4>1966137</vt:i4>
      </vt:variant>
      <vt:variant>
        <vt:i4>593</vt:i4>
      </vt:variant>
      <vt:variant>
        <vt:i4>0</vt:i4>
      </vt:variant>
      <vt:variant>
        <vt:i4>5</vt:i4>
      </vt:variant>
      <vt:variant>
        <vt:lpwstr/>
      </vt:variant>
      <vt:variant>
        <vt:lpwstr>_Toc188968606</vt:lpwstr>
      </vt:variant>
      <vt:variant>
        <vt:i4>1966137</vt:i4>
      </vt:variant>
      <vt:variant>
        <vt:i4>587</vt:i4>
      </vt:variant>
      <vt:variant>
        <vt:i4>0</vt:i4>
      </vt:variant>
      <vt:variant>
        <vt:i4>5</vt:i4>
      </vt:variant>
      <vt:variant>
        <vt:lpwstr/>
      </vt:variant>
      <vt:variant>
        <vt:lpwstr>_Toc188968605</vt:lpwstr>
      </vt:variant>
      <vt:variant>
        <vt:i4>1966137</vt:i4>
      </vt:variant>
      <vt:variant>
        <vt:i4>581</vt:i4>
      </vt:variant>
      <vt:variant>
        <vt:i4>0</vt:i4>
      </vt:variant>
      <vt:variant>
        <vt:i4>5</vt:i4>
      </vt:variant>
      <vt:variant>
        <vt:lpwstr/>
      </vt:variant>
      <vt:variant>
        <vt:lpwstr>_Toc188968604</vt:lpwstr>
      </vt:variant>
      <vt:variant>
        <vt:i4>1966137</vt:i4>
      </vt:variant>
      <vt:variant>
        <vt:i4>575</vt:i4>
      </vt:variant>
      <vt:variant>
        <vt:i4>0</vt:i4>
      </vt:variant>
      <vt:variant>
        <vt:i4>5</vt:i4>
      </vt:variant>
      <vt:variant>
        <vt:lpwstr/>
      </vt:variant>
      <vt:variant>
        <vt:lpwstr>_Toc188968603</vt:lpwstr>
      </vt:variant>
      <vt:variant>
        <vt:i4>1966137</vt:i4>
      </vt:variant>
      <vt:variant>
        <vt:i4>569</vt:i4>
      </vt:variant>
      <vt:variant>
        <vt:i4>0</vt:i4>
      </vt:variant>
      <vt:variant>
        <vt:i4>5</vt:i4>
      </vt:variant>
      <vt:variant>
        <vt:lpwstr/>
      </vt:variant>
      <vt:variant>
        <vt:lpwstr>_Toc188968602</vt:lpwstr>
      </vt:variant>
      <vt:variant>
        <vt:i4>1966137</vt:i4>
      </vt:variant>
      <vt:variant>
        <vt:i4>563</vt:i4>
      </vt:variant>
      <vt:variant>
        <vt:i4>0</vt:i4>
      </vt:variant>
      <vt:variant>
        <vt:i4>5</vt:i4>
      </vt:variant>
      <vt:variant>
        <vt:lpwstr/>
      </vt:variant>
      <vt:variant>
        <vt:lpwstr>_Toc188968601</vt:lpwstr>
      </vt:variant>
      <vt:variant>
        <vt:i4>1966137</vt:i4>
      </vt:variant>
      <vt:variant>
        <vt:i4>557</vt:i4>
      </vt:variant>
      <vt:variant>
        <vt:i4>0</vt:i4>
      </vt:variant>
      <vt:variant>
        <vt:i4>5</vt:i4>
      </vt:variant>
      <vt:variant>
        <vt:lpwstr/>
      </vt:variant>
      <vt:variant>
        <vt:lpwstr>_Toc188968600</vt:lpwstr>
      </vt:variant>
      <vt:variant>
        <vt:i4>1507386</vt:i4>
      </vt:variant>
      <vt:variant>
        <vt:i4>551</vt:i4>
      </vt:variant>
      <vt:variant>
        <vt:i4>0</vt:i4>
      </vt:variant>
      <vt:variant>
        <vt:i4>5</vt:i4>
      </vt:variant>
      <vt:variant>
        <vt:lpwstr/>
      </vt:variant>
      <vt:variant>
        <vt:lpwstr>_Toc188968599</vt:lpwstr>
      </vt:variant>
      <vt:variant>
        <vt:i4>1507386</vt:i4>
      </vt:variant>
      <vt:variant>
        <vt:i4>545</vt:i4>
      </vt:variant>
      <vt:variant>
        <vt:i4>0</vt:i4>
      </vt:variant>
      <vt:variant>
        <vt:i4>5</vt:i4>
      </vt:variant>
      <vt:variant>
        <vt:lpwstr/>
      </vt:variant>
      <vt:variant>
        <vt:lpwstr>_Toc188968598</vt:lpwstr>
      </vt:variant>
      <vt:variant>
        <vt:i4>1507386</vt:i4>
      </vt:variant>
      <vt:variant>
        <vt:i4>539</vt:i4>
      </vt:variant>
      <vt:variant>
        <vt:i4>0</vt:i4>
      </vt:variant>
      <vt:variant>
        <vt:i4>5</vt:i4>
      </vt:variant>
      <vt:variant>
        <vt:lpwstr/>
      </vt:variant>
      <vt:variant>
        <vt:lpwstr>_Toc188968597</vt:lpwstr>
      </vt:variant>
      <vt:variant>
        <vt:i4>1507386</vt:i4>
      </vt:variant>
      <vt:variant>
        <vt:i4>533</vt:i4>
      </vt:variant>
      <vt:variant>
        <vt:i4>0</vt:i4>
      </vt:variant>
      <vt:variant>
        <vt:i4>5</vt:i4>
      </vt:variant>
      <vt:variant>
        <vt:lpwstr/>
      </vt:variant>
      <vt:variant>
        <vt:lpwstr>_Toc188968596</vt:lpwstr>
      </vt:variant>
      <vt:variant>
        <vt:i4>1507386</vt:i4>
      </vt:variant>
      <vt:variant>
        <vt:i4>527</vt:i4>
      </vt:variant>
      <vt:variant>
        <vt:i4>0</vt:i4>
      </vt:variant>
      <vt:variant>
        <vt:i4>5</vt:i4>
      </vt:variant>
      <vt:variant>
        <vt:lpwstr/>
      </vt:variant>
      <vt:variant>
        <vt:lpwstr>_Toc188968595</vt:lpwstr>
      </vt:variant>
      <vt:variant>
        <vt:i4>1507386</vt:i4>
      </vt:variant>
      <vt:variant>
        <vt:i4>521</vt:i4>
      </vt:variant>
      <vt:variant>
        <vt:i4>0</vt:i4>
      </vt:variant>
      <vt:variant>
        <vt:i4>5</vt:i4>
      </vt:variant>
      <vt:variant>
        <vt:lpwstr/>
      </vt:variant>
      <vt:variant>
        <vt:lpwstr>_Toc188968594</vt:lpwstr>
      </vt:variant>
      <vt:variant>
        <vt:i4>1507386</vt:i4>
      </vt:variant>
      <vt:variant>
        <vt:i4>515</vt:i4>
      </vt:variant>
      <vt:variant>
        <vt:i4>0</vt:i4>
      </vt:variant>
      <vt:variant>
        <vt:i4>5</vt:i4>
      </vt:variant>
      <vt:variant>
        <vt:lpwstr/>
      </vt:variant>
      <vt:variant>
        <vt:lpwstr>_Toc188968593</vt:lpwstr>
      </vt:variant>
      <vt:variant>
        <vt:i4>1507386</vt:i4>
      </vt:variant>
      <vt:variant>
        <vt:i4>509</vt:i4>
      </vt:variant>
      <vt:variant>
        <vt:i4>0</vt:i4>
      </vt:variant>
      <vt:variant>
        <vt:i4>5</vt:i4>
      </vt:variant>
      <vt:variant>
        <vt:lpwstr/>
      </vt:variant>
      <vt:variant>
        <vt:lpwstr>_Toc188968592</vt:lpwstr>
      </vt:variant>
      <vt:variant>
        <vt:i4>1507386</vt:i4>
      </vt:variant>
      <vt:variant>
        <vt:i4>503</vt:i4>
      </vt:variant>
      <vt:variant>
        <vt:i4>0</vt:i4>
      </vt:variant>
      <vt:variant>
        <vt:i4>5</vt:i4>
      </vt:variant>
      <vt:variant>
        <vt:lpwstr/>
      </vt:variant>
      <vt:variant>
        <vt:lpwstr>_Toc188968591</vt:lpwstr>
      </vt:variant>
      <vt:variant>
        <vt:i4>1507386</vt:i4>
      </vt:variant>
      <vt:variant>
        <vt:i4>497</vt:i4>
      </vt:variant>
      <vt:variant>
        <vt:i4>0</vt:i4>
      </vt:variant>
      <vt:variant>
        <vt:i4>5</vt:i4>
      </vt:variant>
      <vt:variant>
        <vt:lpwstr/>
      </vt:variant>
      <vt:variant>
        <vt:lpwstr>_Toc188968590</vt:lpwstr>
      </vt:variant>
      <vt:variant>
        <vt:i4>1441850</vt:i4>
      </vt:variant>
      <vt:variant>
        <vt:i4>491</vt:i4>
      </vt:variant>
      <vt:variant>
        <vt:i4>0</vt:i4>
      </vt:variant>
      <vt:variant>
        <vt:i4>5</vt:i4>
      </vt:variant>
      <vt:variant>
        <vt:lpwstr/>
      </vt:variant>
      <vt:variant>
        <vt:lpwstr>_Toc188968589</vt:lpwstr>
      </vt:variant>
      <vt:variant>
        <vt:i4>1441850</vt:i4>
      </vt:variant>
      <vt:variant>
        <vt:i4>485</vt:i4>
      </vt:variant>
      <vt:variant>
        <vt:i4>0</vt:i4>
      </vt:variant>
      <vt:variant>
        <vt:i4>5</vt:i4>
      </vt:variant>
      <vt:variant>
        <vt:lpwstr/>
      </vt:variant>
      <vt:variant>
        <vt:lpwstr>_Toc188968588</vt:lpwstr>
      </vt:variant>
      <vt:variant>
        <vt:i4>1441850</vt:i4>
      </vt:variant>
      <vt:variant>
        <vt:i4>479</vt:i4>
      </vt:variant>
      <vt:variant>
        <vt:i4>0</vt:i4>
      </vt:variant>
      <vt:variant>
        <vt:i4>5</vt:i4>
      </vt:variant>
      <vt:variant>
        <vt:lpwstr/>
      </vt:variant>
      <vt:variant>
        <vt:lpwstr>_Toc188968587</vt:lpwstr>
      </vt:variant>
      <vt:variant>
        <vt:i4>1441850</vt:i4>
      </vt:variant>
      <vt:variant>
        <vt:i4>473</vt:i4>
      </vt:variant>
      <vt:variant>
        <vt:i4>0</vt:i4>
      </vt:variant>
      <vt:variant>
        <vt:i4>5</vt:i4>
      </vt:variant>
      <vt:variant>
        <vt:lpwstr/>
      </vt:variant>
      <vt:variant>
        <vt:lpwstr>_Toc188968586</vt:lpwstr>
      </vt:variant>
      <vt:variant>
        <vt:i4>1441850</vt:i4>
      </vt:variant>
      <vt:variant>
        <vt:i4>467</vt:i4>
      </vt:variant>
      <vt:variant>
        <vt:i4>0</vt:i4>
      </vt:variant>
      <vt:variant>
        <vt:i4>5</vt:i4>
      </vt:variant>
      <vt:variant>
        <vt:lpwstr/>
      </vt:variant>
      <vt:variant>
        <vt:lpwstr>_Toc188968585</vt:lpwstr>
      </vt:variant>
      <vt:variant>
        <vt:i4>1441850</vt:i4>
      </vt:variant>
      <vt:variant>
        <vt:i4>461</vt:i4>
      </vt:variant>
      <vt:variant>
        <vt:i4>0</vt:i4>
      </vt:variant>
      <vt:variant>
        <vt:i4>5</vt:i4>
      </vt:variant>
      <vt:variant>
        <vt:lpwstr/>
      </vt:variant>
      <vt:variant>
        <vt:lpwstr>_Toc188968584</vt:lpwstr>
      </vt:variant>
      <vt:variant>
        <vt:i4>1441850</vt:i4>
      </vt:variant>
      <vt:variant>
        <vt:i4>455</vt:i4>
      </vt:variant>
      <vt:variant>
        <vt:i4>0</vt:i4>
      </vt:variant>
      <vt:variant>
        <vt:i4>5</vt:i4>
      </vt:variant>
      <vt:variant>
        <vt:lpwstr/>
      </vt:variant>
      <vt:variant>
        <vt:lpwstr>_Toc188968583</vt:lpwstr>
      </vt:variant>
      <vt:variant>
        <vt:i4>1441850</vt:i4>
      </vt:variant>
      <vt:variant>
        <vt:i4>449</vt:i4>
      </vt:variant>
      <vt:variant>
        <vt:i4>0</vt:i4>
      </vt:variant>
      <vt:variant>
        <vt:i4>5</vt:i4>
      </vt:variant>
      <vt:variant>
        <vt:lpwstr/>
      </vt:variant>
      <vt:variant>
        <vt:lpwstr>_Toc188968582</vt:lpwstr>
      </vt:variant>
      <vt:variant>
        <vt:i4>1441850</vt:i4>
      </vt:variant>
      <vt:variant>
        <vt:i4>443</vt:i4>
      </vt:variant>
      <vt:variant>
        <vt:i4>0</vt:i4>
      </vt:variant>
      <vt:variant>
        <vt:i4>5</vt:i4>
      </vt:variant>
      <vt:variant>
        <vt:lpwstr/>
      </vt:variant>
      <vt:variant>
        <vt:lpwstr>_Toc188968580</vt:lpwstr>
      </vt:variant>
      <vt:variant>
        <vt:i4>1638458</vt:i4>
      </vt:variant>
      <vt:variant>
        <vt:i4>437</vt:i4>
      </vt:variant>
      <vt:variant>
        <vt:i4>0</vt:i4>
      </vt:variant>
      <vt:variant>
        <vt:i4>5</vt:i4>
      </vt:variant>
      <vt:variant>
        <vt:lpwstr/>
      </vt:variant>
      <vt:variant>
        <vt:lpwstr>_Toc188968579</vt:lpwstr>
      </vt:variant>
      <vt:variant>
        <vt:i4>1638458</vt:i4>
      </vt:variant>
      <vt:variant>
        <vt:i4>431</vt:i4>
      </vt:variant>
      <vt:variant>
        <vt:i4>0</vt:i4>
      </vt:variant>
      <vt:variant>
        <vt:i4>5</vt:i4>
      </vt:variant>
      <vt:variant>
        <vt:lpwstr/>
      </vt:variant>
      <vt:variant>
        <vt:lpwstr>_Toc188968578</vt:lpwstr>
      </vt:variant>
      <vt:variant>
        <vt:i4>1638458</vt:i4>
      </vt:variant>
      <vt:variant>
        <vt:i4>425</vt:i4>
      </vt:variant>
      <vt:variant>
        <vt:i4>0</vt:i4>
      </vt:variant>
      <vt:variant>
        <vt:i4>5</vt:i4>
      </vt:variant>
      <vt:variant>
        <vt:lpwstr/>
      </vt:variant>
      <vt:variant>
        <vt:lpwstr>_Toc188968577</vt:lpwstr>
      </vt:variant>
      <vt:variant>
        <vt:i4>1638458</vt:i4>
      </vt:variant>
      <vt:variant>
        <vt:i4>419</vt:i4>
      </vt:variant>
      <vt:variant>
        <vt:i4>0</vt:i4>
      </vt:variant>
      <vt:variant>
        <vt:i4>5</vt:i4>
      </vt:variant>
      <vt:variant>
        <vt:lpwstr/>
      </vt:variant>
      <vt:variant>
        <vt:lpwstr>_Toc188968576</vt:lpwstr>
      </vt:variant>
      <vt:variant>
        <vt:i4>1638458</vt:i4>
      </vt:variant>
      <vt:variant>
        <vt:i4>413</vt:i4>
      </vt:variant>
      <vt:variant>
        <vt:i4>0</vt:i4>
      </vt:variant>
      <vt:variant>
        <vt:i4>5</vt:i4>
      </vt:variant>
      <vt:variant>
        <vt:lpwstr/>
      </vt:variant>
      <vt:variant>
        <vt:lpwstr>_Toc188968575</vt:lpwstr>
      </vt:variant>
      <vt:variant>
        <vt:i4>1638458</vt:i4>
      </vt:variant>
      <vt:variant>
        <vt:i4>407</vt:i4>
      </vt:variant>
      <vt:variant>
        <vt:i4>0</vt:i4>
      </vt:variant>
      <vt:variant>
        <vt:i4>5</vt:i4>
      </vt:variant>
      <vt:variant>
        <vt:lpwstr/>
      </vt:variant>
      <vt:variant>
        <vt:lpwstr>_Toc188968573</vt:lpwstr>
      </vt:variant>
      <vt:variant>
        <vt:i4>1638458</vt:i4>
      </vt:variant>
      <vt:variant>
        <vt:i4>401</vt:i4>
      </vt:variant>
      <vt:variant>
        <vt:i4>0</vt:i4>
      </vt:variant>
      <vt:variant>
        <vt:i4>5</vt:i4>
      </vt:variant>
      <vt:variant>
        <vt:lpwstr/>
      </vt:variant>
      <vt:variant>
        <vt:lpwstr>_Toc188968572</vt:lpwstr>
      </vt:variant>
      <vt:variant>
        <vt:i4>1638458</vt:i4>
      </vt:variant>
      <vt:variant>
        <vt:i4>395</vt:i4>
      </vt:variant>
      <vt:variant>
        <vt:i4>0</vt:i4>
      </vt:variant>
      <vt:variant>
        <vt:i4>5</vt:i4>
      </vt:variant>
      <vt:variant>
        <vt:lpwstr/>
      </vt:variant>
      <vt:variant>
        <vt:lpwstr>_Toc188968571</vt:lpwstr>
      </vt:variant>
      <vt:variant>
        <vt:i4>1572922</vt:i4>
      </vt:variant>
      <vt:variant>
        <vt:i4>389</vt:i4>
      </vt:variant>
      <vt:variant>
        <vt:i4>0</vt:i4>
      </vt:variant>
      <vt:variant>
        <vt:i4>5</vt:i4>
      </vt:variant>
      <vt:variant>
        <vt:lpwstr/>
      </vt:variant>
      <vt:variant>
        <vt:lpwstr>_Toc188968569</vt:lpwstr>
      </vt:variant>
      <vt:variant>
        <vt:i4>1572922</vt:i4>
      </vt:variant>
      <vt:variant>
        <vt:i4>383</vt:i4>
      </vt:variant>
      <vt:variant>
        <vt:i4>0</vt:i4>
      </vt:variant>
      <vt:variant>
        <vt:i4>5</vt:i4>
      </vt:variant>
      <vt:variant>
        <vt:lpwstr/>
      </vt:variant>
      <vt:variant>
        <vt:lpwstr>_Toc188968568</vt:lpwstr>
      </vt:variant>
      <vt:variant>
        <vt:i4>1572922</vt:i4>
      </vt:variant>
      <vt:variant>
        <vt:i4>377</vt:i4>
      </vt:variant>
      <vt:variant>
        <vt:i4>0</vt:i4>
      </vt:variant>
      <vt:variant>
        <vt:i4>5</vt:i4>
      </vt:variant>
      <vt:variant>
        <vt:lpwstr/>
      </vt:variant>
      <vt:variant>
        <vt:lpwstr>_Toc188968567</vt:lpwstr>
      </vt:variant>
      <vt:variant>
        <vt:i4>1572922</vt:i4>
      </vt:variant>
      <vt:variant>
        <vt:i4>371</vt:i4>
      </vt:variant>
      <vt:variant>
        <vt:i4>0</vt:i4>
      </vt:variant>
      <vt:variant>
        <vt:i4>5</vt:i4>
      </vt:variant>
      <vt:variant>
        <vt:lpwstr/>
      </vt:variant>
      <vt:variant>
        <vt:lpwstr>_Toc188968566</vt:lpwstr>
      </vt:variant>
      <vt:variant>
        <vt:i4>1572922</vt:i4>
      </vt:variant>
      <vt:variant>
        <vt:i4>365</vt:i4>
      </vt:variant>
      <vt:variant>
        <vt:i4>0</vt:i4>
      </vt:variant>
      <vt:variant>
        <vt:i4>5</vt:i4>
      </vt:variant>
      <vt:variant>
        <vt:lpwstr/>
      </vt:variant>
      <vt:variant>
        <vt:lpwstr>_Toc188968565</vt:lpwstr>
      </vt:variant>
      <vt:variant>
        <vt:i4>1572922</vt:i4>
      </vt:variant>
      <vt:variant>
        <vt:i4>359</vt:i4>
      </vt:variant>
      <vt:variant>
        <vt:i4>0</vt:i4>
      </vt:variant>
      <vt:variant>
        <vt:i4>5</vt:i4>
      </vt:variant>
      <vt:variant>
        <vt:lpwstr/>
      </vt:variant>
      <vt:variant>
        <vt:lpwstr>_Toc188968564</vt:lpwstr>
      </vt:variant>
      <vt:variant>
        <vt:i4>1572922</vt:i4>
      </vt:variant>
      <vt:variant>
        <vt:i4>353</vt:i4>
      </vt:variant>
      <vt:variant>
        <vt:i4>0</vt:i4>
      </vt:variant>
      <vt:variant>
        <vt:i4>5</vt:i4>
      </vt:variant>
      <vt:variant>
        <vt:lpwstr/>
      </vt:variant>
      <vt:variant>
        <vt:lpwstr>_Toc188968563</vt:lpwstr>
      </vt:variant>
      <vt:variant>
        <vt:i4>1572922</vt:i4>
      </vt:variant>
      <vt:variant>
        <vt:i4>347</vt:i4>
      </vt:variant>
      <vt:variant>
        <vt:i4>0</vt:i4>
      </vt:variant>
      <vt:variant>
        <vt:i4>5</vt:i4>
      </vt:variant>
      <vt:variant>
        <vt:lpwstr/>
      </vt:variant>
      <vt:variant>
        <vt:lpwstr>_Toc188968562</vt:lpwstr>
      </vt:variant>
      <vt:variant>
        <vt:i4>1572922</vt:i4>
      </vt:variant>
      <vt:variant>
        <vt:i4>341</vt:i4>
      </vt:variant>
      <vt:variant>
        <vt:i4>0</vt:i4>
      </vt:variant>
      <vt:variant>
        <vt:i4>5</vt:i4>
      </vt:variant>
      <vt:variant>
        <vt:lpwstr/>
      </vt:variant>
      <vt:variant>
        <vt:lpwstr>_Toc188968561</vt:lpwstr>
      </vt:variant>
      <vt:variant>
        <vt:i4>1572922</vt:i4>
      </vt:variant>
      <vt:variant>
        <vt:i4>335</vt:i4>
      </vt:variant>
      <vt:variant>
        <vt:i4>0</vt:i4>
      </vt:variant>
      <vt:variant>
        <vt:i4>5</vt:i4>
      </vt:variant>
      <vt:variant>
        <vt:lpwstr/>
      </vt:variant>
      <vt:variant>
        <vt:lpwstr>_Toc188968560</vt:lpwstr>
      </vt:variant>
      <vt:variant>
        <vt:i4>1769530</vt:i4>
      </vt:variant>
      <vt:variant>
        <vt:i4>329</vt:i4>
      </vt:variant>
      <vt:variant>
        <vt:i4>0</vt:i4>
      </vt:variant>
      <vt:variant>
        <vt:i4>5</vt:i4>
      </vt:variant>
      <vt:variant>
        <vt:lpwstr/>
      </vt:variant>
      <vt:variant>
        <vt:lpwstr>_Toc188968559</vt:lpwstr>
      </vt:variant>
      <vt:variant>
        <vt:i4>1769530</vt:i4>
      </vt:variant>
      <vt:variant>
        <vt:i4>323</vt:i4>
      </vt:variant>
      <vt:variant>
        <vt:i4>0</vt:i4>
      </vt:variant>
      <vt:variant>
        <vt:i4>5</vt:i4>
      </vt:variant>
      <vt:variant>
        <vt:lpwstr/>
      </vt:variant>
      <vt:variant>
        <vt:lpwstr>_Toc188968558</vt:lpwstr>
      </vt:variant>
      <vt:variant>
        <vt:i4>1769530</vt:i4>
      </vt:variant>
      <vt:variant>
        <vt:i4>317</vt:i4>
      </vt:variant>
      <vt:variant>
        <vt:i4>0</vt:i4>
      </vt:variant>
      <vt:variant>
        <vt:i4>5</vt:i4>
      </vt:variant>
      <vt:variant>
        <vt:lpwstr/>
      </vt:variant>
      <vt:variant>
        <vt:lpwstr>_Toc188968550</vt:lpwstr>
      </vt:variant>
      <vt:variant>
        <vt:i4>1703994</vt:i4>
      </vt:variant>
      <vt:variant>
        <vt:i4>311</vt:i4>
      </vt:variant>
      <vt:variant>
        <vt:i4>0</vt:i4>
      </vt:variant>
      <vt:variant>
        <vt:i4>5</vt:i4>
      </vt:variant>
      <vt:variant>
        <vt:lpwstr/>
      </vt:variant>
      <vt:variant>
        <vt:lpwstr>_Toc188968549</vt:lpwstr>
      </vt:variant>
      <vt:variant>
        <vt:i4>1703994</vt:i4>
      </vt:variant>
      <vt:variant>
        <vt:i4>305</vt:i4>
      </vt:variant>
      <vt:variant>
        <vt:i4>0</vt:i4>
      </vt:variant>
      <vt:variant>
        <vt:i4>5</vt:i4>
      </vt:variant>
      <vt:variant>
        <vt:lpwstr/>
      </vt:variant>
      <vt:variant>
        <vt:lpwstr>_Toc188968548</vt:lpwstr>
      </vt:variant>
      <vt:variant>
        <vt:i4>1703994</vt:i4>
      </vt:variant>
      <vt:variant>
        <vt:i4>299</vt:i4>
      </vt:variant>
      <vt:variant>
        <vt:i4>0</vt:i4>
      </vt:variant>
      <vt:variant>
        <vt:i4>5</vt:i4>
      </vt:variant>
      <vt:variant>
        <vt:lpwstr/>
      </vt:variant>
      <vt:variant>
        <vt:lpwstr>_Toc188968547</vt:lpwstr>
      </vt:variant>
      <vt:variant>
        <vt:i4>1703994</vt:i4>
      </vt:variant>
      <vt:variant>
        <vt:i4>293</vt:i4>
      </vt:variant>
      <vt:variant>
        <vt:i4>0</vt:i4>
      </vt:variant>
      <vt:variant>
        <vt:i4>5</vt:i4>
      </vt:variant>
      <vt:variant>
        <vt:lpwstr/>
      </vt:variant>
      <vt:variant>
        <vt:lpwstr>_Toc188968546</vt:lpwstr>
      </vt:variant>
      <vt:variant>
        <vt:i4>1703994</vt:i4>
      </vt:variant>
      <vt:variant>
        <vt:i4>287</vt:i4>
      </vt:variant>
      <vt:variant>
        <vt:i4>0</vt:i4>
      </vt:variant>
      <vt:variant>
        <vt:i4>5</vt:i4>
      </vt:variant>
      <vt:variant>
        <vt:lpwstr/>
      </vt:variant>
      <vt:variant>
        <vt:lpwstr>_Toc188968545</vt:lpwstr>
      </vt:variant>
      <vt:variant>
        <vt:i4>1703994</vt:i4>
      </vt:variant>
      <vt:variant>
        <vt:i4>281</vt:i4>
      </vt:variant>
      <vt:variant>
        <vt:i4>0</vt:i4>
      </vt:variant>
      <vt:variant>
        <vt:i4>5</vt:i4>
      </vt:variant>
      <vt:variant>
        <vt:lpwstr/>
      </vt:variant>
      <vt:variant>
        <vt:lpwstr>_Toc188968544</vt:lpwstr>
      </vt:variant>
      <vt:variant>
        <vt:i4>1703994</vt:i4>
      </vt:variant>
      <vt:variant>
        <vt:i4>275</vt:i4>
      </vt:variant>
      <vt:variant>
        <vt:i4>0</vt:i4>
      </vt:variant>
      <vt:variant>
        <vt:i4>5</vt:i4>
      </vt:variant>
      <vt:variant>
        <vt:lpwstr/>
      </vt:variant>
      <vt:variant>
        <vt:lpwstr>_Toc188968543</vt:lpwstr>
      </vt:variant>
      <vt:variant>
        <vt:i4>1703994</vt:i4>
      </vt:variant>
      <vt:variant>
        <vt:i4>269</vt:i4>
      </vt:variant>
      <vt:variant>
        <vt:i4>0</vt:i4>
      </vt:variant>
      <vt:variant>
        <vt:i4>5</vt:i4>
      </vt:variant>
      <vt:variant>
        <vt:lpwstr/>
      </vt:variant>
      <vt:variant>
        <vt:lpwstr>_Toc188968542</vt:lpwstr>
      </vt:variant>
      <vt:variant>
        <vt:i4>1703994</vt:i4>
      </vt:variant>
      <vt:variant>
        <vt:i4>263</vt:i4>
      </vt:variant>
      <vt:variant>
        <vt:i4>0</vt:i4>
      </vt:variant>
      <vt:variant>
        <vt:i4>5</vt:i4>
      </vt:variant>
      <vt:variant>
        <vt:lpwstr/>
      </vt:variant>
      <vt:variant>
        <vt:lpwstr>_Toc188968541</vt:lpwstr>
      </vt:variant>
      <vt:variant>
        <vt:i4>1703994</vt:i4>
      </vt:variant>
      <vt:variant>
        <vt:i4>257</vt:i4>
      </vt:variant>
      <vt:variant>
        <vt:i4>0</vt:i4>
      </vt:variant>
      <vt:variant>
        <vt:i4>5</vt:i4>
      </vt:variant>
      <vt:variant>
        <vt:lpwstr/>
      </vt:variant>
      <vt:variant>
        <vt:lpwstr>_Toc188968540</vt:lpwstr>
      </vt:variant>
      <vt:variant>
        <vt:i4>1900602</vt:i4>
      </vt:variant>
      <vt:variant>
        <vt:i4>251</vt:i4>
      </vt:variant>
      <vt:variant>
        <vt:i4>0</vt:i4>
      </vt:variant>
      <vt:variant>
        <vt:i4>5</vt:i4>
      </vt:variant>
      <vt:variant>
        <vt:lpwstr/>
      </vt:variant>
      <vt:variant>
        <vt:lpwstr>_Toc188968539</vt:lpwstr>
      </vt:variant>
      <vt:variant>
        <vt:i4>1900602</vt:i4>
      </vt:variant>
      <vt:variant>
        <vt:i4>245</vt:i4>
      </vt:variant>
      <vt:variant>
        <vt:i4>0</vt:i4>
      </vt:variant>
      <vt:variant>
        <vt:i4>5</vt:i4>
      </vt:variant>
      <vt:variant>
        <vt:lpwstr/>
      </vt:variant>
      <vt:variant>
        <vt:lpwstr>_Toc188968538</vt:lpwstr>
      </vt:variant>
      <vt:variant>
        <vt:i4>1900602</vt:i4>
      </vt:variant>
      <vt:variant>
        <vt:i4>239</vt:i4>
      </vt:variant>
      <vt:variant>
        <vt:i4>0</vt:i4>
      </vt:variant>
      <vt:variant>
        <vt:i4>5</vt:i4>
      </vt:variant>
      <vt:variant>
        <vt:lpwstr/>
      </vt:variant>
      <vt:variant>
        <vt:lpwstr>_Toc188968537</vt:lpwstr>
      </vt:variant>
      <vt:variant>
        <vt:i4>1900602</vt:i4>
      </vt:variant>
      <vt:variant>
        <vt:i4>233</vt:i4>
      </vt:variant>
      <vt:variant>
        <vt:i4>0</vt:i4>
      </vt:variant>
      <vt:variant>
        <vt:i4>5</vt:i4>
      </vt:variant>
      <vt:variant>
        <vt:lpwstr/>
      </vt:variant>
      <vt:variant>
        <vt:lpwstr>_Toc188968536</vt:lpwstr>
      </vt:variant>
      <vt:variant>
        <vt:i4>1900602</vt:i4>
      </vt:variant>
      <vt:variant>
        <vt:i4>227</vt:i4>
      </vt:variant>
      <vt:variant>
        <vt:i4>0</vt:i4>
      </vt:variant>
      <vt:variant>
        <vt:i4>5</vt:i4>
      </vt:variant>
      <vt:variant>
        <vt:lpwstr/>
      </vt:variant>
      <vt:variant>
        <vt:lpwstr>_Toc188968535</vt:lpwstr>
      </vt:variant>
      <vt:variant>
        <vt:i4>1900602</vt:i4>
      </vt:variant>
      <vt:variant>
        <vt:i4>221</vt:i4>
      </vt:variant>
      <vt:variant>
        <vt:i4>0</vt:i4>
      </vt:variant>
      <vt:variant>
        <vt:i4>5</vt:i4>
      </vt:variant>
      <vt:variant>
        <vt:lpwstr/>
      </vt:variant>
      <vt:variant>
        <vt:lpwstr>_Toc188968532</vt:lpwstr>
      </vt:variant>
      <vt:variant>
        <vt:i4>1900602</vt:i4>
      </vt:variant>
      <vt:variant>
        <vt:i4>215</vt:i4>
      </vt:variant>
      <vt:variant>
        <vt:i4>0</vt:i4>
      </vt:variant>
      <vt:variant>
        <vt:i4>5</vt:i4>
      </vt:variant>
      <vt:variant>
        <vt:lpwstr/>
      </vt:variant>
      <vt:variant>
        <vt:lpwstr>_Toc188968531</vt:lpwstr>
      </vt:variant>
      <vt:variant>
        <vt:i4>1900602</vt:i4>
      </vt:variant>
      <vt:variant>
        <vt:i4>209</vt:i4>
      </vt:variant>
      <vt:variant>
        <vt:i4>0</vt:i4>
      </vt:variant>
      <vt:variant>
        <vt:i4>5</vt:i4>
      </vt:variant>
      <vt:variant>
        <vt:lpwstr/>
      </vt:variant>
      <vt:variant>
        <vt:lpwstr>_Toc188968530</vt:lpwstr>
      </vt:variant>
      <vt:variant>
        <vt:i4>1835066</vt:i4>
      </vt:variant>
      <vt:variant>
        <vt:i4>203</vt:i4>
      </vt:variant>
      <vt:variant>
        <vt:i4>0</vt:i4>
      </vt:variant>
      <vt:variant>
        <vt:i4>5</vt:i4>
      </vt:variant>
      <vt:variant>
        <vt:lpwstr/>
      </vt:variant>
      <vt:variant>
        <vt:lpwstr>_Toc188968529</vt:lpwstr>
      </vt:variant>
      <vt:variant>
        <vt:i4>1835066</vt:i4>
      </vt:variant>
      <vt:variant>
        <vt:i4>197</vt:i4>
      </vt:variant>
      <vt:variant>
        <vt:i4>0</vt:i4>
      </vt:variant>
      <vt:variant>
        <vt:i4>5</vt:i4>
      </vt:variant>
      <vt:variant>
        <vt:lpwstr/>
      </vt:variant>
      <vt:variant>
        <vt:lpwstr>_Toc188968528</vt:lpwstr>
      </vt:variant>
      <vt:variant>
        <vt:i4>1835066</vt:i4>
      </vt:variant>
      <vt:variant>
        <vt:i4>191</vt:i4>
      </vt:variant>
      <vt:variant>
        <vt:i4>0</vt:i4>
      </vt:variant>
      <vt:variant>
        <vt:i4>5</vt:i4>
      </vt:variant>
      <vt:variant>
        <vt:lpwstr/>
      </vt:variant>
      <vt:variant>
        <vt:lpwstr>_Toc188968527</vt:lpwstr>
      </vt:variant>
      <vt:variant>
        <vt:i4>1835066</vt:i4>
      </vt:variant>
      <vt:variant>
        <vt:i4>185</vt:i4>
      </vt:variant>
      <vt:variant>
        <vt:i4>0</vt:i4>
      </vt:variant>
      <vt:variant>
        <vt:i4>5</vt:i4>
      </vt:variant>
      <vt:variant>
        <vt:lpwstr/>
      </vt:variant>
      <vt:variant>
        <vt:lpwstr>_Toc188968526</vt:lpwstr>
      </vt:variant>
      <vt:variant>
        <vt:i4>1835066</vt:i4>
      </vt:variant>
      <vt:variant>
        <vt:i4>179</vt:i4>
      </vt:variant>
      <vt:variant>
        <vt:i4>0</vt:i4>
      </vt:variant>
      <vt:variant>
        <vt:i4>5</vt:i4>
      </vt:variant>
      <vt:variant>
        <vt:lpwstr/>
      </vt:variant>
      <vt:variant>
        <vt:lpwstr>_Toc188968525</vt:lpwstr>
      </vt:variant>
      <vt:variant>
        <vt:i4>1835066</vt:i4>
      </vt:variant>
      <vt:variant>
        <vt:i4>173</vt:i4>
      </vt:variant>
      <vt:variant>
        <vt:i4>0</vt:i4>
      </vt:variant>
      <vt:variant>
        <vt:i4>5</vt:i4>
      </vt:variant>
      <vt:variant>
        <vt:lpwstr/>
      </vt:variant>
      <vt:variant>
        <vt:lpwstr>_Toc188968524</vt:lpwstr>
      </vt:variant>
      <vt:variant>
        <vt:i4>1835066</vt:i4>
      </vt:variant>
      <vt:variant>
        <vt:i4>167</vt:i4>
      </vt:variant>
      <vt:variant>
        <vt:i4>0</vt:i4>
      </vt:variant>
      <vt:variant>
        <vt:i4>5</vt:i4>
      </vt:variant>
      <vt:variant>
        <vt:lpwstr/>
      </vt:variant>
      <vt:variant>
        <vt:lpwstr>_Toc188968523</vt:lpwstr>
      </vt:variant>
      <vt:variant>
        <vt:i4>1835066</vt:i4>
      </vt:variant>
      <vt:variant>
        <vt:i4>161</vt:i4>
      </vt:variant>
      <vt:variant>
        <vt:i4>0</vt:i4>
      </vt:variant>
      <vt:variant>
        <vt:i4>5</vt:i4>
      </vt:variant>
      <vt:variant>
        <vt:lpwstr/>
      </vt:variant>
      <vt:variant>
        <vt:lpwstr>_Toc188968522</vt:lpwstr>
      </vt:variant>
      <vt:variant>
        <vt:i4>1835066</vt:i4>
      </vt:variant>
      <vt:variant>
        <vt:i4>155</vt:i4>
      </vt:variant>
      <vt:variant>
        <vt:i4>0</vt:i4>
      </vt:variant>
      <vt:variant>
        <vt:i4>5</vt:i4>
      </vt:variant>
      <vt:variant>
        <vt:lpwstr/>
      </vt:variant>
      <vt:variant>
        <vt:lpwstr>_Toc188968521</vt:lpwstr>
      </vt:variant>
      <vt:variant>
        <vt:i4>1835066</vt:i4>
      </vt:variant>
      <vt:variant>
        <vt:i4>149</vt:i4>
      </vt:variant>
      <vt:variant>
        <vt:i4>0</vt:i4>
      </vt:variant>
      <vt:variant>
        <vt:i4>5</vt:i4>
      </vt:variant>
      <vt:variant>
        <vt:lpwstr/>
      </vt:variant>
      <vt:variant>
        <vt:lpwstr>_Toc188968520</vt:lpwstr>
      </vt:variant>
      <vt:variant>
        <vt:i4>2031674</vt:i4>
      </vt:variant>
      <vt:variant>
        <vt:i4>143</vt:i4>
      </vt:variant>
      <vt:variant>
        <vt:i4>0</vt:i4>
      </vt:variant>
      <vt:variant>
        <vt:i4>5</vt:i4>
      </vt:variant>
      <vt:variant>
        <vt:lpwstr/>
      </vt:variant>
      <vt:variant>
        <vt:lpwstr>_Toc188968519</vt:lpwstr>
      </vt:variant>
      <vt:variant>
        <vt:i4>2031674</vt:i4>
      </vt:variant>
      <vt:variant>
        <vt:i4>137</vt:i4>
      </vt:variant>
      <vt:variant>
        <vt:i4>0</vt:i4>
      </vt:variant>
      <vt:variant>
        <vt:i4>5</vt:i4>
      </vt:variant>
      <vt:variant>
        <vt:lpwstr/>
      </vt:variant>
      <vt:variant>
        <vt:lpwstr>_Toc188968518</vt:lpwstr>
      </vt:variant>
      <vt:variant>
        <vt:i4>2031674</vt:i4>
      </vt:variant>
      <vt:variant>
        <vt:i4>131</vt:i4>
      </vt:variant>
      <vt:variant>
        <vt:i4>0</vt:i4>
      </vt:variant>
      <vt:variant>
        <vt:i4>5</vt:i4>
      </vt:variant>
      <vt:variant>
        <vt:lpwstr/>
      </vt:variant>
      <vt:variant>
        <vt:lpwstr>_Toc188968517</vt:lpwstr>
      </vt:variant>
      <vt:variant>
        <vt:i4>2031674</vt:i4>
      </vt:variant>
      <vt:variant>
        <vt:i4>125</vt:i4>
      </vt:variant>
      <vt:variant>
        <vt:i4>0</vt:i4>
      </vt:variant>
      <vt:variant>
        <vt:i4>5</vt:i4>
      </vt:variant>
      <vt:variant>
        <vt:lpwstr/>
      </vt:variant>
      <vt:variant>
        <vt:lpwstr>_Toc188968516</vt:lpwstr>
      </vt:variant>
      <vt:variant>
        <vt:i4>2031674</vt:i4>
      </vt:variant>
      <vt:variant>
        <vt:i4>119</vt:i4>
      </vt:variant>
      <vt:variant>
        <vt:i4>0</vt:i4>
      </vt:variant>
      <vt:variant>
        <vt:i4>5</vt:i4>
      </vt:variant>
      <vt:variant>
        <vt:lpwstr/>
      </vt:variant>
      <vt:variant>
        <vt:lpwstr>_Toc188968515</vt:lpwstr>
      </vt:variant>
      <vt:variant>
        <vt:i4>2031674</vt:i4>
      </vt:variant>
      <vt:variant>
        <vt:i4>113</vt:i4>
      </vt:variant>
      <vt:variant>
        <vt:i4>0</vt:i4>
      </vt:variant>
      <vt:variant>
        <vt:i4>5</vt:i4>
      </vt:variant>
      <vt:variant>
        <vt:lpwstr/>
      </vt:variant>
      <vt:variant>
        <vt:lpwstr>_Toc188968514</vt:lpwstr>
      </vt:variant>
      <vt:variant>
        <vt:i4>2031674</vt:i4>
      </vt:variant>
      <vt:variant>
        <vt:i4>107</vt:i4>
      </vt:variant>
      <vt:variant>
        <vt:i4>0</vt:i4>
      </vt:variant>
      <vt:variant>
        <vt:i4>5</vt:i4>
      </vt:variant>
      <vt:variant>
        <vt:lpwstr/>
      </vt:variant>
      <vt:variant>
        <vt:lpwstr>_Toc188968513</vt:lpwstr>
      </vt:variant>
      <vt:variant>
        <vt:i4>2031674</vt:i4>
      </vt:variant>
      <vt:variant>
        <vt:i4>101</vt:i4>
      </vt:variant>
      <vt:variant>
        <vt:i4>0</vt:i4>
      </vt:variant>
      <vt:variant>
        <vt:i4>5</vt:i4>
      </vt:variant>
      <vt:variant>
        <vt:lpwstr/>
      </vt:variant>
      <vt:variant>
        <vt:lpwstr>_Toc188968512</vt:lpwstr>
      </vt:variant>
      <vt:variant>
        <vt:i4>2031674</vt:i4>
      </vt:variant>
      <vt:variant>
        <vt:i4>95</vt:i4>
      </vt:variant>
      <vt:variant>
        <vt:i4>0</vt:i4>
      </vt:variant>
      <vt:variant>
        <vt:i4>5</vt:i4>
      </vt:variant>
      <vt:variant>
        <vt:lpwstr/>
      </vt:variant>
      <vt:variant>
        <vt:lpwstr>_Toc188968511</vt:lpwstr>
      </vt:variant>
      <vt:variant>
        <vt:i4>2031674</vt:i4>
      </vt:variant>
      <vt:variant>
        <vt:i4>89</vt:i4>
      </vt:variant>
      <vt:variant>
        <vt:i4>0</vt:i4>
      </vt:variant>
      <vt:variant>
        <vt:i4>5</vt:i4>
      </vt:variant>
      <vt:variant>
        <vt:lpwstr/>
      </vt:variant>
      <vt:variant>
        <vt:lpwstr>_Toc188968510</vt:lpwstr>
      </vt:variant>
      <vt:variant>
        <vt:i4>1966138</vt:i4>
      </vt:variant>
      <vt:variant>
        <vt:i4>83</vt:i4>
      </vt:variant>
      <vt:variant>
        <vt:i4>0</vt:i4>
      </vt:variant>
      <vt:variant>
        <vt:i4>5</vt:i4>
      </vt:variant>
      <vt:variant>
        <vt:lpwstr/>
      </vt:variant>
      <vt:variant>
        <vt:lpwstr>_Toc188968509</vt:lpwstr>
      </vt:variant>
      <vt:variant>
        <vt:i4>1966138</vt:i4>
      </vt:variant>
      <vt:variant>
        <vt:i4>77</vt:i4>
      </vt:variant>
      <vt:variant>
        <vt:i4>0</vt:i4>
      </vt:variant>
      <vt:variant>
        <vt:i4>5</vt:i4>
      </vt:variant>
      <vt:variant>
        <vt:lpwstr/>
      </vt:variant>
      <vt:variant>
        <vt:lpwstr>_Toc188968508</vt:lpwstr>
      </vt:variant>
      <vt:variant>
        <vt:i4>1966138</vt:i4>
      </vt:variant>
      <vt:variant>
        <vt:i4>71</vt:i4>
      </vt:variant>
      <vt:variant>
        <vt:i4>0</vt:i4>
      </vt:variant>
      <vt:variant>
        <vt:i4>5</vt:i4>
      </vt:variant>
      <vt:variant>
        <vt:lpwstr/>
      </vt:variant>
      <vt:variant>
        <vt:lpwstr>_Toc188968507</vt:lpwstr>
      </vt:variant>
      <vt:variant>
        <vt:i4>1966138</vt:i4>
      </vt:variant>
      <vt:variant>
        <vt:i4>65</vt:i4>
      </vt:variant>
      <vt:variant>
        <vt:i4>0</vt:i4>
      </vt:variant>
      <vt:variant>
        <vt:i4>5</vt:i4>
      </vt:variant>
      <vt:variant>
        <vt:lpwstr/>
      </vt:variant>
      <vt:variant>
        <vt:lpwstr>_Toc188968506</vt:lpwstr>
      </vt:variant>
      <vt:variant>
        <vt:i4>1966138</vt:i4>
      </vt:variant>
      <vt:variant>
        <vt:i4>59</vt:i4>
      </vt:variant>
      <vt:variant>
        <vt:i4>0</vt:i4>
      </vt:variant>
      <vt:variant>
        <vt:i4>5</vt:i4>
      </vt:variant>
      <vt:variant>
        <vt:lpwstr/>
      </vt:variant>
      <vt:variant>
        <vt:lpwstr>_Toc188968505</vt:lpwstr>
      </vt:variant>
      <vt:variant>
        <vt:i4>1966138</vt:i4>
      </vt:variant>
      <vt:variant>
        <vt:i4>53</vt:i4>
      </vt:variant>
      <vt:variant>
        <vt:i4>0</vt:i4>
      </vt:variant>
      <vt:variant>
        <vt:i4>5</vt:i4>
      </vt:variant>
      <vt:variant>
        <vt:lpwstr/>
      </vt:variant>
      <vt:variant>
        <vt:lpwstr>_Toc188968504</vt:lpwstr>
      </vt:variant>
      <vt:variant>
        <vt:i4>1966138</vt:i4>
      </vt:variant>
      <vt:variant>
        <vt:i4>47</vt:i4>
      </vt:variant>
      <vt:variant>
        <vt:i4>0</vt:i4>
      </vt:variant>
      <vt:variant>
        <vt:i4>5</vt:i4>
      </vt:variant>
      <vt:variant>
        <vt:lpwstr/>
      </vt:variant>
      <vt:variant>
        <vt:lpwstr>_Toc188968503</vt:lpwstr>
      </vt:variant>
      <vt:variant>
        <vt:i4>1966138</vt:i4>
      </vt:variant>
      <vt:variant>
        <vt:i4>41</vt:i4>
      </vt:variant>
      <vt:variant>
        <vt:i4>0</vt:i4>
      </vt:variant>
      <vt:variant>
        <vt:i4>5</vt:i4>
      </vt:variant>
      <vt:variant>
        <vt:lpwstr/>
      </vt:variant>
      <vt:variant>
        <vt:lpwstr>_Toc188968502</vt:lpwstr>
      </vt:variant>
      <vt:variant>
        <vt:i4>1966138</vt:i4>
      </vt:variant>
      <vt:variant>
        <vt:i4>35</vt:i4>
      </vt:variant>
      <vt:variant>
        <vt:i4>0</vt:i4>
      </vt:variant>
      <vt:variant>
        <vt:i4>5</vt:i4>
      </vt:variant>
      <vt:variant>
        <vt:lpwstr/>
      </vt:variant>
      <vt:variant>
        <vt:lpwstr>_Toc188968501</vt:lpwstr>
      </vt:variant>
      <vt:variant>
        <vt:i4>1966138</vt:i4>
      </vt:variant>
      <vt:variant>
        <vt:i4>29</vt:i4>
      </vt:variant>
      <vt:variant>
        <vt:i4>0</vt:i4>
      </vt:variant>
      <vt:variant>
        <vt:i4>5</vt:i4>
      </vt:variant>
      <vt:variant>
        <vt:lpwstr/>
      </vt:variant>
      <vt:variant>
        <vt:lpwstr>_Toc188968500</vt:lpwstr>
      </vt:variant>
      <vt:variant>
        <vt:i4>1507387</vt:i4>
      </vt:variant>
      <vt:variant>
        <vt:i4>23</vt:i4>
      </vt:variant>
      <vt:variant>
        <vt:i4>0</vt:i4>
      </vt:variant>
      <vt:variant>
        <vt:i4>5</vt:i4>
      </vt:variant>
      <vt:variant>
        <vt:lpwstr/>
      </vt:variant>
      <vt:variant>
        <vt:lpwstr>_Toc188968499</vt:lpwstr>
      </vt:variant>
      <vt:variant>
        <vt:i4>1507387</vt:i4>
      </vt:variant>
      <vt:variant>
        <vt:i4>17</vt:i4>
      </vt:variant>
      <vt:variant>
        <vt:i4>0</vt:i4>
      </vt:variant>
      <vt:variant>
        <vt:i4>5</vt:i4>
      </vt:variant>
      <vt:variant>
        <vt:lpwstr/>
      </vt:variant>
      <vt:variant>
        <vt:lpwstr>_Toc188968498</vt:lpwstr>
      </vt:variant>
      <vt:variant>
        <vt:i4>1507387</vt:i4>
      </vt:variant>
      <vt:variant>
        <vt:i4>11</vt:i4>
      </vt:variant>
      <vt:variant>
        <vt:i4>0</vt:i4>
      </vt:variant>
      <vt:variant>
        <vt:i4>5</vt:i4>
      </vt:variant>
      <vt:variant>
        <vt:lpwstr/>
      </vt:variant>
      <vt:variant>
        <vt:lpwstr>_Toc188968497</vt:lpwstr>
      </vt:variant>
      <vt:variant>
        <vt:i4>1507387</vt:i4>
      </vt:variant>
      <vt:variant>
        <vt:i4>5</vt:i4>
      </vt:variant>
      <vt:variant>
        <vt:i4>0</vt:i4>
      </vt:variant>
      <vt:variant>
        <vt:i4>5</vt:i4>
      </vt:variant>
      <vt:variant>
        <vt:lpwstr/>
      </vt:variant>
      <vt:variant>
        <vt:lpwstr>_Toc188968496</vt:lpwstr>
      </vt:variant>
      <vt:variant>
        <vt:i4>6946887</vt:i4>
      </vt:variant>
      <vt:variant>
        <vt:i4>0</vt:i4>
      </vt:variant>
      <vt:variant>
        <vt:i4>0</vt:i4>
      </vt:variant>
      <vt:variant>
        <vt:i4>5</vt:i4>
      </vt:variant>
      <vt:variant>
        <vt:lpwstr>http://www.wipo.int/treaties/en/ip/berne/trtdocs_wo001.html</vt:lpwstr>
      </vt:variant>
      <vt:variant>
        <vt:lpwstr/>
      </vt:variant>
      <vt:variant>
        <vt:i4>7209031</vt:i4>
      </vt:variant>
      <vt:variant>
        <vt:i4>0</vt:i4>
      </vt:variant>
      <vt:variant>
        <vt:i4>0</vt:i4>
      </vt:variant>
      <vt:variant>
        <vt:i4>5</vt:i4>
      </vt:variant>
      <vt:variant>
        <vt:lpwstr>mailto:david.m.grant22.civ@us.navy.mil</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Jonathan</dc:creator>
  <cp:keywords/>
  <dc:description/>
  <cp:lastModifiedBy>jonathan pritchard</cp:lastModifiedBy>
  <cp:revision>6</cp:revision>
  <cp:lastPrinted>2024-10-26T05:17:00Z</cp:lastPrinted>
  <dcterms:created xsi:type="dcterms:W3CDTF">2025-06-02T10:34:00Z</dcterms:created>
  <dcterms:modified xsi:type="dcterms:W3CDTF">2025-06-02T11:44:00Z</dcterms:modified>
</cp:coreProperties>
</file>