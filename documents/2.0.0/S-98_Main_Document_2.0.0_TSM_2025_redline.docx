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3"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4"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5" w:author="jon pritchard" w:date="2025-03-28T14:12:00Z" w16du:dateUtc="2025-03-28T13:12:00Z"/>
                                  <w:rFonts w:ascii="Arial" w:hAnsi="Arial" w:cs="HelveticaNeueLT Std Med"/>
                                  <w:b/>
                                  <w:strike/>
                                  <w:color w:val="00004C"/>
                                  <w:sz w:val="28"/>
                                  <w:szCs w:val="28"/>
                                  <w:lang w:val="en-GB"/>
                                </w:rPr>
                              </w:pPr>
                              <w:del w:id="6"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7" w:author="Jonathan Pritchard" w:date="2025-03-25T05:24:00Z" w16du:dateUtc="2025-03-25T04:24:00Z">
                                <w:del w:id="8"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9" w:author="Jonathan Pritchard" w:date="2025-03-25T05:25:00Z" w16du:dateUtc="2025-03-25T04:25:00Z">
                                <w:del w:id="10"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&#13;&#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&#13;&#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">
                  <v:imagedata r:id="rId11" o:title=""/>
                </v:shape>
                <v:shape id="Afbeelding 6" o:spid="_x0000_s1029" type="#_x0000_t75" style="position:absolute;left:105;top:68001;width:9340;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">
                  <v:imagedata r:id="rId12" o:title=""/>
                </v:shape>
                <v:shape id="Afbeelding 7" o:spid="_x0000_s1030" type="#_x0000_t75" style="position:absolute;left:9459;top:68001;width:927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&#13;&#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&#13;&#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&#13;&#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10101878"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del w:id="11" w:author="Jonathan Pritchard" w:date="2025-03-25T05:25:00Z" w16du:dateUtc="2025-03-25T04:25:00Z">
                          <w:r w:rsidR="008D0C93" w:rsidDel="004A6E2D">
                            <w:rPr>
                              <w:rFonts w:ascii="Arial" w:hAnsi="Arial" w:cs="HelveticaNeueLT Std Med"/>
                              <w:b/>
                              <w:color w:val="00004C"/>
                              <w:sz w:val="28"/>
                              <w:szCs w:val="28"/>
                              <w:lang w:val="en-GB"/>
                            </w:rPr>
                            <w:delText>February</w:delText>
                          </w:r>
                          <w:r w:rsidDel="004A6E2D">
                            <w:rPr>
                              <w:rFonts w:ascii="Arial" w:hAnsi="Arial" w:cs="HelveticaNeueLT Std Med"/>
                              <w:b/>
                              <w:color w:val="00004C"/>
                              <w:sz w:val="28"/>
                              <w:szCs w:val="28"/>
                              <w:lang w:val="en-GB"/>
                            </w:rPr>
                            <w:delText xml:space="preserve"> </w:delText>
                          </w:r>
                        </w:del>
                        <w:ins w:id="12" w:author="Jonathan Pritchard" w:date="2025-03-25T05:25:00Z" w16du:dateUtc="2025-03-25T04:25:00Z">
                          <w:r w:rsidR="004A6E2D">
                            <w:rPr>
                              <w:rFonts w:ascii="Arial" w:hAnsi="Arial" w:cs="HelveticaNeueLT Std Med"/>
                              <w:b/>
                              <w:color w:val="00004C"/>
                              <w:sz w:val="28"/>
                              <w:szCs w:val="28"/>
                              <w:lang w:val="en-GB"/>
                            </w:rPr>
                            <w:t xml:space="preserve">March </w:t>
                          </w:r>
                        </w:ins>
                        <w:r>
                          <w:rPr>
                            <w:rFonts w:ascii="Arial" w:hAnsi="Arial" w:cs="HelveticaNeueLT Std Med"/>
                            <w:b/>
                            <w:color w:val="00004C"/>
                            <w:sz w:val="28"/>
                            <w:szCs w:val="28"/>
                            <w:lang w:val="en-GB"/>
                          </w:rPr>
                          <w:t>2025</w:t>
                        </w:r>
                      </w:p>
                      <w:p w14:paraId="1D697AAD" w14:textId="6618D7EE" w:rsidR="00A539CC" w:rsidRPr="002348F9" w:rsidDel="00C0545F" w:rsidRDefault="00A539CC" w:rsidP="00C26A5A">
                        <w:pPr>
                          <w:pStyle w:val="Basisalinea"/>
                          <w:suppressAutoHyphens/>
                          <w:spacing w:line="240" w:lineRule="auto"/>
                          <w:rPr>
                            <w:del w:id="13" w:author="jon pritchard" w:date="2025-03-28T14:12:00Z" w16du:dateUtc="2025-03-28T13:12:00Z"/>
                            <w:rFonts w:ascii="Arial" w:hAnsi="Arial" w:cs="HelveticaNeueLT Std Med"/>
                            <w:b/>
                            <w:strike/>
                            <w:color w:val="00004C"/>
                            <w:sz w:val="28"/>
                            <w:szCs w:val="28"/>
                            <w:lang w:val="en-GB"/>
                          </w:rPr>
                        </w:pPr>
                        <w:del w:id="14" w:author="jon pritchard" w:date="2025-03-28T14:12:00Z" w16du:dateUtc="2025-03-28T13:12:00Z">
                          <w:r w:rsidRPr="002348F9" w:rsidDel="00C0545F">
                            <w:rPr>
                              <w:rFonts w:ascii="Arial" w:hAnsi="Arial" w:cs="HelveticaNeueLT Std Med"/>
                              <w:b/>
                              <w:strike/>
                              <w:color w:val="00004C"/>
                              <w:sz w:val="28"/>
                              <w:szCs w:val="28"/>
                              <w:lang w:val="en-GB"/>
                            </w:rPr>
                            <w:delText>[v1.8.0 (draft for operational 2.0.0)]</w:delText>
                          </w:r>
                        </w:del>
                        <w:ins w:id="15" w:author="Jonathan Pritchard" w:date="2025-03-25T05:24:00Z" w16du:dateUtc="2025-03-25T04:24:00Z">
                          <w:del w:id="16" w:author="jon pritchard" w:date="2025-03-28T14:12:00Z" w16du:dateUtc="2025-03-28T13:12:00Z">
                            <w:r w:rsidR="004A6E2D" w:rsidRPr="002348F9" w:rsidDel="00C0545F">
                              <w:rPr>
                                <w:rFonts w:ascii="Arial" w:hAnsi="Arial" w:cs="HelveticaNeueLT Std Med"/>
                                <w:b/>
                                <w:strike/>
                                <w:color w:val="00004C"/>
                                <w:sz w:val="28"/>
                                <w:szCs w:val="28"/>
                                <w:lang w:val="en-GB"/>
                              </w:rPr>
                              <w:delText>9.0 TSM Dra</w:delText>
                            </w:r>
                          </w:del>
                        </w:ins>
                        <w:ins w:id="17" w:author="Jonathan Pritchard" w:date="2025-03-25T05:25:00Z" w16du:dateUtc="2025-03-25T04:25:00Z">
                          <w:del w:id="18" w:author="jon pritchard" w:date="2025-03-28T14:12:00Z" w16du:dateUtc="2025-03-28T13:12:00Z">
                            <w:r w:rsidR="004A6E2D" w:rsidRPr="002348F9" w:rsidDel="00C0545F">
                              <w:rPr>
                                <w:rFonts w:ascii="Arial" w:hAnsi="Arial" w:cs="HelveticaNeueLT Std Med"/>
                                <w:b/>
                                <w:strike/>
                                <w:color w:val="00004C"/>
                                <w:sz w:val="28"/>
                                <w:szCs w:val="28"/>
                                <w:lang w:val="en-GB"/>
                              </w:rPr>
                              <w:delText>ft]</w:delText>
                            </w:r>
                          </w:del>
                        </w:ins>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11" w:name="_Toc194067040" w:displacedByCustomXml="next"/>
    <w:bookmarkStart w:id="12" w:name="_Toc144415652" w:displacedByCustomXml="next"/>
    <w:bookmarkStart w:id="13" w:name="_Toc144421198"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13"/>
          <w:bookmarkEnd w:id="12"/>
          <w:bookmarkEnd w:id="11"/>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proofErr w:type="spellStart"/>
            <w:r w:rsidRPr="00237F07">
              <w:rPr>
                <w:rFonts w:cs="Arial"/>
              </w:rPr>
              <w:t>J.Powell</w:t>
            </w:r>
            <w:proofErr w:type="spellEnd"/>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7B11A24F" w:rsidR="00703BA8" w:rsidRPr="00237F07" w:rsidRDefault="003171AA" w:rsidP="004E61EE">
            <w:pPr>
              <w:spacing w:before="60" w:after="60" w:line="240" w:lineRule="auto"/>
              <w:ind w:left="44" w:hanging="26"/>
              <w:rPr>
                <w:rFonts w:cs="Arial"/>
              </w:rPr>
            </w:pPr>
            <w:r w:rsidRPr="00237F07">
              <w:rPr>
                <w:rFonts w:cs="Arial"/>
              </w:rPr>
              <w:t xml:space="preserve">Added </w:t>
            </w:r>
            <w:bookmarkStart w:id="14" w:name="_Hlk178940581"/>
            <w:del w:id="15" w:author="Jonathan Pritchard" w:date="2025-03-10T07:42:00Z" w16du:dateUtc="2025-03-10T07:42:00Z">
              <w:r w:rsidRPr="00B77A92" w:rsidDel="0056040E">
                <w:rPr>
                  <w:rFonts w:cs="Arial"/>
                </w:rPr>
                <w:delText>MSC.530(106</w:delText>
              </w:r>
              <w:bookmarkEnd w:id="14"/>
              <w:r w:rsidRPr="00B77A92" w:rsidDel="0056040E">
                <w:rPr>
                  <w:rFonts w:cs="Arial"/>
                </w:rPr>
                <w:delText>)</w:delText>
              </w:r>
            </w:del>
            <w:ins w:id="16" w:author="Jonathan Pritchard" w:date="2025-03-10T07:42:00Z" w16du:dateUtc="2025-03-10T07:42:00Z">
              <w:r w:rsidR="0056040E">
                <w:rPr>
                  <w:rFonts w:cs="Arial"/>
                </w:rPr>
                <w:t>MSC.530(106)/</w:t>
              </w:r>
            </w:ins>
            <w:ins w:id="17" w:author="Jonathan Pritchard" w:date="2025-03-10T07:46:00Z" w16du:dateUtc="2025-03-10T07:46:00Z">
              <w:r w:rsidR="0056040E">
                <w:rPr>
                  <w:rFonts w:cs="Arial"/>
                </w:rPr>
                <w:t>Rev</w:t>
              </w:r>
            </w:ins>
            <w:ins w:id="18" w:author="Jonathan Pritchard" w:date="2025-03-10T07:42:00Z" w16du:dateUtc="2025-03-10T07:42:00Z">
              <w:r w:rsidR="0056040E">
                <w:rPr>
                  <w:rFonts w:cs="Arial"/>
                </w:rPr>
                <w:t>.1</w:t>
              </w:r>
            </w:ins>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commentRangeStart w:id="19"/>
            <w:r>
              <w:rPr>
                <w:rFonts w:cs="Arial"/>
              </w:rPr>
              <w:t xml:space="preserve">1.8.0 </w:t>
            </w:r>
            <w:commentRangeEnd w:id="19"/>
            <w:r w:rsidR="00131A93">
              <w:rPr>
                <w:rStyle w:val="CommentReference"/>
              </w:rPr>
              <w:commentReference w:id="19"/>
            </w: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9"/>
          <w:headerReference w:type="default" r:id="rId20"/>
          <w:footerReference w:type="even" r:id="rId21"/>
          <w:footerReference w:type="default" r:id="rId22"/>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20" w:name="_Toc194067041"/>
      <w:bookmarkEnd w:id="0"/>
      <w:bookmarkEnd w:id="1"/>
      <w:bookmarkEnd w:id="2"/>
      <w:r w:rsidRPr="00237F07">
        <w:rPr>
          <w:rFonts w:eastAsia="MS Mincho"/>
        </w:rPr>
        <w:lastRenderedPageBreak/>
        <w:t>Introduction</w:t>
      </w:r>
      <w:bookmarkEnd w:id="20"/>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5DFE804A" w:rsidR="007B452F" w:rsidRDefault="008937C6" w:rsidP="004E61EE">
      <w:pPr>
        <w:spacing w:after="120" w:line="240" w:lineRule="auto"/>
        <w:jc w:val="both"/>
        <w:rPr>
          <w:ins w:id="21" w:author="Jonathan Pritchard" w:date="2025-03-11T14:54:00Z" w16du:dateUtc="2025-03-11T14:54:00Z"/>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del w:id="22" w:author="Jonathan Pritchard" w:date="2025-03-11T16:05:00Z" w16du:dateUtc="2025-03-11T16:05:00Z">
        <w:r w:rsidR="00D748F6" w:rsidRPr="00B812CA" w:rsidDel="007F244A">
          <w:rPr>
            <w:lang w:eastAsia="en-US"/>
          </w:rPr>
          <w:delText>over any improvements, criticisms, questions or comments</w:delText>
        </w:r>
      </w:del>
      <w:ins w:id="23" w:author="Jonathan Pritchard" w:date="2025-03-11T16:05:00Z" w16du:dateUtc="2025-03-11T16:05:00Z">
        <w:r w:rsidR="007F244A">
          <w:rPr>
            <w:lang w:eastAsia="en-US"/>
          </w:rPr>
          <w:t>to provide feedback</w:t>
        </w:r>
      </w:ins>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w:t>
      </w:r>
      <w:del w:id="24" w:author="Jonathan Pritchard" w:date="2025-03-10T08:08:00Z" w16du:dateUtc="2025-03-10T08:08:00Z">
        <w:r w:rsidR="00D748F6" w:rsidRPr="00B812CA" w:rsidDel="004E3071">
          <w:rPr>
            <w:lang w:eastAsia="en-US"/>
          </w:rPr>
          <w:delText>s</w:delText>
        </w:r>
      </w:del>
      <w:r w:rsidR="00D748F6" w:rsidRPr="00B812CA">
        <w:rPr>
          <w:lang w:eastAsia="en-US"/>
        </w:rPr>
        <w:t xml:space="preserve"> can be kept effective and up to date.</w:t>
      </w:r>
    </w:p>
    <w:p w14:paraId="2B1722B4" w14:textId="764F7C16" w:rsidR="00B42BF5" w:rsidRPr="00237F07" w:rsidDel="007763CD" w:rsidRDefault="00B42BF5" w:rsidP="004E61EE">
      <w:pPr>
        <w:spacing w:after="120" w:line="240" w:lineRule="auto"/>
        <w:jc w:val="both"/>
        <w:rPr>
          <w:del w:id="25" w:author="jon pritchard" w:date="2025-03-28T13:46:00Z" w16du:dateUtc="2025-03-28T12:46:00Z"/>
        </w:rPr>
      </w:pPr>
      <w:ins w:id="26" w:author="Jonathan Pritchard" w:date="2025-03-11T14:54:00Z" w16du:dateUtc="2025-03-11T14:54:00Z">
        <w:del w:id="27" w:author="jon pritchard" w:date="2025-03-28T13:46:00Z" w16du:dateUtc="2025-03-28T12:46:00Z">
          <w:r w:rsidRPr="00B42BF5" w:rsidDel="007763CD">
            <w:rPr>
              <w:highlight w:val="yellow"/>
              <w:lang w:eastAsia="en-US"/>
              <w:rPrChange w:id="28" w:author="Jonathan Pritchard" w:date="2025-03-11T14:54:00Z" w16du:dateUtc="2025-03-11T14:54:00Z">
                <w:rPr>
                  <w:lang w:eastAsia="en-US"/>
                </w:rPr>
              </w:rPrChange>
            </w:rPr>
            <w:delText>[Note – Define “Operational”]</w:delText>
          </w:r>
        </w:del>
      </w:ins>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29" w:name="_Toc38829536"/>
      <w:bookmarkStart w:id="30" w:name="_Toc38830039"/>
      <w:bookmarkStart w:id="31" w:name="_Toc38936204"/>
      <w:bookmarkStart w:id="32" w:name="_Toc40990380"/>
      <w:bookmarkStart w:id="33" w:name="_Toc484523815"/>
      <w:bookmarkEnd w:id="29"/>
      <w:bookmarkEnd w:id="30"/>
      <w:bookmarkEnd w:id="31"/>
      <w:bookmarkEnd w:id="32"/>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33"/>
      <w:r>
        <w:t xml:space="preserve"> </w:t>
      </w:r>
      <w:bookmarkStart w:id="34" w:name="_Toc484523816"/>
    </w:p>
    <w:p w14:paraId="0545F5CA" w14:textId="08EA814A"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34"/>
      <w:r w:rsidRPr="00773509">
        <w:t xml:space="preserve"> It is an implementation of the abstract interoperability concepts described in S-100 Part 16.</w:t>
      </w:r>
      <w:r w:rsidR="001D420D">
        <w:t xml:space="preserve"> Part A and B of this specification </w:t>
      </w:r>
      <w:ins w:id="35" w:author="Jonathan Pritchard" w:date="2025-03-11T16:06:00Z" w16du:dateUtc="2025-03-11T16:06:00Z">
        <w:r w:rsidR="007F244A">
          <w:t xml:space="preserve">define </w:t>
        </w:r>
      </w:ins>
      <w:commentRangeStart w:id="36"/>
      <w:del w:id="37" w:author="Jonathan Pritchard" w:date="2025-03-07T16:24:00Z" w16du:dateUtc="2025-03-07T16:24:00Z">
        <w:r w:rsidR="001D420D" w:rsidDel="00FB64A7">
          <w:delText>describe</w:delText>
        </w:r>
        <w:commentRangeEnd w:id="36"/>
        <w:r w:rsidR="00DD4220" w:rsidDel="00FB64A7">
          <w:rPr>
            <w:rStyle w:val="CommentReference"/>
          </w:rPr>
          <w:commentReference w:id="36"/>
        </w:r>
        <w:r w:rsidR="001D420D" w:rsidDel="00FB64A7">
          <w:delText xml:space="preserve"> </w:delText>
        </w:r>
      </w:del>
      <w:ins w:id="38" w:author="Jonathan Pritchard" w:date="2025-03-07T16:24:00Z" w16du:dateUtc="2025-03-07T16:24:00Z">
        <w:r w:rsidR="00FB64A7">
          <w:t>levels 1 and 2 respectively.</w:t>
        </w:r>
      </w:ins>
      <w:del w:id="39" w:author="Jonathan Pritchard" w:date="2025-03-07T16:24:00Z" w16du:dateUtc="2025-03-07T16:24:00Z">
        <w:r w:rsidR="001D420D" w:rsidDel="00FB64A7">
          <w:delText xml:space="preserve">two interoperability levels. </w:delText>
        </w:r>
      </w:del>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40" w:name="_Toc194067042"/>
      <w:r w:rsidRPr="00237F07">
        <w:t>References</w:t>
      </w:r>
      <w:bookmarkEnd w:id="40"/>
    </w:p>
    <w:p w14:paraId="263D91F4" w14:textId="7B06BD9B" w:rsidR="0096295A" w:rsidRDefault="0096295A" w:rsidP="00DB7CFE">
      <w:pPr>
        <w:pStyle w:val="Heading2"/>
      </w:pPr>
      <w:bookmarkStart w:id="41" w:name="_Toc194067043"/>
      <w:r w:rsidRPr="00237F07">
        <w:t>Normative references</w:t>
      </w:r>
      <w:bookmarkEnd w:id="41"/>
    </w:p>
    <w:p w14:paraId="6BD7343C" w14:textId="3530E47E" w:rsidR="00B727EB" w:rsidRPr="00237F07" w:rsidRDefault="00B727EB" w:rsidP="004E61EE">
      <w:pPr>
        <w:spacing w:after="120" w:line="240" w:lineRule="auto"/>
        <w:ind w:left="1418" w:hanging="1418"/>
        <w:jc w:val="both"/>
        <w:rPr>
          <w:lang w:eastAsia="en-GB"/>
        </w:rPr>
      </w:pPr>
      <w:bookmarkStart w:id="42"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42"/>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ins w:id="43" w:author="Jonathan Pritchard" w:date="2025-03-07T16:35:00Z" w16du:dateUtc="2025-03-07T16:35:00Z"/>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75DB64C7" w:rsidR="00B727EB" w:rsidRDefault="00B727EB" w:rsidP="004E61EE">
      <w:pPr>
        <w:spacing w:after="120" w:line="240" w:lineRule="auto"/>
        <w:ind w:left="1418" w:hanging="1418"/>
        <w:jc w:val="both"/>
        <w:rPr>
          <w:lang w:eastAsia="en-GB"/>
        </w:rPr>
      </w:pPr>
      <w:del w:id="44" w:author="Jonathan Pritchard" w:date="2025-03-07T16:35:00Z" w16du:dateUtc="2025-03-07T16:35:00Z">
        <w:r w:rsidRPr="00237F07" w:rsidDel="00C56536">
          <w:rPr>
            <w:lang w:eastAsia="en-GB"/>
          </w:rPr>
          <w:delText>,</w:delText>
        </w:r>
      </w:del>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45"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46A5A8A2" w:rsidR="0081373B" w:rsidRPr="00237F07" w:rsidRDefault="0081373B" w:rsidP="0081373B">
      <w:pPr>
        <w:spacing w:after="120" w:line="240" w:lineRule="auto"/>
        <w:ind w:left="1418" w:hanging="1418"/>
        <w:jc w:val="both"/>
        <w:rPr>
          <w:lang w:eastAsia="en-GB"/>
        </w:rPr>
      </w:pPr>
      <w:del w:id="46" w:author="Jonathan Pritchard" w:date="2025-03-10T07:42:00Z" w16du:dateUtc="2025-03-10T07:42:00Z">
        <w:r w:rsidRPr="00237F07" w:rsidDel="0056040E">
          <w:rPr>
            <w:lang w:eastAsia="en-GB"/>
          </w:rPr>
          <w:delText>MSC.530(106)</w:delText>
        </w:r>
      </w:del>
      <w:ins w:id="47" w:author="Jonathan Pritchard" w:date="2025-03-10T07:42:00Z" w16du:dateUtc="2025-03-10T07:42:00Z">
        <w:r w:rsidR="0056040E">
          <w:rPr>
            <w:lang w:eastAsia="en-GB"/>
          </w:rPr>
          <w:t>MSC.530(106)/</w:t>
        </w:r>
      </w:ins>
      <w:ins w:id="48" w:author="Jonathan Pritchard" w:date="2025-03-10T07:39:00Z" w16du:dateUtc="2025-03-10T07:39:00Z">
        <w:r w:rsidR="008D6C94">
          <w:rPr>
            <w:lang w:eastAsia="en-GB"/>
          </w:rPr>
          <w:t>Rev. 1</w:t>
        </w:r>
      </w:ins>
      <w:r w:rsidRPr="00237F07">
        <w:rPr>
          <w:lang w:eastAsia="en-GB"/>
        </w:rPr>
        <w:tab/>
        <w:t xml:space="preserve">Performance Standards for Electronic Chart Display and  Information Systems (ECDIS), Resolution </w:t>
      </w:r>
      <w:del w:id="49" w:author="Jonathan Pritchard" w:date="2025-03-10T07:40:00Z" w16du:dateUtc="2025-03-10T07:40:00Z">
        <w:r w:rsidRPr="00237F07" w:rsidDel="008D6C94">
          <w:rPr>
            <w:lang w:eastAsia="en-GB"/>
          </w:rPr>
          <w:delText>MSC.530(106)</w:delText>
        </w:r>
      </w:del>
      <w:ins w:id="50" w:author="Jonathan Pritchard" w:date="2025-03-10T07:42:00Z" w16du:dateUtc="2025-03-10T07:42:00Z">
        <w:r w:rsidR="0056040E">
          <w:rPr>
            <w:lang w:eastAsia="en-GB"/>
          </w:rPr>
          <w:t>MSC.530(106</w:t>
        </w:r>
      </w:ins>
      <w:ins w:id="51" w:author="Jonathan Pritchard" w:date="2025-03-10T07:48:00Z" w16du:dateUtc="2025-03-10T07:48:00Z">
        <w:r w:rsidR="0056040E">
          <w:rPr>
            <w:lang w:eastAsia="en-GB"/>
          </w:rPr>
          <w:t>)/</w:t>
        </w:r>
      </w:ins>
      <w:ins w:id="52" w:author="Jonathan Pritchard" w:date="2025-03-10T07:41:00Z" w16du:dateUtc="2025-03-10T07:41:00Z">
        <w:r w:rsidR="008D6C94">
          <w:rPr>
            <w:lang w:eastAsia="en-GB"/>
          </w:rPr>
          <w:t>Rev</w:t>
        </w:r>
      </w:ins>
      <w:ins w:id="53" w:author="Jonathan Pritchard" w:date="2025-03-10T07:40:00Z" w16du:dateUtc="2025-03-10T07:40:00Z">
        <w:r w:rsidR="008D6C94">
          <w:rPr>
            <w:lang w:eastAsia="en-GB"/>
          </w:rPr>
          <w:t>.1</w:t>
        </w:r>
      </w:ins>
      <w:r w:rsidRPr="00237F07">
        <w:rPr>
          <w:lang w:eastAsia="en-GB"/>
        </w:rPr>
        <w:t xml:space="preserve">, </w:t>
      </w:r>
      <w:del w:id="54" w:author="Jonathan Pritchard" w:date="2025-03-10T08:09:00Z" w16du:dateUtc="2025-03-10T08:09:00Z">
        <w:r w:rsidRPr="00237F07" w:rsidDel="004E3071">
          <w:rPr>
            <w:lang w:eastAsia="en-GB"/>
          </w:rPr>
          <w:delText>2022</w:delText>
        </w:r>
      </w:del>
      <w:ins w:id="55" w:author="Jonathan Pritchard" w:date="2025-03-10T08:09:00Z" w16du:dateUtc="2025-03-10T08:09:00Z">
        <w:r w:rsidR="004E3071">
          <w:rPr>
            <w:lang w:eastAsia="en-GB"/>
          </w:rPr>
          <w:t>2024</w:t>
        </w:r>
      </w:ins>
      <w:r w:rsidRPr="00237F07">
        <w:rPr>
          <w:lang w:eastAsia="en-GB"/>
        </w:rPr>
        <w:t>.</w:t>
      </w:r>
    </w:p>
    <w:p w14:paraId="359AED2C" w14:textId="4ED48F7D" w:rsidR="003B43E6" w:rsidRPr="00840978" w:rsidDel="007763CD" w:rsidRDefault="003B43E6" w:rsidP="004E61EE">
      <w:pPr>
        <w:spacing w:after="120" w:line="240" w:lineRule="auto"/>
        <w:ind w:left="1418" w:hanging="1418"/>
        <w:jc w:val="both"/>
        <w:rPr>
          <w:del w:id="56" w:author="jon pritchard" w:date="2025-03-28T13:46:00Z" w16du:dateUtc="2025-03-28T12:46:00Z"/>
          <w:strike/>
          <w:lang w:eastAsia="en-GB"/>
          <w:rPrChange w:id="57" w:author="Jonathan Pritchard" w:date="2025-03-10T08:21:00Z" w16du:dateUtc="2025-03-10T08:21:00Z">
            <w:rPr>
              <w:del w:id="58" w:author="jon pritchard" w:date="2025-03-28T13:46:00Z" w16du:dateUtc="2025-03-28T12:46:00Z"/>
              <w:lang w:eastAsia="en-GB"/>
            </w:rPr>
          </w:rPrChange>
        </w:rPr>
      </w:pPr>
      <w:del w:id="59" w:author="jon pritchard" w:date="2025-03-28T13:46:00Z" w16du:dateUtc="2025-03-28T12:46:00Z">
        <w:r w:rsidRPr="00840978" w:rsidDel="007763CD">
          <w:rPr>
            <w:strike/>
            <w:lang w:eastAsia="en-GB"/>
            <w:rPrChange w:id="60" w:author="Jonathan Pritchard" w:date="2025-03-10T08:21:00Z" w16du:dateUtc="2025-03-10T08:21:00Z">
              <w:rPr>
                <w:lang w:eastAsia="en-GB"/>
              </w:rPr>
            </w:rPrChange>
          </w:rPr>
          <w:delText>MSC.1593</w:delText>
        </w:r>
        <w:r w:rsidRPr="00840978" w:rsidDel="007763CD">
          <w:rPr>
            <w:strike/>
            <w:lang w:eastAsia="en-GB"/>
            <w:rPrChange w:id="61" w:author="Jonathan Pritchard" w:date="2025-03-10T08:21:00Z" w16du:dateUtc="2025-03-10T08:21:00Z">
              <w:rPr>
                <w:lang w:eastAsia="en-GB"/>
              </w:rPr>
            </w:rPrChange>
          </w:rPr>
          <w:tab/>
        </w:r>
        <w:r w:rsidRPr="00840978" w:rsidDel="007763CD">
          <w:rPr>
            <w:i/>
            <w:strike/>
            <w:lang w:eastAsia="en-GB"/>
            <w:rPrChange w:id="62" w:author="Jonathan Pritchard" w:date="2025-03-10T08:21:00Z" w16du:dateUtc="2025-03-10T08:21:00Z">
              <w:rPr>
                <w:i/>
                <w:lang w:eastAsia="en-GB"/>
              </w:rPr>
            </w:rPrChange>
          </w:rPr>
          <w:delText>Interim Guidelines for the Harmonized Display of Navigation Information Received via Communication Equipment</w:delText>
        </w:r>
        <w:r w:rsidRPr="00840978" w:rsidDel="007763CD">
          <w:rPr>
            <w:strike/>
            <w:lang w:eastAsia="en-GB"/>
            <w:rPrChange w:id="63" w:author="Jonathan Pritchard" w:date="2025-03-10T08:21:00Z" w16du:dateUtc="2025-03-10T08:21:00Z">
              <w:rPr>
                <w:lang w:eastAsia="en-GB"/>
              </w:rPr>
            </w:rPrChange>
          </w:rPr>
          <w:delText>, IMO MSC.1/Circ.1593, 2018.</w:delText>
        </w:r>
      </w:del>
    </w:p>
    <w:p w14:paraId="47AC3C87" w14:textId="086839CA" w:rsidR="003B43E6" w:rsidRPr="00237F07" w:rsidRDefault="00357C86" w:rsidP="004E61EE">
      <w:pPr>
        <w:spacing w:after="120" w:line="240" w:lineRule="auto"/>
        <w:ind w:left="1418" w:hanging="1418"/>
        <w:jc w:val="both"/>
        <w:rPr>
          <w:lang w:eastAsia="en-GB"/>
        </w:rPr>
      </w:pPr>
      <w:r w:rsidRPr="00237F07">
        <w:rPr>
          <w:lang w:eastAsia="en-GB"/>
        </w:rPr>
        <w:t>MSC.1/</w:t>
      </w:r>
      <w:del w:id="64" w:author="Jonathan Pritchard" w:date="2025-03-07T16:36:00Z" w16du:dateUtc="2025-03-07T16:36:00Z">
        <w:r w:rsidRPr="00237F07" w:rsidDel="00C56536">
          <w:rPr>
            <w:lang w:eastAsia="en-GB"/>
          </w:rPr>
          <w:delText>CIRC</w:delText>
        </w:r>
      </w:del>
      <w:ins w:id="65" w:author="Jonathan Pritchard" w:date="2025-03-07T16:36:00Z" w16du:dateUtc="2025-03-07T16:36:00Z">
        <w:r w:rsidR="00C56536">
          <w:rPr>
            <w:lang w:eastAsia="en-GB"/>
          </w:rPr>
          <w:t>Circ</w:t>
        </w:r>
      </w:ins>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w:t>
      </w:r>
      <w:proofErr w:type="spellStart"/>
      <w:r w:rsidR="003B43E6" w:rsidRPr="00237F07">
        <w:rPr>
          <w:lang w:eastAsia="en-GB"/>
        </w:rPr>
        <w:t>Circ</w:t>
      </w:r>
      <w:proofErr w:type="spellEnd"/>
      <w:r w:rsidR="003B43E6" w:rsidRPr="00237F07">
        <w:rPr>
          <w:lang w:eastAsia="en-GB"/>
        </w:rPr>
        <w:t xml:space="preserve">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66" w:name="_Toc194067044"/>
      <w:bookmarkEnd w:id="45"/>
      <w:r w:rsidRPr="00237F07">
        <w:rPr>
          <w:lang w:eastAsia="en-GB"/>
        </w:rPr>
        <w:t>Informative references</w:t>
      </w:r>
      <w:bookmarkEnd w:id="66"/>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67" w:name="_Toc194067045"/>
      <w:r w:rsidRPr="00237F07">
        <w:rPr>
          <w:lang w:eastAsia="en-GB"/>
        </w:rPr>
        <w:t>Abbreviations and Notation</w:t>
      </w:r>
      <w:bookmarkEnd w:id="67"/>
    </w:p>
    <w:p w14:paraId="672C963E" w14:textId="6BCD1D62" w:rsidR="003E7D16" w:rsidRPr="00237F07" w:rsidRDefault="003E7D16" w:rsidP="00DB7CFE">
      <w:pPr>
        <w:pStyle w:val="Heading2"/>
        <w:rPr>
          <w:lang w:eastAsia="en-GB"/>
        </w:rPr>
      </w:pPr>
      <w:bookmarkStart w:id="68" w:name="_Toc99104495"/>
      <w:bookmarkStart w:id="69" w:name="_Toc99104948"/>
      <w:bookmarkStart w:id="70" w:name="_Toc194067046"/>
      <w:bookmarkEnd w:id="68"/>
      <w:bookmarkEnd w:id="69"/>
      <w:r w:rsidRPr="00237F07">
        <w:rPr>
          <w:lang w:eastAsia="en-GB"/>
        </w:rPr>
        <w:t>Abbreviations</w:t>
      </w:r>
      <w:bookmarkEnd w:id="70"/>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62010A5F" w:rsidR="00425B5E" w:rsidRPr="00237F07" w:rsidRDefault="00425B5E" w:rsidP="004E61EE">
      <w:pPr>
        <w:spacing w:after="120" w:line="240" w:lineRule="auto"/>
        <w:rPr>
          <w:lang w:eastAsia="en-GB"/>
        </w:rPr>
      </w:pPr>
      <w:r w:rsidRPr="00425B5E">
        <w:rPr>
          <w:lang w:eastAsia="en-GB"/>
        </w:rPr>
        <w:t>SECOM</w:t>
      </w:r>
      <w:del w:id="71" w:author="Jonathan Pritchard" w:date="2025-03-07T16:37:00Z" w16du:dateUtc="2025-03-07T16:37:00Z">
        <w:r w:rsidRPr="00425B5E" w:rsidDel="00C56536">
          <w:rPr>
            <w:lang w:eastAsia="en-GB"/>
          </w:rPr>
          <w:delText>:</w:delText>
        </w:r>
      </w:del>
      <w:r w:rsidRPr="00425B5E">
        <w:rPr>
          <w:lang w:eastAsia="en-GB"/>
        </w:rPr>
        <w:t xml:space="preserve">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proofErr w:type="spellStart"/>
      <w:r w:rsidR="004C74B2">
        <w:rPr>
          <w:lang w:eastAsia="en-GB"/>
        </w:rPr>
        <w:t>e</w:t>
      </w:r>
      <w:r w:rsidR="00815769" w:rsidRPr="00237F07">
        <w:rPr>
          <w:lang w:eastAsia="en-GB"/>
        </w:rPr>
        <w:t>Xtensible</w:t>
      </w:r>
      <w:proofErr w:type="spellEnd"/>
      <w:r w:rsidR="00815769" w:rsidRPr="00237F07">
        <w:rPr>
          <w:lang w:eastAsia="en-GB"/>
        </w:rPr>
        <w:t xml:space="preserv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proofErr w:type="spellStart"/>
      <w:r w:rsidR="004C74B2">
        <w:rPr>
          <w:lang w:eastAsia="en-GB"/>
        </w:rPr>
        <w:t>e</w:t>
      </w:r>
      <w:r w:rsidRPr="00237F07">
        <w:rPr>
          <w:lang w:eastAsia="en-GB"/>
        </w:rPr>
        <w:t>Xtensible</w:t>
      </w:r>
      <w:proofErr w:type="spellEnd"/>
      <w:r w:rsidRPr="00237F07">
        <w:rPr>
          <w:lang w:eastAsia="en-GB"/>
        </w:rPr>
        <w:t xml:space="preserv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72" w:name="_Toc194067047"/>
      <w:r w:rsidRPr="00237F07">
        <w:rPr>
          <w:lang w:eastAsia="en-GB"/>
        </w:rPr>
        <w:t>Notation</w:t>
      </w:r>
      <w:bookmarkEnd w:id="72"/>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w:t>
      </w:r>
      <w:proofErr w:type="spellStart"/>
      <w:r w:rsidRPr="00237F07">
        <w:rPr>
          <w:lang w:eastAsia="en-GB"/>
        </w:rPr>
        <w:t>LandArea</w:t>
      </w:r>
      <w:proofErr w:type="spellEnd"/>
      <w:r w:rsidRPr="00237F07">
        <w:rPr>
          <w:lang w:eastAsia="en-GB"/>
        </w:rPr>
        <w:t>”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73" w:name="_Hlk87453078"/>
      <w:r w:rsidRPr="00237F07">
        <w:rPr>
          <w:lang w:eastAsia="en-GB"/>
        </w:rPr>
        <w:t>Attributes are referenced by their names in camel-case with initial letters in lower case, or space-separated names in all lower case (“</w:t>
      </w:r>
      <w:proofErr w:type="spellStart"/>
      <w:r w:rsidRPr="00237F07">
        <w:rPr>
          <w:lang w:eastAsia="en-GB"/>
        </w:rPr>
        <w:t>visuallyConspicuous</w:t>
      </w:r>
      <w:proofErr w:type="spellEnd"/>
      <w:r w:rsidRPr="00237F07">
        <w:rPr>
          <w:lang w:eastAsia="en-GB"/>
        </w:rPr>
        <w:t>” or “visually conspicuous”).</w:t>
      </w:r>
      <w:bookmarkEnd w:id="73"/>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23"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74"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74"/>
    </w:p>
    <w:p w14:paraId="2FE3184A" w14:textId="77833025" w:rsidR="00AD2F07" w:rsidRDefault="00B6123E" w:rsidP="00F2390C">
      <w:pPr>
        <w:jc w:val="both"/>
        <w:rPr>
          <w:ins w:id="75" w:author="Jonathan Pritchard" w:date="2025-03-11T14:52:00Z" w16du:dateUtc="2025-03-11T14:52:00Z"/>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commentRangeStart w:id="76"/>
      <w:r w:rsidR="00237F07" w:rsidRPr="007F244A">
        <w:rPr>
          <w:strike/>
          <w:lang w:eastAsia="en-GB"/>
          <w:rPrChange w:id="77" w:author="Jonathan Pritchard" w:date="2025-03-11T16:07:00Z" w16du:dateUtc="2025-03-11T16:07:00Z">
            <w:rPr>
              <w:lang w:eastAsia="en-GB"/>
            </w:rPr>
          </w:rPrChange>
        </w:rPr>
        <w:t>some</w:t>
      </w:r>
      <w:r w:rsidR="00AD2F07" w:rsidRPr="00237F07">
        <w:rPr>
          <w:lang w:eastAsia="en-GB"/>
        </w:rPr>
        <w:t xml:space="preserve"> </w:t>
      </w:r>
      <w:commentRangeEnd w:id="76"/>
      <w:r w:rsidR="0097690D">
        <w:rPr>
          <w:rStyle w:val="CommentReference"/>
        </w:rPr>
        <w:commentReference w:id="76"/>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Default="00B42BF5" w:rsidP="00F2390C">
      <w:pPr>
        <w:jc w:val="both"/>
        <w:rPr>
          <w:ins w:id="78" w:author="jon pritchard" w:date="2025-03-31T23:03:00Z" w16du:dateUtc="2025-03-31T22:03:00Z"/>
          <w:lang w:eastAsia="en-GB"/>
        </w:rPr>
      </w:pPr>
      <w:ins w:id="79" w:author="Jonathan Pritchard" w:date="2025-03-11T14:52:00Z" w16du:dateUtc="2025-03-11T14:52:00Z">
        <w:r>
          <w:rPr>
            <w:lang w:eastAsia="en-GB"/>
          </w:rPr>
          <w:t xml:space="preserve">Non-mandatory requirements </w:t>
        </w:r>
      </w:ins>
      <w:ins w:id="80" w:author="Jonathan Pritchard" w:date="2025-03-11T14:53:00Z" w16du:dateUtc="2025-03-11T14:53:00Z">
        <w:r>
          <w:rPr>
            <w:lang w:eastAsia="en-GB"/>
          </w:rPr>
          <w:t>or recommendations to implementers are indicated using word “shall” or “should”.</w:t>
        </w:r>
      </w:ins>
    </w:p>
    <w:p w14:paraId="5894818B" w14:textId="71F630AF" w:rsidR="00B76036" w:rsidRPr="00237F07" w:rsidRDefault="00B76036" w:rsidP="00F2390C">
      <w:pPr>
        <w:jc w:val="both"/>
        <w:rPr>
          <w:lang w:eastAsia="en-GB"/>
        </w:rPr>
      </w:pPr>
      <w:ins w:id="81" w:author="jon pritchard" w:date="2025-03-31T23:03:00Z" w16du:dateUtc="2025-03-31T22:03:00Z">
        <w:r>
          <w:rPr>
            <w:lang w:eastAsia="en-GB"/>
          </w:rPr>
          <w:t>The word “may”</w:t>
        </w:r>
        <w:r w:rsidRPr="00F11896">
          <w:rPr>
            <w:lang w:eastAsia="en-GB"/>
          </w:rPr>
          <w:t xml:space="preserve"> expresses a permissible practice for action. It does not express a requirement.</w:t>
        </w:r>
      </w:ins>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ins w:id="82" w:author="Jonathan Pritchard" w:date="2025-03-11T16:34:00Z" w16du:dateUtc="2025-03-11T16:34:00Z">
        <w:r w:rsidR="004B1F0F">
          <w:rPr>
            <w:lang w:eastAsia="en-GB"/>
          </w:rPr>
          <w:t xml:space="preserve"> and S-</w:t>
        </w:r>
      </w:ins>
      <w:ins w:id="83" w:author="Jonathan Pritchard" w:date="2025-03-11T16:35:00Z" w16du:dateUtc="2025-03-11T16:35:00Z">
        <w:r w:rsidR="004B1F0F">
          <w:rPr>
            <w:lang w:eastAsia="en-GB"/>
          </w:rPr>
          <w:t>98</w:t>
        </w:r>
      </w:ins>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84" w:name="_Toc40990386"/>
      <w:bookmarkStart w:id="85" w:name="_Toc40990387"/>
      <w:bookmarkStart w:id="86" w:name="_Toc40990388"/>
      <w:bookmarkStart w:id="87" w:name="_Toc40990389"/>
      <w:bookmarkStart w:id="88" w:name="_Toc40990390"/>
      <w:bookmarkStart w:id="89" w:name="_Toc40990391"/>
      <w:bookmarkStart w:id="90" w:name="_Toc40990392"/>
      <w:bookmarkStart w:id="91" w:name="_Toc40990393"/>
      <w:bookmarkStart w:id="92" w:name="_Toc40990394"/>
      <w:bookmarkStart w:id="93" w:name="_Toc40990395"/>
      <w:bookmarkStart w:id="94" w:name="_Toc40990396"/>
      <w:bookmarkStart w:id="95" w:name="_Toc40990397"/>
      <w:bookmarkStart w:id="96" w:name="_Toc40990398"/>
      <w:bookmarkStart w:id="97" w:name="_Toc40990399"/>
      <w:bookmarkStart w:id="98" w:name="_Toc40990400"/>
      <w:bookmarkStart w:id="99" w:name="_Toc40990401"/>
      <w:bookmarkStart w:id="100" w:name="_Toc38829544"/>
      <w:bookmarkStart w:id="101" w:name="_Toc38830047"/>
      <w:bookmarkStart w:id="102" w:name="_Toc19406704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102"/>
      <w:r w:rsidR="00411D24" w:rsidRPr="00B812CA">
        <w:t xml:space="preserve"> </w:t>
      </w:r>
    </w:p>
    <w:p w14:paraId="72A69B43" w14:textId="29666087" w:rsidR="00826285" w:rsidRPr="00237F07" w:rsidRDefault="00826285" w:rsidP="00DB7CFE">
      <w:pPr>
        <w:pStyle w:val="Heading2"/>
      </w:pPr>
      <w:bookmarkStart w:id="103" w:name="_Toc194067050"/>
      <w:r w:rsidRPr="00237F07">
        <w:t>The concepts of ENC</w:t>
      </w:r>
      <w:r w:rsidR="00C64C79" w:rsidRPr="00237F07">
        <w:t>, ENDS and System Database</w:t>
      </w:r>
      <w:bookmarkEnd w:id="103"/>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131354A4" w:rsidR="00826285" w:rsidRPr="00237F07" w:rsidRDefault="00826285" w:rsidP="00AA0332">
      <w:pPr>
        <w:spacing w:after="120" w:line="240" w:lineRule="auto"/>
        <w:jc w:val="both"/>
      </w:pPr>
      <w:r w:rsidRPr="00237F07">
        <w:t xml:space="preserve">IMO </w:t>
      </w:r>
      <w:del w:id="104" w:author="Jonathan Pritchard" w:date="2025-03-10T07:42:00Z" w16du:dateUtc="2025-03-10T07:42:00Z">
        <w:r w:rsidRPr="00237F07" w:rsidDel="0056040E">
          <w:delText>MSC.</w:delText>
        </w:r>
        <w:r w:rsidR="002514B8" w:rsidRPr="00237F07" w:rsidDel="0056040E">
          <w:delText>530(106)</w:delText>
        </w:r>
      </w:del>
      <w:ins w:id="105" w:author="Jonathan Pritchard" w:date="2025-03-10T07:42:00Z" w16du:dateUtc="2025-03-10T07:42:00Z">
        <w:r w:rsidR="0056040E">
          <w:t>MSC.530(106)/</w:t>
        </w:r>
      </w:ins>
      <w:ins w:id="106" w:author="Jonathan Pritchard" w:date="2025-03-10T07:48:00Z" w16du:dateUtc="2025-03-10T07:48:00Z">
        <w:r w:rsidR="0056040E">
          <w:t>Rev</w:t>
        </w:r>
      </w:ins>
      <w:ins w:id="107" w:author="Jonathan Pritchard" w:date="2025-03-10T07:42:00Z" w16du:dateUtc="2025-03-10T07:42:00Z">
        <w:r w:rsidR="0056040E">
          <w:t>.1</w:t>
        </w:r>
      </w:ins>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108"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108"/>
      <w:r w:rsidR="0007117E" w:rsidRPr="00237F07">
        <w:rPr>
          <w:i w:val="0"/>
          <w:iCs w:val="0"/>
        </w:rPr>
        <w:t>.</w:t>
      </w:r>
    </w:p>
    <w:p w14:paraId="11B34173" w14:textId="77777777" w:rsidR="00826285" w:rsidRPr="00237F07" w:rsidRDefault="00826285" w:rsidP="00DB7CFE">
      <w:pPr>
        <w:pStyle w:val="Heading2"/>
      </w:pPr>
      <w:bookmarkStart w:id="109" w:name="_Ref98329076"/>
      <w:bookmarkStart w:id="110" w:name="_Ref98339151"/>
      <w:bookmarkStart w:id="111" w:name="_Ref98339270"/>
      <w:bookmarkStart w:id="112" w:name="_Toc194067051"/>
      <w:r w:rsidRPr="00237F07">
        <w:t>ECDIS concept, limitations, and challenges</w:t>
      </w:r>
      <w:bookmarkEnd w:id="109"/>
      <w:bookmarkEnd w:id="110"/>
      <w:bookmarkEnd w:id="111"/>
      <w:bookmarkEnd w:id="112"/>
    </w:p>
    <w:p w14:paraId="2C9C6850" w14:textId="18DF4985" w:rsidR="0053774B" w:rsidRPr="00237F07" w:rsidRDefault="0053774B" w:rsidP="00AA0332">
      <w:pPr>
        <w:spacing w:after="120" w:line="240" w:lineRule="auto"/>
        <w:jc w:val="both"/>
      </w:pPr>
      <w:r w:rsidRPr="00237F07">
        <w:t>IMO MSC 530(106)</w:t>
      </w:r>
      <w:ins w:id="113" w:author="Jonathan Pritchard" w:date="2025-03-10T08:21:00Z" w16du:dateUtc="2025-03-10T08:21:00Z">
        <w:r w:rsidR="00840978">
          <w:t>/Rev.1</w:t>
        </w:r>
      </w:ins>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lastRenderedPageBreak/>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ins w:id="114" w:author="Jonathan Pritchard" w:date="2025-03-10T08:30:00Z" w16du:dateUtc="2025-03-10T08:30:00Z">
        <w:r w:rsidR="00867548">
          <w:t>s</w:t>
        </w:r>
      </w:ins>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700610AC"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del w:id="115" w:author="jon pritchard" w:date="2025-03-28T13:33:00Z" w16du:dateUtc="2025-03-28T12:33:00Z">
        <w:r w:rsidRPr="00237F07" w:rsidDel="00CF6F82">
          <w:delText>non-HO</w:delText>
        </w:r>
      </w:del>
      <w:proofErr w:type="spellStart"/>
      <w:ins w:id="116" w:author="jon pritchard" w:date="2025-03-28T13:33:00Z" w16du:dateUtc="2025-03-28T12:33:00Z">
        <w:r w:rsidR="00CF6F82">
          <w:t>non official</w:t>
        </w:r>
      </w:ins>
      <w:proofErr w:type="spellEnd"/>
      <w:r w:rsidRPr="00237F07">
        <w:t xml:space="preserve"> chart data, etc.) are applied to features by the display plane and drawing order assignments in individual portrayal catalogues. The drawing order may be modified if interoperability is activated.</w:t>
      </w:r>
    </w:p>
    <w:p w14:paraId="06C37A76" w14:textId="659FF08C" w:rsidR="00F14ED1" w:rsidRPr="00867548" w:rsidDel="008C35BD" w:rsidRDefault="00A355E2" w:rsidP="00AE2737">
      <w:pPr>
        <w:pStyle w:val="ListParagraph"/>
        <w:numPr>
          <w:ilvl w:val="0"/>
          <w:numId w:val="37"/>
        </w:numPr>
        <w:spacing w:after="120" w:line="240" w:lineRule="auto"/>
        <w:jc w:val="both"/>
        <w:rPr>
          <w:del w:id="117" w:author="jon pritchard" w:date="2025-03-28T14:33:00Z" w16du:dateUtc="2025-03-28T13:33:00Z"/>
          <w:strike/>
          <w:rPrChange w:id="118" w:author="Jonathan Pritchard" w:date="2025-03-10T08:30:00Z" w16du:dateUtc="2025-03-10T08:30:00Z">
            <w:rPr>
              <w:del w:id="119" w:author="jon pritchard" w:date="2025-03-28T14:33:00Z" w16du:dateUtc="2025-03-28T13:33:00Z"/>
            </w:rPr>
          </w:rPrChange>
        </w:rPr>
      </w:pPr>
      <w:del w:id="120" w:author="jon pritchard" w:date="2025-03-28T14:33:00Z" w16du:dateUtc="2025-03-28T13:33:00Z">
        <w:r w:rsidRPr="00867548" w:rsidDel="008C35BD">
          <w:rPr>
            <w:strike/>
            <w:rPrChange w:id="121" w:author="Jonathan Pritchard" w:date="2025-03-10T08:30:00Z" w16du:dateUtc="2025-03-10T08:30:00Z">
              <w:rPr/>
            </w:rPrChange>
          </w:rPr>
          <w:delText>For definition of ‘single operator action’ and ‘simple operator action’, see IMO MSC.252(83)</w:delText>
        </w:r>
        <w:r w:rsidR="00C05060" w:rsidRPr="00867548" w:rsidDel="008C35BD">
          <w:rPr>
            <w:strike/>
            <w:rPrChange w:id="122" w:author="Jonathan Pritchard" w:date="2025-03-10T08:30:00Z" w16du:dateUtc="2025-03-10T08:30:00Z">
              <w:rPr/>
            </w:rPrChange>
          </w:rPr>
          <w:delText>.</w:delText>
        </w:r>
      </w:del>
    </w:p>
    <w:p w14:paraId="0CB22476" w14:textId="4F2D69D3"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ins w:id="123" w:author="Jonathan Pritchard" w:date="2025-03-10T07:57:00Z" w16du:dateUtc="2025-03-10T07:57:00Z">
        <w:r w:rsidR="00A74A4F">
          <w:t xml:space="preserve"> </w:t>
        </w:r>
      </w:ins>
      <w:ins w:id="124" w:author="Jonathan Pritchard" w:date="2025-03-10T07:56:00Z" w16du:dateUtc="2025-03-10T07:56:00Z">
        <w:r w:rsidR="00A74A4F">
          <w:t xml:space="preserve">Section </w:t>
        </w:r>
      </w:ins>
      <w:r w:rsidR="00776736" w:rsidRPr="00237F07">
        <w:fldChar w:fldCharType="begin"/>
      </w:r>
      <w:r w:rsidR="00776736" w:rsidRPr="00237F07">
        <w:instrText xml:space="preserve"> REF _Ref171161739 \r \h </w:instrText>
      </w:r>
      <w:r w:rsidR="00776736" w:rsidRPr="00237F07">
        <w:fldChar w:fldCharType="separate"/>
      </w:r>
      <w:ins w:id="125" w:author="Jonathan Pritchard" w:date="2025-03-10T07:56:00Z" w16du:dateUtc="2025-03-10T07:56:00Z">
        <w:r w:rsidR="00A74A4F">
          <w:t>18</w:t>
        </w:r>
      </w:ins>
      <w:del w:id="126" w:author="Jonathan Pritchard" w:date="2025-03-10T07:56:00Z" w16du:dateUtc="2025-03-10T07:56:00Z">
        <w:r w:rsidR="000553AC" w:rsidDel="00A74A4F">
          <w:delText>C-21</w:delText>
        </w:r>
      </w:del>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del w:id="127" w:author="Jonathan Pritchard" w:date="2025-03-10T07:57:00Z" w16du:dateUtc="2025-03-10T07:57:00Z">
        <w:r w:rsidRPr="00237F07" w:rsidDel="00A74A4F">
          <w:delText xml:space="preserve">Clause </w:delText>
        </w:r>
      </w:del>
      <w:ins w:id="128" w:author="Jonathan Pritchard" w:date="2025-03-10T07:57:00Z" w16du:dateUtc="2025-03-10T07:57:00Z">
        <w:r w:rsidR="00A74A4F">
          <w:t>Section</w:t>
        </w:r>
        <w:r w:rsidR="00A74A4F" w:rsidRPr="00237F07">
          <w:t xml:space="preserve"> </w:t>
        </w:r>
      </w:ins>
      <w:r w:rsidRPr="00237F07">
        <w:fldChar w:fldCharType="begin"/>
      </w:r>
      <w:r w:rsidRPr="00237F07">
        <w:instrText xml:space="preserve"> REF _Ref45143486 \r \h </w:instrText>
      </w:r>
      <w:r w:rsidR="00AA0332" w:rsidRPr="00237F07">
        <w:instrText xml:space="preserve"> \* MERGEFORMAT </w:instrText>
      </w:r>
      <w:r w:rsidRPr="00237F07">
        <w:fldChar w:fldCharType="separate"/>
      </w:r>
      <w:ins w:id="129" w:author="Jonathan Pritchard" w:date="2025-03-10T07:57:00Z" w16du:dateUtc="2025-03-10T07:57:00Z">
        <w:r w:rsidR="00A74A4F">
          <w:t>18</w:t>
        </w:r>
      </w:ins>
      <w:del w:id="130" w:author="Jonathan Pritchard" w:date="2025-03-10T07:57:00Z" w16du:dateUtc="2025-03-10T07:57:00Z">
        <w:r w:rsidR="000553AC" w:rsidDel="00A74A4F">
          <w:delText>C-21</w:delText>
        </w:r>
      </w:del>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lastRenderedPageBreak/>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131" w:name="_Toc194067052"/>
      <w:r w:rsidRPr="00237F07">
        <w:t>Depth Related Functionality</w:t>
      </w:r>
      <w:bookmarkEnd w:id="131"/>
    </w:p>
    <w:p w14:paraId="24F56AB2" w14:textId="69611392" w:rsidR="003E7E2E" w:rsidRPr="00237F07" w:rsidRDefault="003E7E2E" w:rsidP="00AA0332">
      <w:pPr>
        <w:spacing w:after="120" w:line="240" w:lineRule="auto"/>
        <w:jc w:val="both"/>
        <w:rPr>
          <w:b/>
          <w:bCs/>
        </w:rPr>
      </w:pPr>
      <w:r w:rsidRPr="00237F07">
        <w:t xml:space="preserve">S-100 ECDIS allows </w:t>
      </w:r>
      <w:ins w:id="132" w:author="Jonathan Pritchard" w:date="2025-03-25T05:26:00Z" w16du:dateUtc="2025-03-25T04:26:00Z">
        <w:r w:rsidR="004A6E2D">
          <w:t>w</w:t>
        </w:r>
      </w:ins>
      <w:commentRangeStart w:id="133"/>
      <w:del w:id="134" w:author="Jonathan Pritchard" w:date="2025-03-25T05:26:00Z" w16du:dateUtc="2025-03-25T04:26:00Z">
        <w:r w:rsidRPr="00237F07" w:rsidDel="004A6E2D">
          <w:delText>W</w:delText>
        </w:r>
      </w:del>
      <w:r w:rsidRPr="00237F07">
        <w:t xml:space="preserve">ater </w:t>
      </w:r>
      <w:ins w:id="135" w:author="Jonathan Pritchard" w:date="2025-03-25T05:26:00Z" w16du:dateUtc="2025-03-25T04:26:00Z">
        <w:r w:rsidR="004A6E2D">
          <w:t>l</w:t>
        </w:r>
      </w:ins>
      <w:del w:id="136" w:author="Jonathan Pritchard" w:date="2025-03-25T05:26:00Z" w16du:dateUtc="2025-03-25T04:26:00Z">
        <w:r w:rsidRPr="00237F07" w:rsidDel="004A6E2D">
          <w:delText>L</w:delText>
        </w:r>
      </w:del>
      <w:r w:rsidRPr="00237F07">
        <w:t xml:space="preserve">evels </w:t>
      </w:r>
      <w:commentRangeEnd w:id="133"/>
      <w:r w:rsidR="005F06E1">
        <w:rPr>
          <w:rStyle w:val="CommentReference"/>
        </w:rPr>
        <w:commentReference w:id="133"/>
      </w:r>
      <w:r w:rsidRPr="00237F07">
        <w:t xml:space="preserve">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137" w:name="_Toc194067053"/>
      <w:r w:rsidRPr="00237F07">
        <w:t>I</w:t>
      </w:r>
      <w:r w:rsidR="000F49BE" w:rsidRPr="00237F07">
        <w:t>ntegrated Navigation System (INS)</w:t>
      </w:r>
      <w:r w:rsidR="004C242A" w:rsidRPr="00237F07">
        <w:t xml:space="preserve"> concept, limitations and challenges</w:t>
      </w:r>
      <w:bookmarkEnd w:id="137"/>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6F6C18A5"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ins w:id="138" w:author="Jonathan Pritchard" w:date="2025-03-10T07:57:00Z" w16du:dateUtc="2025-03-10T07:57:00Z">
        <w:r w:rsidR="00A74A4F">
          <w:t>6.1.1</w:t>
        </w:r>
      </w:ins>
      <w:del w:id="139" w:author="Jonathan Pritchard" w:date="2025-03-10T07:57:00Z" w16du:dateUtc="2025-03-10T07:57:00Z">
        <w:r w:rsidR="000553AC" w:rsidDel="00A74A4F">
          <w:delText>C-9.1.1</w:delText>
        </w:r>
      </w:del>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005CDE12"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ins w:id="140" w:author="Jonathan Pritchard" w:date="2025-03-10T07:57:00Z" w16du:dateUtc="2025-03-10T07:57:00Z">
        <w:r w:rsidR="00A74A4F">
          <w:t>4.2</w:t>
        </w:r>
      </w:ins>
      <w:del w:id="141" w:author="Jonathan Pritchard" w:date="2025-03-10T07:57:00Z" w16du:dateUtc="2025-03-10T07:57:00Z">
        <w:r w:rsidR="000553AC" w:rsidDel="00A74A4F">
          <w:delText>C-7.2</w:delText>
        </w:r>
      </w:del>
      <w:r w:rsidR="00222A25" w:rsidRPr="00237F07">
        <w:fldChar w:fldCharType="end"/>
      </w:r>
      <w:r w:rsidR="00630C8C" w:rsidRPr="00237F07">
        <w:t xml:space="preserve"> </w:t>
      </w:r>
      <w:r w:rsidR="00616CF7" w:rsidRPr="00237F07">
        <w:t>apply to the workstation playing the role of an ECDIS.</w:t>
      </w:r>
    </w:p>
    <w:p w14:paraId="20E5D429" w14:textId="3D095222" w:rsidR="00456780" w:rsidRPr="00237F07" w:rsidRDefault="00456780" w:rsidP="00AE2737">
      <w:pPr>
        <w:pStyle w:val="ListParagraph"/>
        <w:numPr>
          <w:ilvl w:val="0"/>
          <w:numId w:val="11"/>
        </w:numPr>
        <w:spacing w:after="120" w:line="240" w:lineRule="auto"/>
        <w:jc w:val="both"/>
      </w:pPr>
      <w:r w:rsidRPr="00237F07">
        <w:t xml:space="preserve">All tasks of an INS </w:t>
      </w:r>
      <w:commentRangeStart w:id="142"/>
      <w:r w:rsidRPr="00237F07">
        <w:t xml:space="preserve">should </w:t>
      </w:r>
      <w:commentRangeEnd w:id="142"/>
      <w:r w:rsidR="007D00EC">
        <w:rPr>
          <w:rStyle w:val="CommentReference"/>
        </w:rPr>
        <w:commentReference w:id="142"/>
      </w:r>
      <w:r w:rsidRPr="00237F07">
        <w:t xml:space="preserve">use the same electronic chart data and other </w:t>
      </w:r>
      <w:r w:rsidR="002C40AA" w:rsidRPr="00237F07">
        <w:t xml:space="preserve">S-100 </w:t>
      </w:r>
      <w:r w:rsidRPr="00237F07">
        <w:t xml:space="preserve">navigational databases such as routes, maps, </w:t>
      </w:r>
      <w:ins w:id="143" w:author="Grant, David M (52400) CIV USN NIWC ATLANTIC VA (USA)" w:date="2025-02-21T12:35:00Z" w16du:dateUtc="2025-02-21T17:35:00Z">
        <w:r w:rsidR="006D077D">
          <w:t xml:space="preserve">and </w:t>
        </w:r>
      </w:ins>
      <w:r w:rsidRPr="00237F07">
        <w:t>tide information.</w:t>
      </w:r>
      <w:del w:id="144" w:author="jon pritchard" w:date="2025-03-28T14:34:00Z" w16du:dateUtc="2025-03-28T13:34:00Z">
        <w:r w:rsidRPr="00237F07" w:rsidDel="008C35BD">
          <w:delText xml:space="preserve"> </w:delText>
        </w:r>
        <w:commentRangeStart w:id="145"/>
        <w:r w:rsidRPr="0082322B" w:rsidDel="008C35BD">
          <w:rPr>
            <w:strike/>
            <w:rPrChange w:id="146" w:author="Jonathan Pritchard" w:date="2025-03-13T16:00:00Z" w16du:dateUtc="2025-03-13T16:00:00Z">
              <w:rPr/>
            </w:rPrChange>
          </w:rPr>
          <w:delText xml:space="preserve">If ENCs are available, they </w:delText>
        </w:r>
        <w:r w:rsidR="00A11D96" w:rsidRPr="0082322B" w:rsidDel="008C35BD">
          <w:rPr>
            <w:strike/>
            <w:rPrChange w:id="147" w:author="Jonathan Pritchard" w:date="2025-03-13T16:00:00Z" w16du:dateUtc="2025-03-13T16:00:00Z">
              <w:rPr/>
            </w:rPrChange>
          </w:rPr>
          <w:delText xml:space="preserve">should </w:delText>
        </w:r>
        <w:r w:rsidRPr="0082322B" w:rsidDel="008C35BD">
          <w:rPr>
            <w:strike/>
            <w:rPrChange w:id="148" w:author="Jonathan Pritchard" w:date="2025-03-13T16:00:00Z" w16du:dateUtc="2025-03-13T16:00:00Z">
              <w:rPr/>
            </w:rPrChange>
          </w:rPr>
          <w:delText xml:space="preserve">be used as </w:delText>
        </w:r>
        <w:r w:rsidR="008555ED" w:rsidRPr="0082322B" w:rsidDel="008C35BD">
          <w:rPr>
            <w:strike/>
            <w:rPrChange w:id="149" w:author="Jonathan Pritchard" w:date="2025-03-13T16:00:00Z" w16du:dateUtc="2025-03-13T16:00:00Z">
              <w:rPr/>
            </w:rPrChange>
          </w:rPr>
          <w:delText>a</w:delText>
        </w:r>
        <w:r w:rsidRPr="0082322B" w:rsidDel="008C35BD">
          <w:rPr>
            <w:strike/>
            <w:rPrChange w:id="150" w:author="Jonathan Pritchard" w:date="2025-03-13T16:00:00Z" w16du:dateUtc="2025-03-13T16:00:00Z">
              <w:rPr/>
            </w:rPrChange>
          </w:rPr>
          <w:delText xml:space="preserve"> common data source for INS</w:delText>
        </w:r>
        <w:r w:rsidRPr="00237F07" w:rsidDel="008C35BD">
          <w:delText>.</w:delText>
        </w:r>
        <w:commentRangeEnd w:id="145"/>
        <w:r w:rsidR="00573FA0" w:rsidDel="008C35BD">
          <w:rPr>
            <w:rStyle w:val="CommentReference"/>
          </w:rPr>
          <w:commentReference w:id="145"/>
        </w:r>
      </w:del>
    </w:p>
    <w:p w14:paraId="328B1A2A" w14:textId="62967620" w:rsidR="00274A00" w:rsidRPr="00237F07" w:rsidRDefault="001B6486" w:rsidP="00AA0332">
      <w:pPr>
        <w:spacing w:after="120" w:line="240" w:lineRule="auto"/>
        <w:jc w:val="both"/>
      </w:pPr>
      <w:r w:rsidRPr="00237F07">
        <w:lastRenderedPageBreak/>
        <w:t xml:space="preserve">IMO Performance </w:t>
      </w:r>
      <w:r w:rsidRPr="007763CD">
        <w:t xml:space="preserve">Standards </w:t>
      </w:r>
      <w:commentRangeStart w:id="151"/>
      <w:del w:id="152" w:author="jon pritchard" w:date="2025-03-28T13:47:00Z" w16du:dateUtc="2025-03-28T12:47:00Z">
        <w:r w:rsidRPr="007763CD" w:rsidDel="007763CD">
          <w:rPr>
            <w:strike/>
            <w:rPrChange w:id="153" w:author="jon pritchard" w:date="2025-03-28T13:47:00Z" w16du:dateUtc="2025-03-28T12:47:00Z">
              <w:rPr/>
            </w:rPrChange>
          </w:rPr>
          <w:delText>(MSC.252(83))</w:delText>
        </w:r>
        <w:r w:rsidRPr="007763CD" w:rsidDel="007763CD">
          <w:delText xml:space="preserve"> </w:delText>
        </w:r>
        <w:commentRangeEnd w:id="151"/>
        <w:r w:rsidR="007D00EC" w:rsidRPr="007763CD" w:rsidDel="007763CD">
          <w:rPr>
            <w:rStyle w:val="CommentReference"/>
          </w:rPr>
          <w:commentReference w:id="151"/>
        </w:r>
      </w:del>
      <w:r w:rsidRPr="007763CD">
        <w:t>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ins w:id="154" w:author="Jonathan Pritchard" w:date="2025-03-10T07:58:00Z" w16du:dateUtc="2025-03-10T07:58:00Z">
        <w:r w:rsidR="00A74A4F">
          <w:t>4.2</w:t>
        </w:r>
      </w:ins>
      <w:del w:id="155" w:author="Jonathan Pritchard" w:date="2025-03-10T07:58:00Z" w16du:dateUtc="2025-03-10T07:58:00Z">
        <w:r w:rsidR="000553AC" w:rsidDel="00A74A4F">
          <w:delText>C-7.2</w:delText>
        </w:r>
      </w:del>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 xml:space="preserve">treatment </w:t>
      </w:r>
      <w:commentRangeStart w:id="156"/>
      <w:r w:rsidR="00C32116" w:rsidRPr="00237F07">
        <w:t xml:space="preserve">should </w:t>
      </w:r>
      <w:commentRangeEnd w:id="156"/>
      <w:r w:rsidR="003F6441">
        <w:rPr>
          <w:rStyle w:val="CommentReference"/>
        </w:rPr>
        <w:commentReference w:id="156"/>
      </w:r>
      <w:r w:rsidR="00C32116" w:rsidRPr="00237F07">
        <w:t>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ins w:id="157" w:author="Jonathan Pritchard" w:date="2025-03-10T08:32:00Z" w16du:dateUtc="2025-03-10T08:32:00Z">
        <w:r w:rsidR="00867548" w:rsidRPr="00237F07">
          <w:t>MSC.1/</w:t>
        </w:r>
      </w:ins>
      <w:r w:rsidR="000A0E8A" w:rsidRPr="00237F07">
        <w:t>Circ.1609.</w:t>
      </w:r>
    </w:p>
    <w:p w14:paraId="51CF5AE2" w14:textId="1E8F48F3" w:rsidR="00B268EF" w:rsidRPr="00237F07" w:rsidRDefault="00793684" w:rsidP="00F2390C">
      <w:pPr>
        <w:pStyle w:val="Heading1"/>
      </w:pPr>
      <w:bookmarkStart w:id="158" w:name="_Toc38936212"/>
      <w:bookmarkStart w:id="159" w:name="_Toc40990404"/>
      <w:bookmarkStart w:id="160" w:name="_Toc41235015"/>
      <w:bookmarkStart w:id="161" w:name="_Toc41235059"/>
      <w:bookmarkStart w:id="162" w:name="_Toc38936213"/>
      <w:bookmarkStart w:id="163" w:name="_Toc40990405"/>
      <w:bookmarkStart w:id="164" w:name="_Toc41235016"/>
      <w:bookmarkStart w:id="165" w:name="_Toc41235060"/>
      <w:bookmarkStart w:id="166" w:name="_Toc194067054"/>
      <w:bookmarkEnd w:id="158"/>
      <w:bookmarkEnd w:id="159"/>
      <w:bookmarkEnd w:id="160"/>
      <w:bookmarkEnd w:id="161"/>
      <w:bookmarkEnd w:id="162"/>
      <w:bookmarkEnd w:id="163"/>
      <w:bookmarkEnd w:id="164"/>
      <w:bookmarkEnd w:id="165"/>
      <w:r w:rsidRPr="00237F07">
        <w:t>User Interface Design</w:t>
      </w:r>
      <w:bookmarkEnd w:id="166"/>
    </w:p>
    <w:p w14:paraId="5681FAC0" w14:textId="00D054DE" w:rsidR="00793684" w:rsidRPr="00237F07" w:rsidRDefault="00793684" w:rsidP="00DB7CFE">
      <w:pPr>
        <w:pStyle w:val="Heading2"/>
      </w:pPr>
      <w:bookmarkStart w:id="167" w:name="_Toc194067055"/>
      <w:r w:rsidRPr="00237F07">
        <w:t>General principles</w:t>
      </w:r>
      <w:bookmarkEnd w:id="167"/>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168" w:name="_Toc47708006"/>
      <w:bookmarkStart w:id="169" w:name="_Ref188951485"/>
      <w:bookmarkStart w:id="170" w:name="_Toc194067056"/>
      <w:bookmarkEnd w:id="168"/>
      <w:r w:rsidRPr="00237F07">
        <w:t>Data</w:t>
      </w:r>
      <w:r w:rsidR="00E12CDB" w:rsidRPr="00237F07">
        <w:t xml:space="preserve"> </w:t>
      </w:r>
      <w:r w:rsidRPr="00237F07">
        <w:t>L</w:t>
      </w:r>
      <w:r w:rsidR="00E12CDB" w:rsidRPr="00237F07">
        <w:t>ayers</w:t>
      </w:r>
      <w:bookmarkEnd w:id="169"/>
      <w:bookmarkEnd w:id="170"/>
    </w:p>
    <w:p w14:paraId="77DB75E3" w14:textId="39CA3488" w:rsidR="00D60E7E" w:rsidRPr="00237F07" w:rsidRDefault="00B55D04" w:rsidP="00DB7CFE">
      <w:pPr>
        <w:pStyle w:val="Heading2"/>
      </w:pPr>
      <w:bookmarkStart w:id="171" w:name="_Toc175130107"/>
      <w:bookmarkStart w:id="172" w:name="_Toc178784314"/>
      <w:bookmarkStart w:id="173" w:name="_Ref45143574"/>
      <w:bookmarkStart w:id="174" w:name="_Toc194067057"/>
      <w:bookmarkEnd w:id="171"/>
      <w:bookmarkEnd w:id="172"/>
      <w:r w:rsidRPr="00237F07">
        <w:t>D</w:t>
      </w:r>
      <w:r w:rsidR="00960834" w:rsidRPr="00237F07">
        <w:t xml:space="preserve">ata </w:t>
      </w:r>
      <w:r w:rsidR="008549AF" w:rsidRPr="00237F07">
        <w:t>products and information layers</w:t>
      </w:r>
      <w:bookmarkEnd w:id="173"/>
      <w:bookmarkEnd w:id="174"/>
    </w:p>
    <w:p w14:paraId="130C22D9" w14:textId="0D0BF85D" w:rsidR="00B55D04" w:rsidRPr="00237F07" w:rsidRDefault="00B55D04" w:rsidP="00F2390C">
      <w:pPr>
        <w:pStyle w:val="Heading3"/>
      </w:pPr>
      <w:bookmarkStart w:id="175" w:name="_Ref45055302"/>
      <w:bookmarkStart w:id="176" w:name="_Ref45211567"/>
      <w:bookmarkStart w:id="177" w:name="_Toc194067058"/>
      <w:r w:rsidRPr="00237F07">
        <w:t>Basic product</w:t>
      </w:r>
      <w:r w:rsidR="00FD4A8D" w:rsidRPr="00237F07">
        <w:t xml:space="preserve"> specifications</w:t>
      </w:r>
      <w:r w:rsidRPr="00237F07">
        <w:t xml:space="preserve"> and layers</w:t>
      </w:r>
      <w:bookmarkEnd w:id="175"/>
      <w:bookmarkEnd w:id="176"/>
      <w:bookmarkEnd w:id="177"/>
    </w:p>
    <w:p w14:paraId="431C6DD0" w14:textId="17575470"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ins w:id="178" w:author="jon pritchard" w:date="2025-03-28T14:48:00Z" w16du:dateUtc="2025-03-28T13:48:00Z">
        <w:r w:rsidR="00C470C5">
          <w:t xml:space="preserve">process and </w:t>
        </w:r>
      </w:ins>
      <w:del w:id="179" w:author="jon pritchard" w:date="2025-03-28T14:34:00Z" w16du:dateUtc="2025-03-28T13:34:00Z">
        <w:r w:rsidR="00656888" w:rsidRPr="00237F07" w:rsidDel="008C35BD">
          <w:delText>display</w:delText>
        </w:r>
        <w:r w:rsidR="00480BC0" w:rsidRPr="00237F07" w:rsidDel="008C35BD">
          <w:delText xml:space="preserve"> </w:delText>
        </w:r>
      </w:del>
      <w:ins w:id="180" w:author="jon pritchard" w:date="2025-03-28T14:36:00Z" w16du:dateUtc="2025-03-28T13:36:00Z">
        <w:r w:rsidR="008C35BD">
          <w:t>display</w:t>
        </w:r>
      </w:ins>
      <w:ins w:id="181" w:author="jon pritchard" w:date="2025-03-28T14:34:00Z" w16du:dateUtc="2025-03-28T13:34:00Z">
        <w:r w:rsidR="008C35BD" w:rsidRPr="00237F07">
          <w:t xml:space="preserve"> </w:t>
        </w:r>
      </w:ins>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commentRangeStart w:id="182"/>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ins w:id="183" w:author="Jonathan Pritchard" w:date="2025-03-13T16:01:00Z" w16du:dateUtc="2025-03-13T16:01:00Z">
        <w:r w:rsidR="0082322B">
          <w:t xml:space="preserve"> during the transition period</w:t>
        </w:r>
      </w:ins>
      <w:r w:rsidR="008972A2">
        <w:t>;</w:t>
      </w:r>
      <w:commentRangeEnd w:id="182"/>
      <w:r w:rsidR="003D35CC">
        <w:rPr>
          <w:rStyle w:val="CommentReference"/>
        </w:rPr>
        <w:commentReference w:id="182"/>
      </w:r>
    </w:p>
    <w:p w14:paraId="42DBF5D0" w14:textId="5A6380F1" w:rsidR="00656888" w:rsidRPr="00237F07" w:rsidRDefault="00656888" w:rsidP="00AE2737">
      <w:pPr>
        <w:pStyle w:val="ListParagraph"/>
        <w:numPr>
          <w:ilvl w:val="0"/>
          <w:numId w:val="16"/>
        </w:numPr>
        <w:spacing w:after="60" w:line="240" w:lineRule="auto"/>
        <w:jc w:val="both"/>
      </w:pPr>
      <w:commentRangeStart w:id="184"/>
      <w:r w:rsidRPr="00237F07">
        <w:t xml:space="preserve">S-102 </w:t>
      </w:r>
      <w:r w:rsidR="001A3D58" w:rsidRPr="00237F07">
        <w:t>Bathymetric Surfac</w:t>
      </w:r>
      <w:r w:rsidR="00497BDA" w:rsidRPr="00237F07">
        <w:t>e</w:t>
      </w:r>
      <w:ins w:id="185" w:author="jon pritchard" w:date="2025-03-28T14:45:00Z" w16du:dateUtc="2025-03-28T13:45:00Z">
        <w:r w:rsidR="00C470C5">
          <w:t>,</w:t>
        </w:r>
      </w:ins>
      <w:ins w:id="186" w:author="jon pritchard" w:date="2025-03-28T14:41:00Z" w16du:dateUtc="2025-03-28T13:41:00Z">
        <w:r w:rsidR="00C470C5">
          <w:t xml:space="preserve"> only </w:t>
        </w:r>
      </w:ins>
      <w:ins w:id="187" w:author="jon pritchard" w:date="2025-03-28T14:45:00Z" w16du:dateUtc="2025-03-28T13:45:00Z">
        <w:r w:rsidR="00C470C5">
          <w:t>for</w:t>
        </w:r>
      </w:ins>
      <w:ins w:id="188" w:author="jon pritchard" w:date="2025-03-28T14:41:00Z" w16du:dateUtc="2025-03-28T13:41:00Z">
        <w:r w:rsidR="00C470C5">
          <w:t xml:space="preserve"> Enhanced </w:t>
        </w:r>
      </w:ins>
      <w:ins w:id="189" w:author="jon pritchard" w:date="2025-03-28T14:42:00Z" w16du:dateUtc="2025-03-28T13:42:00Z">
        <w:r w:rsidR="00C470C5">
          <w:t>Safety Contour and Water Level Adjustment (Appendix D)</w:t>
        </w:r>
      </w:ins>
      <w:r w:rsidR="000F2A6A" w:rsidRPr="00237F07">
        <w:t>;</w:t>
      </w:r>
      <w:commentRangeEnd w:id="184"/>
      <w:r w:rsidR="0089074D">
        <w:rPr>
          <w:rStyle w:val="CommentReference"/>
        </w:rPr>
        <w:commentReference w:id="184"/>
      </w:r>
    </w:p>
    <w:p w14:paraId="68E23E6B" w14:textId="52B9B954" w:rsidR="001A3D58" w:rsidRPr="00237F07" w:rsidRDefault="001A3D58" w:rsidP="00AE2737">
      <w:pPr>
        <w:pStyle w:val="ListParagraph"/>
        <w:numPr>
          <w:ilvl w:val="0"/>
          <w:numId w:val="16"/>
        </w:numPr>
        <w:spacing w:after="60" w:line="240" w:lineRule="auto"/>
        <w:jc w:val="both"/>
      </w:pPr>
      <w:commentRangeStart w:id="190"/>
      <w:r w:rsidRPr="00237F07">
        <w:t>S-104 Water Level inf</w:t>
      </w:r>
      <w:r w:rsidR="000F2A6A" w:rsidRPr="00237F07">
        <w:t>ormation for Surface Navigation</w:t>
      </w:r>
      <w:ins w:id="191" w:author="jon pritchard" w:date="2025-03-28T14:45:00Z" w16du:dateUtc="2025-03-28T13:45:00Z">
        <w:r w:rsidR="00C470C5">
          <w:t>,</w:t>
        </w:r>
      </w:ins>
      <w:ins w:id="192" w:author="jon pritchard" w:date="2025-03-28T14:41:00Z" w16du:dateUtc="2025-03-28T13:41:00Z">
        <w:r w:rsidR="00C470C5">
          <w:t xml:space="preserve"> only </w:t>
        </w:r>
      </w:ins>
      <w:ins w:id="193" w:author="jon pritchard" w:date="2025-03-28T14:44:00Z" w16du:dateUtc="2025-03-28T13:44:00Z">
        <w:r w:rsidR="00C470C5">
          <w:t>for</w:t>
        </w:r>
      </w:ins>
      <w:ins w:id="194" w:author="jon pritchard" w:date="2025-03-28T14:41:00Z" w16du:dateUtc="2025-03-28T13:41:00Z">
        <w:r w:rsidR="00C470C5">
          <w:t xml:space="preserve"> Water Level Adjustment (Appendix D)</w:t>
        </w:r>
      </w:ins>
      <w:r w:rsidR="000F2A6A" w:rsidRPr="00237F07">
        <w:t>;</w:t>
      </w:r>
      <w:commentRangeEnd w:id="190"/>
      <w:r w:rsidR="00F1002C">
        <w:rPr>
          <w:rStyle w:val="CommentReference"/>
        </w:rPr>
        <w:commentReference w:id="190"/>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ins w:id="195" w:author="jon pritchard" w:date="2025-03-28T14:41:00Z" w16du:dateUtc="2025-03-28T13:41:00Z">
        <w:r w:rsidR="00C470C5">
          <w:t xml:space="preserve">, </w:t>
        </w:r>
      </w:ins>
      <w:ins w:id="196" w:author="jon pritchard" w:date="2025-03-28T14:40:00Z" w16du:dateUtc="2025-03-28T13:40:00Z">
        <w:r w:rsidR="00C470C5">
          <w:t>additional requirement</w:t>
        </w:r>
      </w:ins>
      <w:ins w:id="197" w:author="jon pritchard" w:date="2025-03-28T14:48:00Z" w16du:dateUtc="2025-03-28T13:48:00Z">
        <w:r w:rsidR="00C470C5">
          <w:t>s</w:t>
        </w:r>
      </w:ins>
      <w:ins w:id="198" w:author="jon pritchard" w:date="2025-03-28T14:40:00Z" w16du:dateUtc="2025-03-28T13:40:00Z">
        <w:r w:rsidR="00C470C5">
          <w:t xml:space="preserve"> apply </w:t>
        </w:r>
      </w:ins>
      <w:ins w:id="199" w:author="jon pritchard" w:date="2025-03-28T14:41:00Z" w16du:dateUtc="2025-03-28T13:41:00Z">
        <w:r w:rsidR="00C470C5">
          <w:t>(Section</w:t>
        </w:r>
      </w:ins>
      <w:ins w:id="200" w:author="jon pritchard" w:date="2025-03-28T14:47:00Z" w16du:dateUtc="2025-03-28T13:47:00Z">
        <w:r w:rsidR="00C470C5">
          <w:t xml:space="preserve"> 13.1 and Appendix G</w:t>
        </w:r>
      </w:ins>
      <w:ins w:id="201" w:author="jon pritchard" w:date="2025-03-28T14:41:00Z" w16du:dateUtc="2025-03-28T13:41:00Z">
        <w:r w:rsidR="00C470C5">
          <w:t>)</w:t>
        </w:r>
      </w:ins>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ins w:id="202" w:author="jon pritchard" w:date="2025-03-28T14:40:00Z" w16du:dateUtc="2025-03-28T13:40:00Z">
        <w:r w:rsidR="00C470C5">
          <w:t xml:space="preserve">, additional requirements </w:t>
        </w:r>
      </w:ins>
      <w:ins w:id="203" w:author="jon pritchard" w:date="2025-03-28T14:45:00Z" w16du:dateUtc="2025-03-28T13:45:00Z">
        <w:r w:rsidR="00C470C5">
          <w:t xml:space="preserve">also </w:t>
        </w:r>
      </w:ins>
      <w:ins w:id="204" w:author="jon pritchard" w:date="2025-03-28T14:40:00Z" w16du:dateUtc="2025-03-28T13:40:00Z">
        <w:r w:rsidR="00C470C5">
          <w:t>apply (Section</w:t>
        </w:r>
      </w:ins>
      <w:ins w:id="205" w:author="jon pritchard" w:date="2025-03-28T14:45:00Z" w16du:dateUtc="2025-03-28T13:45:00Z">
        <w:r w:rsidR="00C470C5">
          <w:t xml:space="preserve"> 12.12</w:t>
        </w:r>
      </w:ins>
      <w:ins w:id="206" w:author="jon pritchard" w:date="2025-03-28T14:40:00Z" w16du:dateUtc="2025-03-28T13:40:00Z">
        <w:r w:rsidR="00C470C5">
          <w:t xml:space="preserve"> )</w:t>
        </w:r>
      </w:ins>
      <w:r w:rsidRPr="00237F07">
        <w:t>;</w:t>
      </w:r>
    </w:p>
    <w:p w14:paraId="43BE239C" w14:textId="3D9AAB59" w:rsidR="00AD2F07" w:rsidRPr="00237F07" w:rsidRDefault="00AD2F07" w:rsidP="00AD2F07">
      <w:pPr>
        <w:pStyle w:val="ListParagraph"/>
        <w:numPr>
          <w:ilvl w:val="0"/>
          <w:numId w:val="16"/>
        </w:numPr>
        <w:spacing w:after="120" w:line="240" w:lineRule="auto"/>
        <w:jc w:val="both"/>
      </w:pPr>
      <w:r w:rsidRPr="00237F07">
        <w:t>S-128 Catalogue of Nautical Products</w:t>
      </w:r>
      <w:ins w:id="207" w:author="jon pritchard" w:date="2025-03-28T14:40:00Z" w16du:dateUtc="2025-03-28T13:40:00Z">
        <w:r w:rsidR="00C470C5">
          <w:t>, only with</w:t>
        </w:r>
      </w:ins>
      <w:ins w:id="208" w:author="jon pritchard" w:date="2025-03-28T14:50:00Z" w16du:dateUtc="2025-03-28T13:50:00Z">
        <w:r w:rsidR="006779F8">
          <w:t>in</w:t>
        </w:r>
      </w:ins>
      <w:ins w:id="209" w:author="jon pritchard" w:date="2025-03-28T14:40:00Z" w16du:dateUtc="2025-03-28T13:40:00Z">
        <w:r w:rsidR="00C470C5">
          <w:t xml:space="preserve"> Update Status Reports</w:t>
        </w:r>
      </w:ins>
      <w:ins w:id="210" w:author="jon pritchard" w:date="2025-03-28T14:50:00Z" w16du:dateUtc="2025-03-28T13:50:00Z">
        <w:r w:rsidR="006779F8">
          <w:t xml:space="preserve"> (Appendix </w:t>
        </w:r>
      </w:ins>
      <w:ins w:id="211" w:author="jon pritchard" w:date="2025-03-28T14:51:00Z" w16du:dateUtc="2025-03-28T13:51:00Z">
        <w:r w:rsidR="006779F8">
          <w:t>C)</w:t>
        </w:r>
      </w:ins>
      <w:ins w:id="212" w:author="jon pritchard" w:date="2025-03-28T14:40:00Z" w16du:dateUtc="2025-03-28T13:40:00Z">
        <w:r w:rsidR="00C470C5">
          <w:t xml:space="preserve"> and graphical indexes</w:t>
        </w:r>
      </w:ins>
      <w:ins w:id="213" w:author="jon pritchard" w:date="2025-03-28T14:51:00Z" w16du:dateUtc="2025-03-28T13:51:00Z">
        <w:r w:rsidR="006779F8">
          <w:t xml:space="preserve"> (Section 12.4)</w:t>
        </w:r>
      </w:ins>
      <w:del w:id="214" w:author="jon pritchard" w:date="2025-03-28T14:37:00Z" w16du:dateUtc="2025-03-28T13:37:00Z">
        <w:r w:rsidR="002128CD" w:rsidDel="00C470C5">
          <w:delText>;</w:delText>
        </w:r>
      </w:del>
    </w:p>
    <w:p w14:paraId="521B8F4A" w14:textId="3EBD8187" w:rsidR="00C470C5" w:rsidRDefault="000F2A6A" w:rsidP="00C470C5">
      <w:pPr>
        <w:pStyle w:val="ListParagraph"/>
        <w:numPr>
          <w:ilvl w:val="0"/>
          <w:numId w:val="16"/>
        </w:numPr>
        <w:spacing w:after="60" w:line="240" w:lineRule="auto"/>
        <w:jc w:val="both"/>
        <w:rPr>
          <w:ins w:id="215" w:author="jon pritchard" w:date="2025-03-28T14:48:00Z" w16du:dateUtc="2025-03-28T13:48:00Z"/>
        </w:rPr>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rPr>
          <w:ins w:id="216" w:author="jon pritchard" w:date="2025-03-28T14:42:00Z" w16du:dateUtc="2025-03-28T13:42:00Z"/>
        </w:rPr>
      </w:pPr>
    </w:p>
    <w:p w14:paraId="2982AB11" w14:textId="162845E2" w:rsidR="00C470C5" w:rsidRPr="00237F07" w:rsidDel="00C470C5" w:rsidRDefault="00C470C5" w:rsidP="00C470C5">
      <w:pPr>
        <w:spacing w:after="120" w:line="240" w:lineRule="auto"/>
        <w:jc w:val="both"/>
        <w:rPr>
          <w:del w:id="217" w:author="jon pritchard" w:date="2025-03-28T14:42:00Z" w16du:dateUtc="2025-03-28T13:42:00Z"/>
          <w:moveTo w:id="218" w:author="jon pritchard" w:date="2025-03-28T14:42:00Z" w16du:dateUtc="2025-03-28T13:42:00Z"/>
        </w:rPr>
      </w:pPr>
      <w:moveToRangeStart w:id="219" w:author="jon pritchard" w:date="2025-03-28T14:42:00Z" w:name="move194065386"/>
      <w:commentRangeStart w:id="220"/>
      <w:commentRangeStart w:id="221"/>
      <w:commentRangeStart w:id="222"/>
      <w:moveTo w:id="223" w:author="jon pritchard" w:date="2025-03-28T14:42:00Z" w16du:dateUtc="2025-03-28T13:42:00Z">
        <w:r w:rsidRPr="00F81DCC">
          <w:t xml:space="preserve">With the exception of the ENC layer, which must be permanently on, the mariner must be able to switch the graphical display of </w:t>
        </w:r>
        <w:del w:id="224" w:author="jon pritchard" w:date="2025-03-28T15:39:00Z" w16du:dateUtc="2025-03-28T14:39:00Z">
          <w:r w:rsidRPr="00F81DCC" w:rsidDel="003C0506">
            <w:delText>individual products</w:delText>
          </w:r>
        </w:del>
      </w:moveTo>
      <w:ins w:id="225" w:author="jon pritchard" w:date="2025-03-28T15:39:00Z" w16du:dateUtc="2025-03-28T14:39:00Z">
        <w:r w:rsidR="003C0506">
          <w:t>S-1</w:t>
        </w:r>
      </w:ins>
      <w:ins w:id="226" w:author="jon pritchard" w:date="2025-03-28T15:40:00Z" w16du:dateUtc="2025-03-28T14:40:00Z">
        <w:r w:rsidR="003C0506">
          <w:t>11, S-124, S-129</w:t>
        </w:r>
      </w:ins>
      <w:moveTo w:id="227" w:author="jon pritchard" w:date="2025-03-28T14:42:00Z" w16du:dateUtc="2025-03-28T13:42:00Z">
        <w:r w:rsidRPr="00F81DCC">
          <w:t xml:space="preserve"> on and off.</w:t>
        </w:r>
        <w:r>
          <w:t xml:space="preserve"> </w:t>
        </w:r>
        <w:commentRangeEnd w:id="220"/>
        <w:r>
          <w:rPr>
            <w:rStyle w:val="CommentReference"/>
          </w:rPr>
          <w:commentReference w:id="220"/>
        </w:r>
        <w:commentRangeEnd w:id="221"/>
        <w:r>
          <w:rPr>
            <w:rStyle w:val="CommentReference"/>
          </w:rPr>
          <w:commentReference w:id="221"/>
        </w:r>
        <w:commentRangeEnd w:id="222"/>
        <w:r>
          <w:rPr>
            <w:rStyle w:val="CommentReference"/>
          </w:rPr>
          <w:commentReference w:id="222"/>
        </w:r>
      </w:moveTo>
      <w:ins w:id="228" w:author="jon pritchard" w:date="2025-03-28T15:37:00Z" w16du:dateUtc="2025-03-28T14:37:00Z">
        <w:r w:rsidR="00E4615A">
          <w:t xml:space="preserve">Graphical display of S-101 is defined in Appendix E. </w:t>
        </w:r>
      </w:ins>
      <w:ins w:id="229" w:author="jon pritchard" w:date="2025-03-28T15:38:00Z" w16du:dateUtc="2025-03-28T14:38:00Z">
        <w:r w:rsidR="00E4615A">
          <w:t>Additional requirements for the g</w:t>
        </w:r>
      </w:ins>
      <w:ins w:id="230" w:author="jon pritchard" w:date="2025-03-28T15:37:00Z" w16du:dateUtc="2025-03-28T14:37:00Z">
        <w:r w:rsidR="00E4615A">
          <w:t>raphical display of S-111, S-124 and S-129</w:t>
        </w:r>
      </w:ins>
      <w:ins w:id="231" w:author="jon pritchard" w:date="2025-03-28T15:38:00Z" w16du:dateUtc="2025-03-28T14:38:00Z">
        <w:r w:rsidR="00E4615A">
          <w:t xml:space="preserve"> are contained in 12.2.</w:t>
        </w:r>
      </w:ins>
    </w:p>
    <w:moveToRangeEnd w:id="219"/>
    <w:p w14:paraId="0BF1C0C1" w14:textId="77777777" w:rsidR="00C470C5" w:rsidRDefault="00C470C5">
      <w:pPr>
        <w:spacing w:after="120" w:line="240" w:lineRule="auto"/>
        <w:jc w:val="both"/>
        <w:rPr>
          <w:ins w:id="232" w:author="jon pritchard" w:date="2025-03-28T14:34:00Z" w16du:dateUtc="2025-03-28T13:34:00Z"/>
        </w:rPr>
        <w:pPrChange w:id="233" w:author="jon pritchard" w:date="2025-03-28T14:42:00Z" w16du:dateUtc="2025-03-28T13:42:00Z">
          <w:pPr>
            <w:pStyle w:val="ListParagraph"/>
            <w:numPr>
              <w:numId w:val="16"/>
            </w:numPr>
            <w:spacing w:after="60" w:line="240" w:lineRule="auto"/>
            <w:ind w:hanging="360"/>
            <w:jc w:val="both"/>
          </w:pPr>
        </w:pPrChange>
      </w:pPr>
    </w:p>
    <w:p w14:paraId="09D5B609" w14:textId="5BF0EFA9" w:rsidR="008C35BD" w:rsidRPr="00237F07" w:rsidRDefault="008C35BD">
      <w:pPr>
        <w:pStyle w:val="Heading3"/>
        <w:pPrChange w:id="234" w:author="jon pritchard" w:date="2025-03-28T14:34:00Z" w16du:dateUtc="2025-03-28T13:34:00Z">
          <w:pPr>
            <w:pStyle w:val="ListParagraph"/>
            <w:numPr>
              <w:numId w:val="16"/>
            </w:numPr>
            <w:spacing w:after="60" w:line="240" w:lineRule="auto"/>
            <w:ind w:hanging="360"/>
            <w:jc w:val="both"/>
          </w:pPr>
        </w:pPrChange>
      </w:pPr>
      <w:bookmarkStart w:id="235" w:name="_Toc194067059"/>
      <w:ins w:id="236" w:author="jon pritchard" w:date="2025-03-28T14:34:00Z" w16du:dateUtc="2025-03-28T13:34:00Z">
        <w:r>
          <w:t>Projected Data</w:t>
        </w:r>
      </w:ins>
      <w:bookmarkEnd w:id="235"/>
    </w:p>
    <w:p w14:paraId="69ACAE3B" w14:textId="3B09C1B8" w:rsidR="00796161" w:rsidRPr="00557346" w:rsidDel="008C35BD" w:rsidRDefault="00497BDA" w:rsidP="00796161">
      <w:pPr>
        <w:pStyle w:val="ListParagraph"/>
        <w:numPr>
          <w:ilvl w:val="0"/>
          <w:numId w:val="16"/>
        </w:numPr>
        <w:spacing w:after="120" w:line="240" w:lineRule="auto"/>
        <w:jc w:val="both"/>
        <w:rPr>
          <w:del w:id="237" w:author="jon pritchard" w:date="2025-03-28T14:34:00Z" w16du:dateUtc="2025-03-28T13:34:00Z"/>
          <w:strike/>
          <w:rPrChange w:id="238" w:author="jon pritchard" w:date="2025-03-26T10:56:00Z" w16du:dateUtc="2025-03-26T09:56:00Z">
            <w:rPr>
              <w:del w:id="239" w:author="jon pritchard" w:date="2025-03-28T14:34:00Z" w16du:dateUtc="2025-03-28T13:34:00Z"/>
            </w:rPr>
          </w:rPrChange>
        </w:rPr>
      </w:pPr>
      <w:del w:id="240" w:author="jon pritchard" w:date="2025-03-28T14:34:00Z" w16du:dateUtc="2025-03-28T13:34:00Z">
        <w:r w:rsidRPr="00557346" w:rsidDel="008C35BD">
          <w:rPr>
            <w:strike/>
            <w:rPrChange w:id="241" w:author="jon pritchard" w:date="2025-03-26T10:56:00Z" w16du:dateUtc="2025-03-26T09:56:00Z">
              <w:rPr/>
            </w:rPrChange>
          </w:rPr>
          <w:delText>S-421 Route Plan.</w:delText>
        </w:r>
      </w:del>
    </w:p>
    <w:p w14:paraId="1DDD05E1" w14:textId="763B5A3E" w:rsidR="00796161" w:rsidDel="00522226" w:rsidRDefault="00F13E78" w:rsidP="002D7DEE">
      <w:pPr>
        <w:spacing w:after="120" w:line="240" w:lineRule="auto"/>
        <w:jc w:val="both"/>
        <w:rPr>
          <w:del w:id="242" w:author="jon pritchard" w:date="2025-03-28T10:20:00Z" w16du:dateUtc="2025-03-28T09:20:00Z"/>
        </w:rPr>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commentRangeStart w:id="243"/>
      <w:del w:id="244" w:author="jon pritchard" w:date="2025-03-28T10:19:00Z" w16du:dateUtc="2025-03-28T09:19:00Z">
        <w:r w:rsidDel="00522226">
          <w:delText xml:space="preserve">The procedures and normative </w:delText>
        </w:r>
      </w:del>
      <w:ins w:id="245" w:author="jon pritchard" w:date="2025-03-28T10:19:00Z" w16du:dateUtc="2025-03-28T09:19:00Z">
        <w:r w:rsidR="00522226">
          <w:t>F</w:t>
        </w:r>
      </w:ins>
      <w:del w:id="246" w:author="jon pritchard" w:date="2025-03-28T10:19:00Z" w16du:dateUtc="2025-03-28T09:19:00Z">
        <w:r w:rsidDel="00522226">
          <w:delText>f</w:delText>
        </w:r>
      </w:del>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commentRangeEnd w:id="243"/>
      <w:r w:rsidR="006E0A55">
        <w:rPr>
          <w:rStyle w:val="CommentReference"/>
        </w:rPr>
        <w:commentReference w:id="243"/>
      </w:r>
    </w:p>
    <w:p w14:paraId="752F0D33" w14:textId="77777777" w:rsidR="00F13E78" w:rsidRPr="00237F07" w:rsidRDefault="00F13E78" w:rsidP="002D7DEE">
      <w:pPr>
        <w:spacing w:after="120" w:line="240" w:lineRule="auto"/>
        <w:jc w:val="both"/>
      </w:pPr>
    </w:p>
    <w:p w14:paraId="2AA0EF74" w14:textId="76329AB1" w:rsidR="00D60E7E" w:rsidRPr="00237F07" w:rsidRDefault="00B55D04" w:rsidP="00B42F17">
      <w:pPr>
        <w:pStyle w:val="Heading3"/>
      </w:pPr>
      <w:bookmarkStart w:id="247" w:name="_Ref45055480"/>
      <w:bookmarkStart w:id="248" w:name="_Ref45211570"/>
      <w:bookmarkStart w:id="249" w:name="_Toc194067060"/>
      <w:r w:rsidRPr="00237F07">
        <w:t xml:space="preserve">Other </w:t>
      </w:r>
      <w:r w:rsidR="008549AF" w:rsidRPr="00237F07">
        <w:t>data products</w:t>
      </w:r>
      <w:bookmarkEnd w:id="247"/>
      <w:bookmarkEnd w:id="248"/>
      <w:bookmarkEnd w:id="249"/>
    </w:p>
    <w:p w14:paraId="3209FFF3" w14:textId="74468070"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del w:id="250" w:author="jon pritchard" w:date="2025-03-28T10:20:00Z" w16du:dateUtc="2025-03-28T09:20:00Z">
        <w:r w:rsidR="00EE7A3D" w:rsidRPr="00237F07" w:rsidDel="00522226">
          <w:delText xml:space="preserve">toggle </w:delText>
        </w:r>
        <w:r w:rsidR="00EE7A3D" w:rsidRPr="00CA1B90" w:rsidDel="00522226">
          <w:rPr>
            <w:highlight w:val="yellow"/>
            <w:rPrChange w:id="251" w:author="Jonathan Pritchard" w:date="2025-03-14T13:57:00Z" w16du:dateUtc="2025-03-14T13:57:00Z">
              <w:rPr/>
            </w:rPrChange>
          </w:rPr>
          <w:delText>the display of</w:delText>
        </w:r>
        <w:r w:rsidR="00EE7A3D" w:rsidRPr="00237F07" w:rsidDel="00522226">
          <w:delText xml:space="preserve"> </w:delText>
        </w:r>
      </w:del>
      <w:ins w:id="252" w:author="jon pritchard" w:date="2025-03-28T10:20:00Z" w16du:dateUtc="2025-03-28T09:20:00Z">
        <w:r w:rsidR="00522226">
          <w:t xml:space="preserve">process </w:t>
        </w:r>
      </w:ins>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lastRenderedPageBreak/>
        <w:t>S-125</w:t>
      </w:r>
      <w:r w:rsidR="002D6394" w:rsidRPr="00B77A92">
        <w:t xml:space="preserve"> </w:t>
      </w:r>
      <w:r w:rsidR="00776736" w:rsidRPr="00B77A92">
        <w:t>Marine Aids to Navigation</w:t>
      </w:r>
      <w:r w:rsidR="002128CD">
        <w:t>;</w:t>
      </w:r>
    </w:p>
    <w:p w14:paraId="1E5EFECA" w14:textId="0BB9E537" w:rsidR="00776736" w:rsidRPr="00237F07" w:rsidDel="00522226" w:rsidRDefault="00776736" w:rsidP="00AE2737">
      <w:pPr>
        <w:pStyle w:val="ListParagraph"/>
        <w:numPr>
          <w:ilvl w:val="0"/>
          <w:numId w:val="17"/>
        </w:numPr>
        <w:spacing w:after="60" w:line="240" w:lineRule="auto"/>
        <w:jc w:val="both"/>
        <w:rPr>
          <w:del w:id="253" w:author="jon pritchard" w:date="2025-03-28T10:20:00Z" w16du:dateUtc="2025-03-28T09:20:00Z"/>
        </w:rPr>
      </w:pPr>
      <w:del w:id="254" w:author="jon pritchard" w:date="2025-03-28T10:20:00Z" w16du:dateUtc="2025-03-28T09:20:00Z">
        <w:r w:rsidRPr="00B77A92" w:rsidDel="00522226">
          <w:delText xml:space="preserve">S-126 </w:delText>
        </w:r>
        <w:r w:rsidR="008972A2" w:rsidDel="00522226">
          <w:delText xml:space="preserve">Marine </w:delText>
        </w:r>
        <w:r w:rsidRPr="00B77A92" w:rsidDel="00522226">
          <w:delText>Physical Environment</w:delText>
        </w:r>
        <w:r w:rsidR="002128CD" w:rsidDel="00522226">
          <w:delText>;</w:delText>
        </w:r>
      </w:del>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2E766AEA" w:rsidR="00776736" w:rsidRPr="00522226" w:rsidRDefault="00776736" w:rsidP="00AE2737">
      <w:pPr>
        <w:pStyle w:val="ListParagraph"/>
        <w:numPr>
          <w:ilvl w:val="0"/>
          <w:numId w:val="17"/>
        </w:numPr>
        <w:spacing w:after="60" w:line="240" w:lineRule="auto"/>
        <w:jc w:val="both"/>
      </w:pPr>
      <w:r w:rsidRPr="00522226">
        <w:t xml:space="preserve">WMO </w:t>
      </w:r>
      <w:del w:id="255" w:author="jon pritchard" w:date="2025-03-25T15:16:00Z" w16du:dateUtc="2025-03-25T14:16:00Z">
        <w:r w:rsidR="008972A2" w:rsidRPr="00522226" w:rsidDel="00494538">
          <w:delText>–</w:delText>
        </w:r>
        <w:r w:rsidRPr="00522226" w:rsidDel="00494538">
          <w:delText xml:space="preserve"> </w:delText>
        </w:r>
      </w:del>
      <w:ins w:id="256" w:author="jon pritchard" w:date="2025-03-25T15:16:00Z" w16du:dateUtc="2025-03-25T14:16:00Z">
        <w:r w:rsidR="00494538" w:rsidRPr="00522226">
          <w:rPr>
            <w:rPrChange w:id="257" w:author="jon pritchard" w:date="2025-03-28T10:22:00Z" w16du:dateUtc="2025-03-28T09:22:00Z">
              <w:rPr>
                <w:highlight w:val="yellow"/>
              </w:rPr>
            </w:rPrChange>
          </w:rPr>
          <w:t>S-412</w:t>
        </w:r>
        <w:r w:rsidR="00494538" w:rsidRPr="00522226">
          <w:t xml:space="preserve"> </w:t>
        </w:r>
      </w:ins>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258" w:name="_Ref42642169"/>
      <w:bookmarkStart w:id="259" w:name="_Toc194067061"/>
      <w:r w:rsidRPr="00237F07">
        <w:t>Mitigation of d</w:t>
      </w:r>
      <w:r w:rsidR="00A36C96" w:rsidRPr="00237F07">
        <w:t>ata overload</w:t>
      </w:r>
      <w:bookmarkEnd w:id="258"/>
      <w:bookmarkEnd w:id="259"/>
    </w:p>
    <w:p w14:paraId="19F1CC81" w14:textId="49CA6A83"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ins w:id="260" w:author="Jonathan Pritchard" w:date="2025-03-10T08:35:00Z" w16du:dateUtc="2025-03-10T08:35:00Z">
        <w:r w:rsidR="002F74A0">
          <w:t>see a</w:t>
        </w:r>
      </w:ins>
      <w:ins w:id="261" w:author="Jonathan Pritchard" w:date="2025-03-10T08:36:00Z" w16du:dateUtc="2025-03-10T08:36:00Z">
        <w:r w:rsidR="002F74A0">
          <w:t>lso Section 8.</w:t>
        </w:r>
      </w:ins>
      <w:del w:id="262" w:author="jon pritchard" w:date="2025-03-28T10:22:00Z" w16du:dateUtc="2025-03-28T09:22:00Z">
        <w:r w:rsidRPr="00F77BB5" w:rsidDel="00522226">
          <w:rPr>
            <w:strike/>
            <w:rPrChange w:id="263" w:author="Jonathan Pritchard" w:date="2025-03-10T07:50:00Z" w16du:dateUtc="2025-03-10T07:50:00Z">
              <w:rPr/>
            </w:rPrChange>
          </w:rPr>
          <w:delText xml:space="preserve">and the S-98 interoperability mechanism, described </w:delText>
        </w:r>
        <w:commentRangeStart w:id="264"/>
        <w:commentRangeStart w:id="265"/>
        <w:r w:rsidRPr="00F77BB5" w:rsidDel="00522226">
          <w:rPr>
            <w:strike/>
            <w:rPrChange w:id="266" w:author="Jonathan Pritchard" w:date="2025-03-10T07:50:00Z" w16du:dateUtc="2025-03-10T07:50:00Z">
              <w:rPr/>
            </w:rPrChange>
          </w:rPr>
          <w:delText xml:space="preserve">in outlined </w:delText>
        </w:r>
        <w:commentRangeEnd w:id="264"/>
        <w:r w:rsidR="00B16E76" w:rsidRPr="00F77BB5" w:rsidDel="00522226">
          <w:rPr>
            <w:rStyle w:val="CommentReference"/>
            <w:strike/>
            <w:rPrChange w:id="267" w:author="Jonathan Pritchard" w:date="2025-03-10T07:50:00Z" w16du:dateUtc="2025-03-10T07:50:00Z">
              <w:rPr>
                <w:rStyle w:val="CommentReference"/>
              </w:rPr>
            </w:rPrChange>
          </w:rPr>
          <w:commentReference w:id="264"/>
        </w:r>
        <w:commentRangeEnd w:id="265"/>
        <w:r w:rsidR="00F77BB5" w:rsidDel="00522226">
          <w:rPr>
            <w:rStyle w:val="CommentReference"/>
          </w:rPr>
          <w:commentReference w:id="265"/>
        </w:r>
        <w:r w:rsidRPr="00F77BB5" w:rsidDel="00522226">
          <w:rPr>
            <w:strike/>
            <w:rPrChange w:id="268" w:author="Jonathan Pritchard" w:date="2025-03-10T07:50:00Z" w16du:dateUtc="2025-03-10T07:50:00Z">
              <w:rPr/>
            </w:rPrChange>
          </w:rPr>
          <w:delText>in C-11</w:delText>
        </w:r>
      </w:del>
    </w:p>
    <w:p w14:paraId="4AA9B1D3" w14:textId="5F6236E4"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del w:id="269" w:author="Jonathan Pritchard" w:date="2025-03-07T16:27:00Z" w16du:dateUtc="2025-03-07T16:27:00Z">
        <w:r w:rsidR="00D242A8" w:rsidRPr="00237F07" w:rsidDel="00FB64A7">
          <w:delText xml:space="preserve">See clause </w:delText>
        </w:r>
        <w:commentRangeStart w:id="270"/>
        <w:r w:rsidR="00D242A8" w:rsidRPr="00237F07" w:rsidDel="00FB64A7">
          <w:fldChar w:fldCharType="begin"/>
        </w:r>
        <w:r w:rsidR="00D242A8" w:rsidRPr="00237F07" w:rsidDel="00FB64A7">
          <w:delInstrText xml:space="preserve"> REF _Ref42642060 \n \h </w:delInstrText>
        </w:r>
        <w:r w:rsidR="00AA0332" w:rsidRPr="00237F07" w:rsidDel="00FB64A7">
          <w:delInstrText xml:space="preserve"> \* MERGEFORMAT </w:delInstrText>
        </w:r>
        <w:r w:rsidR="00D242A8" w:rsidRPr="00237F07" w:rsidDel="00FB64A7">
          <w:fldChar w:fldCharType="separate"/>
        </w:r>
        <w:r w:rsidR="000553AC" w:rsidDel="00FB64A7">
          <w:rPr>
            <w:b/>
            <w:bCs/>
            <w:lang w:val="en-US"/>
          </w:rPr>
          <w:delText>Error! Reference source not found.</w:delText>
        </w:r>
        <w:r w:rsidR="00D242A8" w:rsidRPr="00237F07" w:rsidDel="00FB64A7">
          <w:fldChar w:fldCharType="end"/>
        </w:r>
        <w:r w:rsidR="00D242A8" w:rsidRPr="00237F07" w:rsidDel="00FB64A7">
          <w:delText xml:space="preserve"> </w:delText>
        </w:r>
        <w:commentRangeEnd w:id="270"/>
        <w:r w:rsidR="00435C52" w:rsidDel="00FB64A7">
          <w:rPr>
            <w:rStyle w:val="CommentReference"/>
          </w:rPr>
          <w:commentReference w:id="270"/>
        </w:r>
        <w:r w:rsidR="00D242A8" w:rsidRPr="00237F07" w:rsidDel="00FB64A7">
          <w:delText>for user interface recommendations relating to possible data overload</w:delText>
        </w:r>
        <w:r w:rsidR="0040028C" w:rsidRPr="00237F07" w:rsidDel="00FB64A7">
          <w:delText>.</w:delText>
        </w:r>
      </w:del>
    </w:p>
    <w:p w14:paraId="34BDFD11" w14:textId="619C0DC8" w:rsidR="00740990" w:rsidRPr="00237F07" w:rsidDel="00C470C5" w:rsidRDefault="00740990" w:rsidP="00AA0332">
      <w:pPr>
        <w:spacing w:after="120" w:line="240" w:lineRule="auto"/>
        <w:jc w:val="both"/>
        <w:rPr>
          <w:moveFrom w:id="271" w:author="jon pritchard" w:date="2025-03-28T14:42:00Z" w16du:dateUtc="2025-03-28T13:42:00Z"/>
        </w:rPr>
      </w:pPr>
      <w:moveFromRangeStart w:id="272" w:author="jon pritchard" w:date="2025-03-28T14:42:00Z" w:name="move194065386"/>
      <w:commentRangeStart w:id="273"/>
      <w:commentRangeStart w:id="274"/>
      <w:commentRangeStart w:id="275"/>
      <w:moveFrom w:id="276" w:author="jon pritchard" w:date="2025-03-28T14:42:00Z" w16du:dateUtc="2025-03-28T13:42:00Z">
        <w:r w:rsidRPr="00F81DCC" w:rsidDel="00C470C5">
          <w:t>With the exception of the ENC layer, which must be permanently on, the mariner must be able to switch the graphical display of individual products on and off.</w:t>
        </w:r>
        <w:r w:rsidR="00FF1663" w:rsidDel="00C470C5">
          <w:t xml:space="preserve"> </w:t>
        </w:r>
        <w:commentRangeEnd w:id="273"/>
        <w:r w:rsidR="00680855" w:rsidDel="00C470C5">
          <w:rPr>
            <w:rStyle w:val="CommentReference"/>
          </w:rPr>
          <w:commentReference w:id="273"/>
        </w:r>
        <w:commentRangeEnd w:id="274"/>
        <w:r w:rsidR="00F77BB5" w:rsidDel="00C470C5">
          <w:rPr>
            <w:rStyle w:val="CommentReference"/>
          </w:rPr>
          <w:commentReference w:id="274"/>
        </w:r>
        <w:commentRangeEnd w:id="275"/>
        <w:r w:rsidR="004A6E2D" w:rsidDel="00C470C5">
          <w:rPr>
            <w:rStyle w:val="CommentReference"/>
          </w:rPr>
          <w:commentReference w:id="275"/>
        </w:r>
      </w:moveFrom>
    </w:p>
    <w:moveFromRangeEnd w:id="272"/>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277"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277"/>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433505F3" w:rsidR="00D85A9D" w:rsidRPr="00237F07" w:rsidRDefault="00161C04" w:rsidP="00AA0332">
      <w:pPr>
        <w:spacing w:after="120" w:line="240" w:lineRule="auto"/>
        <w:jc w:val="both"/>
      </w:pPr>
      <w:r w:rsidRPr="00237F07">
        <w:t xml:space="preserve">Later sections of </w:t>
      </w:r>
      <w:del w:id="278" w:author="Grant, David M (52400) CIV USN NIWC ATLANTIC VA (USA)" w:date="2025-02-21T12:52:00Z" w16du:dateUtc="2025-02-21T17:52:00Z">
        <w:r w:rsidRPr="00237F07" w:rsidDel="00F8463D">
          <w:delText>the present</w:delText>
        </w:r>
      </w:del>
      <w:ins w:id="279" w:author="Grant, David M (52400) CIV USN NIWC ATLANTIC VA (USA)" w:date="2025-02-21T12:52:00Z" w16du:dateUtc="2025-02-21T17:52:00Z">
        <w:r w:rsidR="00F8463D">
          <w:t>this</w:t>
        </w:r>
      </w:ins>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280" w:name="_Toc194067063"/>
      <w:r w:rsidRPr="00237F07">
        <w:t>Overview of the portrayal process</w:t>
      </w:r>
      <w:bookmarkEnd w:id="280"/>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335B8271"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ins w:id="281" w:author="Jonathan Pritchard" w:date="2025-03-11T14:47:00Z" w16du:dateUtc="2025-03-11T14:47:00Z">
        <w:r w:rsidR="00B42BF5">
          <w:t xml:space="preserve">based </w:t>
        </w:r>
      </w:ins>
      <w:r w:rsidR="00653147" w:rsidRPr="00237F07">
        <w:t xml:space="preserve">on </w:t>
      </w:r>
      <w:del w:id="282" w:author="Grant, David M (52400) CIV USN NIWC ATLANTIC VA (USA)" w:date="2025-02-21T12:54:00Z" w16du:dateUtc="2025-02-21T17:54:00Z">
        <w:r w:rsidR="00653147" w:rsidRPr="00237F07" w:rsidDel="00756C2F">
          <w:delText xml:space="preserve">a scripting </w:delText>
        </w:r>
        <w:r w:rsidR="009D54A5" w:rsidRPr="00237F07" w:rsidDel="00756C2F">
          <w:delText>architecture</w:delText>
        </w:r>
        <w:r w:rsidR="00653147" w:rsidRPr="00237F07" w:rsidDel="00756C2F">
          <w:delText xml:space="preserve"> based on </w:delText>
        </w:r>
        <w:r w:rsidRPr="00237F07" w:rsidDel="00756C2F">
          <w:delText>Lua</w:delText>
        </w:r>
      </w:del>
      <w:ins w:id="283" w:author="Grant, David M (52400) CIV USN NIWC ATLANTIC VA (USA)" w:date="2025-02-21T12:54:00Z" w16du:dateUtc="2025-02-21T17:54:00Z">
        <w:r w:rsidR="00756C2F">
          <w:t xml:space="preserve">the scripting </w:t>
        </w:r>
      </w:ins>
      <w:ins w:id="284" w:author="Grant, David M (52400) CIV USN NIWC ATLANTIC VA (USA)" w:date="2025-02-21T12:55:00Z" w16du:dateUtc="2025-02-21T17:55:00Z">
        <w:r w:rsidR="00E75DD4">
          <w:t>capability described in S-100 Part 13</w:t>
        </w:r>
      </w:ins>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ins w:id="285" w:author="Grant, David M (52400) CIV USN NIWC ATLANTIC VA (USA)" w:date="2025-02-21T12:56:00Z" w16du:dateUtc="2025-02-21T17:56:00Z">
        <w:r w:rsidR="0081247B">
          <w:t xml:space="preserve"> and 9a</w:t>
        </w:r>
      </w:ins>
      <w:del w:id="286" w:author="Grant, David M (52400) CIV USN NIWC ATLANTIC VA (USA)" w:date="2025-02-21T12:56:00Z" w16du:dateUtc="2025-02-21T17:56:00Z">
        <w:r w:rsidRPr="00237F07" w:rsidDel="0081247B">
          <w:delText xml:space="preserve">; variations </w:delText>
        </w:r>
        <w:r w:rsidR="005870DC" w:rsidRPr="00237F07" w:rsidDel="0081247B">
          <w:delText xml:space="preserve">to the process and input/output that are </w:delText>
        </w:r>
        <w:r w:rsidRPr="00237F07" w:rsidDel="0081247B">
          <w:delText xml:space="preserve">required for Lua </w:delText>
        </w:r>
        <w:r w:rsidR="00A5400C" w:rsidRPr="00237F07" w:rsidDel="0081247B">
          <w:delText>P</w:delText>
        </w:r>
        <w:r w:rsidRPr="00237F07" w:rsidDel="0081247B">
          <w:delText xml:space="preserve">ortrayal </w:delText>
        </w:r>
        <w:r w:rsidR="00A5400C" w:rsidRPr="00237F07" w:rsidDel="0081247B">
          <w:delText>C</w:delText>
        </w:r>
        <w:r w:rsidRPr="00237F07" w:rsidDel="0081247B">
          <w:delText xml:space="preserve">atalogues are described in Part </w:delText>
        </w:r>
        <w:r w:rsidR="00D5076B" w:rsidRPr="00237F07" w:rsidDel="0081247B">
          <w:delText>9a</w:delText>
        </w:r>
      </w:del>
      <w:r w:rsidR="00D5076B" w:rsidRPr="00237F07">
        <w:t>.</w:t>
      </w:r>
      <w:r w:rsidR="00F42EC6" w:rsidRPr="00B77A92">
        <w:t xml:space="preserve"> </w:t>
      </w:r>
    </w:p>
    <w:p w14:paraId="7B1DB2A3" w14:textId="52754A5B"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ins w:id="287" w:author="Jonathan Pritchard" w:date="2025-03-11T14:47:00Z" w16du:dateUtc="2025-03-11T14:47:00Z">
        <w:r w:rsidR="00B42BF5">
          <w:t>in Annexes A and B of this specification (</w:t>
        </w:r>
      </w:ins>
      <w:ins w:id="288" w:author="Jonathan Pritchard" w:date="2025-03-11T14:48:00Z" w16du:dateUtc="2025-03-11T14:48:00Z">
        <w:r w:rsidR="00B42BF5" w:rsidRPr="00522226">
          <w:t xml:space="preserve">Note that </w:t>
        </w:r>
      </w:ins>
      <w:ins w:id="289" w:author="jon pritchard" w:date="2025-03-28T10:28:00Z" w16du:dateUtc="2025-03-28T09:28:00Z">
        <w:r w:rsidR="00522226">
          <w:t xml:space="preserve">such </w:t>
        </w:r>
      </w:ins>
      <w:ins w:id="290" w:author="Jonathan Pritchard" w:date="2025-03-11T14:48:00Z" w16du:dateUtc="2025-03-11T14:48:00Z">
        <w:r w:rsidR="00B42BF5" w:rsidRPr="00522226">
          <w:t>interoperability is not operational in this edition of S-98)</w:t>
        </w:r>
      </w:ins>
      <w:del w:id="291" w:author="Jonathan Pritchard" w:date="2025-03-11T14:47:00Z" w16du:dateUtc="2025-03-11T14:47:00Z">
        <w:r w:rsidR="00D5076B" w:rsidRPr="00522226" w:rsidDel="00B42BF5">
          <w:delText>S-98</w:delText>
        </w:r>
      </w:del>
      <w:r w:rsidR="00D5076B" w:rsidRPr="00522226">
        <w:t>.</w:t>
      </w:r>
      <w:r w:rsidR="001E273F" w:rsidRPr="00237F07">
        <w:t xml:space="preserve"> </w:t>
      </w:r>
    </w:p>
    <w:p w14:paraId="3CC0A134" w14:textId="0223E9A1" w:rsidR="001E273F" w:rsidRPr="00F77BB5" w:rsidDel="00522226" w:rsidRDefault="001E273F" w:rsidP="00AA0332">
      <w:pPr>
        <w:spacing w:after="120" w:line="240" w:lineRule="auto"/>
        <w:jc w:val="both"/>
        <w:rPr>
          <w:del w:id="292" w:author="jon pritchard" w:date="2025-03-28T10:23:00Z" w16du:dateUtc="2025-03-28T09:23:00Z"/>
          <w:strike/>
          <w:rPrChange w:id="293" w:author="Jonathan Pritchard" w:date="2025-03-10T07:52:00Z" w16du:dateUtc="2025-03-10T07:52:00Z">
            <w:rPr>
              <w:del w:id="294" w:author="jon pritchard" w:date="2025-03-28T10:23:00Z" w16du:dateUtc="2025-03-28T09:23:00Z"/>
            </w:rPr>
          </w:rPrChange>
        </w:rPr>
      </w:pPr>
      <w:commentRangeStart w:id="295"/>
      <w:commentRangeStart w:id="296"/>
      <w:del w:id="297" w:author="jon pritchard" w:date="2025-03-28T10:23:00Z" w16du:dateUtc="2025-03-28T09:23:00Z">
        <w:r w:rsidRPr="00F77BB5" w:rsidDel="00522226">
          <w:rPr>
            <w:strike/>
            <w:rPrChange w:id="298" w:author="Jonathan Pritchard" w:date="2025-03-10T07:52:00Z" w16du:dateUtc="2025-03-10T07:52:00Z">
              <w:rPr/>
            </w:rPrChange>
          </w:rPr>
          <w:delText xml:space="preserve">In the absence of interoperability, portrayal is as described in S-100 Part 9. When interoperability is activated the portrayal is modified as specified by the </w:delText>
        </w:r>
        <w:r w:rsidR="00A5400C" w:rsidRPr="00F77BB5" w:rsidDel="00522226">
          <w:rPr>
            <w:strike/>
            <w:rPrChange w:id="299" w:author="Jonathan Pritchard" w:date="2025-03-10T07:52:00Z" w16du:dateUtc="2025-03-10T07:52:00Z">
              <w:rPr/>
            </w:rPrChange>
          </w:rPr>
          <w:delText>I</w:delText>
        </w:r>
        <w:r w:rsidRPr="00F77BB5" w:rsidDel="00522226">
          <w:rPr>
            <w:strike/>
            <w:rPrChange w:id="300" w:author="Jonathan Pritchard" w:date="2025-03-10T07:52:00Z" w16du:dateUtc="2025-03-10T07:52:00Z">
              <w:rPr/>
            </w:rPrChange>
          </w:rPr>
          <w:delText xml:space="preserve">nteroperability </w:delText>
        </w:r>
        <w:r w:rsidR="00A5400C" w:rsidRPr="00F77BB5" w:rsidDel="00522226">
          <w:rPr>
            <w:strike/>
            <w:rPrChange w:id="301" w:author="Jonathan Pritchard" w:date="2025-03-10T07:52:00Z" w16du:dateUtc="2025-03-10T07:52:00Z">
              <w:rPr/>
            </w:rPrChange>
          </w:rPr>
          <w:delText>C</w:delText>
        </w:r>
        <w:r w:rsidRPr="00F77BB5" w:rsidDel="00522226">
          <w:rPr>
            <w:strike/>
            <w:rPrChange w:id="302" w:author="Jonathan Pritchard" w:date="2025-03-10T07:52:00Z" w16du:dateUtc="2025-03-10T07:52:00Z">
              <w:rPr/>
            </w:rPrChange>
          </w:rPr>
          <w:delText>atalogue. Interoperability processing is described in S-100 Part 16 and S-98.</w:delText>
        </w:r>
        <w:commentRangeEnd w:id="295"/>
        <w:r w:rsidR="00633C60" w:rsidRPr="00F77BB5" w:rsidDel="00522226">
          <w:rPr>
            <w:rStyle w:val="CommentReference"/>
            <w:strike/>
            <w:rPrChange w:id="303" w:author="Jonathan Pritchard" w:date="2025-03-10T07:52:00Z" w16du:dateUtc="2025-03-10T07:52:00Z">
              <w:rPr>
                <w:rStyle w:val="CommentReference"/>
              </w:rPr>
            </w:rPrChange>
          </w:rPr>
          <w:commentReference w:id="295"/>
        </w:r>
        <w:commentRangeEnd w:id="296"/>
        <w:r w:rsidR="00F77BB5" w:rsidDel="00522226">
          <w:rPr>
            <w:rStyle w:val="CommentReference"/>
          </w:rPr>
          <w:commentReference w:id="296"/>
        </w:r>
      </w:del>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304" w:name="_Toc194067064"/>
      <w:r w:rsidRPr="00237F07">
        <w:t xml:space="preserve">Elements of </w:t>
      </w:r>
      <w:r w:rsidR="00AD2F07" w:rsidRPr="00237F07">
        <w:t>S-100 P</w:t>
      </w:r>
      <w:r w:rsidRPr="00237F07">
        <w:t>ortrayal</w:t>
      </w:r>
      <w:bookmarkEnd w:id="304"/>
    </w:p>
    <w:p w14:paraId="770B1E54" w14:textId="3953E51A"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del w:id="305" w:author="Grant, David M (52400) CIV USN NIWC ATLANTIC VA (USA)" w:date="2025-02-21T13:01:00Z" w16du:dateUtc="2025-02-21T18:01:00Z">
        <w:r w:rsidRPr="00237F07" w:rsidDel="00775716">
          <w:delText xml:space="preserve"> already</w:delText>
        </w:r>
      </w:del>
      <w:r w:rsidRPr="00237F07">
        <w:t>.</w:t>
      </w:r>
      <w:r w:rsidR="009F2D40" w:rsidRPr="00237F07">
        <w:t xml:space="preserve"> </w:t>
      </w:r>
    </w:p>
    <w:p w14:paraId="4107A5FA" w14:textId="52C37A4A" w:rsidR="00EE62F6" w:rsidRPr="00237F07" w:rsidRDefault="00EE62F6" w:rsidP="00B42F17">
      <w:pPr>
        <w:pStyle w:val="Heading3"/>
      </w:pPr>
      <w:bookmarkStart w:id="306" w:name="_Toc194067065"/>
      <w:proofErr w:type="spellStart"/>
      <w:r w:rsidRPr="00237F07">
        <w:t>Pixmaps</w:t>
      </w:r>
      <w:bookmarkEnd w:id="306"/>
      <w:proofErr w:type="spellEnd"/>
    </w:p>
    <w:p w14:paraId="30373C0E" w14:textId="6F92C22F" w:rsidR="00EE62F6" w:rsidRPr="00237F07" w:rsidRDefault="0016682D" w:rsidP="00A52928">
      <w:pPr>
        <w:spacing w:after="120" w:line="240" w:lineRule="auto"/>
        <w:jc w:val="both"/>
      </w:pPr>
      <w:proofErr w:type="spellStart"/>
      <w:r w:rsidRPr="00237F07">
        <w:t>Pixmaps</w:t>
      </w:r>
      <w:proofErr w:type="spellEnd"/>
      <w:r w:rsidRPr="00237F07">
        <w:t xml:space="preserve">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307" w:name="_Toc194067066"/>
      <w:r w:rsidRPr="00237F07">
        <w:lastRenderedPageBreak/>
        <w:t xml:space="preserve">Colour </w:t>
      </w:r>
      <w:r w:rsidR="00E75C72" w:rsidRPr="00237F07">
        <w:t>c</w:t>
      </w:r>
      <w:r w:rsidRPr="00237F07">
        <w:t xml:space="preserve">oding </w:t>
      </w:r>
      <w:r w:rsidR="00E75C72" w:rsidRPr="00237F07">
        <w:t>s</w:t>
      </w:r>
      <w:r w:rsidRPr="00237F07">
        <w:t>cheme</w:t>
      </w:r>
      <w:bookmarkEnd w:id="307"/>
    </w:p>
    <w:p w14:paraId="267A8B73" w14:textId="141BCE21"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w:t>
      </w:r>
      <w:commentRangeStart w:id="308"/>
      <w:del w:id="309" w:author="Grant, David M (52400) CIV USN NIWC ATLANTIC VA (USA)" w:date="2025-02-21T13:02:00Z" w16du:dateUtc="2025-02-21T18:02:00Z">
        <w:r w:rsidR="00B02248" w:rsidRPr="00237F07" w:rsidDel="0052458F">
          <w:delText>five-</w:delText>
        </w:r>
        <w:r w:rsidRPr="00237F07" w:rsidDel="0052458F">
          <w:delText xml:space="preserve">letter </w:delText>
        </w:r>
      </w:del>
      <w:commentRangeEnd w:id="308"/>
      <w:r w:rsidR="00041E41">
        <w:rPr>
          <w:rStyle w:val="CommentReference"/>
        </w:rPr>
        <w:commentReference w:id="308"/>
      </w:r>
      <w:r w:rsidRPr="00237F07">
        <w:t xml:space="preserve">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w:t>
      </w:r>
      <w:del w:id="310" w:author="Grant, David M (52400) CIV USN NIWC ATLANTIC VA (USA)" w:date="2025-02-21T13:03:00Z" w16du:dateUtc="2025-02-21T18:03:00Z">
        <w:r w:rsidRPr="00237F07" w:rsidDel="00041E41">
          <w:delText>-Bright</w:delText>
        </w:r>
      </w:del>
      <w:r w:rsidRPr="00237F07">
        <w:t>”,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53D1AB49" w:rsidR="00693E3B" w:rsidRPr="00237F07" w:rsidRDefault="00693E3B" w:rsidP="00A52928">
      <w:pPr>
        <w:spacing w:after="120" w:line="240" w:lineRule="auto"/>
        <w:jc w:val="both"/>
      </w:pPr>
      <w:r w:rsidRPr="00237F07">
        <w:t xml:space="preserve">A “colour profile”, as the term is used in S-100, is a collection of </w:t>
      </w:r>
      <w:commentRangeStart w:id="311"/>
      <w:del w:id="312" w:author="Grant, David M (52400) CIV USN NIWC ATLANTIC VA (USA)" w:date="2025-02-21T13:05:00Z" w16du:dateUtc="2025-02-21T18:05:00Z">
        <w:r w:rsidRPr="00237F07" w:rsidDel="00716164">
          <w:delText>different palettes</w:delText>
        </w:r>
      </w:del>
      <w:ins w:id="313" w:author="Grant, David M (52400) CIV USN NIWC ATLANTIC VA (USA)" w:date="2025-02-21T13:05:00Z" w16du:dateUtc="2025-02-21T18:05:00Z">
        <w:r w:rsidR="00716164">
          <w:t>tokens</w:t>
        </w:r>
      </w:ins>
      <w:r w:rsidR="00524263" w:rsidRPr="00237F07">
        <w:t xml:space="preserve"> </w:t>
      </w:r>
      <w:commentRangeEnd w:id="311"/>
      <w:r w:rsidR="00716164">
        <w:rPr>
          <w:rStyle w:val="CommentReference"/>
        </w:rPr>
        <w:commentReference w:id="311"/>
      </w:r>
      <w:r w:rsidR="00524263" w:rsidRPr="00237F07">
        <w:t>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3A1ACF9" w:rsidR="00EE220D" w:rsidRPr="00B77A92" w:rsidRDefault="00EE220D" w:rsidP="00A52928">
      <w:pPr>
        <w:spacing w:after="120" w:line="240" w:lineRule="auto"/>
        <w:jc w:val="both"/>
      </w:pPr>
      <w:r w:rsidRPr="00B77A92">
        <w:t xml:space="preserve">Symbols, fill styles and line styles refer to the </w:t>
      </w:r>
      <w:del w:id="314" w:author="Grant, David M (52400) CIV USN NIWC ATLANTIC VA (USA)" w:date="2025-02-21T13:06:00Z" w16du:dateUtc="2025-02-21T18:06:00Z">
        <w:r w:rsidRPr="00B77A92" w:rsidDel="002E2BBC">
          <w:delText xml:space="preserve">colour tables by using the standardized </w:delText>
        </w:r>
      </w:del>
      <w:r w:rsidRPr="00B77A92">
        <w:t>colour tokens as part of the symbol definition.</w:t>
      </w:r>
    </w:p>
    <w:p w14:paraId="5884DCA9" w14:textId="79E45B71" w:rsidR="00EE220D" w:rsidRPr="00B77A92" w:rsidRDefault="00EE220D" w:rsidP="00A13F5A">
      <w:pPr>
        <w:pStyle w:val="Heading3"/>
      </w:pPr>
      <w:bookmarkStart w:id="315" w:name="_Toc194067067"/>
      <w:r w:rsidRPr="00B77A92">
        <w:t>Symbols</w:t>
      </w:r>
      <w:bookmarkEnd w:id="315"/>
    </w:p>
    <w:p w14:paraId="07A4A7BC" w14:textId="4224CCD0"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ins w:id="316" w:author="Jonathan Pritchard" w:date="2025-03-13T16:09:00Z" w16du:dateUtc="2025-03-13T16:09:00Z">
        <w:r w:rsidR="0082322B">
          <w:t xml:space="preserve"> </w:t>
        </w:r>
      </w:ins>
      <w:ins w:id="317" w:author="Jonathan Pritchard" w:date="2025-03-13T16:09:00Z">
        <w:r w:rsidR="0082322B" w:rsidRPr="0082322B">
          <w:t>These symbols are encoded as SVG files which conform to the S-100 SVG profile</w:t>
        </w:r>
      </w:ins>
      <w:r w:rsidR="00796161" w:rsidRPr="00B77A92">
        <w:t xml:space="preserve"> </w:t>
      </w:r>
      <w:commentRangeStart w:id="318"/>
      <w:del w:id="319" w:author="jon pritchard" w:date="2025-03-28T10:28:00Z" w16du:dateUtc="2025-03-28T09:28:00Z">
        <w:r w:rsidRPr="0082322B" w:rsidDel="00522226">
          <w:rPr>
            <w:strike/>
            <w:rPrChange w:id="320" w:author="Jonathan Pritchard" w:date="2025-03-13T16:09:00Z" w16du:dateUtc="2025-03-13T16:09:00Z">
              <w:rPr/>
            </w:rPrChange>
          </w:rPr>
          <w:delText>The symbols for point features are generally based on the traditional paper chart symbols and, in addition a set of more compact, but more visible, 'simplified' buoy and beacon symbols are provided for use under difficult viewing conditions.</w:delText>
        </w:r>
        <w:commentRangeEnd w:id="318"/>
        <w:r w:rsidR="00A20E43" w:rsidRPr="0082322B" w:rsidDel="00522226">
          <w:rPr>
            <w:rStyle w:val="CommentReference"/>
            <w:strike/>
            <w:rPrChange w:id="321" w:author="Jonathan Pritchard" w:date="2025-03-13T16:09:00Z" w16du:dateUtc="2025-03-13T16:09:00Z">
              <w:rPr>
                <w:rStyle w:val="CommentReference"/>
              </w:rPr>
            </w:rPrChange>
          </w:rPr>
          <w:commentReference w:id="318"/>
        </w:r>
      </w:del>
    </w:p>
    <w:p w14:paraId="61A33353" w14:textId="312F00E7" w:rsidR="00EE220D" w:rsidRPr="00B77A92" w:rsidRDefault="00EE220D" w:rsidP="00A13F5A">
      <w:pPr>
        <w:pStyle w:val="Heading3"/>
      </w:pPr>
      <w:bookmarkStart w:id="322" w:name="_Toc194067068"/>
      <w:r w:rsidRPr="00B77A92">
        <w:t xml:space="preserve">Area </w:t>
      </w:r>
      <w:r w:rsidR="00E75C72" w:rsidRPr="00B77A92">
        <w:t>f</w:t>
      </w:r>
      <w:r w:rsidRPr="00B77A92">
        <w:t>ills</w:t>
      </w:r>
      <w:bookmarkEnd w:id="322"/>
    </w:p>
    <w:p w14:paraId="4CF4D796" w14:textId="2D76C9AB"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w:t>
      </w:r>
      <w:del w:id="323" w:author="Grant, David M (52400) CIV USN NIWC ATLANTIC VA (USA)" w:date="2025-02-21T13:10:00Z" w16du:dateUtc="2025-02-21T18:10:00Z">
        <w:r w:rsidRPr="00B77A92" w:rsidDel="00F31370">
          <w:delText xml:space="preserve">introduced as </w:delText>
        </w:r>
      </w:del>
      <w:r w:rsidRPr="00B77A92">
        <w:t xml:space="preserve">a solution for the symbolization of areas in special situations. </w:t>
      </w:r>
      <w:commentRangeStart w:id="324"/>
      <w:del w:id="325" w:author="Grant, David M (52400) CIV USN NIWC ATLANTIC VA (USA)" w:date="2025-02-21T13:12:00Z" w16du:dateUtc="2025-02-21T18:12:00Z">
        <w:r w:rsidRPr="00B77A92" w:rsidDel="0000701D">
          <w:delText>A fill pattern showing arrows does not have a certain position on the chart like the paper chart arrow symbol. It shows up as long as any part of the traffic separation lane can be seen on the screen. A centred symbol moves to the centre of the part of the area that remains in the display window.</w:delText>
        </w:r>
        <w:r w:rsidR="00015341" w:rsidRPr="00B77A92" w:rsidDel="0000701D">
          <w:delText xml:space="preserve"> </w:delText>
        </w:r>
      </w:del>
      <w:commentRangeEnd w:id="324"/>
      <w:r w:rsidR="00114A3C">
        <w:rPr>
          <w:rStyle w:val="CommentReference"/>
        </w:rPr>
        <w:commentReference w:id="324"/>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ins w:id="326" w:author="Grant, David M (52400) CIV USN NIWC ATLANTIC VA (USA)" w:date="2025-02-21T13:10:00Z" w16du:dateUtc="2025-02-21T18:10:00Z">
        <w:r w:rsidR="00002919">
          <w:t xml:space="preserve"> (the area boundar</w:t>
        </w:r>
        <w:r w:rsidR="00F31370">
          <w:t>y is not visible)</w:t>
        </w:r>
      </w:ins>
      <w:r w:rsidR="00015341" w:rsidRPr="00B77A92">
        <w:t>.</w:t>
      </w:r>
    </w:p>
    <w:p w14:paraId="08F3641F" w14:textId="75307997" w:rsidR="00771A11" w:rsidRPr="00B77A92" w:rsidDel="005B34C2" w:rsidRDefault="00EE220D" w:rsidP="00A52928">
      <w:pPr>
        <w:spacing w:after="120" w:line="240" w:lineRule="auto"/>
        <w:jc w:val="both"/>
        <w:rPr>
          <w:del w:id="327" w:author="Grant, David M (52400) CIV USN NIWC ATLANTIC VA (USA)" w:date="2025-02-21T13:08:00Z" w16du:dateUtc="2025-02-21T18:08:00Z"/>
        </w:rPr>
      </w:pPr>
      <w:commentRangeStart w:id="328"/>
      <w:del w:id="329" w:author="Grant, David M (52400) CIV USN NIWC ATLANTIC VA (USA)" w:date="2025-02-21T13:08:00Z" w16du:dateUtc="2025-02-21T18:08:00Z">
        <w:r w:rsidRPr="00B77A92" w:rsidDel="005B34C2">
          <w:delText xml:space="preserve">The </w:delText>
        </w:r>
        <w:r w:rsidR="00A5400C" w:rsidRPr="00B77A92" w:rsidDel="005B34C2">
          <w:delText>P</w:delText>
        </w:r>
        <w:r w:rsidRPr="00B77A92" w:rsidDel="005B34C2">
          <w:delText xml:space="preserve">ortrayal </w:delText>
        </w:r>
        <w:r w:rsidR="00A5400C" w:rsidRPr="00B77A92" w:rsidDel="005B34C2">
          <w:delText>C</w:delText>
        </w:r>
        <w:r w:rsidRPr="00B77A92" w:rsidDel="005B34C2">
          <w:delText>atalogue provides two options for area boundaries, referred to as “plain” and “symbolised”.</w:delText>
        </w:r>
      </w:del>
      <w:commentRangeEnd w:id="328"/>
      <w:r w:rsidR="005B34C2">
        <w:rPr>
          <w:rStyle w:val="CommentReference"/>
        </w:rPr>
        <w:commentReference w:id="328"/>
      </w:r>
    </w:p>
    <w:p w14:paraId="67FF6690" w14:textId="5C5EAF49" w:rsidR="00EE220D" w:rsidRPr="00B77A92" w:rsidDel="00C76912" w:rsidRDefault="00EE220D" w:rsidP="00A52928">
      <w:pPr>
        <w:spacing w:after="120" w:line="240" w:lineRule="auto"/>
        <w:jc w:val="both"/>
        <w:rPr>
          <w:del w:id="330" w:author="Grant, David M (52400) CIV USN NIWC ATLANTIC VA (USA)" w:date="2025-02-21T13:13:00Z" w16du:dateUtc="2025-02-21T18:13:00Z"/>
        </w:rPr>
      </w:pPr>
      <w:commentRangeStart w:id="331"/>
      <w:del w:id="332" w:author="Grant, David M (52400) CIV USN NIWC ATLANTIC VA (USA)" w:date="2025-02-21T13:13:00Z" w16du:dateUtc="2025-02-21T18:13:00Z">
        <w:r w:rsidRPr="00B77A92" w:rsidDel="00C76912">
          <w:delText>Cent</w:delText>
        </w:r>
        <w:r w:rsidR="00771A11" w:rsidRPr="00B77A92" w:rsidDel="00C76912">
          <w:delText>r</w:delText>
        </w:r>
        <w:r w:rsidRPr="00B77A92" w:rsidDel="00C76912">
          <w:delText xml:space="preserve">ed symbols </w:delText>
        </w:r>
        <w:r w:rsidR="009F2D40" w:rsidRPr="00B77A92" w:rsidDel="00C76912">
          <w:delText xml:space="preserve">are </w:delText>
        </w:r>
        <w:r w:rsidRPr="00B77A92" w:rsidDel="00C76912">
          <w:delText xml:space="preserve">used with symbolized boundaries to symbolize the case when the entire display window lies within an area. </w:delText>
        </w:r>
      </w:del>
      <w:commentRangeEnd w:id="331"/>
      <w:r w:rsidR="00C76912">
        <w:rPr>
          <w:rStyle w:val="CommentReference"/>
        </w:rPr>
        <w:commentReference w:id="331"/>
      </w:r>
    </w:p>
    <w:p w14:paraId="4C0E90AE" w14:textId="3949ADA0"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5A96A5B2" w14:textId="3EEBFF8B" w:rsidR="006F4147" w:rsidRPr="004A6E2D" w:rsidDel="00522226" w:rsidRDefault="006F4147" w:rsidP="00A52928">
      <w:pPr>
        <w:spacing w:after="120" w:line="240" w:lineRule="auto"/>
        <w:jc w:val="both"/>
        <w:rPr>
          <w:del w:id="333" w:author="jon pritchard" w:date="2025-03-28T10:28:00Z" w16du:dateUtc="2025-03-28T09:28:00Z"/>
          <w:strike/>
          <w:rPrChange w:id="334" w:author="Jonathan Pritchard" w:date="2025-03-25T05:35:00Z" w16du:dateUtc="2025-03-25T04:35:00Z">
            <w:rPr>
              <w:del w:id="335" w:author="jon pritchard" w:date="2025-03-28T10:28:00Z" w16du:dateUtc="2025-03-28T09:28:00Z"/>
            </w:rPr>
          </w:rPrChange>
        </w:rPr>
      </w:pPr>
      <w:commentRangeStart w:id="336"/>
      <w:del w:id="337" w:author="jon pritchard" w:date="2025-03-28T10:28:00Z" w16du:dateUtc="2025-03-28T09:28:00Z">
        <w:r w:rsidRPr="004A6E2D" w:rsidDel="00522226">
          <w:rPr>
            <w:strike/>
            <w:rPrChange w:id="338" w:author="Jonathan Pritchard" w:date="2025-03-25T05:35:00Z" w16du:dateUtc="2025-03-25T04:35:00Z">
              <w:rPr/>
            </w:rPrChange>
          </w:rPr>
          <w:delText>In the context of S-100</w:delText>
        </w:r>
        <w:r w:rsidR="00AD2F07" w:rsidRPr="004A6E2D" w:rsidDel="00522226">
          <w:rPr>
            <w:strike/>
            <w:rPrChange w:id="339" w:author="Jonathan Pritchard" w:date="2025-03-25T05:35:00Z" w16du:dateUtc="2025-03-25T04:35:00Z">
              <w:rPr/>
            </w:rPrChange>
          </w:rPr>
          <w:delText>,</w:delText>
        </w:r>
        <w:r w:rsidRPr="004A6E2D" w:rsidDel="00522226">
          <w:rPr>
            <w:strike/>
            <w:rPrChange w:id="340" w:author="Jonathan Pritchard" w:date="2025-03-25T05:35:00Z" w16du:dateUtc="2025-03-25T04:35:00Z">
              <w:rPr/>
            </w:rPrChange>
          </w:rPr>
          <w:delText xml:space="preserve"> area fills </w:delText>
        </w:r>
        <w:commentRangeStart w:id="341"/>
        <w:r w:rsidRPr="004A6E2D" w:rsidDel="00522226">
          <w:rPr>
            <w:strike/>
            <w:rPrChange w:id="342" w:author="Jonathan Pritchard" w:date="2025-03-25T05:35:00Z" w16du:dateUtc="2025-03-25T04:35:00Z">
              <w:rPr/>
            </w:rPrChange>
          </w:rPr>
          <w:delText xml:space="preserve">effect </w:delText>
        </w:r>
        <w:commentRangeEnd w:id="341"/>
        <w:r w:rsidR="00672B5F" w:rsidRPr="004A6E2D" w:rsidDel="00522226">
          <w:rPr>
            <w:rStyle w:val="CommentReference"/>
            <w:strike/>
            <w:rPrChange w:id="343" w:author="Jonathan Pritchard" w:date="2025-03-25T05:35:00Z" w16du:dateUtc="2025-03-25T04:35:00Z">
              <w:rPr>
                <w:rStyle w:val="CommentReference"/>
              </w:rPr>
            </w:rPrChange>
          </w:rPr>
          <w:commentReference w:id="341"/>
        </w:r>
        <w:r w:rsidRPr="004A6E2D" w:rsidDel="00522226">
          <w:rPr>
            <w:strike/>
            <w:rPrChange w:id="344" w:author="Jonathan Pritchard" w:date="2025-03-25T05:35:00Z" w16du:dateUtc="2025-03-25T04:35:00Z">
              <w:rPr/>
            </w:rPrChange>
          </w:rPr>
          <w:delText>surface geometry portrayal.</w:delText>
        </w:r>
        <w:commentRangeEnd w:id="336"/>
        <w:r w:rsidR="00955A8A" w:rsidRPr="004A6E2D" w:rsidDel="00522226">
          <w:rPr>
            <w:rStyle w:val="CommentReference"/>
            <w:strike/>
            <w:rPrChange w:id="345" w:author="Jonathan Pritchard" w:date="2025-03-25T05:35:00Z" w16du:dateUtc="2025-03-25T04:35:00Z">
              <w:rPr>
                <w:rStyle w:val="CommentReference"/>
              </w:rPr>
            </w:rPrChange>
          </w:rPr>
          <w:commentReference w:id="336"/>
        </w:r>
        <w:bookmarkStart w:id="346" w:name="_Toc194061679"/>
        <w:bookmarkStart w:id="347" w:name="_Toc194067069"/>
        <w:bookmarkEnd w:id="346"/>
        <w:bookmarkEnd w:id="347"/>
      </w:del>
    </w:p>
    <w:p w14:paraId="65D15267" w14:textId="5386D25C" w:rsidR="00EE220D" w:rsidRPr="00B77A92" w:rsidRDefault="00EE220D" w:rsidP="00A13F5A">
      <w:pPr>
        <w:pStyle w:val="Heading3"/>
      </w:pPr>
      <w:bookmarkStart w:id="348" w:name="_Toc194067070"/>
      <w:r w:rsidRPr="00B77A92">
        <w:t xml:space="preserve">Line </w:t>
      </w:r>
      <w:r w:rsidR="00E75C72" w:rsidRPr="00B77A92">
        <w:t>s</w:t>
      </w:r>
      <w:r w:rsidRPr="00B77A92">
        <w:t>tyles</w:t>
      </w:r>
      <w:bookmarkEnd w:id="348"/>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 xml:space="preserve">Complex </w:t>
      </w:r>
      <w:proofErr w:type="spellStart"/>
      <w:r w:rsidRPr="00B77A92">
        <w:t>linestyles</w:t>
      </w:r>
      <w:proofErr w:type="spellEnd"/>
      <w:r w:rsidRPr="00B77A92">
        <w:t xml:space="preserve">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349" w:name="_Toc175130120"/>
      <w:bookmarkStart w:id="350" w:name="_Toc194067071"/>
      <w:bookmarkEnd w:id="349"/>
      <w:r w:rsidRPr="00B77A92">
        <w:t>Portrayal of Shared Edges.</w:t>
      </w:r>
      <w:bookmarkEnd w:id="350"/>
    </w:p>
    <w:p w14:paraId="7294000B" w14:textId="17C9C1FD" w:rsidR="00D1276E" w:rsidRPr="00B77A92" w:rsidRDefault="009523B2" w:rsidP="00D1276E">
      <w:pPr>
        <w:spacing w:after="120" w:line="240" w:lineRule="auto"/>
        <w:jc w:val="both"/>
      </w:pPr>
      <w:commentRangeStart w:id="351"/>
      <w:del w:id="352" w:author="Grant, David M (52400) CIV USN NIWC ATLANTIC VA (USA)" w:date="2025-02-21T13:16:00Z" w16du:dateUtc="2025-02-21T18:16:00Z">
        <w:r w:rsidRPr="00B77A92" w:rsidDel="00955A8A">
          <w:delText xml:space="preserve">In the context of S-100 line styles affect curve geometry portrayal. </w:delText>
        </w:r>
      </w:del>
      <w:commentRangeEnd w:id="351"/>
      <w:r w:rsidR="00600C1C">
        <w:rPr>
          <w:rStyle w:val="CommentReference"/>
        </w:rPr>
        <w:commentReference w:id="351"/>
      </w:r>
      <w:r w:rsidR="00D1276E"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lastRenderedPageBreak/>
              <w:t>Incorrect presentation</w:t>
            </w:r>
          </w:p>
        </w:tc>
        <w:tc>
          <w:tcPr>
            <w:tcW w:w="4661" w:type="dxa"/>
          </w:tcPr>
          <w:p w14:paraId="15668945" w14:textId="77777777" w:rsidR="00D1276E" w:rsidRPr="00B77A92" w:rsidRDefault="00D1276E" w:rsidP="00D343CC">
            <w:pPr>
              <w:spacing w:after="120"/>
              <w:jc w:val="center"/>
            </w:pPr>
            <w:r w:rsidRPr="00A527F0">
              <w:rPr>
                <w:noProof/>
              </w:rPr>
              <w:lastRenderedPageBreak/>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lastRenderedPageBreak/>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353" w:name="_Toc194067072"/>
      <w:r w:rsidRPr="00B77A92">
        <w:t>Text</w:t>
      </w:r>
      <w:bookmarkEnd w:id="353"/>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proofErr w:type="spellStart"/>
      <w:r w:rsidRPr="00B77A92">
        <w:rPr>
          <w:b/>
          <w:bCs/>
        </w:rPr>
        <w:t>TextPlacement</w:t>
      </w:r>
      <w:proofErr w:type="spellEnd"/>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354" w:name="_Ref44530594"/>
      <w:bookmarkStart w:id="355" w:name="_Toc194067073"/>
      <w:r w:rsidRPr="00B77A92">
        <w:t>Style sheets</w:t>
      </w:r>
      <w:bookmarkEnd w:id="354"/>
      <w:bookmarkEnd w:id="355"/>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57853F8E"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ins w:id="356" w:author="Grant, David M (52400) CIV USN NIWC ATLANTIC VA (USA)" w:date="2025-02-21T13:21:00Z" w16du:dateUtc="2025-02-21T18:21:00Z">
        <w:r w:rsidR="006E7CFE">
          <w:t xml:space="preserve">are restricted </w:t>
        </w:r>
        <w:r w:rsidR="004025D4">
          <w:t xml:space="preserve">by S-100 9-B-4.4 </w:t>
        </w:r>
      </w:ins>
      <w:ins w:id="357" w:author="Grant, David M (52400) CIV USN NIWC ATLANTIC VA (USA)" w:date="2025-02-21T13:22:00Z" w16du:dateUtc="2025-02-21T18:22:00Z">
        <w:r w:rsidR="004025D4">
          <w:t>to only two use cases</w:t>
        </w:r>
        <w:r w:rsidR="00606330">
          <w:t xml:space="preserve">: </w:t>
        </w:r>
      </w:ins>
      <w:del w:id="358" w:author="Grant, David M (52400) CIV USN NIWC ATLANTIC VA (USA)" w:date="2025-02-21T13:22:00Z" w16du:dateUtc="2025-02-21T18:22:00Z">
        <w:r w:rsidRPr="00B77A92" w:rsidDel="00606330">
          <w:delText xml:space="preserve">will affect </w:delText>
        </w:r>
        <w:r w:rsidR="00D32F9E" w:rsidRPr="00B77A92" w:rsidDel="00606330">
          <w:delText xml:space="preserve">only </w:delText>
        </w:r>
        <w:r w:rsidRPr="00B77A92" w:rsidDel="00606330">
          <w:delText>a limited set of style attributes, namely,</w:delText>
        </w:r>
      </w:del>
      <w:ins w:id="359" w:author="Grant, David M (52400) CIV USN NIWC ATLANTIC VA (USA)" w:date="2025-02-21T13:22:00Z" w16du:dateUtc="2025-02-21T18:22:00Z">
        <w:r w:rsidR="00606330">
          <w:t>setting</w:t>
        </w:r>
      </w:ins>
      <w:r w:rsidRPr="00B77A92">
        <w:t xml:space="preserve"> stroke and fill colours, </w:t>
      </w:r>
      <w:del w:id="360" w:author="Grant, David M (52400) CIV USN NIWC ATLANTIC VA (USA)" w:date="2025-02-21T13:23:00Z" w16du:dateUtc="2025-02-21T18:23:00Z">
        <w:r w:rsidRPr="00B77A92" w:rsidDel="00F848EC">
          <w:delText>line cap and join styles</w:delText>
        </w:r>
      </w:del>
      <w:ins w:id="361" w:author="Grant, David M (52400) CIV USN NIWC ATLANTIC VA (USA)" w:date="2025-02-21T13:23:00Z" w16du:dateUtc="2025-02-21T18:23:00Z">
        <w:r w:rsidR="00F848EC">
          <w:t xml:space="preserve">altering the visibility of elements which are not normally </w:t>
        </w:r>
        <w:r w:rsidR="0070450C">
          <w:t>displayed (for example, the pivot point)</w:t>
        </w:r>
      </w:ins>
      <w:r w:rsidRPr="00B77A92">
        <w:t>.</w:t>
      </w:r>
      <w:del w:id="362" w:author="Grant, David M (52400) CIV USN NIWC ATLANTIC VA (USA)" w:date="2025-02-21T13:23:00Z" w16du:dateUtc="2025-02-21T18:23:00Z">
        <w:r w:rsidRPr="00B77A92" w:rsidDel="0070450C">
          <w:delText xml:space="preserve"> Note also that </w:delText>
        </w:r>
        <w:r w:rsidR="00D32F9E" w:rsidRPr="00B77A92" w:rsidDel="0070450C">
          <w:delText>the style precedence rules will affect whether the style attribute in a CSS file will actually be applied to a displayed elemen</w:delText>
        </w:r>
        <w:r w:rsidR="00305A91" w:rsidRPr="00B77A92" w:rsidDel="0070450C">
          <w:delText>t</w:delText>
        </w:r>
        <w:r w:rsidR="00D32F9E" w:rsidRPr="00B77A92" w:rsidDel="0070450C">
          <w:delText>.</w:delText>
        </w:r>
      </w:del>
      <w:r w:rsidR="00D32F9E" w:rsidRPr="00B77A92">
        <w:t xml:space="preserve"> </w:t>
      </w:r>
    </w:p>
    <w:p w14:paraId="54F228CF" w14:textId="77777777" w:rsidR="001534DA" w:rsidRPr="00B77A92" w:rsidRDefault="001534DA" w:rsidP="00A13F5A">
      <w:pPr>
        <w:pStyle w:val="Heading3"/>
      </w:pPr>
      <w:bookmarkStart w:id="363" w:name="_Toc194067074"/>
      <w:r w:rsidRPr="00B77A92">
        <w:t>Display planes</w:t>
      </w:r>
      <w:bookmarkEnd w:id="363"/>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364" w:name="_Toc194067075"/>
      <w:r w:rsidRPr="00B77A92">
        <w:t xml:space="preserve">Display </w:t>
      </w:r>
      <w:ins w:id="365" w:author="Grant, David M (52400) CIV USN NIWC ATLANTIC VA (USA)" w:date="2025-02-21T13:26:00Z" w16du:dateUtc="2025-02-21T18:26:00Z">
        <w:r w:rsidR="001949CA">
          <w:t xml:space="preserve">(drawing) </w:t>
        </w:r>
      </w:ins>
      <w:r w:rsidR="00E75C72" w:rsidRPr="00B77A92">
        <w:t>p</w:t>
      </w:r>
      <w:r w:rsidRPr="00B77A92">
        <w:t>riorities</w:t>
      </w:r>
      <w:bookmarkEnd w:id="364"/>
    </w:p>
    <w:p w14:paraId="579C2CD6" w14:textId="77777777" w:rsidR="00746189" w:rsidRPr="00B77A92" w:rsidRDefault="00746189" w:rsidP="00746189">
      <w:pPr>
        <w:spacing w:after="120" w:line="240" w:lineRule="auto"/>
        <w:jc w:val="both"/>
        <w:rPr>
          <w:moveTo w:id="366" w:author="Grant, David M (52400) CIV USN NIWC ATLANTIC VA (USA)" w:date="2025-02-21T13:26:00Z" w16du:dateUtc="2025-02-21T18:26:00Z"/>
        </w:rPr>
      </w:pPr>
      <w:moveToRangeStart w:id="367" w:author="Grant, David M (52400) CIV USN NIWC ATLANTIC VA (USA)" w:date="2025-02-21T13:26:00Z" w:name="move191036798"/>
      <w:moveTo w:id="368" w:author="Grant, David M (52400) CIV USN NIWC ATLANTIC VA (USA)" w:date="2025-02-21T13:26:00Z" w16du:dateUtc="2025-02-21T18:26:00Z">
        <w:r w:rsidRPr="00B77A92">
          <w:t>Display priorities are also called “drawing priorities” in S-100 Parts 9 and 9a.</w:t>
        </w:r>
      </w:moveTo>
    </w:p>
    <w:moveToRangeEnd w:id="367"/>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ins w:id="369" w:author="Grant, David M (52400) CIV USN NIWC ATLANTIC VA (USA)" w:date="2025-02-21T13:24:00Z" w16du:dateUtc="2025-02-21T18:24:00Z">
        <w:r w:rsidR="00A05A67">
          <w:t xml:space="preserve"> within a display plane</w:t>
        </w:r>
      </w:ins>
      <w:r w:rsidRPr="00B77A92">
        <w:t>. Priorities with smaller numerical values will be processed first.</w:t>
      </w:r>
      <w:r w:rsidR="001534DA" w:rsidRPr="00B77A92">
        <w:t xml:space="preserve"> </w:t>
      </w:r>
    </w:p>
    <w:p w14:paraId="14A3326E" w14:textId="1E2252D1" w:rsidR="001534DA" w:rsidRPr="00B77A92" w:rsidRDefault="00EE220D" w:rsidP="00A52928">
      <w:pPr>
        <w:spacing w:after="120" w:line="240" w:lineRule="auto"/>
        <w:jc w:val="both"/>
      </w:pPr>
      <w:commentRangeStart w:id="370"/>
      <w:del w:id="371" w:author="Grant, David M (52400) CIV USN NIWC ATLANTIC VA (USA)" w:date="2025-02-21T13:27:00Z" w16du:dateUtc="2025-02-21T18:27:00Z">
        <w:r w:rsidRPr="00B77A92" w:rsidDel="00692614">
          <w:delText xml:space="preserve">The display priority </w:delText>
        </w:r>
        <w:r w:rsidR="00E4260A" w:rsidRPr="00B77A92" w:rsidDel="00692614">
          <w:delText>is</w:delText>
        </w:r>
        <w:r w:rsidRPr="00B77A92" w:rsidDel="00692614">
          <w:delText xml:space="preserve"> a value between '</w:delText>
        </w:r>
        <w:r w:rsidR="00E2144D" w:rsidRPr="00B77A92" w:rsidDel="00692614">
          <w:delText>0</w:delText>
        </w:r>
        <w:r w:rsidRPr="00B77A92" w:rsidDel="00692614">
          <w:delText>0' and '9</w:delText>
        </w:r>
        <w:r w:rsidR="00E2144D" w:rsidRPr="00B77A92" w:rsidDel="00692614">
          <w:delText>9</w:delText>
        </w:r>
        <w:r w:rsidRPr="00B77A92" w:rsidDel="00692614">
          <w:delText>', where '</w:delText>
        </w:r>
        <w:r w:rsidR="00AC177D" w:rsidRPr="00B77A92" w:rsidDel="00692614">
          <w:delText>9</w:delText>
        </w:r>
        <w:r w:rsidRPr="00B77A92" w:rsidDel="00692614">
          <w:delText xml:space="preserve">9' identifies the highest priority. </w:delText>
        </w:r>
      </w:del>
      <w:commentRangeEnd w:id="370"/>
      <w:r w:rsidR="00915FF3">
        <w:rPr>
          <w:rStyle w:val="CommentReference"/>
        </w:rPr>
        <w:commentReference w:id="370"/>
      </w:r>
      <w:r w:rsidRPr="00B77A92">
        <w:t xml:space="preserve">The display priority applies irrespective of whether a feature is a point, curve or surface. </w:t>
      </w:r>
      <w:commentRangeStart w:id="372"/>
      <w:r w:rsidRPr="00B77A92">
        <w:t xml:space="preserve">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 xml:space="preserve">System </w:t>
      </w:r>
      <w:r w:rsidR="00292CD6" w:rsidRPr="00B77A92">
        <w:lastRenderedPageBreak/>
        <w:t>Database</w:t>
      </w:r>
      <w:r w:rsidRPr="00B77A92">
        <w:t xml:space="preserve">, or some other neutral criterion, </w:t>
      </w:r>
      <w:r w:rsidR="00E4260A" w:rsidRPr="00B77A92">
        <w:t xml:space="preserve">should </w:t>
      </w:r>
      <w:r w:rsidRPr="00B77A92">
        <w:t>be used for a decision as to which feature is drawn on top.</w:t>
      </w:r>
      <w:commentRangeEnd w:id="372"/>
      <w:r w:rsidR="00A4504B">
        <w:rPr>
          <w:rStyle w:val="CommentReference"/>
        </w:rPr>
        <w:commentReference w:id="372"/>
      </w:r>
    </w:p>
    <w:p w14:paraId="3F8EE081" w14:textId="0F76521D" w:rsidR="001534DA" w:rsidRPr="00B77A92" w:rsidDel="00746189" w:rsidRDefault="001534DA" w:rsidP="00A52928">
      <w:pPr>
        <w:spacing w:after="120" w:line="240" w:lineRule="auto"/>
        <w:jc w:val="both"/>
        <w:rPr>
          <w:moveFrom w:id="373" w:author="Grant, David M (52400) CIV USN NIWC ATLANTIC VA (USA)" w:date="2025-02-21T13:26:00Z" w16du:dateUtc="2025-02-21T18:26:00Z"/>
        </w:rPr>
      </w:pPr>
      <w:moveFromRangeStart w:id="374" w:author="Grant, David M (52400) CIV USN NIWC ATLANTIC VA (USA)" w:date="2025-02-21T13:26:00Z" w:name="move191036798"/>
      <w:moveFrom w:id="375" w:author="Grant, David M (52400) CIV USN NIWC ATLANTIC VA (USA)" w:date="2025-02-21T13:26:00Z" w16du:dateUtc="2025-02-21T18:26:00Z">
        <w:r w:rsidRPr="00B77A92" w:rsidDel="00746189">
          <w:t>Display priorities are also called “drawing priorities” in S-100</w:t>
        </w:r>
        <w:r w:rsidR="009015B8" w:rsidRPr="00B77A92" w:rsidDel="00746189">
          <w:t xml:space="preserve"> Parts 9 and 9a</w:t>
        </w:r>
        <w:r w:rsidRPr="00B77A92" w:rsidDel="00746189">
          <w:t>.</w:t>
        </w:r>
        <w:bookmarkStart w:id="376" w:name="_Toc194061686"/>
        <w:bookmarkStart w:id="377" w:name="_Toc194067076"/>
        <w:bookmarkEnd w:id="376"/>
        <w:bookmarkEnd w:id="377"/>
      </w:moveFrom>
    </w:p>
    <w:p w14:paraId="7041130F" w14:textId="77777777" w:rsidR="009015B8" w:rsidRPr="00B77A92" w:rsidRDefault="009015B8" w:rsidP="00A13F5A">
      <w:pPr>
        <w:pStyle w:val="Heading3"/>
      </w:pPr>
      <w:bookmarkStart w:id="378" w:name="_Toc194067077"/>
      <w:moveFromRangeEnd w:id="374"/>
      <w:r w:rsidRPr="00B77A92">
        <w:t>Viewing groups</w:t>
      </w:r>
      <w:bookmarkEnd w:id="378"/>
    </w:p>
    <w:p w14:paraId="0B851E7D" w14:textId="5FF3E412"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del w:id="379" w:author="Grant, David M (52400) CIV USN NIWC ATLANTIC VA (USA)" w:date="2025-02-21T13:30:00Z" w16du:dateUtc="2025-02-21T18:30:00Z">
        <w:r w:rsidRPr="00B77A92" w:rsidDel="00AC3F99">
          <w:delText xml:space="preserve">any </w:delText>
        </w:r>
      </w:del>
      <w:ins w:id="380" w:author="Grant, David M (52400) CIV USN NIWC ATLANTIC VA (USA)" w:date="2025-02-21T13:30:00Z" w16du:dateUtc="2025-02-21T18:30:00Z">
        <w:r w:rsidR="00AC3F99">
          <w:t>all</w:t>
        </w:r>
        <w:r w:rsidR="00AC3F99" w:rsidRPr="00B77A92">
          <w:t xml:space="preserve"> </w:t>
        </w:r>
      </w:ins>
      <w:r w:rsidRPr="00B77A92">
        <w:t>drawing instruction</w:t>
      </w:r>
      <w:ins w:id="381" w:author="Grant, David M (52400) CIV USN NIWC ATLANTIC VA (USA)" w:date="2025-02-21T13:30:00Z" w16du:dateUtc="2025-02-21T18:30:00Z">
        <w:r w:rsidR="00AC3F99">
          <w:t>s</w:t>
        </w:r>
      </w:ins>
      <w:r w:rsidRPr="00B77A92">
        <w:t xml:space="preserve"> assigned to the corresponding viewing group.</w:t>
      </w:r>
    </w:p>
    <w:p w14:paraId="7AB45B2A" w14:textId="77777777" w:rsidR="009015B8" w:rsidRPr="00B77A92" w:rsidRDefault="009015B8" w:rsidP="00A13F5A">
      <w:pPr>
        <w:pStyle w:val="Heading3"/>
      </w:pPr>
      <w:bookmarkStart w:id="382" w:name="_Toc194067078"/>
      <w:r w:rsidRPr="00B77A92">
        <w:t>Viewing group layers</w:t>
      </w:r>
      <w:bookmarkEnd w:id="382"/>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383" w:name="_Toc194067079"/>
      <w:r w:rsidRPr="00B77A92">
        <w:t>Display modes</w:t>
      </w:r>
      <w:bookmarkEnd w:id="383"/>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384" w:name="_Toc188368609"/>
      <w:bookmarkStart w:id="385" w:name="_Toc188621811"/>
      <w:bookmarkStart w:id="386" w:name="_Toc188950392"/>
      <w:bookmarkStart w:id="387" w:name="_Toc188968308"/>
      <w:bookmarkStart w:id="388" w:name="_Toc188968533"/>
      <w:bookmarkStart w:id="389" w:name="_Toc188368610"/>
      <w:bookmarkStart w:id="390" w:name="_Toc188621812"/>
      <w:bookmarkStart w:id="391" w:name="_Toc188950393"/>
      <w:bookmarkStart w:id="392" w:name="_Toc188968309"/>
      <w:bookmarkStart w:id="393" w:name="_Toc188968534"/>
      <w:bookmarkStart w:id="394" w:name="_Toc194067080"/>
      <w:bookmarkEnd w:id="384"/>
      <w:bookmarkEnd w:id="385"/>
      <w:bookmarkEnd w:id="386"/>
      <w:bookmarkEnd w:id="387"/>
      <w:bookmarkEnd w:id="388"/>
      <w:bookmarkEnd w:id="389"/>
      <w:bookmarkEnd w:id="390"/>
      <w:bookmarkEnd w:id="391"/>
      <w:bookmarkEnd w:id="392"/>
      <w:bookmarkEnd w:id="393"/>
      <w:r w:rsidRPr="00B77A92">
        <w:t>Rules</w:t>
      </w:r>
      <w:bookmarkEnd w:id="394"/>
    </w:p>
    <w:p w14:paraId="31F932D5" w14:textId="3D7F7BAC" w:rsidR="00341B76" w:rsidRPr="00B77A92" w:rsidRDefault="00341B76" w:rsidP="00025127">
      <w:pPr>
        <w:spacing w:after="120" w:line="240" w:lineRule="auto"/>
        <w:jc w:val="both"/>
      </w:pPr>
      <w:r w:rsidRPr="00B77A92">
        <w:t xml:space="preserve">A portrayal rule </w:t>
      </w:r>
      <w:del w:id="395" w:author="Grant, David M (52400) CIV USN NIWC ATLANTIC VA (USA)" w:date="2025-02-21T13:31:00Z" w16du:dateUtc="2025-02-21T18:31:00Z">
        <w:r w:rsidRPr="00B77A92" w:rsidDel="00D06DDB">
          <w:delText xml:space="preserve">is a set of machine processable statements that </w:delText>
        </w:r>
      </w:del>
      <w:r w:rsidRPr="00B77A92">
        <w:t>describes the transformation of feature data into drawing instructions.</w:t>
      </w:r>
    </w:p>
    <w:p w14:paraId="781F4D7F" w14:textId="6B71EA2C" w:rsidR="00EE220D" w:rsidRPr="00B77A92" w:rsidRDefault="00EE220D" w:rsidP="00A13F5A">
      <w:pPr>
        <w:pStyle w:val="Heading3"/>
      </w:pPr>
      <w:bookmarkStart w:id="396" w:name="_Ref44796990"/>
      <w:bookmarkStart w:id="397" w:name="_Toc194067081"/>
      <w:r w:rsidRPr="00B77A92">
        <w:t>Context</w:t>
      </w:r>
      <w:bookmarkEnd w:id="396"/>
      <w:bookmarkEnd w:id="397"/>
    </w:p>
    <w:p w14:paraId="5D382614" w14:textId="02FF884C" w:rsidR="00EE62F6" w:rsidRPr="00B77A92" w:rsidRDefault="005E6352" w:rsidP="00025127">
      <w:pPr>
        <w:spacing w:after="120" w:line="240" w:lineRule="auto"/>
        <w:jc w:val="both"/>
      </w:pPr>
      <w:r w:rsidRPr="00B77A92">
        <w:t>The c</w:t>
      </w:r>
      <w:r w:rsidR="00F02835" w:rsidRPr="00B77A92">
        <w:t xml:space="preserve">ontext is a set of parameters </w:t>
      </w:r>
      <w:del w:id="398" w:author="Grant, David M (52400) CIV USN NIWC ATLANTIC VA (USA)" w:date="2025-02-21T13:33:00Z" w16du:dateUtc="2025-02-21T18:33:00Z">
        <w:r w:rsidR="00F02835" w:rsidRPr="00B77A92" w:rsidDel="00560E23">
          <w:delText>passed into portrayal processing at the top level</w:delText>
        </w:r>
      </w:del>
      <w:ins w:id="399" w:author="Grant, David M (52400) CIV USN NIWC ATLANTIC VA (USA)" w:date="2025-02-21T13:33:00Z" w16du:dateUtc="2025-02-21T18:33:00Z">
        <w:r w:rsidR="00560E23">
          <w:t>wh</w:t>
        </w:r>
        <w:r w:rsidR="001145B7">
          <w:t>ose</w:t>
        </w:r>
        <w:r w:rsidR="00560E23">
          <w:t xml:space="preserve"> </w:t>
        </w:r>
        <w:r w:rsidR="001145B7">
          <w:t>values alter</w:t>
        </w:r>
        <w:r w:rsidR="00560E23">
          <w:t xml:space="preserve"> the portrayal processing</w:t>
        </w:r>
      </w:ins>
      <w:r w:rsidR="00ED1CFC" w:rsidRPr="00B77A92">
        <w:t xml:space="preserve">. </w:t>
      </w:r>
      <w:commentRangeStart w:id="400"/>
      <w:del w:id="401" w:author="Grant, David M (52400) CIV USN NIWC ATLANTIC VA (USA)" w:date="2025-02-21T13:34:00Z" w16du:dateUtc="2025-02-21T18:34:00Z">
        <w:r w:rsidR="00ED1CFC" w:rsidRPr="00B77A92" w:rsidDel="009F16DC">
          <w:delText>Context parameters are</w:delText>
        </w:r>
        <w:r w:rsidR="00F02835" w:rsidRPr="00B77A92" w:rsidDel="009F16DC">
          <w:delText xml:space="preserve"> access</w:delText>
        </w:r>
        <w:r w:rsidRPr="00B77A92" w:rsidDel="009F16DC">
          <w:delText>ible</w:delText>
        </w:r>
        <w:r w:rsidR="00F02835" w:rsidRPr="00B77A92" w:rsidDel="009F16DC">
          <w:delText xml:space="preserve"> </w:delText>
        </w:r>
        <w:r w:rsidR="00ED1CFC" w:rsidRPr="00B77A92" w:rsidDel="009F16DC">
          <w:delText xml:space="preserve">only </w:delText>
        </w:r>
        <w:r w:rsidR="007F70B8" w:rsidRPr="00B77A92" w:rsidDel="009F16DC">
          <w:delText>in processing rules in the same</w:delText>
        </w:r>
        <w:r w:rsidR="00ED1CFC" w:rsidRPr="00B77A92" w:rsidDel="009F16DC">
          <w:delText xml:space="preserve"> portrayal catalogue, </w:delText>
        </w:r>
        <w:r w:rsidR="007F70B8" w:rsidRPr="00B77A92" w:rsidDel="009F16DC">
          <w:delText>but can be accessed by</w:delText>
        </w:r>
        <w:r w:rsidR="00F02835" w:rsidRPr="00B77A92" w:rsidDel="009F16DC">
          <w:delText xml:space="preserve"> any of the </w:delText>
        </w:r>
        <w:r w:rsidRPr="00B77A92" w:rsidDel="009F16DC">
          <w:delText>rules</w:delText>
        </w:r>
        <w:r w:rsidR="00ED1CFC" w:rsidRPr="00B77A92" w:rsidDel="009F16DC">
          <w:delText xml:space="preserve"> in th</w:delText>
        </w:r>
        <w:r w:rsidR="007F70B8" w:rsidRPr="00B77A92" w:rsidDel="009F16DC">
          <w:delText>at</w:delText>
        </w:r>
        <w:r w:rsidR="00ED1CFC" w:rsidRPr="00B77A92" w:rsidDel="009F16DC">
          <w:delText xml:space="preserve"> portrayal </w:delText>
        </w:r>
        <w:r w:rsidR="00A527F0" w:rsidRPr="00B77A92" w:rsidDel="009F16DC">
          <w:delText>catalogue</w:delText>
        </w:r>
        <w:r w:rsidR="00740990" w:rsidDel="009F16DC">
          <w:delText>.</w:delText>
        </w:r>
        <w:r w:rsidR="00F02835" w:rsidRPr="00B77A92" w:rsidDel="009F16DC">
          <w:delText xml:space="preserve"> </w:delText>
        </w:r>
      </w:del>
      <w:commentRangeEnd w:id="400"/>
      <w:r w:rsidR="0092394C">
        <w:rPr>
          <w:rStyle w:val="CommentReference"/>
        </w:rPr>
        <w:commentReference w:id="400"/>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402" w:name="_Toc194067082"/>
      <w:r w:rsidRPr="00B77A92">
        <w:t>Validity times</w:t>
      </w:r>
      <w:bookmarkEnd w:id="402"/>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commentRangeStart w:id="403"/>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proofErr w:type="spellStart"/>
      <w:r w:rsidR="00BA119C" w:rsidRPr="00B77A92">
        <w:rPr>
          <w:i/>
          <w:iCs/>
        </w:rPr>
        <w:t>dateStart</w:t>
      </w:r>
      <w:proofErr w:type="spellEnd"/>
      <w:r w:rsidR="00BA119C" w:rsidRPr="00B77A92">
        <w:t xml:space="preserve"> and </w:t>
      </w:r>
      <w:proofErr w:type="spellStart"/>
      <w:r w:rsidR="00BA119C" w:rsidRPr="00B77A92">
        <w:rPr>
          <w:i/>
          <w:iCs/>
        </w:rPr>
        <w:t>dateEnd</w:t>
      </w:r>
      <w:proofErr w:type="spellEnd"/>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commentRangeEnd w:id="403"/>
      <w:r w:rsidR="00DF76DF">
        <w:rPr>
          <w:rStyle w:val="CommentReference"/>
        </w:rPr>
        <w:commentReference w:id="403"/>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404" w:name="_Toc194067083"/>
      <w:r w:rsidRPr="00B77A92">
        <w:t>Alerts</w:t>
      </w:r>
      <w:bookmarkEnd w:id="404"/>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ins w:id="405" w:author="Jonathan Pritchard" w:date="2025-03-12T07:12:00Z" w16du:dateUtc="2025-03-12T07:12:00Z">
        <w:r w:rsidR="001603F0">
          <w:t xml:space="preserve">alarms, </w:t>
        </w:r>
      </w:ins>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406" w:name="_Ref41928217"/>
      <w:bookmarkStart w:id="407" w:name="_Toc194067084"/>
      <w:bookmarkStart w:id="408" w:name="_Ref171092510"/>
      <w:r w:rsidRPr="00B77A92">
        <w:t>I</w:t>
      </w:r>
      <w:r w:rsidR="000A5F45" w:rsidRPr="00B77A92">
        <w:t>nteroperability</w:t>
      </w:r>
      <w:bookmarkEnd w:id="406"/>
      <w:bookmarkEnd w:id="407"/>
      <w:r w:rsidR="008D0923" w:rsidRPr="00B77A92">
        <w:t xml:space="preserve"> </w:t>
      </w:r>
      <w:bookmarkEnd w:id="408"/>
    </w:p>
    <w:p w14:paraId="4C306059" w14:textId="33FF43E8" w:rsidR="001D0D9A" w:rsidRPr="00B77A92" w:rsidDel="001D0D9A" w:rsidRDefault="007010D8" w:rsidP="001D0D9A">
      <w:pPr>
        <w:spacing w:after="120" w:line="240" w:lineRule="auto"/>
        <w:jc w:val="both"/>
        <w:rPr>
          <w:del w:id="409" w:author="Jonathan Pritchard" w:date="2025-03-13T16:38:00Z" w16du:dateUtc="2025-03-13T16:38:00Z"/>
          <w:moveTo w:id="410" w:author="Jonathan Pritchard" w:date="2025-03-13T16:38:00Z" w16du:dateUtc="2025-03-13T16:38:00Z"/>
        </w:rPr>
      </w:pPr>
      <w:r w:rsidRPr="00B77A92">
        <w:t xml:space="preserve">Ensuring visual interoperability in the presence of simultaneously displayed </w:t>
      </w:r>
      <w:commentRangeStart w:id="411"/>
      <w:del w:id="412" w:author="Jonathan Pritchard" w:date="2025-03-13T16:35:00Z" w16du:dateUtc="2025-03-13T16:35:00Z">
        <w:r w:rsidRPr="00B77A92" w:rsidDel="001D0D9A">
          <w:delText>layers</w:delText>
        </w:r>
      </w:del>
      <w:ins w:id="413" w:author="Jonathan Pritchard" w:date="2025-03-13T16:35:00Z" w16du:dateUtc="2025-03-13T16:35:00Z">
        <w:r w:rsidR="001D0D9A">
          <w:t>products</w:t>
        </w:r>
      </w:ins>
      <w:del w:id="414" w:author="Jonathan Pritchard" w:date="2025-03-13T16:35:00Z" w16du:dateUtc="2025-03-13T16:35:00Z">
        <w:r w:rsidRPr="00B77A92" w:rsidDel="001D0D9A">
          <w:delText xml:space="preserve"> </w:delText>
        </w:r>
      </w:del>
      <w:commentRangeEnd w:id="411"/>
      <w:ins w:id="415" w:author="Jonathan Pritchard" w:date="2025-03-13T16:35:00Z" w16du:dateUtc="2025-03-13T16:35:00Z">
        <w:r w:rsidR="001D0D9A" w:rsidRPr="00B77A92">
          <w:t xml:space="preserve"> </w:t>
        </w:r>
      </w:ins>
      <w:r w:rsidR="00680162">
        <w:rPr>
          <w:rStyle w:val="CommentReference"/>
        </w:rPr>
        <w:commentReference w:id="411"/>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commentRangeStart w:id="416"/>
      <w:del w:id="417" w:author="Jonathan Pritchard" w:date="2025-03-13T16:36:00Z" w16du:dateUtc="2025-03-13T16:36:00Z">
        <w:r w:rsidR="00796161" w:rsidRPr="00B77A92" w:rsidDel="001D0D9A">
          <w:delText>This</w:delText>
        </w:r>
        <w:commentRangeEnd w:id="416"/>
        <w:r w:rsidR="0043396A" w:rsidDel="001D0D9A">
          <w:rPr>
            <w:rStyle w:val="CommentReference"/>
          </w:rPr>
          <w:commentReference w:id="416"/>
        </w:r>
        <w:r w:rsidR="00796161" w:rsidRPr="00B77A92" w:rsidDel="001D0D9A">
          <w:delText xml:space="preserve"> </w:delText>
        </w:r>
      </w:del>
      <w:moveToRangeStart w:id="418" w:author="Jonathan Pritchard" w:date="2025-03-13T16:38:00Z" w:name="move192776329"/>
      <w:moveTo w:id="419" w:author="Jonathan Pritchard" w:date="2025-03-13T16:38:00Z" w16du:dateUtc="2025-03-13T16:38:00Z">
        <w:r w:rsidR="001D0D9A" w:rsidRPr="00B77A92">
          <w:t xml:space="preserve">S-98 </w:t>
        </w:r>
      </w:moveTo>
      <w:ins w:id="420" w:author="Jonathan Pritchard" w:date="2025-03-25T05:37:00Z" w16du:dateUtc="2025-03-25T04:37:00Z">
        <w:r w:rsidR="004A6E2D">
          <w:t xml:space="preserve">will </w:t>
        </w:r>
      </w:ins>
      <w:moveTo w:id="421" w:author="Jonathan Pritchard" w:date="2025-03-13T16:38:00Z" w16du:dateUtc="2025-03-13T16:38:00Z">
        <w:r w:rsidR="001D0D9A" w:rsidRPr="00B77A92">
          <w:t>provide</w:t>
        </w:r>
        <w:del w:id="422" w:author="Jonathan Pritchard" w:date="2025-03-25T05:37:00Z" w16du:dateUtc="2025-03-25T04:37:00Z">
          <w:r w:rsidR="001D0D9A" w:rsidRPr="00B77A92" w:rsidDel="004A6E2D">
            <w:delText>s</w:delText>
          </w:r>
        </w:del>
        <w:r w:rsidR="001D0D9A" w:rsidRPr="00B77A92">
          <w:t xml:space="preserve">, </w:t>
        </w:r>
        <w:commentRangeStart w:id="423"/>
        <w:r w:rsidR="001D0D9A" w:rsidRPr="00B77A92">
          <w:t>as a minimum for S-100 ECDIS</w:t>
        </w:r>
        <w:commentRangeEnd w:id="423"/>
        <w:r w:rsidR="001D0D9A">
          <w:rPr>
            <w:rStyle w:val="CommentReference"/>
          </w:rPr>
          <w:commentReference w:id="423"/>
        </w:r>
        <w:r w:rsidR="001D0D9A" w:rsidRPr="00B77A92">
          <w:t xml:space="preserve">, two levels of interoperability allowing data layers in different products to be interleaved or substituted within the display. </w:t>
        </w:r>
      </w:moveTo>
    </w:p>
    <w:moveToRangeEnd w:id="418"/>
    <w:p w14:paraId="4628D9A4" w14:textId="4C7D492D" w:rsidR="00E86DEF" w:rsidRPr="00B77A92" w:rsidRDefault="001D0D9A" w:rsidP="003B3F16">
      <w:pPr>
        <w:spacing w:after="120" w:line="240" w:lineRule="auto"/>
        <w:jc w:val="both"/>
      </w:pPr>
      <w:ins w:id="424" w:author="Jonathan Pritchard" w:date="2025-03-13T16:36:00Z" w16du:dateUtc="2025-03-13T16:36:00Z">
        <w:r>
          <w:t>An interoperability catalogue</w:t>
        </w:r>
        <w:r w:rsidRPr="00B77A92">
          <w:t xml:space="preserve"> </w:t>
        </w:r>
      </w:ins>
      <w:r w:rsidR="00796161" w:rsidRPr="00B77A92">
        <w:t xml:space="preserve">is currently unpublished by IHO and </w:t>
      </w:r>
      <w:r w:rsidR="00D14F95" w:rsidRPr="00B77A92">
        <w:t xml:space="preserve">there is no current requirement for its implementation in </w:t>
      </w:r>
      <w:r w:rsidR="00776736" w:rsidRPr="00B77A92">
        <w:lastRenderedPageBreak/>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4DEB3F20" w:rsidR="00776736" w:rsidRPr="00B77A92" w:rsidRDefault="00796161" w:rsidP="003B3F16">
      <w:pPr>
        <w:spacing w:after="120" w:line="240" w:lineRule="auto"/>
        <w:jc w:val="both"/>
      </w:pPr>
      <w:r w:rsidRPr="00B77A92">
        <w:t>When published</w:t>
      </w:r>
      <w:r w:rsidR="00D14F95" w:rsidRPr="00B77A92">
        <w:t xml:space="preserve"> by the IHO </w:t>
      </w:r>
      <w:commentRangeStart w:id="425"/>
      <w:del w:id="426" w:author="Jonathan Pritchard" w:date="2025-03-25T05:37:00Z" w16du:dateUtc="2025-03-25T04:37:00Z">
        <w:r w:rsidR="00E86DEF" w:rsidRPr="00B77A92" w:rsidDel="004A6E2D">
          <w:delText xml:space="preserve">the </w:delText>
        </w:r>
      </w:del>
      <w:commentRangeEnd w:id="425"/>
      <w:proofErr w:type="spellStart"/>
      <w:ins w:id="427" w:author="Jonathan Pritchard" w:date="2025-03-25T05:37:00Z" w16du:dateUtc="2025-03-25T04:37:00Z">
        <w:r w:rsidR="004A6E2D">
          <w:t>an</w:t>
        </w:r>
        <w:proofErr w:type="spellEnd"/>
        <w:r w:rsidR="004A6E2D" w:rsidRPr="00B77A92">
          <w:t xml:space="preserve"> </w:t>
        </w:r>
      </w:ins>
      <w:r w:rsidR="00355053">
        <w:rPr>
          <w:rStyle w:val="CommentReference"/>
        </w:rPr>
        <w:commentReference w:id="425"/>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9FD6F73" w14:textId="7EA4573D" w:rsidR="000F4DF4" w:rsidRPr="00B77A92" w:rsidDel="001D0D9A" w:rsidRDefault="00776736" w:rsidP="00776736">
      <w:pPr>
        <w:spacing w:after="120" w:line="240" w:lineRule="auto"/>
        <w:jc w:val="both"/>
        <w:rPr>
          <w:moveFrom w:id="428" w:author="Jonathan Pritchard" w:date="2025-03-13T16:38:00Z" w16du:dateUtc="2025-03-13T16:38:00Z"/>
        </w:rPr>
      </w:pPr>
      <w:moveFromRangeStart w:id="429" w:author="Jonathan Pritchard" w:date="2025-03-13T16:38:00Z" w:name="move192776329"/>
      <w:moveFrom w:id="430" w:author="Jonathan Pritchard" w:date="2025-03-13T16:38:00Z" w16du:dateUtc="2025-03-13T16:38:00Z">
        <w:r w:rsidRPr="00B77A92" w:rsidDel="001D0D9A">
          <w:t xml:space="preserve">S-98 provides, </w:t>
        </w:r>
        <w:commentRangeStart w:id="431"/>
        <w:r w:rsidRPr="00B77A92" w:rsidDel="001D0D9A">
          <w:t>as a minimum for S-100 ECDIS</w:t>
        </w:r>
        <w:commentRangeEnd w:id="431"/>
        <w:r w:rsidR="00843798" w:rsidDel="001D0D9A">
          <w:rPr>
            <w:rStyle w:val="CommentReference"/>
          </w:rPr>
          <w:commentReference w:id="431"/>
        </w:r>
        <w:r w:rsidRPr="00B77A92" w:rsidDel="001D0D9A">
          <w:t xml:space="preserve">, two levels of interoperability allowing data layers in different products to be interleaved or substituted within the display. </w:t>
        </w:r>
      </w:moveFrom>
    </w:p>
    <w:moveFromRangeEnd w:id="429"/>
    <w:p w14:paraId="55559AFB" w14:textId="79AE0681" w:rsidR="00776736" w:rsidRPr="00B77A92" w:rsidRDefault="00776736" w:rsidP="00776736">
      <w:pPr>
        <w:spacing w:after="120" w:line="240" w:lineRule="auto"/>
        <w:jc w:val="both"/>
      </w:pPr>
      <w:r w:rsidRPr="00B77A92">
        <w:t xml:space="preserve">It is intended, in a future edition of this document, to also provide user interface requirements for end user control of </w:t>
      </w:r>
      <w:del w:id="432" w:author="Grant, David M (52400) CIV USN NIWC ATLANTIC VA (USA)" w:date="2025-02-21T16:00:00Z" w16du:dateUtc="2025-02-21T21:00:00Z">
        <w:r w:rsidRPr="00B77A92" w:rsidDel="00514562">
          <w:delText xml:space="preserve">the visual </w:delText>
        </w:r>
      </w:del>
      <w:r w:rsidRPr="00B77A92">
        <w:t>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433" w:name="_Ref49380568"/>
      <w:r w:rsidRPr="00B77A92">
        <w:br w:type="page"/>
      </w:r>
    </w:p>
    <w:p w14:paraId="6D762915" w14:textId="43B75661" w:rsidR="00BC555A" w:rsidRPr="00B77A92" w:rsidRDefault="00FD648E" w:rsidP="00A13F5A">
      <w:pPr>
        <w:pStyle w:val="Heading1"/>
      </w:pPr>
      <w:bookmarkStart w:id="434" w:name="_Toc194067085"/>
      <w:r w:rsidRPr="00B77A92">
        <w:lastRenderedPageBreak/>
        <w:t>Display Organisation</w:t>
      </w:r>
      <w:r w:rsidR="00A80530" w:rsidRPr="00B77A92">
        <w:t xml:space="preserve"> and Operation</w:t>
      </w:r>
      <w:bookmarkEnd w:id="433"/>
      <w:bookmarkEnd w:id="434"/>
    </w:p>
    <w:p w14:paraId="501C6929" w14:textId="7DAEDB8F" w:rsidR="00D37328" w:rsidRPr="00A527F0" w:rsidRDefault="00D37328" w:rsidP="00DB7CFE">
      <w:pPr>
        <w:pStyle w:val="Heading2"/>
      </w:pPr>
      <w:bookmarkStart w:id="435" w:name="_Toc38829553"/>
      <w:bookmarkStart w:id="436" w:name="_Toc38830056"/>
      <w:bookmarkStart w:id="437" w:name="_Ref49480223"/>
      <w:bookmarkStart w:id="438" w:name="_Ref49480231"/>
      <w:bookmarkStart w:id="439" w:name="_Toc194067086"/>
      <w:bookmarkStart w:id="440" w:name="_Hlk167438924"/>
      <w:bookmarkEnd w:id="435"/>
      <w:bookmarkEnd w:id="436"/>
      <w:r w:rsidRPr="00A527F0">
        <w:t xml:space="preserve">Display of </w:t>
      </w:r>
      <w:r w:rsidR="00950DDE" w:rsidRPr="00A527F0">
        <w:t>non-</w:t>
      </w:r>
      <w:r w:rsidR="00716B39" w:rsidRPr="00A527F0">
        <w:t>S-100</w:t>
      </w:r>
      <w:r w:rsidR="00950DDE" w:rsidRPr="00A527F0">
        <w:t xml:space="preserve"> </w:t>
      </w:r>
      <w:r w:rsidRPr="00A527F0">
        <w:t>information</w:t>
      </w:r>
      <w:bookmarkEnd w:id="437"/>
      <w:bookmarkEnd w:id="438"/>
      <w:bookmarkEnd w:id="439"/>
    </w:p>
    <w:p w14:paraId="5BAD6E9F" w14:textId="125E3474" w:rsidR="00950DDE" w:rsidRPr="00B77A92" w:rsidRDefault="00950DDE" w:rsidP="000A225C">
      <w:pPr>
        <w:spacing w:after="120" w:line="240" w:lineRule="auto"/>
        <w:jc w:val="both"/>
      </w:pPr>
      <w:r w:rsidRPr="00B77A92">
        <w:t xml:space="preserve">This </w:t>
      </w:r>
      <w:del w:id="441" w:author="jon pritchard" w:date="2025-03-28T14:52:00Z" w16du:dateUtc="2025-03-28T13:52:00Z">
        <w:r w:rsidRPr="00B77A92" w:rsidDel="006779F8">
          <w:delText xml:space="preserve">clause </w:delText>
        </w:r>
      </w:del>
      <w:ins w:id="442" w:author="jon pritchard" w:date="2025-03-28T14:52:00Z" w16du:dateUtc="2025-03-28T13:52:00Z">
        <w:r w:rsidR="006779F8">
          <w:t>section</w:t>
        </w:r>
        <w:r w:rsidR="006779F8" w:rsidRPr="00B77A92">
          <w:t xml:space="preserve"> </w:t>
        </w:r>
      </w:ins>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commentRangeStart w:id="443"/>
      <w:r w:rsidR="000E2927" w:rsidRPr="00B77A92">
        <w:t>radar</w:t>
      </w:r>
      <w:commentRangeEnd w:id="443"/>
      <w:r w:rsidR="000A3339">
        <w:rPr>
          <w:rStyle w:val="CommentReference"/>
        </w:rPr>
        <w:commentReference w:id="443"/>
      </w:r>
      <w:r w:rsidR="000E2927" w:rsidRPr="00B77A92">
        <w:t>, or AIS</w:t>
      </w:r>
      <w:r w:rsidRPr="00B77A92">
        <w:t>.</w:t>
      </w:r>
    </w:p>
    <w:p w14:paraId="44751AA1" w14:textId="3A6C817C" w:rsidR="0084606B" w:rsidRPr="00A527F0" w:rsidRDefault="0084606B" w:rsidP="00A13F5A">
      <w:pPr>
        <w:pStyle w:val="Heading3"/>
      </w:pPr>
      <w:bookmarkStart w:id="444" w:name="_Ref49482794"/>
      <w:bookmarkStart w:id="445" w:name="_Ref178773055"/>
      <w:bookmarkStart w:id="446" w:name="_Ref179768848"/>
      <w:bookmarkStart w:id="447"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444"/>
      <w:bookmarkEnd w:id="445"/>
      <w:bookmarkEnd w:id="446"/>
      <w:bookmarkEnd w:id="447"/>
    </w:p>
    <w:p w14:paraId="1154DFC2" w14:textId="127FB832" w:rsidR="00783066" w:rsidRPr="00A527F0" w:rsidRDefault="00783066" w:rsidP="000A225C">
      <w:pPr>
        <w:spacing w:after="120" w:line="240" w:lineRule="auto"/>
        <w:jc w:val="both"/>
      </w:pPr>
      <w:r w:rsidRPr="00A527F0">
        <w:t xml:space="preserve">IMO </w:t>
      </w:r>
      <w:r w:rsidR="004F2E02" w:rsidRPr="00A527F0">
        <w:t>Performance Standards (</w:t>
      </w:r>
      <w:del w:id="448" w:author="Jonathan Pritchard" w:date="2025-03-10T07:41:00Z" w16du:dateUtc="2025-03-10T07:41:00Z">
        <w:r w:rsidR="004F2E02" w:rsidRPr="00A527F0" w:rsidDel="008D6C94">
          <w:delText>MSC</w:delText>
        </w:r>
        <w:r w:rsidRPr="00A527F0" w:rsidDel="008D6C94">
          <w:delText>.</w:delText>
        </w:r>
        <w:r w:rsidR="006C0054" w:rsidRPr="00A527F0" w:rsidDel="008D6C94">
          <w:delText>530</w:delText>
        </w:r>
        <w:r w:rsidRPr="00A527F0" w:rsidDel="008D6C94">
          <w:delText>(</w:delText>
        </w:r>
        <w:r w:rsidR="006C0054" w:rsidRPr="00A527F0" w:rsidDel="008D6C94">
          <w:delText>106</w:delText>
        </w:r>
        <w:r w:rsidRPr="00A527F0" w:rsidDel="008D6C94">
          <w:delText>)</w:delText>
        </w:r>
      </w:del>
      <w:ins w:id="449" w:author="Jonathan Pritchard" w:date="2025-03-10T07:42:00Z" w16du:dateUtc="2025-03-10T07:42:00Z">
        <w:r w:rsidR="0056040E">
          <w:t>MSC.530(106)/</w:t>
        </w:r>
      </w:ins>
      <w:ins w:id="450" w:author="Jonathan Pritchard" w:date="2025-03-10T07:48:00Z" w16du:dateUtc="2025-03-10T07:48:00Z">
        <w:r w:rsidR="0056040E">
          <w:t>Rev</w:t>
        </w:r>
      </w:ins>
      <w:ins w:id="451" w:author="Jonathan Pritchard" w:date="2025-03-10T07:42:00Z" w16du:dateUtc="2025-03-10T07:42:00Z">
        <w:r w:rsidR="0056040E">
          <w:t>.</w:t>
        </w:r>
      </w:ins>
      <w:ins w:id="452" w:author="Jonathan Pritchard" w:date="2025-03-10T07:48:00Z" w16du:dateUtc="2025-03-10T07:48:00Z">
        <w:r w:rsidR="0056040E">
          <w:t>1</w:t>
        </w:r>
      </w:ins>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14F06814"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del w:id="453" w:author="jon pritchard" w:date="2025-03-28T12:15:00Z" w16du:dateUtc="2025-03-28T11:15:00Z">
        <w:r w:rsidR="001473C0" w:rsidRPr="00A527F0" w:rsidDel="00F92055">
          <w:delText>s</w:delText>
        </w:r>
      </w:del>
      <w:r w:rsidRPr="00A527F0">
        <w:t xml:space="preserve"> is </w:t>
      </w:r>
      <w:del w:id="454" w:author="jon pritchard" w:date="2025-03-28T12:15:00Z" w16du:dateUtc="2025-03-28T11:15:00Z">
        <w:r w:rsidRPr="00A527F0" w:rsidDel="00F92055">
          <w:delText xml:space="preserve">unofficial </w:delText>
        </w:r>
      </w:del>
      <w:ins w:id="455" w:author="jon pritchard" w:date="2025-03-28T12:15:00Z" w16du:dateUtc="2025-03-28T11:15:00Z">
        <w:r w:rsidR="00F92055">
          <w:t>non official</w:t>
        </w:r>
        <w:r w:rsidR="00F92055" w:rsidRPr="00A527F0">
          <w:t xml:space="preserve"> </w:t>
        </w:r>
      </w:ins>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ins w:id="456" w:author="jon pritchard" w:date="2025-03-28T10:29:00Z" w16du:dateUtc="2025-03-28T09:29:00Z">
        <w:r w:rsidR="007574F5">
          <w:t xml:space="preserve"> </w:t>
        </w:r>
      </w:ins>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411299B0"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ins w:id="457" w:author="jon pritchard" w:date="2025-03-28T10:31:00Z" w16du:dateUtc="2025-03-28T09:31:00Z">
        <w:r w:rsidR="007574F5">
          <w:t xml:space="preserve"> not </w:t>
        </w:r>
      </w:ins>
      <w:ins w:id="458" w:author="jon pritchard" w:date="2025-03-31T23:07:00Z" w16du:dateUtc="2025-03-31T22:07:00Z">
        <w:r w:rsidR="00B76036">
          <w:t xml:space="preserve">included </w:t>
        </w:r>
      </w:ins>
      <w:ins w:id="459" w:author="jon pritchard" w:date="2025-03-28T10:31:00Z" w16du:dateUtc="2025-03-28T09:31:00Z">
        <w:r w:rsidR="007574F5">
          <w:t>in the list above</w:t>
        </w:r>
      </w:ins>
      <w:r w:rsidRPr="00A527F0">
        <w:t xml:space="preserve">, or those not conforming to the CN MRN format above) represent data or catalogue content which is </w:t>
      </w:r>
      <w:del w:id="460" w:author="jon pritchard" w:date="2025-03-28T10:31:00Z" w16du:dateUtc="2025-03-28T09:31:00Z">
        <w:r w:rsidR="00DC2AC5" w:rsidRPr="00A527F0" w:rsidDel="007574F5">
          <w:delText>"</w:delText>
        </w:r>
      </w:del>
      <w:ins w:id="461" w:author="jon pritchard" w:date="2025-03-28T10:31:00Z" w16du:dateUtc="2025-03-28T09:31:00Z">
        <w:r w:rsidR="007574F5">
          <w:t xml:space="preserve">non </w:t>
        </w:r>
      </w:ins>
      <w:del w:id="462" w:author="jon pritchard" w:date="2025-03-28T10:31:00Z" w16du:dateUtc="2025-03-28T09:31:00Z">
        <w:r w:rsidR="00DC2AC5" w:rsidRPr="00A527F0" w:rsidDel="007574F5">
          <w:delText>un</w:delText>
        </w:r>
      </w:del>
      <w:r w:rsidR="00DC2AC5" w:rsidRPr="00A527F0">
        <w:t>official</w:t>
      </w:r>
      <w:del w:id="463" w:author="jon pritchard" w:date="2025-03-28T10:31:00Z" w16du:dateUtc="2025-03-28T09:31:00Z">
        <w:r w:rsidR="00DC2AC5" w:rsidRPr="00A527F0" w:rsidDel="007574F5">
          <w:delText>"</w:delText>
        </w:r>
      </w:del>
      <w:r w:rsidR="00DC2AC5" w:rsidRPr="00A527F0">
        <w:t>.</w:t>
      </w:r>
    </w:p>
    <w:bookmarkEnd w:id="440"/>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464" w:name="_Toc175130138"/>
      <w:bookmarkStart w:id="465" w:name="_Toc175130139"/>
      <w:bookmarkStart w:id="466" w:name="_Ref49484794"/>
      <w:bookmarkStart w:id="467" w:name="_Toc194067088"/>
      <w:bookmarkEnd w:id="464"/>
      <w:bookmarkEnd w:id="465"/>
      <w:r w:rsidRPr="00A527F0">
        <w:t>Supplemental display items</w:t>
      </w:r>
      <w:bookmarkEnd w:id="466"/>
      <w:bookmarkEnd w:id="467"/>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commentRangeStart w:id="468"/>
      <w:r w:rsidRPr="00A527F0">
        <w:t>Positional data</w:t>
      </w:r>
      <w:commentRangeEnd w:id="468"/>
      <w:r w:rsidR="007F2B27">
        <w:rPr>
          <w:rStyle w:val="CommentReference"/>
        </w:rPr>
        <w:commentReference w:id="468"/>
      </w:r>
      <w:r w:rsidRPr="00A527F0">
        <w:t xml:space="preserve"> and time;</w:t>
      </w:r>
    </w:p>
    <w:p w14:paraId="3CD6436C" w14:textId="0C51F6D6"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ins w:id="469" w:author="Jonathan Pritchard" w:date="2025-03-10T07:58:00Z" w16du:dateUtc="2025-03-10T07:58:00Z">
        <w:r w:rsidR="00A74A4F">
          <w:t>9.1.5</w:t>
        </w:r>
      </w:ins>
      <w:del w:id="470" w:author="Jonathan Pritchard" w:date="2025-03-10T07:58:00Z" w16du:dateUtc="2025-03-10T07:58:00Z">
        <w:r w:rsidR="000553AC" w:rsidDel="00A74A4F">
          <w:delText>C-12.1.5</w:delText>
        </w:r>
      </w:del>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 xml:space="preserve">textual information from ENC, </w:t>
      </w:r>
      <w:commentRangeStart w:id="471"/>
      <w:r w:rsidRPr="00A527F0">
        <w:t>for example,</w:t>
      </w:r>
      <w:commentRangeEnd w:id="471"/>
      <w:r w:rsidR="007124A6">
        <w:rPr>
          <w:rStyle w:val="CommentReference"/>
        </w:rPr>
        <w:commentReference w:id="471"/>
      </w:r>
      <w:r w:rsidRPr="00A527F0">
        <w:t xml:space="preserv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472" w:name="_Toc194067089"/>
      <w:r w:rsidRPr="00F87E8E">
        <w:t>Navigational Warning functions</w:t>
      </w:r>
      <w:bookmarkEnd w:id="472"/>
    </w:p>
    <w:p w14:paraId="3D95DF90" w14:textId="501A63CD" w:rsidR="000F4DF4" w:rsidRPr="00A527F0" w:rsidDel="00826214" w:rsidRDefault="000F4DF4" w:rsidP="002D7DEE">
      <w:pPr>
        <w:rPr>
          <w:del w:id="473" w:author="jon pritchard" w:date="2025-03-28T15:23:00Z" w16du:dateUtc="2025-03-28T14:23:00Z"/>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22BFA03" w14:textId="77777777" w:rsidR="00A13F5A" w:rsidRPr="00A527F0" w:rsidRDefault="00A13F5A">
      <w:pPr>
        <w:rPr>
          <w:b/>
          <w:bCs/>
        </w:rPr>
        <w:pPrChange w:id="474" w:author="jon pritchard" w:date="2025-03-28T15:23:00Z" w16du:dateUtc="2025-03-28T14:23:00Z">
          <w:pPr>
            <w:spacing w:after="120" w:line="240" w:lineRule="auto"/>
            <w:jc w:val="both"/>
          </w:pPr>
        </w:pPrChange>
      </w:pPr>
    </w:p>
    <w:p w14:paraId="6C7C9B73" w14:textId="47BE8EA5" w:rsidR="00282925" w:rsidRPr="00A527F0" w:rsidRDefault="00282925" w:rsidP="00A13F5A">
      <w:pPr>
        <w:pStyle w:val="Heading3"/>
      </w:pPr>
      <w:bookmarkStart w:id="475" w:name="_Toc194067090"/>
      <w:r w:rsidRPr="00A527F0">
        <w:t>Units</w:t>
      </w:r>
      <w:bookmarkEnd w:id="475"/>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476" w:name="_Ref167188547"/>
      <w:bookmarkStart w:id="477" w:name="_Toc194067091"/>
      <w:r w:rsidRPr="00A527F0">
        <w:t>Legend</w:t>
      </w:r>
      <w:bookmarkEnd w:id="476"/>
      <w:bookmarkEnd w:id="477"/>
    </w:p>
    <w:p w14:paraId="51852F08" w14:textId="67D70916" w:rsidR="00282925" w:rsidRPr="00A527F0" w:rsidDel="00560AA4" w:rsidRDefault="00282925">
      <w:pPr>
        <w:spacing w:after="60" w:line="240" w:lineRule="auto"/>
        <w:jc w:val="both"/>
        <w:rPr>
          <w:del w:id="478" w:author="jon pritchard" w:date="2025-03-28T14:17:00Z" w16du:dateUtc="2025-03-28T13:17:00Z"/>
        </w:rPr>
      </w:pPr>
      <w:r w:rsidRPr="00B812CA">
        <w:t xml:space="preserve">A standard legend </w:t>
      </w:r>
      <w:r w:rsidRPr="007763CD">
        <w:t xml:space="preserve">of general </w:t>
      </w:r>
      <w:del w:id="479" w:author="jon pritchard" w:date="2025-03-28T11:08:00Z" w16du:dateUtc="2025-03-28T10:08:00Z">
        <w:r w:rsidR="005D64AA" w:rsidRPr="007763CD" w:rsidDel="00415C1B">
          <w:rPr>
            <w:strike/>
            <w:rPrChange w:id="480" w:author="jon pritchard" w:date="2025-03-28T13:48:00Z" w16du:dateUtc="2025-03-28T12:48:00Z">
              <w:rPr/>
            </w:rPrChange>
          </w:rPr>
          <w:delText>S-101</w:delText>
        </w:r>
        <w:r w:rsidR="005D64AA" w:rsidRPr="007763CD" w:rsidDel="00415C1B">
          <w:delText xml:space="preserve"> </w:delText>
        </w:r>
      </w:del>
      <w:r w:rsidRPr="007763CD">
        <w:t>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del w:id="481" w:author="jon pritchard" w:date="2025-03-28T14:17:00Z" w16du:dateUtc="2025-03-28T13:17:00Z">
        <w:r w:rsidRPr="00B812CA" w:rsidDel="00560AA4">
          <w:delText xml:space="preserve">This legend </w:delText>
        </w:r>
        <w:r w:rsidR="00D04DD7" w:rsidRPr="00B812CA" w:rsidDel="00560AA4">
          <w:delText xml:space="preserve">must </w:delText>
        </w:r>
        <w:r w:rsidRPr="00A527F0" w:rsidDel="00560AA4">
          <w:delText>contain at minimum</w:delText>
        </w:r>
        <w:r w:rsidR="00A82EF8" w:rsidRPr="00A527F0" w:rsidDel="00560AA4">
          <w:delText xml:space="preserve"> (and, as applicable)</w:delText>
        </w:r>
        <w:r w:rsidRPr="00A527F0" w:rsidDel="00560AA4">
          <w:delText>:</w:delText>
        </w:r>
      </w:del>
    </w:p>
    <w:p w14:paraId="6D082FAC" w14:textId="572C809D" w:rsidR="00282925" w:rsidRPr="00A527F0" w:rsidDel="00560AA4" w:rsidRDefault="00D21916">
      <w:pPr>
        <w:spacing w:after="60" w:line="240" w:lineRule="auto"/>
        <w:jc w:val="both"/>
        <w:rPr>
          <w:del w:id="482" w:author="jon pritchard" w:date="2025-03-28T14:17:00Z" w16du:dateUtc="2025-03-28T13:17:00Z"/>
        </w:rPr>
        <w:pPrChange w:id="483" w:author="jon pritchard" w:date="2025-03-28T14:17:00Z" w16du:dateUtc="2025-03-28T13:17:00Z">
          <w:pPr>
            <w:pStyle w:val="ListParagraph"/>
            <w:numPr>
              <w:numId w:val="24"/>
            </w:numPr>
            <w:spacing w:after="60" w:line="240" w:lineRule="auto"/>
            <w:ind w:hanging="360"/>
            <w:jc w:val="both"/>
          </w:pPr>
        </w:pPrChange>
      </w:pPr>
      <w:del w:id="484" w:author="jon pritchard" w:date="2025-03-28T14:17:00Z" w16du:dateUtc="2025-03-28T13:17:00Z">
        <w:r w:rsidRPr="00A527F0" w:rsidDel="00560AA4">
          <w:delText>S</w:delText>
        </w:r>
        <w:r w:rsidR="00282925" w:rsidRPr="00A527F0" w:rsidDel="00560AA4">
          <w:delText>cale of display; in addition overscale indication where appropriate</w:delText>
        </w:r>
        <w:r w:rsidRPr="00A527F0" w:rsidDel="00560AA4">
          <w:delText>;</w:delText>
        </w:r>
      </w:del>
    </w:p>
    <w:p w14:paraId="714820AE" w14:textId="40CC384F" w:rsidR="00282925" w:rsidRPr="00A527F0" w:rsidDel="00560AA4" w:rsidRDefault="00D21916">
      <w:pPr>
        <w:spacing w:after="60" w:line="240" w:lineRule="auto"/>
        <w:jc w:val="both"/>
        <w:rPr>
          <w:del w:id="485" w:author="jon pritchard" w:date="2025-03-28T14:17:00Z" w16du:dateUtc="2025-03-28T13:17:00Z"/>
        </w:rPr>
        <w:pPrChange w:id="486" w:author="jon pritchard" w:date="2025-03-28T14:17:00Z" w16du:dateUtc="2025-03-28T13:17:00Z">
          <w:pPr>
            <w:pStyle w:val="ListParagraph"/>
            <w:numPr>
              <w:numId w:val="24"/>
            </w:numPr>
            <w:spacing w:after="60" w:line="240" w:lineRule="auto"/>
            <w:ind w:hanging="360"/>
            <w:jc w:val="both"/>
          </w:pPr>
        </w:pPrChange>
      </w:pPr>
      <w:del w:id="487" w:author="jon pritchard" w:date="2025-03-28T14:17:00Z" w16du:dateUtc="2025-03-28T13:17:00Z">
        <w:r w:rsidRPr="00A527F0" w:rsidDel="00560AA4">
          <w:delText>D</w:delText>
        </w:r>
        <w:r w:rsidR="00282925" w:rsidRPr="00A527F0" w:rsidDel="00560AA4">
          <w:delText>ata quality indicator</w:delText>
        </w:r>
        <w:r w:rsidRPr="00A527F0" w:rsidDel="00560AA4">
          <w:delText>;</w:delText>
        </w:r>
      </w:del>
    </w:p>
    <w:p w14:paraId="5262694B" w14:textId="2C26CE8E" w:rsidR="00282925" w:rsidRPr="00A527F0" w:rsidDel="00560AA4" w:rsidRDefault="00D21916">
      <w:pPr>
        <w:spacing w:after="60" w:line="240" w:lineRule="auto"/>
        <w:jc w:val="both"/>
        <w:rPr>
          <w:del w:id="488" w:author="jon pritchard" w:date="2025-03-28T14:17:00Z" w16du:dateUtc="2025-03-28T13:17:00Z"/>
        </w:rPr>
        <w:pPrChange w:id="489" w:author="jon pritchard" w:date="2025-03-28T14:17:00Z" w16du:dateUtc="2025-03-28T13:17:00Z">
          <w:pPr>
            <w:pStyle w:val="ListParagraph"/>
            <w:numPr>
              <w:numId w:val="24"/>
            </w:numPr>
            <w:spacing w:after="60" w:line="240" w:lineRule="auto"/>
            <w:ind w:hanging="360"/>
            <w:jc w:val="both"/>
          </w:pPr>
        </w:pPrChange>
      </w:pPr>
      <w:del w:id="490" w:author="jon pritchard" w:date="2025-03-28T14:17:00Z" w16du:dateUtc="2025-03-28T13:17:00Z">
        <w:r w:rsidRPr="00A527F0" w:rsidDel="00560AA4">
          <w:delText>S</w:delText>
        </w:r>
        <w:r w:rsidR="00282925" w:rsidRPr="00A527F0" w:rsidDel="00560AA4">
          <w:delText>ounding/vertical datum</w:delText>
        </w:r>
        <w:r w:rsidRPr="00A527F0" w:rsidDel="00560AA4">
          <w:delText>;</w:delText>
        </w:r>
      </w:del>
    </w:p>
    <w:p w14:paraId="36654E3F" w14:textId="202011CD" w:rsidR="00282925" w:rsidRPr="00A527F0" w:rsidDel="00560AA4" w:rsidRDefault="00D21916">
      <w:pPr>
        <w:spacing w:after="60" w:line="240" w:lineRule="auto"/>
        <w:jc w:val="both"/>
        <w:rPr>
          <w:del w:id="491" w:author="jon pritchard" w:date="2025-03-28T14:17:00Z" w16du:dateUtc="2025-03-28T13:17:00Z"/>
        </w:rPr>
        <w:pPrChange w:id="492" w:author="jon pritchard" w:date="2025-03-28T14:17:00Z" w16du:dateUtc="2025-03-28T13:17:00Z">
          <w:pPr>
            <w:pStyle w:val="ListParagraph"/>
            <w:numPr>
              <w:numId w:val="24"/>
            </w:numPr>
            <w:spacing w:after="60" w:line="240" w:lineRule="auto"/>
            <w:ind w:hanging="360"/>
            <w:jc w:val="both"/>
          </w:pPr>
        </w:pPrChange>
      </w:pPr>
      <w:del w:id="493" w:author="jon pritchard" w:date="2025-03-28T14:17:00Z" w16du:dateUtc="2025-03-28T13:17:00Z">
        <w:r w:rsidRPr="00A527F0" w:rsidDel="00560AA4">
          <w:delText>H</w:delText>
        </w:r>
        <w:r w:rsidR="00282925" w:rsidRPr="00A527F0" w:rsidDel="00560AA4">
          <w:delText>orizontal datum</w:delText>
        </w:r>
        <w:r w:rsidRPr="00A527F0" w:rsidDel="00560AA4">
          <w:delText>;</w:delText>
        </w:r>
      </w:del>
    </w:p>
    <w:p w14:paraId="749A0303" w14:textId="1C036B1E" w:rsidR="00282925" w:rsidRPr="00B94DFF" w:rsidDel="00560AA4" w:rsidRDefault="00D21916">
      <w:pPr>
        <w:spacing w:after="60" w:line="240" w:lineRule="auto"/>
        <w:jc w:val="both"/>
        <w:rPr>
          <w:del w:id="494" w:author="jon pritchard" w:date="2025-03-28T14:17:00Z" w16du:dateUtc="2025-03-28T13:17:00Z"/>
        </w:rPr>
        <w:pPrChange w:id="495" w:author="jon pritchard" w:date="2025-03-28T14:17:00Z" w16du:dateUtc="2025-03-28T13:17:00Z">
          <w:pPr>
            <w:pStyle w:val="ListParagraph"/>
            <w:numPr>
              <w:numId w:val="24"/>
            </w:numPr>
            <w:spacing w:after="60" w:line="240" w:lineRule="auto"/>
            <w:ind w:hanging="360"/>
            <w:jc w:val="both"/>
          </w:pPr>
        </w:pPrChange>
      </w:pPr>
      <w:del w:id="496" w:author="jon pritchard" w:date="2025-03-28T14:17:00Z" w16du:dateUtc="2025-03-28T13:17:00Z">
        <w:r w:rsidRPr="00B94DFF" w:rsidDel="00560AA4">
          <w:delText>T</w:delText>
        </w:r>
        <w:r w:rsidR="00282925" w:rsidRPr="00B94DFF" w:rsidDel="00560AA4">
          <w:delText>he value of the safety depth if used</w:delText>
        </w:r>
        <w:r w:rsidRPr="00B94DFF" w:rsidDel="00560AA4">
          <w:delText>;</w:delText>
        </w:r>
      </w:del>
    </w:p>
    <w:p w14:paraId="6D2D259C" w14:textId="745CF65B" w:rsidR="00282925" w:rsidRPr="002D7DEE" w:rsidDel="00560AA4" w:rsidRDefault="00D21916">
      <w:pPr>
        <w:spacing w:after="60" w:line="240" w:lineRule="auto"/>
        <w:jc w:val="both"/>
        <w:rPr>
          <w:del w:id="497" w:author="jon pritchard" w:date="2025-03-28T14:17:00Z" w16du:dateUtc="2025-03-28T13:17:00Z"/>
        </w:rPr>
        <w:pPrChange w:id="498" w:author="jon pritchard" w:date="2025-03-28T14:17:00Z" w16du:dateUtc="2025-03-28T13:17:00Z">
          <w:pPr>
            <w:pStyle w:val="ListParagraph"/>
            <w:numPr>
              <w:numId w:val="24"/>
            </w:numPr>
            <w:spacing w:after="60" w:line="240" w:lineRule="auto"/>
            <w:ind w:hanging="360"/>
            <w:jc w:val="both"/>
          </w:pPr>
        </w:pPrChange>
      </w:pPr>
      <w:del w:id="499" w:author="jon pritchard" w:date="2025-03-28T14:17:00Z" w16du:dateUtc="2025-03-28T13:17:00Z">
        <w:r w:rsidRPr="00B94DFF" w:rsidDel="00560AA4">
          <w:delText>T</w:delText>
        </w:r>
        <w:r w:rsidR="00282925" w:rsidRPr="00B94DFF" w:rsidDel="00560AA4">
          <w:delText xml:space="preserve">he value of the safety contour selected by the mariner, as well as the </w:delText>
        </w:r>
        <w:commentRangeStart w:id="500"/>
        <w:r w:rsidR="00282925" w:rsidRPr="00B94DFF" w:rsidDel="00560AA4">
          <w:delText xml:space="preserve">value of the safety contour displayed </w:delText>
        </w:r>
        <w:commentRangeEnd w:id="500"/>
        <w:r w:rsidR="003541A2" w:rsidDel="00560AA4">
          <w:rPr>
            <w:rStyle w:val="CommentReference"/>
          </w:rPr>
          <w:commentReference w:id="500"/>
        </w:r>
        <w:r w:rsidR="00282925" w:rsidRPr="00B94DFF" w:rsidDel="00560AA4">
          <w:delText>(which may be different from that selected by the mariner)</w:delText>
        </w:r>
        <w:r w:rsidRPr="00B94DFF" w:rsidDel="00560AA4">
          <w:delText>;</w:delText>
        </w:r>
      </w:del>
    </w:p>
    <w:p w14:paraId="5E640338" w14:textId="70F014BE" w:rsidR="00171271" w:rsidRPr="00B94DFF" w:rsidDel="00560AA4" w:rsidRDefault="00171271">
      <w:pPr>
        <w:spacing w:after="60" w:line="240" w:lineRule="auto"/>
        <w:jc w:val="both"/>
        <w:rPr>
          <w:del w:id="501" w:author="jon pritchard" w:date="2025-03-28T14:17:00Z" w16du:dateUtc="2025-03-28T13:17:00Z"/>
        </w:rPr>
        <w:pPrChange w:id="502" w:author="jon pritchard" w:date="2025-03-28T14:17:00Z" w16du:dateUtc="2025-03-28T13:17:00Z">
          <w:pPr>
            <w:pStyle w:val="ListParagraph"/>
            <w:numPr>
              <w:numId w:val="24"/>
            </w:numPr>
            <w:spacing w:after="60" w:line="240" w:lineRule="auto"/>
            <w:ind w:hanging="360"/>
            <w:jc w:val="both"/>
          </w:pPr>
        </w:pPrChange>
      </w:pPr>
      <w:del w:id="503" w:author="jon pritchard" w:date="2025-03-28T14:17:00Z" w16du:dateUtc="2025-03-28T13:17:00Z">
        <w:r w:rsidRPr="002D7DEE" w:rsidDel="00560AA4">
          <w:delText>Method of Water Level Adjustment (if enabled)</w:delText>
        </w:r>
      </w:del>
    </w:p>
    <w:p w14:paraId="03C782F4" w14:textId="0796F3F3" w:rsidR="00282925" w:rsidRPr="00A527F0" w:rsidDel="00560AA4" w:rsidRDefault="00D21916">
      <w:pPr>
        <w:spacing w:after="60" w:line="240" w:lineRule="auto"/>
        <w:jc w:val="both"/>
        <w:rPr>
          <w:del w:id="504" w:author="jon pritchard" w:date="2025-03-28T14:17:00Z" w16du:dateUtc="2025-03-28T13:17:00Z"/>
        </w:rPr>
        <w:pPrChange w:id="505" w:author="jon pritchard" w:date="2025-03-28T14:17:00Z" w16du:dateUtc="2025-03-28T13:17:00Z">
          <w:pPr>
            <w:pStyle w:val="ListParagraph"/>
            <w:numPr>
              <w:numId w:val="24"/>
            </w:numPr>
            <w:spacing w:after="60" w:line="240" w:lineRule="auto"/>
            <w:ind w:hanging="360"/>
            <w:jc w:val="both"/>
          </w:pPr>
        </w:pPrChange>
      </w:pPr>
      <w:del w:id="506" w:author="jon pritchard" w:date="2025-03-28T14:17:00Z" w16du:dateUtc="2025-03-28T13:17:00Z">
        <w:r w:rsidRPr="00A527F0" w:rsidDel="00560AA4">
          <w:delText>M</w:delText>
        </w:r>
        <w:r w:rsidR="00282925" w:rsidRPr="00A527F0" w:rsidDel="00560AA4">
          <w:delText>agnetic variation</w:delText>
        </w:r>
        <w:r w:rsidRPr="00A527F0" w:rsidDel="00560AA4">
          <w:delText>;</w:delText>
        </w:r>
      </w:del>
    </w:p>
    <w:p w14:paraId="0C469B3B" w14:textId="35ECDEE0" w:rsidR="00282925" w:rsidRPr="00A527F0" w:rsidDel="00560AA4" w:rsidRDefault="00D21916">
      <w:pPr>
        <w:spacing w:after="60" w:line="240" w:lineRule="auto"/>
        <w:jc w:val="both"/>
        <w:rPr>
          <w:del w:id="507" w:author="jon pritchard" w:date="2025-03-28T14:17:00Z" w16du:dateUtc="2025-03-28T13:17:00Z"/>
        </w:rPr>
        <w:pPrChange w:id="508" w:author="jon pritchard" w:date="2025-03-28T14:17:00Z" w16du:dateUtc="2025-03-28T13:17:00Z">
          <w:pPr>
            <w:pStyle w:val="ListParagraph"/>
            <w:numPr>
              <w:numId w:val="24"/>
            </w:numPr>
            <w:spacing w:after="60" w:line="240" w:lineRule="auto"/>
            <w:ind w:hanging="360"/>
            <w:jc w:val="both"/>
          </w:pPr>
        </w:pPrChange>
      </w:pPr>
      <w:commentRangeStart w:id="509"/>
      <w:del w:id="510" w:author="jon pritchard" w:date="2025-03-28T14:17:00Z" w16du:dateUtc="2025-03-28T13:17:00Z">
        <w:r w:rsidRPr="00A527F0" w:rsidDel="00560AA4">
          <w:delText>D</w:delText>
        </w:r>
        <w:r w:rsidR="00282925" w:rsidRPr="00A527F0" w:rsidDel="00560AA4">
          <w:delText>ate and number of last update</w:delText>
        </w:r>
        <w:r w:rsidR="00E50600" w:rsidRPr="00A527F0" w:rsidDel="00560AA4">
          <w:delText>(s)</w:delText>
        </w:r>
        <w:r w:rsidR="00282925" w:rsidRPr="00A527F0" w:rsidDel="00560AA4">
          <w:delText xml:space="preserve"> affecting the datasets currently in use</w:delText>
        </w:r>
        <w:r w:rsidRPr="00A527F0" w:rsidDel="00560AA4">
          <w:delText>;</w:delText>
        </w:r>
        <w:commentRangeEnd w:id="509"/>
        <w:r w:rsidR="004A27F9" w:rsidDel="00560AA4">
          <w:rPr>
            <w:rStyle w:val="CommentReference"/>
          </w:rPr>
          <w:commentReference w:id="509"/>
        </w:r>
      </w:del>
    </w:p>
    <w:p w14:paraId="0C88DAE4" w14:textId="7B5379D6" w:rsidR="00282925" w:rsidRPr="00A527F0" w:rsidDel="00560AA4" w:rsidRDefault="00D21916">
      <w:pPr>
        <w:spacing w:after="60" w:line="240" w:lineRule="auto"/>
        <w:jc w:val="both"/>
        <w:rPr>
          <w:del w:id="511" w:author="jon pritchard" w:date="2025-03-28T14:17:00Z" w16du:dateUtc="2025-03-28T13:17:00Z"/>
        </w:rPr>
        <w:pPrChange w:id="512" w:author="jon pritchard" w:date="2025-03-28T14:17:00Z" w16du:dateUtc="2025-03-28T13:17:00Z">
          <w:pPr>
            <w:pStyle w:val="ListParagraph"/>
            <w:numPr>
              <w:numId w:val="24"/>
            </w:numPr>
            <w:spacing w:after="60" w:line="240" w:lineRule="auto"/>
            <w:ind w:hanging="360"/>
            <w:jc w:val="both"/>
          </w:pPr>
        </w:pPrChange>
      </w:pPr>
      <w:del w:id="513" w:author="jon pritchard" w:date="2025-03-28T14:17:00Z" w16du:dateUtc="2025-03-28T13:17:00Z">
        <w:r w:rsidRPr="00A527F0" w:rsidDel="00560AA4">
          <w:delText>E</w:delText>
        </w:r>
        <w:r w:rsidR="00282925" w:rsidRPr="00A527F0" w:rsidDel="00560AA4">
          <w:delText xml:space="preserve">dition number and date of issue of the </w:delText>
        </w:r>
        <w:commentRangeStart w:id="514"/>
        <w:r w:rsidR="00E50600" w:rsidRPr="00A527F0" w:rsidDel="00560AA4">
          <w:delText>datasets</w:delText>
        </w:r>
        <w:r w:rsidR="00171271" w:rsidDel="00560AA4">
          <w:delText xml:space="preserve"> </w:delText>
        </w:r>
        <w:commentRangeEnd w:id="514"/>
        <w:r w:rsidR="004A27F9" w:rsidDel="00560AA4">
          <w:rPr>
            <w:rStyle w:val="CommentReference"/>
          </w:rPr>
          <w:commentReference w:id="514"/>
        </w:r>
        <w:r w:rsidR="00171271" w:rsidDel="00560AA4">
          <w:delText>currently in use</w:delText>
        </w:r>
        <w:r w:rsidRPr="00A527F0" w:rsidDel="00560AA4">
          <w:delText>;</w:delText>
        </w:r>
      </w:del>
    </w:p>
    <w:p w14:paraId="20418F7F" w14:textId="46DA9BC5" w:rsidR="00282925" w:rsidRPr="007763CD" w:rsidDel="00560AA4" w:rsidRDefault="007750F0">
      <w:pPr>
        <w:spacing w:after="60" w:line="240" w:lineRule="auto"/>
        <w:jc w:val="both"/>
        <w:rPr>
          <w:del w:id="515" w:author="jon pritchard" w:date="2025-03-28T14:17:00Z" w16du:dateUtc="2025-03-28T13:17:00Z"/>
        </w:rPr>
        <w:pPrChange w:id="516" w:author="jon pritchard" w:date="2025-03-28T14:17:00Z" w16du:dateUtc="2025-03-28T13:17:00Z">
          <w:pPr>
            <w:pStyle w:val="ListParagraph"/>
            <w:numPr>
              <w:numId w:val="24"/>
            </w:numPr>
            <w:spacing w:after="120" w:line="240" w:lineRule="auto"/>
            <w:ind w:hanging="360"/>
            <w:jc w:val="both"/>
          </w:pPr>
        </w:pPrChange>
      </w:pPr>
      <w:commentRangeStart w:id="517"/>
      <w:del w:id="518" w:author="jon pritchard" w:date="2025-03-28T11:08:00Z" w16du:dateUtc="2025-03-28T10:08:00Z">
        <w:r w:rsidRPr="007763CD" w:rsidDel="00415C1B">
          <w:delText xml:space="preserve">ENC </w:delText>
        </w:r>
        <w:commentRangeEnd w:id="517"/>
        <w:r w:rsidR="001C3D4C" w:rsidRPr="007763CD" w:rsidDel="00415C1B">
          <w:rPr>
            <w:rStyle w:val="CommentReference"/>
          </w:rPr>
          <w:commentReference w:id="517"/>
        </w:r>
        <w:r w:rsidR="00D21916" w:rsidRPr="007763CD" w:rsidDel="00415C1B">
          <w:delText>C</w:delText>
        </w:r>
        <w:r w:rsidR="00282925" w:rsidRPr="007763CD" w:rsidDel="00415C1B">
          <w:delText>hart</w:delText>
        </w:r>
      </w:del>
      <w:del w:id="519" w:author="jon pritchard" w:date="2025-03-28T14:17:00Z" w16du:dateUtc="2025-03-28T13:17:00Z">
        <w:r w:rsidR="00282925" w:rsidRPr="007763CD" w:rsidDel="00560AA4">
          <w:delText xml:space="preserve"> projection</w:delText>
        </w:r>
        <w:r w:rsidR="00D21916" w:rsidRPr="007763CD" w:rsidDel="00560AA4">
          <w:delText>.</w:delText>
        </w:r>
      </w:del>
    </w:p>
    <w:p w14:paraId="69DEB4E5" w14:textId="57465722" w:rsidR="00C23499" w:rsidRPr="00A527F0" w:rsidDel="00560AA4" w:rsidRDefault="00C23499">
      <w:pPr>
        <w:spacing w:after="60" w:line="240" w:lineRule="auto"/>
        <w:jc w:val="both"/>
        <w:rPr>
          <w:del w:id="520" w:author="jon pritchard" w:date="2025-03-28T14:17:00Z" w16du:dateUtc="2025-03-28T13:17:00Z"/>
        </w:rPr>
        <w:pPrChange w:id="521" w:author="jon pritchard" w:date="2025-03-28T14:17:00Z" w16du:dateUtc="2025-03-28T13:17:00Z">
          <w:pPr>
            <w:spacing w:after="120" w:line="240" w:lineRule="auto"/>
            <w:jc w:val="both"/>
          </w:pPr>
        </w:pPrChange>
      </w:pPr>
      <w:r w:rsidRPr="00A527F0">
        <w:t xml:space="preserve">See </w:t>
      </w:r>
      <w:r w:rsidR="00D21916" w:rsidRPr="00A527F0">
        <w:t xml:space="preserve">clause </w:t>
      </w:r>
      <w:r w:rsidRPr="00A527F0">
        <w:fldChar w:fldCharType="begin"/>
      </w:r>
      <w:r w:rsidRPr="00A527F0">
        <w:instrText xml:space="preserve"> REF _Ref48912766 \r \h </w:instrText>
      </w:r>
      <w:r w:rsidR="000D5648" w:rsidRPr="00A527F0">
        <w:instrText xml:space="preserve"> \* MERGEFORMAT </w:instrText>
      </w:r>
      <w:r w:rsidRPr="00A527F0">
        <w:fldChar w:fldCharType="separate"/>
      </w:r>
      <w:r w:rsidR="007750F0">
        <w:t>12.11.1</w:t>
      </w:r>
      <w:r w:rsidRPr="00A527F0">
        <w:fldChar w:fldCharType="end"/>
      </w:r>
      <w:r w:rsidRPr="00A527F0">
        <w:t xml:space="preserve"> for</w:t>
      </w:r>
      <w:r w:rsidR="000F4DF4" w:rsidRPr="00A527F0">
        <w:t xml:space="preserve"> </w:t>
      </w:r>
      <w:ins w:id="522" w:author="jon pritchard" w:date="2025-03-28T14:17:00Z" w16du:dateUtc="2025-03-28T13:17:00Z">
        <w:r w:rsidR="00560AA4">
          <w:t>detail.</w:t>
        </w:r>
      </w:ins>
      <w:del w:id="523" w:author="jon pritchard" w:date="2025-03-28T14:17:00Z" w16du:dateUtc="2025-03-28T13:17:00Z">
        <w:r w:rsidR="000F4DF4" w:rsidRPr="00A527F0" w:rsidDel="00560AA4">
          <w:delText>source</w:delText>
        </w:r>
        <w:r w:rsidRPr="00A527F0" w:rsidDel="00560AA4">
          <w:delText xml:space="preserve"> details about the listed items.</w:delText>
        </w:r>
      </w:del>
    </w:p>
    <w:p w14:paraId="2089B6EB" w14:textId="618720AB" w:rsidR="00A1368A" w:rsidRPr="00A527F0" w:rsidDel="00560AA4" w:rsidRDefault="004560D9" w:rsidP="000D5648">
      <w:pPr>
        <w:spacing w:after="120" w:line="240" w:lineRule="auto"/>
        <w:jc w:val="both"/>
        <w:rPr>
          <w:del w:id="524" w:author="jon pritchard" w:date="2025-03-28T14:17:00Z" w16du:dateUtc="2025-03-28T13:17:00Z"/>
        </w:rPr>
      </w:pPr>
      <w:commentRangeStart w:id="525"/>
      <w:del w:id="526" w:author="jon pritchard" w:date="2025-03-28T14:17:00Z" w16du:dateUtc="2025-03-28T13:17:00Z">
        <w:r w:rsidRPr="00A527F0" w:rsidDel="00560AA4">
          <w:delText>Since</w:delText>
        </w:r>
        <w:r w:rsidR="00E50600" w:rsidRPr="00A527F0" w:rsidDel="00560AA4">
          <w:delText xml:space="preserve"> attempting to display all the above items for all </w:delText>
        </w:r>
        <w:r w:rsidR="0040571C" w:rsidRPr="00A527F0" w:rsidDel="00560AA4">
          <w:delText xml:space="preserve">displayed </w:delText>
        </w:r>
        <w:r w:rsidR="00E50600" w:rsidRPr="00A527F0" w:rsidDel="00560AA4">
          <w:delText>data</w:delText>
        </w:r>
        <w:r w:rsidR="0040571C" w:rsidRPr="00A527F0" w:rsidDel="00560AA4">
          <w:delText xml:space="preserve"> products</w:delText>
        </w:r>
        <w:r w:rsidR="00E50600" w:rsidRPr="00A527F0" w:rsidDel="00560AA4">
          <w:delText xml:space="preserve"> may lead to an unduly large legend, m</w:delText>
        </w:r>
        <w:r w:rsidR="005015F8" w:rsidRPr="00A527F0" w:rsidDel="00560AA4">
          <w:delText xml:space="preserve">anufacturers may </w:delText>
        </w:r>
        <w:r w:rsidRPr="00A527F0" w:rsidDel="00560AA4">
          <w:delText>suppress</w:delText>
        </w:r>
        <w:r w:rsidR="005015F8" w:rsidRPr="00A527F0" w:rsidDel="00560AA4">
          <w:delText xml:space="preserve"> </w:delText>
        </w:r>
        <w:r w:rsidR="00E87BF4" w:rsidRPr="00A527F0" w:rsidDel="00560AA4">
          <w:delText>information from data</w:delText>
        </w:r>
        <w:r w:rsidR="0040571C" w:rsidRPr="00A527F0" w:rsidDel="00560AA4">
          <w:delText xml:space="preserve"> products</w:delText>
        </w:r>
        <w:r w:rsidR="00E87BF4" w:rsidRPr="00A527F0" w:rsidDel="00560AA4">
          <w:delText xml:space="preserve"> other than ENC</w:delText>
        </w:r>
        <w:r w:rsidR="0040571C" w:rsidRPr="00A527F0" w:rsidDel="00560AA4">
          <w:delText>s</w:delText>
        </w:r>
        <w:r w:rsidR="00E50600" w:rsidRPr="00A527F0" w:rsidDel="00560AA4">
          <w:delText xml:space="preserve">. If this </w:delText>
        </w:r>
        <w:r w:rsidRPr="00A527F0" w:rsidDel="00560AA4">
          <w:delText xml:space="preserve">is </w:delText>
        </w:r>
        <w:r w:rsidR="00E50600" w:rsidRPr="00A527F0" w:rsidDel="00560AA4">
          <w:delText xml:space="preserve">done, the </w:delText>
        </w:r>
        <w:r w:rsidRPr="00A527F0" w:rsidDel="00560AA4">
          <w:delText xml:space="preserve">suppressed </w:delText>
        </w:r>
        <w:r w:rsidR="00E50600" w:rsidRPr="00A527F0" w:rsidDel="00560AA4">
          <w:delText>information</w:delText>
        </w:r>
        <w:r w:rsidR="00E87BF4" w:rsidRPr="00A527F0" w:rsidDel="00560AA4">
          <w:delText xml:space="preserve"> should be available </w:delText>
        </w:r>
        <w:r w:rsidR="005015F8" w:rsidRPr="00A527F0" w:rsidDel="00560AA4">
          <w:delText>through</w:delText>
        </w:r>
        <w:r w:rsidR="00E87BF4" w:rsidRPr="00A527F0" w:rsidDel="00560AA4">
          <w:delText xml:space="preserve"> simple operator action</w:delText>
        </w:r>
        <w:r w:rsidRPr="00A527F0" w:rsidDel="00560AA4">
          <w:delText>,</w:delText>
        </w:r>
        <w:r w:rsidR="00E87BF4" w:rsidRPr="00A527F0" w:rsidDel="00560AA4">
          <w:delText xml:space="preserve"> </w:delText>
        </w:r>
        <w:r w:rsidR="0040571C" w:rsidRPr="00A527F0" w:rsidDel="00560AA4">
          <w:delText>such as a</w:delText>
        </w:r>
        <w:r w:rsidR="00E87BF4" w:rsidRPr="00A527F0" w:rsidDel="00560AA4">
          <w:delText xml:space="preserve"> temporar</w:delText>
        </w:r>
        <w:r w:rsidR="0040571C" w:rsidRPr="00A527F0" w:rsidDel="00560AA4">
          <w:delText>y</w:delText>
        </w:r>
        <w:r w:rsidR="00E87BF4" w:rsidRPr="00A527F0" w:rsidDel="00560AA4">
          <w:delText xml:space="preserve"> expansion of the legend activated by clicking on a target</w:delText>
        </w:r>
        <w:r w:rsidR="005015F8" w:rsidRPr="00A527F0" w:rsidDel="00560AA4">
          <w:delText xml:space="preserve"> in the legend. (</w:delText>
        </w:r>
        <w:r w:rsidR="00E50600" w:rsidRPr="00A527F0" w:rsidDel="00560AA4">
          <w:delText>Note that some of the items will be the same for all data products - in particular, u</w:delText>
        </w:r>
        <w:r w:rsidR="005015F8" w:rsidRPr="00A527F0" w:rsidDel="00560AA4">
          <w:delText>nits and datums should be</w:delText>
        </w:r>
        <w:r w:rsidR="00E50600" w:rsidRPr="00A527F0" w:rsidDel="00560AA4">
          <w:delText xml:space="preserve"> the same</w:delText>
        </w:r>
        <w:r w:rsidRPr="00A527F0" w:rsidDel="00560AA4">
          <w:delText xml:space="preserve"> for all products</w:delText>
        </w:r>
        <w:r w:rsidR="00E50600" w:rsidRPr="00A527F0" w:rsidDel="00560AA4">
          <w:delText xml:space="preserve">, or converted to present the same display result, </w:delText>
        </w:r>
        <w:r w:rsidRPr="00A527F0" w:rsidDel="00560AA4">
          <w:delText xml:space="preserve">in order </w:delText>
        </w:r>
        <w:r w:rsidR="00E50600" w:rsidRPr="00A527F0" w:rsidDel="00560AA4">
          <w:delText>to reduce the chances of user error.)</w:delText>
        </w:r>
        <w:commentRangeEnd w:id="525"/>
        <w:r w:rsidR="00517E4E" w:rsidDel="00560AA4">
          <w:rPr>
            <w:rStyle w:val="CommentReference"/>
          </w:rPr>
          <w:commentReference w:id="525"/>
        </w:r>
      </w:del>
    </w:p>
    <w:p w14:paraId="0B2C28CA" w14:textId="77777777" w:rsidR="00143BD1" w:rsidRPr="00A527F0" w:rsidRDefault="00143BD1">
      <w:pPr>
        <w:spacing w:after="60" w:line="240" w:lineRule="auto"/>
        <w:jc w:val="both"/>
        <w:pPrChange w:id="527" w:author="jon pritchard" w:date="2025-03-28T14:17:00Z" w16du:dateUtc="2025-03-28T13:17:00Z">
          <w:pPr>
            <w:spacing w:after="120" w:line="240" w:lineRule="auto"/>
            <w:jc w:val="both"/>
          </w:pPr>
        </w:pPrChange>
      </w:pPr>
    </w:p>
    <w:p w14:paraId="6CE2E102" w14:textId="5737C87E" w:rsidR="00145602" w:rsidRPr="00A527F0" w:rsidRDefault="00145602" w:rsidP="00DB7CFE">
      <w:pPr>
        <w:pStyle w:val="Heading2"/>
      </w:pPr>
      <w:bookmarkStart w:id="528"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528"/>
    </w:p>
    <w:p w14:paraId="48C6DDC4" w14:textId="7F00C2B6" w:rsidR="00145602" w:rsidRPr="00A527F0" w:rsidRDefault="00950DDE" w:rsidP="00214B3A">
      <w:pPr>
        <w:pStyle w:val="Heading3"/>
      </w:pPr>
      <w:bookmarkStart w:id="529" w:name="_Toc194067093"/>
      <w:r w:rsidRPr="00A527F0">
        <w:t>Priority layers</w:t>
      </w:r>
      <w:bookmarkEnd w:id="529"/>
    </w:p>
    <w:p w14:paraId="46C1AD56" w14:textId="4385F544"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del w:id="530" w:author="Jonathan Pritchard" w:date="2025-03-10T07:42:00Z" w16du:dateUtc="2025-03-10T07:42:00Z">
        <w:r w:rsidR="00A10D31" w:rsidRPr="00A527F0" w:rsidDel="0056040E">
          <w:delText>MSC</w:delText>
        </w:r>
        <w:r w:rsidR="00180D76" w:rsidRPr="00A527F0" w:rsidDel="0056040E">
          <w:delText>.</w:delText>
        </w:r>
        <w:r w:rsidR="00C60446" w:rsidRPr="00A527F0" w:rsidDel="0056040E">
          <w:delText>530(106)</w:delText>
        </w:r>
      </w:del>
      <w:ins w:id="531" w:author="Jonathan Pritchard" w:date="2025-03-10T07:42:00Z" w16du:dateUtc="2025-03-10T07:42:00Z">
        <w:r w:rsidR="0056040E">
          <w:t>MSC.530(106)/</w:t>
        </w:r>
      </w:ins>
      <w:ins w:id="532" w:author="Jonathan Pritchard" w:date="2025-03-10T07:49:00Z" w16du:dateUtc="2025-03-10T07:49:00Z">
        <w:r w:rsidR="0056040E">
          <w:t>Rev</w:t>
        </w:r>
      </w:ins>
      <w:ins w:id="533" w:author="Jonathan Pritchard" w:date="2025-03-10T07:42:00Z" w16du:dateUtc="2025-03-10T07:42:00Z">
        <w:r w:rsidR="0056040E">
          <w:t>.1</w:t>
        </w:r>
      </w:ins>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534" w:name="_Toc194067094"/>
      <w:r w:rsidRPr="00A527F0">
        <w:t>Radar priority</w:t>
      </w:r>
      <w:bookmarkEnd w:id="534"/>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ins w:id="535" w:author="Grant, David M (52400) CIV USN NIWC ATLANTIC VA (USA)" w:date="2025-02-24T11:42:00Z" w16du:dateUtc="2025-02-24T16:42:00Z">
        <w:r w:rsidRPr="00E5768F">
          <w:rPr>
            <w:iCs/>
          </w:rPr>
          <w:t>The</w:t>
        </w:r>
        <w:r>
          <w:rPr>
            <w:i/>
          </w:rPr>
          <w:t xml:space="preserve"> </w:t>
        </w:r>
      </w:ins>
      <w:proofErr w:type="spellStart"/>
      <w:r w:rsidR="00F757E9" w:rsidRPr="00B77A92">
        <w:rPr>
          <w:i/>
        </w:rPr>
        <w:t>RadarOverlay</w:t>
      </w:r>
      <w:proofErr w:type="spellEnd"/>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5E652A53" w14:textId="03299035" w:rsidR="00F757E9" w:rsidRPr="00B77A92" w:rsidDel="00E40A4B" w:rsidRDefault="00F757E9" w:rsidP="00143BD1">
      <w:pPr>
        <w:spacing w:after="120" w:line="240" w:lineRule="auto"/>
        <w:jc w:val="both"/>
        <w:rPr>
          <w:del w:id="536" w:author="Jonathan Pritchard" w:date="2025-03-10T12:02:00Z" w16du:dateUtc="2025-03-10T12:02:00Z"/>
        </w:rPr>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3290A7F2" w14:textId="6E935C27" w:rsidR="00F757E9" w:rsidRPr="00B77A92" w:rsidRDefault="00F757E9" w:rsidP="00143BD1">
      <w:pPr>
        <w:spacing w:after="120" w:line="240" w:lineRule="auto"/>
        <w:jc w:val="both"/>
      </w:pPr>
      <w:commentRangeStart w:id="537"/>
      <w:del w:id="538" w:author="Grant, David M (52400) CIV USN NIWC ATLANTIC VA (USA)" w:date="2025-02-24T11:45:00Z" w16du:dateUtc="2025-02-24T16:45:00Z">
        <w:r w:rsidRPr="00B77A92" w:rsidDel="00DB51AE">
          <w:delText xml:space="preserve">Opaque area fills should generally be assigned to display planes with negative </w:delText>
        </w:r>
        <w:r w:rsidRPr="00B77A92" w:rsidDel="00DB51AE">
          <w:rPr>
            <w:i/>
            <w:iCs/>
          </w:rPr>
          <w:delText>order</w:delText>
        </w:r>
        <w:r w:rsidRPr="00B77A92" w:rsidDel="00DB51AE">
          <w:delText xml:space="preserve"> attributes so that they do not obscure the radar image.</w:delText>
        </w:r>
      </w:del>
    </w:p>
    <w:p w14:paraId="5EE807CE" w14:textId="025A2398" w:rsidR="00F757E9" w:rsidRPr="00B77A92" w:rsidDel="007736D2" w:rsidRDefault="00F757E9" w:rsidP="00143BD1">
      <w:pPr>
        <w:spacing w:after="120" w:line="240" w:lineRule="auto"/>
        <w:jc w:val="both"/>
        <w:rPr>
          <w:del w:id="539" w:author="Grant, David M (52400) CIV USN NIWC ATLANTIC VA (USA)" w:date="2025-02-24T11:44:00Z" w16du:dateUtc="2025-02-24T16:44:00Z"/>
        </w:rPr>
      </w:pPr>
      <w:del w:id="540" w:author="Grant, David M (52400) CIV USN NIWC ATLANTIC VA (USA)" w:date="2025-02-24T11:44:00Z" w16du:dateUtc="2025-02-24T16:44:00Z">
        <w:r w:rsidRPr="00B77A92" w:rsidDel="007736D2">
          <w:delText xml:space="preserve">Symbolization of curves and points should generally be assigned to display planes with positive </w:delText>
        </w:r>
        <w:r w:rsidRPr="00B77A92" w:rsidDel="007736D2">
          <w:rPr>
            <w:i/>
            <w:iCs/>
          </w:rPr>
          <w:delText>order</w:delText>
        </w:r>
        <w:r w:rsidRPr="00B77A92" w:rsidDel="007736D2">
          <w:delText xml:space="preserve"> attributes so that they are not obscured by the radar image.</w:delText>
        </w:r>
      </w:del>
      <w:commentRangeEnd w:id="537"/>
      <w:r w:rsidR="00DB51AE">
        <w:rPr>
          <w:rStyle w:val="CommentReference"/>
        </w:rPr>
        <w:commentReference w:id="537"/>
      </w:r>
    </w:p>
    <w:p w14:paraId="721ED3AB" w14:textId="52DC418F" w:rsidR="00F757E9" w:rsidRPr="00B77A92" w:rsidRDefault="00F757E9" w:rsidP="00143BD1">
      <w:pPr>
        <w:spacing w:after="120" w:line="240" w:lineRule="auto"/>
        <w:jc w:val="both"/>
      </w:pPr>
      <w:r w:rsidRPr="00B77A92">
        <w:t xml:space="preserve">In order to meet the requirements of IMO </w:t>
      </w:r>
      <w:del w:id="541" w:author="Jonathan Pritchard" w:date="2025-03-10T07:42:00Z" w16du:dateUtc="2025-03-10T07:42:00Z">
        <w:r w:rsidRPr="00B77A92" w:rsidDel="0056040E">
          <w:delText>MSC.</w:delText>
        </w:r>
        <w:r w:rsidR="00F00C10" w:rsidRPr="00B77A92" w:rsidDel="0056040E">
          <w:delText>530(106)</w:delText>
        </w:r>
      </w:del>
      <w:ins w:id="542" w:author="Jonathan Pritchard" w:date="2025-03-10T07:42:00Z" w16du:dateUtc="2025-03-10T07:42:00Z">
        <w:r w:rsidR="0056040E">
          <w:t>MSC.530(106)/</w:t>
        </w:r>
      </w:ins>
      <w:ins w:id="543" w:author="Jonathan Pritchard" w:date="2025-03-10T07:43:00Z" w16du:dateUtc="2025-03-10T07:43:00Z">
        <w:r w:rsidR="0056040E">
          <w:t>Rev</w:t>
        </w:r>
      </w:ins>
      <w:ins w:id="544" w:author="Jonathan Pritchard" w:date="2025-03-10T07:42:00Z" w16du:dateUtc="2025-03-10T07:42:00Z">
        <w:r w:rsidR="0056040E">
          <w:t>.1</w:t>
        </w:r>
      </w:ins>
      <w:r w:rsidRPr="00B77A92">
        <w:t xml:space="preserve"> section 11.4.</w:t>
      </w:r>
      <w:r w:rsidR="00F00C10" w:rsidRPr="00B77A92">
        <w:t>1</w:t>
      </w:r>
      <w:del w:id="545" w:author="Jonathan Pritchard" w:date="2025-03-10T12:02:00Z" w16du:dateUtc="2025-03-10T12:02:00Z">
        <w:r w:rsidR="00F00C10" w:rsidRPr="00B77A92" w:rsidDel="00E40A4B">
          <w:delText>7</w:delText>
        </w:r>
      </w:del>
      <w:ins w:id="546" w:author="Jonathan Pritchard" w:date="2025-03-10T12:02:00Z" w16du:dateUtc="2025-03-10T12:02:00Z">
        <w:r w:rsidR="00E40A4B">
          <w:t>8</w:t>
        </w:r>
      </w:ins>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547" w:name="_Ref49427616"/>
      <w:bookmarkStart w:id="548" w:name="_Toc194067095"/>
      <w:bookmarkStart w:id="549" w:name="_Ref44795999"/>
      <w:r w:rsidRPr="002D7DEE">
        <w:t>Displaying</w:t>
      </w:r>
      <w:r w:rsidRPr="00453DD3">
        <w:t xml:space="preserve"> ECDIS updates</w:t>
      </w:r>
      <w:bookmarkEnd w:id="547"/>
      <w:bookmarkEnd w:id="548"/>
    </w:p>
    <w:p w14:paraId="35DDA46A" w14:textId="1F3B27AA" w:rsidR="004C64D4" w:rsidRPr="00A527F0" w:rsidRDefault="004C64D4" w:rsidP="009B0403">
      <w:pPr>
        <w:spacing w:after="120" w:line="240" w:lineRule="auto"/>
        <w:jc w:val="both"/>
      </w:pPr>
      <w:r w:rsidRPr="00A527F0">
        <w:t xml:space="preserve">The strategy for displaying ECDIS updates is derived from the IMO Performance Standard </w:t>
      </w:r>
      <w:del w:id="550" w:author="Jonathan Pritchard" w:date="2025-03-10T07:42:00Z" w16du:dateUtc="2025-03-10T07:42:00Z">
        <w:r w:rsidR="00776DD2" w:rsidRPr="00A527F0" w:rsidDel="0056040E">
          <w:delText>MSC</w:delText>
        </w:r>
        <w:r w:rsidRPr="00A527F0" w:rsidDel="0056040E">
          <w:delText>.</w:delText>
        </w:r>
        <w:r w:rsidR="00F00C10" w:rsidRPr="00A527F0" w:rsidDel="0056040E">
          <w:delText>530(106)</w:delText>
        </w:r>
      </w:del>
      <w:ins w:id="551" w:author="Jonathan Pritchard" w:date="2025-03-10T07:42:00Z" w16du:dateUtc="2025-03-10T07:42:00Z">
        <w:r w:rsidR="0056040E">
          <w:t>MSC.530(106)/</w:t>
        </w:r>
      </w:ins>
      <w:ins w:id="552" w:author="Jonathan Pritchard" w:date="2025-03-10T07:43:00Z" w16du:dateUtc="2025-03-10T07:43:00Z">
        <w:r w:rsidR="0056040E">
          <w:t>Rev</w:t>
        </w:r>
      </w:ins>
      <w:ins w:id="553" w:author="Jonathan Pritchard" w:date="2025-03-10T07:42:00Z" w16du:dateUtc="2025-03-10T07:42:00Z">
        <w:r w:rsidR="0056040E">
          <w:t>.1</w:t>
        </w:r>
      </w:ins>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10AB0AA2" w:rsidR="004C64D4" w:rsidRPr="00453DD3" w:rsidRDefault="00A10D31" w:rsidP="009B0403">
      <w:pPr>
        <w:spacing w:after="120" w:line="240" w:lineRule="auto"/>
        <w:ind w:left="2160" w:hanging="2160"/>
        <w:jc w:val="both"/>
      </w:pPr>
      <w:del w:id="554"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55" w:author="Jonathan Pritchard" w:date="2025-03-10T07:42:00Z" w16du:dateUtc="2025-03-10T07:42:00Z">
        <w:r w:rsidR="0056040E">
          <w:t>MSC.530(106)/</w:t>
        </w:r>
      </w:ins>
      <w:ins w:id="556" w:author="Jonathan Pritchard" w:date="2025-03-10T07:43:00Z" w16du:dateUtc="2025-03-10T07:43:00Z">
        <w:r w:rsidR="0056040E">
          <w:t>Rev</w:t>
        </w:r>
      </w:ins>
      <w:ins w:id="557" w:author="Jonathan Pritchard" w:date="2025-03-10T07:42:00Z" w16du:dateUtc="2025-03-10T07:42:00Z">
        <w:r w:rsidR="0056040E">
          <w:t>.1</w:t>
        </w:r>
      </w:ins>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F83B438" w:rsidR="004C64D4" w:rsidRPr="00453DD3" w:rsidRDefault="00A10D31" w:rsidP="005D2986">
      <w:pPr>
        <w:spacing w:after="120" w:line="240" w:lineRule="auto"/>
        <w:ind w:left="2160" w:hanging="2160"/>
        <w:jc w:val="both"/>
      </w:pPr>
      <w:del w:id="558" w:author="Jonathan Pritchard" w:date="2025-03-10T07:42:00Z" w16du:dateUtc="2025-03-10T07:42:00Z">
        <w:r w:rsidRPr="00453DD3" w:rsidDel="0056040E">
          <w:delText>MSC.</w:delText>
        </w:r>
        <w:r w:rsidR="00F00C10" w:rsidRPr="00453DD3" w:rsidDel="0056040E">
          <w:delText>530(106)</w:delText>
        </w:r>
      </w:del>
      <w:ins w:id="559" w:author="Jonathan Pritchard" w:date="2025-03-10T07:42:00Z" w16du:dateUtc="2025-03-10T07:42:00Z">
        <w:r w:rsidR="0056040E">
          <w:t>MSC.530(106)/</w:t>
        </w:r>
      </w:ins>
      <w:ins w:id="560" w:author="Jonathan Pritchard" w:date="2025-03-10T07:43:00Z" w16du:dateUtc="2025-03-10T07:43:00Z">
        <w:r w:rsidR="0056040E">
          <w:t>Rev</w:t>
        </w:r>
      </w:ins>
      <w:ins w:id="561" w:author="Jonathan Pritchard" w:date="2025-03-10T07:42:00Z" w16du:dateUtc="2025-03-10T07:42:00Z">
        <w:r w:rsidR="0056040E">
          <w:t>.1</w:t>
        </w:r>
      </w:ins>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ins w:id="562" w:author="Jonathan Pritchard" w:date="2025-03-10T12:03:00Z" w16du:dateUtc="2025-03-10T12:03:00Z">
        <w:r w:rsidR="00E40A4B">
          <w:t>12</w:t>
        </w:r>
      </w:ins>
      <w:del w:id="563" w:author="Jonathan Pritchard" w:date="2025-03-10T12:03:00Z" w16du:dateUtc="2025-03-10T12:03:00Z">
        <w:r w:rsidR="005D2986" w:rsidRPr="00453DD3" w:rsidDel="00E40A4B">
          <w:delText>3</w:delText>
        </w:r>
      </w:del>
      <w:r w:rsidR="005D2986" w:rsidRPr="00453DD3">
        <w:t>.</w:t>
      </w:r>
      <w:r w:rsidR="00036FFD" w:rsidRPr="002D7DEE">
        <w:t>1</w:t>
      </w:r>
      <w:r w:rsidR="005D2986" w:rsidRPr="00453DD3">
        <w:t xml:space="preserve"> and </w:t>
      </w:r>
      <w:ins w:id="564" w:author="Jonathan Pritchard" w:date="2025-03-10T12:03:00Z" w16du:dateUtc="2025-03-10T12:03:00Z">
        <w:r w:rsidR="00E40A4B">
          <w:t>20.4.4</w:t>
        </w:r>
      </w:ins>
      <w:del w:id="565" w:author="Jonathan Pritchard" w:date="2025-03-10T12:03:00Z" w16du:dateUtc="2025-03-10T12:03:00Z">
        <w:r w:rsidR="005D2986" w:rsidRPr="00453DD3" w:rsidDel="00E40A4B">
          <w:delText>15.10</w:delText>
        </w:r>
      </w:del>
      <w:r w:rsidR="005D2986" w:rsidRPr="00453DD3">
        <w:t>.)</w:t>
      </w:r>
    </w:p>
    <w:p w14:paraId="5C62A24D" w14:textId="320E5662" w:rsidR="004C64D4" w:rsidRPr="00B812CA" w:rsidRDefault="00A10D31" w:rsidP="005D2986">
      <w:pPr>
        <w:spacing w:after="120" w:line="240" w:lineRule="auto"/>
        <w:ind w:left="2160" w:hanging="2160"/>
        <w:jc w:val="both"/>
      </w:pPr>
      <w:del w:id="566" w:author="Jonathan Pritchard" w:date="2025-03-10T07:42:00Z" w16du:dateUtc="2025-03-10T07:42:00Z">
        <w:r w:rsidRPr="00453DD3" w:rsidDel="0056040E">
          <w:delText>MSC</w:delText>
        </w:r>
        <w:r w:rsidR="004C64D4" w:rsidRPr="00453DD3" w:rsidDel="0056040E">
          <w:delText>.</w:delText>
        </w:r>
        <w:r w:rsidR="00F00C10" w:rsidRPr="00453DD3" w:rsidDel="0056040E">
          <w:delText>530(106)</w:delText>
        </w:r>
      </w:del>
      <w:ins w:id="567" w:author="Jonathan Pritchard" w:date="2025-03-10T07:42:00Z" w16du:dateUtc="2025-03-10T07:42:00Z">
        <w:r w:rsidR="0056040E">
          <w:t>MSC.530(106)/</w:t>
        </w:r>
      </w:ins>
      <w:ins w:id="568" w:author="Jonathan Pritchard" w:date="2025-03-10T07:43:00Z" w16du:dateUtc="2025-03-10T07:43:00Z">
        <w:r w:rsidR="0056040E">
          <w:t>Rev</w:t>
        </w:r>
      </w:ins>
      <w:ins w:id="569" w:author="Jonathan Pritchard" w:date="2025-03-10T07:42:00Z" w16du:dateUtc="2025-03-10T07:42:00Z">
        <w:r w:rsidR="0056040E">
          <w:t>.1</w:t>
        </w:r>
      </w:ins>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ins w:id="570" w:author="Jonathan Pritchard" w:date="2025-03-10T12:04:00Z" w16du:dateUtc="2025-03-10T12:04:00Z">
        <w:r w:rsidR="00E40A4B">
          <w:t>2.12</w:t>
        </w:r>
      </w:ins>
      <w:del w:id="571" w:author="Jonathan Pritchard" w:date="2025-03-10T12:04:00Z" w16du:dateUtc="2025-03-10T12:04:00Z">
        <w:r w:rsidR="005D2986" w:rsidRPr="00453DD3" w:rsidDel="00E40A4B">
          <w:delText>5.10</w:delText>
        </w:r>
      </w:del>
      <w:r w:rsidR="005D2986" w:rsidRPr="00453DD3">
        <w:t>.</w:t>
      </w:r>
      <w:del w:id="572" w:author="Jonathan Pritchard" w:date="2025-03-10T12:04:00Z" w16du:dateUtc="2025-03-10T12:04:00Z">
        <w:r w:rsidR="005D2986" w:rsidRPr="00453DD3" w:rsidDel="00E40A4B">
          <w:delText>2</w:delText>
        </w:r>
      </w:del>
      <w:ins w:id="573" w:author="Jonathan Pritchard" w:date="2025-03-10T12:04:00Z" w16du:dateUtc="2025-03-10T12:04:00Z">
        <w:r w:rsidR="00E40A4B">
          <w:t>4</w:t>
        </w:r>
      </w:ins>
      <w:r w:rsidR="005D2986" w:rsidRPr="00453DD3">
        <w:t>.)</w:t>
      </w:r>
      <w:r w:rsidR="004C64D4" w:rsidRPr="002D7DEE">
        <w:t>.</w:t>
      </w:r>
    </w:p>
    <w:p w14:paraId="4A3A326D" w14:textId="4604F477" w:rsidR="00CE0733" w:rsidRPr="00DE19F5" w:rsidRDefault="00CE0733" w:rsidP="00DB7CFE">
      <w:pPr>
        <w:pStyle w:val="Heading2"/>
      </w:pPr>
      <w:bookmarkStart w:id="574" w:name="_Toc187673042"/>
      <w:bookmarkStart w:id="575" w:name="_Toc187673274"/>
      <w:bookmarkStart w:id="576" w:name="_Toc188368627"/>
      <w:bookmarkStart w:id="577" w:name="_Toc188621829"/>
      <w:bookmarkStart w:id="578" w:name="_Toc188950410"/>
      <w:bookmarkStart w:id="579" w:name="_Toc188968326"/>
      <w:bookmarkStart w:id="580" w:name="_Toc188968551"/>
      <w:bookmarkStart w:id="581" w:name="_Toc187673043"/>
      <w:bookmarkStart w:id="582" w:name="_Toc187673275"/>
      <w:bookmarkStart w:id="583" w:name="_Toc188368628"/>
      <w:bookmarkStart w:id="584" w:name="_Toc188621830"/>
      <w:bookmarkStart w:id="585" w:name="_Toc188950411"/>
      <w:bookmarkStart w:id="586" w:name="_Toc188968327"/>
      <w:bookmarkStart w:id="587" w:name="_Toc188968552"/>
      <w:bookmarkStart w:id="588" w:name="_Toc187673044"/>
      <w:bookmarkStart w:id="589" w:name="_Toc187673276"/>
      <w:bookmarkStart w:id="590" w:name="_Toc188368629"/>
      <w:bookmarkStart w:id="591" w:name="_Toc188621831"/>
      <w:bookmarkStart w:id="592" w:name="_Toc188950412"/>
      <w:bookmarkStart w:id="593" w:name="_Toc188968328"/>
      <w:bookmarkStart w:id="594" w:name="_Toc188968553"/>
      <w:bookmarkStart w:id="595" w:name="_Toc187673045"/>
      <w:bookmarkStart w:id="596" w:name="_Toc187673277"/>
      <w:bookmarkStart w:id="597" w:name="_Toc188368630"/>
      <w:bookmarkStart w:id="598" w:name="_Toc188621832"/>
      <w:bookmarkStart w:id="599" w:name="_Toc188950413"/>
      <w:bookmarkStart w:id="600" w:name="_Toc188968329"/>
      <w:bookmarkStart w:id="601" w:name="_Toc188968554"/>
      <w:bookmarkStart w:id="602" w:name="_Toc187673046"/>
      <w:bookmarkStart w:id="603" w:name="_Toc187673278"/>
      <w:bookmarkStart w:id="604" w:name="_Toc188368631"/>
      <w:bookmarkStart w:id="605" w:name="_Toc188621833"/>
      <w:bookmarkStart w:id="606" w:name="_Toc188950414"/>
      <w:bookmarkStart w:id="607" w:name="_Toc188968330"/>
      <w:bookmarkStart w:id="608" w:name="_Toc188968555"/>
      <w:bookmarkStart w:id="609" w:name="_Toc187673047"/>
      <w:bookmarkStart w:id="610" w:name="_Toc187673279"/>
      <w:bookmarkStart w:id="611" w:name="_Toc188368632"/>
      <w:bookmarkStart w:id="612" w:name="_Toc188621834"/>
      <w:bookmarkStart w:id="613" w:name="_Toc188950415"/>
      <w:bookmarkStart w:id="614" w:name="_Toc188968331"/>
      <w:bookmarkStart w:id="615" w:name="_Toc188968556"/>
      <w:bookmarkStart w:id="616" w:name="_Toc187673048"/>
      <w:bookmarkStart w:id="617" w:name="_Toc187673280"/>
      <w:bookmarkStart w:id="618" w:name="_Toc188368633"/>
      <w:bookmarkStart w:id="619" w:name="_Toc188621835"/>
      <w:bookmarkStart w:id="620" w:name="_Toc188950416"/>
      <w:bookmarkStart w:id="621" w:name="_Toc188968332"/>
      <w:bookmarkStart w:id="622" w:name="_Toc188968557"/>
      <w:bookmarkStart w:id="623" w:name="_Ref45240945"/>
      <w:bookmarkStart w:id="624" w:name="_Toc194067096"/>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sidRPr="00DE19F5">
        <w:t>Display functions</w:t>
      </w:r>
      <w:bookmarkEnd w:id="549"/>
      <w:bookmarkEnd w:id="623"/>
      <w:bookmarkEnd w:id="624"/>
    </w:p>
    <w:p w14:paraId="5691A282" w14:textId="5BAD6446" w:rsidR="00702918" w:rsidRPr="00DE19F5" w:rsidRDefault="00AA714E" w:rsidP="00FE0DAE">
      <w:pPr>
        <w:spacing w:after="120" w:line="240" w:lineRule="auto"/>
        <w:jc w:val="both"/>
      </w:pPr>
      <w:r w:rsidRPr="00DE19F5">
        <w:t xml:space="preserve">The Portrayal Catalogue defines a number of </w:t>
      </w:r>
      <w:commentRangeStart w:id="625"/>
      <w:r w:rsidRPr="00DE19F5">
        <w:t>Independent Mariner Selections</w:t>
      </w:r>
      <w:commentRangeEnd w:id="625"/>
      <w:r w:rsidR="00AE6478">
        <w:rPr>
          <w:rStyle w:val="CommentReference"/>
        </w:rPr>
        <w:commentReference w:id="625"/>
      </w:r>
      <w:r w:rsidRPr="00DE19F5">
        <w:t xml:space="preserve">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626" w:name="_Toc46655801"/>
      <w:bookmarkStart w:id="627" w:name="_Toc46659185"/>
      <w:bookmarkStart w:id="628" w:name="_Toc46659364"/>
      <w:bookmarkStart w:id="629" w:name="_Toc47457004"/>
      <w:bookmarkStart w:id="630" w:name="_Toc47574675"/>
      <w:bookmarkStart w:id="631" w:name="_Toc47618735"/>
      <w:bookmarkStart w:id="632" w:name="_Toc47651153"/>
      <w:bookmarkStart w:id="633" w:name="_Toc47708078"/>
      <w:bookmarkStart w:id="634" w:name="_Toc47708340"/>
      <w:bookmarkStart w:id="635" w:name="_Toc47708574"/>
      <w:bookmarkStart w:id="636" w:name="_Toc47711981"/>
      <w:bookmarkStart w:id="637" w:name="_Toc46655802"/>
      <w:bookmarkStart w:id="638" w:name="_Toc46659186"/>
      <w:bookmarkStart w:id="639" w:name="_Toc46659365"/>
      <w:bookmarkStart w:id="640" w:name="_Toc47457005"/>
      <w:bookmarkStart w:id="641" w:name="_Toc47574676"/>
      <w:bookmarkStart w:id="642" w:name="_Toc47618736"/>
      <w:bookmarkStart w:id="643" w:name="_Toc47651154"/>
      <w:bookmarkStart w:id="644" w:name="_Toc47708079"/>
      <w:bookmarkStart w:id="645" w:name="_Toc47708341"/>
      <w:bookmarkStart w:id="646" w:name="_Toc47708575"/>
      <w:bookmarkStart w:id="647" w:name="_Toc47711982"/>
      <w:bookmarkStart w:id="648" w:name="_Toc46655803"/>
      <w:bookmarkStart w:id="649" w:name="_Toc46659187"/>
      <w:bookmarkStart w:id="650" w:name="_Toc46659366"/>
      <w:bookmarkStart w:id="651" w:name="_Toc47457006"/>
      <w:bookmarkStart w:id="652" w:name="_Toc47574677"/>
      <w:bookmarkStart w:id="653" w:name="_Toc47618737"/>
      <w:bookmarkStart w:id="654" w:name="_Toc47651155"/>
      <w:bookmarkStart w:id="655" w:name="_Toc47708080"/>
      <w:bookmarkStart w:id="656" w:name="_Toc47708342"/>
      <w:bookmarkStart w:id="657" w:name="_Toc47708576"/>
      <w:bookmarkStart w:id="658" w:name="_Toc47711983"/>
      <w:bookmarkStart w:id="659" w:name="_Toc194067097"/>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rsidRPr="00B77A92">
        <w:t>General Rules for Symbols and Text</w:t>
      </w:r>
      <w:bookmarkEnd w:id="659"/>
    </w:p>
    <w:p w14:paraId="31594813" w14:textId="77777777" w:rsidR="000002BE" w:rsidRPr="00DE19F5" w:rsidRDefault="000002BE" w:rsidP="00DB7CFE">
      <w:pPr>
        <w:pStyle w:val="Heading2"/>
      </w:pPr>
      <w:bookmarkStart w:id="660" w:name="_Ref49475956"/>
      <w:bookmarkStart w:id="661" w:name="_Toc194067098"/>
      <w:r w:rsidRPr="00DE19F5">
        <w:t>Symbol Specifications</w:t>
      </w:r>
      <w:bookmarkEnd w:id="660"/>
      <w:bookmarkEnd w:id="661"/>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12A4BA3" w:rsidR="000002BE" w:rsidRPr="00DE19F5" w:rsidRDefault="000002BE" w:rsidP="003B31CC">
      <w:pPr>
        <w:spacing w:after="120" w:line="240" w:lineRule="auto"/>
        <w:jc w:val="both"/>
      </w:pPr>
      <w:r w:rsidRPr="00DE19F5">
        <w:t xml:space="preserve">Some feature </w:t>
      </w:r>
      <w:del w:id="662" w:author="Jonathan Pritchard" w:date="2025-03-11T14:56:00Z" w16du:dateUtc="2025-03-11T14:56:00Z">
        <w:r w:rsidRPr="00DE19F5" w:rsidDel="00EF3E08">
          <w:delText xml:space="preserve">classes </w:delText>
        </w:r>
      </w:del>
      <w:ins w:id="663" w:author="Jonathan Pritchard" w:date="2025-03-11T14:56:00Z" w16du:dateUtc="2025-03-11T14:56:00Z">
        <w:r w:rsidR="00EF3E08">
          <w:t>types</w:t>
        </w:r>
        <w:r w:rsidR="00EF3E08" w:rsidRPr="00DE19F5">
          <w:t xml:space="preserve"> </w:t>
        </w:r>
      </w:ins>
      <w:r w:rsidRPr="00DE19F5">
        <w:t>do not have a symbol</w:t>
      </w:r>
      <w:del w:id="664" w:author="Grant, David M (52400) CIV USN NIWC ATLANTIC VA (USA)" w:date="2025-02-24T12:45:00Z" w16du:dateUtc="2025-02-24T17:45:00Z">
        <w:r w:rsidRPr="00DE19F5" w:rsidDel="00B76200">
          <w:delText xml:space="preserve"> (</w:delText>
        </w:r>
        <w:r w:rsidR="0064536C" w:rsidRPr="00DE19F5" w:rsidDel="00B76200">
          <w:delText>f</w:delText>
        </w:r>
        <w:r w:rsidRPr="00DE19F5" w:rsidDel="00B76200">
          <w:delText>or example, territorial sea)</w:delText>
        </w:r>
      </w:del>
      <w:r w:rsidRPr="00DE19F5">
        <w:t xml:space="preserve">. Such "no symbol" </w:t>
      </w:r>
      <w:r w:rsidR="003B31CC" w:rsidRPr="00DE19F5">
        <w:t>features</w:t>
      </w:r>
      <w:r w:rsidRPr="00DE19F5">
        <w:t xml:space="preserve"> may be picked up by cursor interrogation of the area.</w:t>
      </w:r>
    </w:p>
    <w:p w14:paraId="046D1D68" w14:textId="393BF9B8" w:rsidR="003B31CC" w:rsidRPr="00DE19F5" w:rsidDel="00B02A1E" w:rsidRDefault="000002BE" w:rsidP="003B31CC">
      <w:pPr>
        <w:spacing w:after="120" w:line="240" w:lineRule="auto"/>
        <w:jc w:val="both"/>
        <w:rPr>
          <w:del w:id="665" w:author="Grant, David M (52400) CIV USN NIWC ATLANTIC VA (USA)" w:date="2025-02-24T12:47:00Z" w16du:dateUtc="2025-02-24T17:47:00Z"/>
        </w:rPr>
      </w:pPr>
      <w:commentRangeStart w:id="666"/>
      <w:del w:id="667" w:author="Grant, David M (52400) CIV USN NIWC ATLANTIC VA (USA)" w:date="2025-02-24T12:47:00Z" w16du:dateUtc="2025-02-24T17:47:00Z">
        <w:r w:rsidRPr="00DE19F5" w:rsidDel="00B02A1E">
          <w:lastRenderedPageBreak/>
          <w:delText>Some features are symbolised differently depending on circumstances (for example the symbol for a contour depends on whether it is the safety contour)</w:delText>
        </w:r>
        <w:r w:rsidR="007B6F32" w:rsidRPr="00DE19F5" w:rsidDel="00B02A1E">
          <w:delText>.</w:delText>
        </w:r>
      </w:del>
      <w:bookmarkStart w:id="668" w:name="_Toc194061709"/>
      <w:bookmarkStart w:id="669" w:name="_Toc194067099"/>
      <w:commentRangeEnd w:id="666"/>
      <w:r w:rsidR="00015268">
        <w:rPr>
          <w:rStyle w:val="CommentReference"/>
        </w:rPr>
        <w:commentReference w:id="666"/>
      </w:r>
      <w:bookmarkEnd w:id="668"/>
      <w:bookmarkEnd w:id="669"/>
    </w:p>
    <w:p w14:paraId="14BF1815" w14:textId="714AED14" w:rsidR="000002BE" w:rsidRPr="00DE19F5" w:rsidRDefault="00AA714E" w:rsidP="00DB7CFE">
      <w:pPr>
        <w:pStyle w:val="Heading2"/>
      </w:pPr>
      <w:bookmarkStart w:id="670" w:name="_Ref49261612"/>
      <w:bookmarkStart w:id="671" w:name="_Toc194067100"/>
      <w:r w:rsidRPr="00DE19F5">
        <w:t>R</w:t>
      </w:r>
      <w:r w:rsidR="006C24DF" w:rsidRPr="00DE19F5">
        <w:t xml:space="preserve">eproduction </w:t>
      </w:r>
      <w:r w:rsidR="000002BE" w:rsidRPr="00DE19F5">
        <w:t>of lines, symbols</w:t>
      </w:r>
      <w:r w:rsidR="006C24DF" w:rsidRPr="00DE19F5">
        <w:t xml:space="preserve"> and </w:t>
      </w:r>
      <w:r w:rsidR="000002BE" w:rsidRPr="00DE19F5">
        <w:t>text</w:t>
      </w:r>
      <w:bookmarkEnd w:id="670"/>
      <w:bookmarkEnd w:id="671"/>
      <w:r w:rsidR="003B02BE" w:rsidRPr="00DE19F5">
        <w:t xml:space="preserve"> </w:t>
      </w:r>
    </w:p>
    <w:p w14:paraId="1EBBC62A" w14:textId="7C446DD6" w:rsidR="0057617F" w:rsidRPr="00B77A92" w:rsidRDefault="0057617F" w:rsidP="00214B3A">
      <w:pPr>
        <w:pStyle w:val="Heading3"/>
      </w:pPr>
      <w:bookmarkStart w:id="672" w:name="_Toc194067101"/>
      <w:r w:rsidRPr="00B77A92">
        <w:t>Introduction</w:t>
      </w:r>
      <w:del w:id="673" w:author="jon pritchard" w:date="2025-03-28T15:22:00Z" w16du:dateUtc="2025-03-28T14:22:00Z">
        <w:r w:rsidRPr="00B77A92" w:rsidDel="00826214">
          <w:delText xml:space="preserve"> </w:delText>
        </w:r>
        <w:r w:rsidR="00AA714E" w:rsidRPr="00B77A92" w:rsidDel="00826214">
          <w:delText>[I</w:delText>
        </w:r>
        <w:r w:rsidRPr="00B77A92" w:rsidDel="00826214">
          <w:delText>nformative</w:delText>
        </w:r>
        <w:r w:rsidR="00AA714E" w:rsidRPr="00B77A92" w:rsidDel="00826214">
          <w:delText>]</w:delText>
        </w:r>
      </w:del>
      <w:bookmarkEnd w:id="672"/>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614309AB"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ins w:id="674" w:author="jon pritchard" w:date="2025-03-28T13:51:00Z" w16du:dateUtc="2025-03-28T12:51:00Z">
        <w:r w:rsidR="007763CD">
          <w:t>.</w:t>
        </w:r>
      </w:ins>
      <w:del w:id="675" w:author="jon pritchard" w:date="2025-03-28T13:51:00Z" w16du:dateUtc="2025-03-28T12:51:00Z">
        <w:r w:rsidR="00EF20F6" w:rsidRPr="00DE19F5" w:rsidDel="007763CD">
          <w:delText xml:space="preserve"> (</w:delText>
        </w:r>
        <w:r w:rsidR="00EF20F6" w:rsidRPr="0056040E" w:rsidDel="007763CD">
          <w:rPr>
            <w:highlight w:val="yellow"/>
            <w:rPrChange w:id="676" w:author="Jonathan Pritchard" w:date="2025-03-10T07:44:00Z" w16du:dateUtc="2025-03-10T07:44:00Z">
              <w:rPr/>
            </w:rPrChange>
          </w:rPr>
          <w:delText xml:space="preserve">clause </w:delText>
        </w:r>
        <w:r w:rsidR="00EF20F6" w:rsidRPr="0056040E" w:rsidDel="007763CD">
          <w:rPr>
            <w:highlight w:val="yellow"/>
            <w:rPrChange w:id="677" w:author="Jonathan Pritchard" w:date="2025-03-10T07:44:00Z" w16du:dateUtc="2025-03-10T07:44:00Z">
              <w:rPr/>
            </w:rPrChange>
          </w:rPr>
          <w:fldChar w:fldCharType="begin"/>
        </w:r>
        <w:r w:rsidR="00EF20F6" w:rsidRPr="0056040E" w:rsidDel="007763CD">
          <w:rPr>
            <w:highlight w:val="yellow"/>
            <w:rPrChange w:id="678" w:author="Jonathan Pritchard" w:date="2025-03-10T07:44:00Z" w16du:dateUtc="2025-03-10T07:44:00Z">
              <w:rPr/>
            </w:rPrChange>
          </w:rPr>
          <w:delInstrText xml:space="preserve"> REF _Ref47552331 \r \h </w:delInstrText>
        </w:r>
        <w:r w:rsidR="003B31CC" w:rsidRPr="0056040E" w:rsidDel="007763CD">
          <w:rPr>
            <w:highlight w:val="yellow"/>
            <w:rPrChange w:id="679" w:author="Jonathan Pritchard" w:date="2025-03-10T07:44:00Z" w16du:dateUtc="2025-03-10T07:44:00Z">
              <w:rPr/>
            </w:rPrChange>
          </w:rPr>
          <w:delInstrText xml:space="preserve"> \* MERGEFORMAT </w:delInstrText>
        </w:r>
        <w:r w:rsidR="00EF20F6" w:rsidRPr="0060595A" w:rsidDel="007763CD">
          <w:rPr>
            <w:highlight w:val="yellow"/>
          </w:rPr>
        </w:r>
        <w:r w:rsidR="00EF20F6" w:rsidRPr="0056040E" w:rsidDel="007763CD">
          <w:rPr>
            <w:highlight w:val="yellow"/>
            <w:rPrChange w:id="680" w:author="Jonathan Pritchard" w:date="2025-03-10T07:44:00Z" w16du:dateUtc="2025-03-10T07:44:00Z">
              <w:rPr/>
            </w:rPrChange>
          </w:rPr>
          <w:fldChar w:fldCharType="separate"/>
        </w:r>
        <w:r w:rsidR="000553AC" w:rsidRPr="0056040E" w:rsidDel="007763CD">
          <w:rPr>
            <w:highlight w:val="yellow"/>
            <w:rPrChange w:id="681" w:author="Jonathan Pritchard" w:date="2025-03-10T07:44:00Z" w16du:dateUtc="2025-03-10T07:44:00Z">
              <w:rPr/>
            </w:rPrChange>
          </w:rPr>
          <w:delText>C-22.1</w:delText>
        </w:r>
        <w:r w:rsidR="00EF20F6" w:rsidRPr="0056040E" w:rsidDel="007763CD">
          <w:rPr>
            <w:highlight w:val="yellow"/>
            <w:rPrChange w:id="682" w:author="Jonathan Pritchard" w:date="2025-03-10T07:44:00Z" w16du:dateUtc="2025-03-10T07:44:00Z">
              <w:rPr/>
            </w:rPrChange>
          </w:rPr>
          <w:fldChar w:fldCharType="end"/>
        </w:r>
        <w:r w:rsidR="00EF20F6" w:rsidRPr="0056040E" w:rsidDel="007763CD">
          <w:rPr>
            <w:highlight w:val="yellow"/>
            <w:rPrChange w:id="683" w:author="Jonathan Pritchard" w:date="2025-03-10T07:44:00Z" w16du:dateUtc="2025-03-10T07:44:00Z">
              <w:rPr/>
            </w:rPrChange>
          </w:rPr>
          <w:delText>)</w:delText>
        </w:r>
        <w:r w:rsidRPr="0056040E" w:rsidDel="007763CD">
          <w:rPr>
            <w:highlight w:val="yellow"/>
            <w:rPrChange w:id="684" w:author="Jonathan Pritchard" w:date="2025-03-10T07:44:00Z" w16du:dateUtc="2025-03-10T07:44:00Z">
              <w:rPr/>
            </w:rPrChange>
          </w:rPr>
          <w:delText>.</w:delText>
        </w:r>
      </w:del>
    </w:p>
    <w:p w14:paraId="27621210" w14:textId="39EBE816" w:rsidR="008A2A98" w:rsidRPr="00B77A92" w:rsidRDefault="008A2A98" w:rsidP="003B31CC">
      <w:pPr>
        <w:spacing w:after="120" w:line="240" w:lineRule="auto"/>
        <w:jc w:val="both"/>
      </w:pPr>
      <w:commentRangeStart w:id="685"/>
      <w:r w:rsidRPr="00B77A92">
        <w:t>The minimum resolution is defined by IEC 61174 and/or IEC 62288</w:t>
      </w:r>
      <w:commentRangeEnd w:id="685"/>
      <w:r w:rsidR="00E163C7">
        <w:rPr>
          <w:rStyle w:val="CommentReference"/>
        </w:rPr>
        <w:commentReference w:id="685"/>
      </w:r>
      <w:r w:rsidR="00F26A0C" w:rsidRPr="00B77A92">
        <w:t>.</w:t>
      </w:r>
    </w:p>
    <w:p w14:paraId="670F2D6F" w14:textId="611C4FEC" w:rsidR="0057617F" w:rsidRPr="00B77A92" w:rsidRDefault="007764D1" w:rsidP="00214B3A">
      <w:pPr>
        <w:pStyle w:val="Heading3"/>
      </w:pPr>
      <w:bookmarkStart w:id="686" w:name="_Ref49150167"/>
      <w:bookmarkStart w:id="687" w:name="_Toc194067102"/>
      <w:r w:rsidRPr="00B77A92">
        <w:t xml:space="preserve">Minimum Requirement </w:t>
      </w:r>
      <w:r w:rsidR="0057617F" w:rsidRPr="00B77A92">
        <w:t>for size and resolution</w:t>
      </w:r>
      <w:bookmarkEnd w:id="686"/>
      <w:bookmarkEnd w:id="687"/>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046A5757"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ins w:id="688" w:author="jon pritchard" w:date="2025-03-28T13:51:00Z" w16du:dateUtc="2025-03-28T12:51:00Z">
        <w:r w:rsidR="007763CD">
          <w:t>.</w:t>
        </w:r>
      </w:ins>
      <w:del w:id="689" w:author="jon pritchard" w:date="2025-03-28T13:51:00Z" w16du:dateUtc="2025-03-28T12:51:00Z">
        <w:r w:rsidR="00A83A93" w:rsidRPr="00DE19F5" w:rsidDel="007763CD">
          <w:delText xml:space="preserve"> (see clause </w:delText>
        </w:r>
        <w:r w:rsidR="00A83A93" w:rsidRPr="0056040E" w:rsidDel="007763CD">
          <w:rPr>
            <w:highlight w:val="yellow"/>
            <w:rPrChange w:id="690" w:author="Jonathan Pritchard" w:date="2025-03-10T07:44:00Z" w16du:dateUtc="2025-03-10T07:44:00Z">
              <w:rPr/>
            </w:rPrChange>
          </w:rPr>
          <w:fldChar w:fldCharType="begin"/>
        </w:r>
        <w:r w:rsidR="00A83A93" w:rsidRPr="0056040E" w:rsidDel="007763CD">
          <w:rPr>
            <w:highlight w:val="yellow"/>
            <w:rPrChange w:id="691" w:author="Jonathan Pritchard" w:date="2025-03-10T07:44:00Z" w16du:dateUtc="2025-03-10T07:44:00Z">
              <w:rPr/>
            </w:rPrChange>
          </w:rPr>
          <w:delInstrText xml:space="preserve"> REF _Ref47552325 \r \h </w:delInstrText>
        </w:r>
        <w:r w:rsidR="00F26A0C" w:rsidRPr="0056040E" w:rsidDel="007763CD">
          <w:rPr>
            <w:highlight w:val="yellow"/>
            <w:rPrChange w:id="692" w:author="Jonathan Pritchard" w:date="2025-03-10T07:44:00Z" w16du:dateUtc="2025-03-10T07:44:00Z">
              <w:rPr/>
            </w:rPrChange>
          </w:rPr>
          <w:delInstrText xml:space="preserve"> \* MERGEFORMAT </w:delInstrText>
        </w:r>
        <w:r w:rsidR="00A83A93" w:rsidRPr="0060595A" w:rsidDel="007763CD">
          <w:rPr>
            <w:highlight w:val="yellow"/>
          </w:rPr>
        </w:r>
        <w:r w:rsidR="00A83A93" w:rsidRPr="0056040E" w:rsidDel="007763CD">
          <w:rPr>
            <w:highlight w:val="yellow"/>
            <w:rPrChange w:id="693" w:author="Jonathan Pritchard" w:date="2025-03-10T07:44:00Z" w16du:dateUtc="2025-03-10T07:44:00Z">
              <w:rPr/>
            </w:rPrChange>
          </w:rPr>
          <w:fldChar w:fldCharType="separate"/>
        </w:r>
        <w:r w:rsidR="000553AC" w:rsidRPr="0056040E" w:rsidDel="007763CD">
          <w:rPr>
            <w:highlight w:val="yellow"/>
            <w:rPrChange w:id="694" w:author="Jonathan Pritchard" w:date="2025-03-10T07:44:00Z" w16du:dateUtc="2025-03-10T07:44:00Z">
              <w:rPr/>
            </w:rPrChange>
          </w:rPr>
          <w:delText>C-22.1</w:delText>
        </w:r>
        <w:r w:rsidR="00A83A93" w:rsidRPr="0056040E" w:rsidDel="007763CD">
          <w:rPr>
            <w:highlight w:val="yellow"/>
            <w:rPrChange w:id="695" w:author="Jonathan Pritchard" w:date="2025-03-10T07:44:00Z" w16du:dateUtc="2025-03-10T07:44:00Z">
              <w:rPr/>
            </w:rPrChange>
          </w:rPr>
          <w:fldChar w:fldCharType="end"/>
        </w:r>
        <w:r w:rsidR="00A83A93" w:rsidRPr="0056040E" w:rsidDel="007763CD">
          <w:rPr>
            <w:highlight w:val="yellow"/>
            <w:rPrChange w:id="696" w:author="Jonathan Pritchard" w:date="2025-03-10T07:44:00Z" w16du:dateUtc="2025-03-10T07:44:00Z">
              <w:rPr/>
            </w:rPrChange>
          </w:rPr>
          <w:delText>).</w:delText>
        </w:r>
      </w:del>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697" w:name="_Toc194067103"/>
      <w:r w:rsidRPr="00DE19F5">
        <w:t>Zooming</w:t>
      </w:r>
      <w:bookmarkEnd w:id="697"/>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698" w:name="_Ref189057755"/>
      <w:bookmarkStart w:id="699" w:name="_Toc194067104"/>
      <w:r w:rsidRPr="00DE19F5">
        <w:t>Common text</w:t>
      </w:r>
      <w:r w:rsidR="00453DD3">
        <w:t xml:space="preserve"> and</w:t>
      </w:r>
      <w:r w:rsidRPr="00DE19F5">
        <w:t xml:space="preserve"> information</w:t>
      </w:r>
      <w:r w:rsidR="0004119A" w:rsidRPr="00DE19F5">
        <w:t xml:space="preserve"> attributes</w:t>
      </w:r>
      <w:bookmarkEnd w:id="698"/>
      <w:bookmarkEnd w:id="699"/>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proofErr w:type="spellStart"/>
      <w:r w:rsidR="00453DD3" w:rsidRPr="002D7DEE">
        <w:rPr>
          <w:b/>
          <w:bCs/>
        </w:rPr>
        <w:t>featureName</w:t>
      </w:r>
      <w:proofErr w:type="spellEnd"/>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372F4A53" w:rsidR="00F747C8" w:rsidRPr="00B77A92" w:rsidRDefault="00F747C8" w:rsidP="00F747C8">
      <w:commentRangeStart w:id="700"/>
      <w:r w:rsidRPr="00B77A92">
        <w:t xml:space="preserve">This Boolean value </w:t>
      </w:r>
      <w:del w:id="701" w:author="jon pritchard" w:date="2025-03-28T13:52:00Z" w16du:dateUtc="2025-03-28T12:52:00Z">
        <w:r w:rsidRPr="00B77A92" w:rsidDel="007763CD">
          <w:delText xml:space="preserve">must </w:delText>
        </w:r>
      </w:del>
      <w:ins w:id="702" w:author="jon pritchard" w:date="2025-03-28T13:52:00Z" w16du:dateUtc="2025-03-28T12:52:00Z">
        <w:r w:rsidR="007763CD">
          <w:t>should</w:t>
        </w:r>
        <w:r w:rsidR="007763CD" w:rsidRPr="00B77A92">
          <w:t xml:space="preserve"> </w:t>
        </w:r>
      </w:ins>
      <w:r w:rsidRPr="00B77A92">
        <w:t xml:space="preserve">be used to show the national attribute values present in S-57 ENC data. </w:t>
      </w:r>
      <w:commentRangeEnd w:id="700"/>
      <w:r w:rsidR="00494538">
        <w:rPr>
          <w:rStyle w:val="CommentReference"/>
        </w:rPr>
        <w:commentReference w:id="700"/>
      </w:r>
    </w:p>
    <w:p w14:paraId="257EC088" w14:textId="1F506483" w:rsidR="00F747C8" w:rsidRPr="00B77A92" w:rsidRDefault="00F747C8" w:rsidP="00F747C8">
      <w:commentRangeStart w:id="703"/>
      <w:r w:rsidRPr="00DE19F5">
        <w:rPr>
          <w:b/>
          <w:bCs/>
        </w:rPr>
        <w:t>Preferred Language (does not apply to S-57 ENC)</w:t>
      </w:r>
      <w:commentRangeEnd w:id="703"/>
      <w:r w:rsidR="008D207D">
        <w:rPr>
          <w:rStyle w:val="CommentReference"/>
        </w:rPr>
        <w:commentReference w:id="703"/>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w:t>
      </w:r>
      <w:proofErr w:type="spellStart"/>
      <w:r w:rsidRPr="00B77A92">
        <w:t>featureName</w:t>
      </w:r>
      <w:proofErr w:type="spellEnd"/>
      <w:r w:rsidRPr="00B77A92">
        <w:t>)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ms</w:t>
      </w:r>
      <w:proofErr w:type="spellEnd"/>
    </w:p>
    <w:p w14:paraId="44E0657D" w14:textId="47F873DE"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mn</w:t>
      </w:r>
      <w:proofErr w:type="spellEnd"/>
    </w:p>
    <w:p w14:paraId="1A041A45" w14:textId="77777777" w:rsidR="00F62570" w:rsidRPr="00B77A92" w:rsidRDefault="00F62570" w:rsidP="00F747C8"/>
    <w:p w14:paraId="6FA24F3D" w14:textId="7987356C" w:rsidR="00F747C8" w:rsidRPr="00B77A92" w:rsidRDefault="00F747C8" w:rsidP="00F747C8">
      <w:r w:rsidRPr="00B77A92">
        <w:t xml:space="preserve">Then the name </w:t>
      </w:r>
      <w:proofErr w:type="spellStart"/>
      <w:r w:rsidRPr="00B77A92">
        <w:t>Lâu'ŋŋsuõllu</w:t>
      </w:r>
      <w:proofErr w:type="spellEnd"/>
      <w:r w:rsidRPr="00B77A92">
        <w:t xml:space="preserve"> is displayed</w:t>
      </w:r>
      <w:r w:rsidR="00045787">
        <w:t>, because it contains a name with the language “</w:t>
      </w:r>
      <w:proofErr w:type="spellStart"/>
      <w:r w:rsidR="00045787">
        <w:t>sms</w:t>
      </w:r>
      <w:proofErr w:type="spellEnd"/>
      <w:r w:rsidR="00045787">
        <w:t>”, the highest priority in the language preference list. With no language preference set, the name “</w:t>
      </w:r>
      <w:proofErr w:type="spellStart"/>
      <w:r w:rsidR="00045787" w:rsidRPr="00045787">
        <w:t>Turvesaaret</w:t>
      </w:r>
      <w:proofErr w:type="spellEnd"/>
      <w:r w:rsidR="00045787">
        <w:t xml:space="preserve">” must be displayed because it has </w:t>
      </w:r>
      <w:proofErr w:type="spellStart"/>
      <w:r w:rsidR="00045787">
        <w:t>nameUsage</w:t>
      </w:r>
      <w:proofErr w:type="spellEnd"/>
      <w:r w:rsidR="00045787">
        <w:t xml:space="preserve"> = 1.</w:t>
      </w:r>
    </w:p>
    <w:p w14:paraId="40C6C767" w14:textId="77777777" w:rsidR="00F747C8" w:rsidRPr="00DE19F5" w:rsidRDefault="00F747C8" w:rsidP="00DE19F5">
      <w:pPr>
        <w:spacing w:after="0" w:line="276" w:lineRule="auto"/>
        <w:rPr>
          <w:rFonts w:ascii="Courier New" w:hAnsi="Courier New" w:cs="Courier New"/>
          <w:b/>
          <w:bCs/>
        </w:rPr>
      </w:pPr>
      <w:commentRangeStart w:id="704"/>
      <w:proofErr w:type="spellStart"/>
      <w:r w:rsidRPr="00DE19F5">
        <w:rPr>
          <w:rFonts w:ascii="Courier New" w:hAnsi="Courier New" w:cs="Courier New"/>
          <w:b/>
          <w:bCs/>
        </w:rPr>
        <w:t>IslandGroup</w:t>
      </w:r>
      <w:commentRangeEnd w:id="704"/>
      <w:proofErr w:type="spellEnd"/>
      <w:r w:rsidR="007A798E">
        <w:rPr>
          <w:rStyle w:val="CommentReference"/>
        </w:rPr>
        <w:commentReference w:id="704"/>
      </w:r>
    </w:p>
    <w:p w14:paraId="24DC9828"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Turvesaaret</w:t>
      </w:r>
      <w:proofErr w:type="spellEnd"/>
    </w:p>
    <w:p w14:paraId="5835FB6F"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1</w:t>
      </w:r>
    </w:p>
    <w:p w14:paraId="29FBA5C5"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smn</w:t>
      </w:r>
      <w:proofErr w:type="spellEnd"/>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Lavŋesuolluuh</w:t>
      </w:r>
      <w:proofErr w:type="spellEnd"/>
    </w:p>
    <w:p w14:paraId="63F7D4D2"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2</w:t>
      </w:r>
    </w:p>
    <w:p w14:paraId="35AC5F6C"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sms</w:t>
      </w:r>
      <w:proofErr w:type="spellEnd"/>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Lâu'ŋŋsuõllu</w:t>
      </w:r>
      <w:proofErr w:type="spellEnd"/>
    </w:p>
    <w:p w14:paraId="27FE8B64" w14:textId="5F7C5D2A"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706" w:name="_Toc175130157"/>
      <w:bookmarkStart w:id="707" w:name="_Toc175130158"/>
      <w:bookmarkStart w:id="708" w:name="_Toc46655819"/>
      <w:bookmarkStart w:id="709" w:name="_Toc46659203"/>
      <w:bookmarkStart w:id="710" w:name="_Toc46659382"/>
      <w:bookmarkStart w:id="711" w:name="_Toc47457023"/>
      <w:bookmarkStart w:id="712" w:name="_Toc47574699"/>
      <w:bookmarkStart w:id="713" w:name="_Toc47618759"/>
      <w:bookmarkStart w:id="714" w:name="_Toc47651177"/>
      <w:bookmarkStart w:id="715" w:name="_Toc47708102"/>
      <w:bookmarkStart w:id="716" w:name="_Toc47708364"/>
      <w:bookmarkStart w:id="717" w:name="_Toc47708598"/>
      <w:bookmarkStart w:id="718" w:name="_Toc194067105"/>
      <w:bookmarkEnd w:id="706"/>
      <w:bookmarkEnd w:id="707"/>
      <w:bookmarkEnd w:id="708"/>
      <w:bookmarkEnd w:id="709"/>
      <w:bookmarkEnd w:id="710"/>
      <w:bookmarkEnd w:id="711"/>
      <w:bookmarkEnd w:id="712"/>
      <w:bookmarkEnd w:id="713"/>
      <w:bookmarkEnd w:id="714"/>
      <w:bookmarkEnd w:id="715"/>
      <w:bookmarkEnd w:id="716"/>
      <w:bookmarkEnd w:id="717"/>
      <w:r w:rsidRPr="00DE19F5">
        <w:t>Text</w:t>
      </w:r>
      <w:r w:rsidR="00007DC7" w:rsidRPr="00DE19F5">
        <w:t xml:space="preserve"> and Graphics</w:t>
      </w:r>
      <w:bookmarkEnd w:id="718"/>
    </w:p>
    <w:p w14:paraId="223F4165" w14:textId="215750E5" w:rsidR="001D7E15" w:rsidRPr="001D7E15" w:rsidRDefault="001D7E15" w:rsidP="00DB7CFE">
      <w:pPr>
        <w:pStyle w:val="Heading2"/>
      </w:pPr>
      <w:bookmarkStart w:id="719" w:name="_Toc194067106"/>
      <w:r>
        <w:t>Arrangement of viewing group layers.</w:t>
      </w:r>
      <w:bookmarkEnd w:id="719"/>
    </w:p>
    <w:p w14:paraId="22EDEFDA" w14:textId="7DDFBEFD" w:rsidR="001D7E15" w:rsidRDefault="00B94DFF" w:rsidP="00B812CA">
      <w:pPr>
        <w:spacing w:after="120" w:line="240" w:lineRule="auto"/>
        <w:jc w:val="both"/>
      </w:pPr>
      <w:bookmarkStart w:id="720" w:name="_Ref44339526"/>
      <w:r w:rsidRPr="002D7DEE">
        <w:t>V</w:t>
      </w:r>
      <w:bookmarkEnd w:id="720"/>
      <w:r w:rsidR="001D7E15" w:rsidRPr="00B94DFF">
        <w:t>iewing</w:t>
      </w:r>
      <w:r w:rsidR="001D7E15">
        <w:t xml:space="preserve"> group layers should be grouped together when </w:t>
      </w:r>
      <w:ins w:id="721" w:author="Jonathan Pritchard" w:date="2025-03-13T16:48:00Z">
        <w:r w:rsidR="009C0BE1" w:rsidRPr="009C0BE1">
          <w:t>one (the child) is wholly included (a subset) of another (the parent)</w:t>
        </w:r>
      </w:ins>
      <w:ins w:id="722" w:author="jon pritchard" w:date="2025-03-31T23:26:00Z" w16du:dateUtc="2025-03-31T22:26:00Z">
        <w:r w:rsidR="0060595A">
          <w:t xml:space="preserve">. </w:t>
        </w:r>
      </w:ins>
      <w:ins w:id="723" w:author="Jonathan Pritchard" w:date="2025-03-13T16:48:00Z" w16du:dateUtc="2025-03-13T16:48:00Z">
        <w:del w:id="724" w:author="jon pritchard" w:date="2025-03-31T23:26:00Z" w16du:dateUtc="2025-03-31T22:26:00Z">
          <w:r w:rsidR="009C0BE1" w:rsidDel="0060595A">
            <w:delText xml:space="preserve"> </w:delText>
          </w:r>
        </w:del>
      </w:ins>
      <w:del w:id="725" w:author="jon pritchard" w:date="2025-03-31T23:26:00Z" w16du:dateUtc="2025-03-31T22:26:00Z">
        <w:r w:rsidR="001D7E15" w:rsidRPr="009C0BE1" w:rsidDel="0060595A">
          <w:rPr>
            <w:strike/>
            <w:rPrChange w:id="726" w:author="Jonathan Pritchard" w:date="2025-03-13T16:48:00Z" w16du:dateUtc="2025-03-13T16:48:00Z">
              <w:rPr/>
            </w:rPrChange>
          </w:rPr>
          <w:delText xml:space="preserve">they are </w:delText>
        </w:r>
        <w:commentRangeStart w:id="727"/>
        <w:r w:rsidR="001D7E15" w:rsidRPr="009C0BE1" w:rsidDel="0060595A">
          <w:rPr>
            <w:strike/>
            <w:rPrChange w:id="728" w:author="Jonathan Pritchard" w:date="2025-03-13T16:48:00Z" w16du:dateUtc="2025-03-13T16:48:00Z">
              <w:rPr/>
            </w:rPrChange>
          </w:rPr>
          <w:delText>related</w:delText>
        </w:r>
        <w:commentRangeEnd w:id="727"/>
        <w:r w:rsidR="00A45C75" w:rsidRPr="009C0BE1" w:rsidDel="0060595A">
          <w:rPr>
            <w:rStyle w:val="CommentReference"/>
            <w:strike/>
            <w:rPrChange w:id="729" w:author="Jonathan Pritchard" w:date="2025-03-13T16:48:00Z" w16du:dateUtc="2025-03-13T16:48:00Z">
              <w:rPr>
                <w:rStyle w:val="CommentReference"/>
              </w:rPr>
            </w:rPrChange>
          </w:rPr>
          <w:commentReference w:id="727"/>
        </w:r>
        <w:r w:rsidR="001D7E15" w:rsidDel="0060595A">
          <w:delText xml:space="preserve">. </w:delText>
        </w:r>
      </w:del>
      <w:r w:rsidR="001D7E15">
        <w:t>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730" w:name="_Toc175130161"/>
      <w:bookmarkEnd w:id="730"/>
    </w:p>
    <w:p w14:paraId="44CDD629" w14:textId="38D4CE28" w:rsidR="00AD5025" w:rsidRPr="00450770" w:rsidRDefault="00EA6515" w:rsidP="00BE68E8">
      <w:pPr>
        <w:pStyle w:val="Heading1"/>
      </w:pPr>
      <w:bookmarkStart w:id="731" w:name="_Toc175130163"/>
      <w:bookmarkStart w:id="732" w:name="_Toc175130164"/>
      <w:bookmarkStart w:id="733" w:name="_Toc175130165"/>
      <w:bookmarkStart w:id="734" w:name="_Toc175130166"/>
      <w:bookmarkStart w:id="735" w:name="_Toc175130167"/>
      <w:bookmarkStart w:id="736" w:name="_Toc175130168"/>
      <w:bookmarkStart w:id="737" w:name="_Toc175130169"/>
      <w:bookmarkStart w:id="738" w:name="_Toc175130170"/>
      <w:bookmarkStart w:id="739" w:name="_Toc175130171"/>
      <w:bookmarkStart w:id="740" w:name="_Toc175130172"/>
      <w:bookmarkStart w:id="741" w:name="_Toc175130173"/>
      <w:bookmarkStart w:id="742" w:name="_Toc175130174"/>
      <w:bookmarkStart w:id="743" w:name="_Toc175130175"/>
      <w:bookmarkStart w:id="744" w:name="_Toc175130176"/>
      <w:bookmarkStart w:id="745" w:name="_Toc175130177"/>
      <w:bookmarkStart w:id="746" w:name="_Toc175130178"/>
      <w:bookmarkStart w:id="747" w:name="_Toc175130179"/>
      <w:bookmarkStart w:id="748" w:name="_Toc175130194"/>
      <w:bookmarkStart w:id="749" w:name="_Toc175130195"/>
      <w:bookmarkStart w:id="750" w:name="_Toc175130196"/>
      <w:bookmarkStart w:id="751" w:name="_Toc175130197"/>
      <w:bookmarkStart w:id="752" w:name="_Toc99104596"/>
      <w:bookmarkStart w:id="753" w:name="_Toc99105049"/>
      <w:bookmarkStart w:id="754" w:name="_Toc175130198"/>
      <w:bookmarkStart w:id="755" w:name="_Toc175130199"/>
      <w:bookmarkStart w:id="756" w:name="_Toc175130200"/>
      <w:bookmarkStart w:id="757" w:name="_Toc175130201"/>
      <w:bookmarkStart w:id="758" w:name="_Toc175130202"/>
      <w:bookmarkStart w:id="759" w:name="_Toc175130203"/>
      <w:bookmarkStart w:id="760" w:name="_Toc175130204"/>
      <w:bookmarkStart w:id="761" w:name="_Toc194067107"/>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r w:rsidRPr="00450770">
        <w:t>Display Elements</w:t>
      </w:r>
      <w:bookmarkEnd w:id="761"/>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762"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762"/>
      <w:r w:rsidR="002A10D2" w:rsidRPr="00450770">
        <w:t xml:space="preserve"> </w:t>
      </w:r>
    </w:p>
    <w:p w14:paraId="4A2521A0" w14:textId="36987417" w:rsidR="0010683F" w:rsidRDefault="00CF374E" w:rsidP="008F1A27">
      <w:commentRangeStart w:id="763"/>
      <w:r w:rsidRPr="00B812CA">
        <w:t xml:space="preserve">ENC Features are </w:t>
      </w:r>
      <w:del w:id="764" w:author="Jonathan Pritchard" w:date="2025-03-13T16:50:00Z" w16du:dateUtc="2025-03-13T16:50:00Z">
        <w:r w:rsidRPr="00B812CA" w:rsidDel="009C0BE1">
          <w:delText>grouped int</w:delText>
        </w:r>
      </w:del>
      <w:ins w:id="765" w:author="Jonathan Pritchard" w:date="2025-03-13T16:50:00Z" w16du:dateUtc="2025-03-13T16:50:00Z">
        <w:r w:rsidR="009C0BE1">
          <w:t xml:space="preserve">contained within </w:t>
        </w:r>
      </w:ins>
      <w:del w:id="766" w:author="Jonathan Pritchard" w:date="2025-03-13T16:50:00Z" w16du:dateUtc="2025-03-13T16:50:00Z">
        <w:r w:rsidRPr="00B812CA" w:rsidDel="009C0BE1">
          <w:delText xml:space="preserve">o </w:delText>
        </w:r>
      </w:del>
      <w:proofErr w:type="spellStart"/>
      <w:r w:rsidRPr="00B812CA">
        <w:t>DataCoverage</w:t>
      </w:r>
      <w:proofErr w:type="spellEnd"/>
      <w:r w:rsidRPr="00B812CA">
        <w:t xml:space="preserve"> features</w:t>
      </w:r>
      <w:commentRangeEnd w:id="763"/>
      <w:r w:rsidR="008B4A1E">
        <w:rPr>
          <w:rStyle w:val="CommentReference"/>
        </w:rPr>
        <w:commentReference w:id="763"/>
      </w:r>
      <w:r w:rsidRPr="00B812CA">
        <w:t xml:space="preserve"> and aggregated into datasets. Each </w:t>
      </w:r>
      <w:proofErr w:type="spellStart"/>
      <w:r w:rsidRPr="00B812CA">
        <w:t>DataCoverage</w:t>
      </w:r>
      <w:proofErr w:type="spellEnd"/>
      <w:r w:rsidRPr="00B812CA">
        <w:t xml:space="preserve"> feature contains attributes </w:t>
      </w:r>
      <w:del w:id="767" w:author="Grant, David M (52400) CIV USN NIWC ATLANTIC VA (USA)" w:date="2025-02-24T13:02:00Z" w16du:dateUtc="2025-02-24T18:02:00Z">
        <w:r w:rsidRPr="00B812CA" w:rsidDel="000D67A0">
          <w:delText xml:space="preserve">named </w:delText>
        </w:r>
      </w:del>
      <w:proofErr w:type="spellStart"/>
      <w:r w:rsidRPr="008F1A27">
        <w:rPr>
          <w:i/>
          <w:iCs/>
        </w:rPr>
        <w:t>optimumDisplayScale</w:t>
      </w:r>
      <w:proofErr w:type="spellEnd"/>
      <w:r w:rsidRPr="00B812CA">
        <w:t xml:space="preserve">, </w:t>
      </w:r>
      <w:proofErr w:type="spellStart"/>
      <w:r w:rsidRPr="008F1A27">
        <w:rPr>
          <w:i/>
          <w:iCs/>
        </w:rPr>
        <w:t>minimumDisplayScale</w:t>
      </w:r>
      <w:proofErr w:type="spellEnd"/>
      <w:r w:rsidRPr="00B812CA">
        <w:t xml:space="preserve"> and </w:t>
      </w:r>
      <w:proofErr w:type="spellStart"/>
      <w:r w:rsidR="008F1A27">
        <w:rPr>
          <w:i/>
          <w:iCs/>
        </w:rPr>
        <w:t>m</w:t>
      </w:r>
      <w:r w:rsidRPr="008F1A27">
        <w:rPr>
          <w:i/>
          <w:iCs/>
        </w:rPr>
        <w:t>aximumDisplayScale</w:t>
      </w:r>
      <w:proofErr w:type="spellEnd"/>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768" w:name="_Toc188368646"/>
      <w:bookmarkStart w:id="769" w:name="_Toc188621848"/>
      <w:bookmarkStart w:id="770" w:name="_Toc188950429"/>
      <w:bookmarkStart w:id="771" w:name="_Toc188968345"/>
      <w:bookmarkStart w:id="772" w:name="_Toc188968570"/>
      <w:bookmarkStart w:id="773" w:name="_Ref192264106"/>
      <w:bookmarkStart w:id="774" w:name="_Toc194067109"/>
      <w:bookmarkEnd w:id="768"/>
      <w:bookmarkEnd w:id="769"/>
      <w:bookmarkEnd w:id="770"/>
      <w:bookmarkEnd w:id="771"/>
      <w:bookmarkEnd w:id="772"/>
      <w:r w:rsidRPr="00450770">
        <w:t>ENC scale</w:t>
      </w:r>
      <w:bookmarkEnd w:id="773"/>
      <w:bookmarkEnd w:id="774"/>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4610080"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proofErr w:type="spellStart"/>
      <w:r w:rsidR="00FF1663">
        <w:t>DataCoverage</w:t>
      </w:r>
      <w:proofErr w:type="spellEnd"/>
      <w:r w:rsidR="00FF1663">
        <w:t xml:space="preserve"> </w:t>
      </w:r>
      <w:r w:rsidR="00B73DF0" w:rsidRPr="00450770">
        <w:t xml:space="preserve">attributes </w:t>
      </w:r>
      <w:del w:id="775" w:author="Grant, David M (52400) CIV USN NIWC ATLANTIC VA (USA)" w:date="2025-02-24T13:04:00Z" w16du:dateUtc="2025-02-24T18:04:00Z">
        <w:r w:rsidRPr="00450770" w:rsidDel="00497384">
          <w:rPr>
            <w:i/>
            <w:iCs/>
          </w:rPr>
          <w:delText>minimumdisplayScale</w:delText>
        </w:r>
      </w:del>
      <w:proofErr w:type="spellStart"/>
      <w:ins w:id="776" w:author="Grant, David M (52400) CIV USN NIWC ATLANTIC VA (USA)" w:date="2025-02-24T13:04:00Z" w16du:dateUtc="2025-02-24T18:04:00Z">
        <w:r w:rsidR="00497384" w:rsidRPr="00450770">
          <w:rPr>
            <w:i/>
            <w:iCs/>
          </w:rPr>
          <w:t>minimum</w:t>
        </w:r>
        <w:r w:rsidR="00497384">
          <w:rPr>
            <w:i/>
            <w:iCs/>
          </w:rPr>
          <w:t>D</w:t>
        </w:r>
        <w:r w:rsidR="00497384" w:rsidRPr="00450770">
          <w:rPr>
            <w:i/>
            <w:iCs/>
          </w:rPr>
          <w:t>isplayScale</w:t>
        </w:r>
      </w:ins>
      <w:proofErr w:type="spellEnd"/>
      <w:r w:rsidRPr="00450770">
        <w:t xml:space="preserve">, </w:t>
      </w:r>
      <w:proofErr w:type="spellStart"/>
      <w:r w:rsidRPr="00450770">
        <w:rPr>
          <w:i/>
          <w:iCs/>
        </w:rPr>
        <w:t>maximumDisplayScale</w:t>
      </w:r>
      <w:proofErr w:type="spellEnd"/>
      <w:r w:rsidRPr="00450770">
        <w:t xml:space="preserve">, </w:t>
      </w:r>
      <w:proofErr w:type="spellStart"/>
      <w:r w:rsidRPr="00450770">
        <w:rPr>
          <w:i/>
          <w:iCs/>
        </w:rPr>
        <w:t>optimumDisplayScale</w:t>
      </w:r>
      <w:proofErr w:type="spellEnd"/>
      <w:r w:rsidRPr="00450770">
        <w:t>. This may not be the same as the scale of the source data used to compile the ENC.</w:t>
      </w:r>
      <w:r w:rsidR="00B73DF0" w:rsidRPr="00450770">
        <w:t xml:space="preserve"> These values define the range of scales at which ENC coverage </w:t>
      </w:r>
      <w:del w:id="777" w:author="Grant, David M (52400) CIV USN NIWC ATLANTIC VA (USA)" w:date="2025-02-24T13:05:00Z" w16du:dateUtc="2025-02-24T18:05:00Z">
        <w:r w:rsidR="00B73DF0" w:rsidRPr="00450770" w:rsidDel="00E14379">
          <w:delText xml:space="preserve">may </w:delText>
        </w:r>
      </w:del>
      <w:ins w:id="778" w:author="Grant, David M (52400) CIV USN NIWC ATLANTIC VA (USA)" w:date="2025-02-24T13:05:00Z" w16du:dateUtc="2025-02-24T18:05:00Z">
        <w:r w:rsidR="00E14379">
          <w:t>is intended to</w:t>
        </w:r>
        <w:r w:rsidR="00E14379" w:rsidRPr="00450770">
          <w:t xml:space="preserve"> </w:t>
        </w:r>
      </w:ins>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ins w:id="779" w:author="Jonathan Pritchard" w:date="2025-03-25T05:41:00Z" w16du:dateUtc="2025-03-25T04:41:00Z">
        <w:r w:rsidR="004A6E2D">
          <w:t xml:space="preserve">S-101 ENC </w:t>
        </w:r>
      </w:ins>
      <w:r w:rsidRPr="00450770">
        <w:t xml:space="preserve">values used for the Data Scale attributes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are fixed, </w:t>
      </w:r>
      <w:commentRangeStart w:id="780"/>
      <w:r w:rsidRPr="00450770">
        <w:t>and taken from the table below</w:t>
      </w:r>
      <w:commentRangeEnd w:id="780"/>
      <w:r w:rsidR="002D1B86">
        <w:rPr>
          <w:rStyle w:val="CommentReference"/>
        </w:rPr>
        <w:commentReference w:id="780"/>
      </w:r>
      <w:r w:rsidRPr="00450770">
        <w:t>:</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values</w:t>
      </w:r>
    </w:p>
    <w:p w14:paraId="4B3D614C" w14:textId="6C2C95F2"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del w:id="781" w:author="Jonathan Pritchard" w:date="2025-03-25T05:42:00Z" w16du:dateUtc="2025-03-25T04:42:00Z">
        <w:r w:rsidR="00E567B0" w:rsidRPr="002D7DEE" w:rsidDel="004A6E2D">
          <w:rPr>
            <w:bCs/>
            <w:iCs/>
            <w:sz w:val="20"/>
          </w:rPr>
          <w:delText xml:space="preserve"> </w:delText>
        </w:r>
      </w:del>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782" w:name="_Toc175130208"/>
      <w:bookmarkStart w:id="783" w:name="_Ref192503285"/>
      <w:bookmarkStart w:id="784" w:name="_Toc194067110"/>
      <w:bookmarkStart w:id="785" w:name="_Ref49483442"/>
      <w:bookmarkEnd w:id="782"/>
      <w:r w:rsidRPr="00DB7CFE">
        <w:t>Display</w:t>
      </w:r>
      <w:r>
        <w:t xml:space="preserve"> of Non-ENC data layers</w:t>
      </w:r>
      <w:bookmarkEnd w:id="783"/>
      <w:bookmarkEnd w:id="784"/>
      <w:r>
        <w:t xml:space="preserve"> </w:t>
      </w:r>
    </w:p>
    <w:p w14:paraId="2D88D1E3" w14:textId="77777777" w:rsidR="00E4615A" w:rsidRDefault="00FF1663" w:rsidP="002D7DEE">
      <w:pPr>
        <w:spacing w:after="120" w:line="276" w:lineRule="auto"/>
        <w:jc w:val="both"/>
        <w:rPr>
          <w:ins w:id="786" w:author="jon pritchard" w:date="2025-03-28T15:35:00Z" w16du:dateUtc="2025-03-28T14:35:00Z"/>
        </w:rPr>
      </w:pPr>
      <w:r>
        <w:t xml:space="preserve">Non-ENC data layers may not contain </w:t>
      </w:r>
      <w:proofErr w:type="spellStart"/>
      <w:r>
        <w:t>DataCoverage</w:t>
      </w:r>
      <w:proofErr w:type="spellEnd"/>
      <w:r>
        <w:t xml:space="preserve"> features. Where the dataset discovery metadata entries for non-ENC datasets contains v</w:t>
      </w:r>
      <w:r w:rsidRPr="00450770">
        <w:t xml:space="preserve">alues </w:t>
      </w:r>
      <w:del w:id="787" w:author="Grant, David M (52400) CIV USN NIWC ATLANTIC VA (USA)" w:date="2025-02-24T13:06:00Z" w16du:dateUtc="2025-02-24T18:06:00Z">
        <w:r w:rsidRPr="002D7DEE" w:rsidDel="00461728">
          <w:rPr>
            <w:b/>
            <w:bCs/>
            <w:i/>
            <w:iCs/>
          </w:rPr>
          <w:delText>minimumdisplayScale</w:delText>
        </w:r>
        <w:r w:rsidDel="00461728">
          <w:delText xml:space="preserve"> </w:delText>
        </w:r>
      </w:del>
      <w:proofErr w:type="spellStart"/>
      <w:ins w:id="788" w:author="Grant, David M (52400) CIV USN NIWC ATLANTIC VA (USA)" w:date="2025-02-24T13:06:00Z" w16du:dateUtc="2025-02-24T18:06:00Z">
        <w:r w:rsidR="00461728" w:rsidRPr="002D7DEE">
          <w:rPr>
            <w:b/>
            <w:bCs/>
            <w:i/>
            <w:iCs/>
          </w:rPr>
          <w:t>minimum</w:t>
        </w:r>
        <w:r w:rsidR="00461728">
          <w:rPr>
            <w:b/>
            <w:bCs/>
            <w:i/>
            <w:iCs/>
          </w:rPr>
          <w:t>D</w:t>
        </w:r>
        <w:r w:rsidR="00461728" w:rsidRPr="002D7DEE">
          <w:rPr>
            <w:b/>
            <w:bCs/>
            <w:i/>
            <w:iCs/>
          </w:rPr>
          <w:t>isplayScale</w:t>
        </w:r>
        <w:proofErr w:type="spellEnd"/>
        <w:r w:rsidR="00461728">
          <w:t xml:space="preserve"> </w:t>
        </w:r>
      </w:ins>
      <w:r>
        <w:t>and</w:t>
      </w:r>
      <w:r w:rsidRPr="00450770">
        <w:t xml:space="preserve"> </w:t>
      </w:r>
      <w:proofErr w:type="spellStart"/>
      <w:r w:rsidR="00E567B0">
        <w:rPr>
          <w:b/>
          <w:bCs/>
          <w:i/>
          <w:iCs/>
        </w:rPr>
        <w:t>m</w:t>
      </w:r>
      <w:r w:rsidRPr="002D7DEE">
        <w:rPr>
          <w:b/>
          <w:bCs/>
          <w:i/>
          <w:iCs/>
        </w:rPr>
        <w:t>aximumDisplayScale</w:t>
      </w:r>
      <w:proofErr w:type="spellEnd"/>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del w:id="789" w:author="Grant, David M (52400) CIV USN NIWC ATLANTIC VA (USA)" w:date="2025-02-24T13:06:00Z" w16du:dateUtc="2025-02-24T18:06:00Z">
        <w:r w:rsidRPr="00450770" w:rsidDel="00C60E86">
          <w:delText>m</w:delText>
        </w:r>
        <w:r w:rsidDel="00C60E86">
          <w:delText>ust</w:delText>
        </w:r>
        <w:r w:rsidRPr="00450770" w:rsidDel="00C60E86">
          <w:delText xml:space="preserve"> </w:delText>
        </w:r>
      </w:del>
      <w:ins w:id="790" w:author="Grant, David M (52400) CIV USN NIWC ATLANTIC VA (USA)" w:date="2025-02-24T13:06:00Z" w16du:dateUtc="2025-02-24T18:06:00Z">
        <w:r w:rsidR="00C60E86">
          <w:t>is intended to</w:t>
        </w:r>
        <w:r w:rsidR="00C60E86" w:rsidRPr="00450770">
          <w:t xml:space="preserve"> </w:t>
        </w:r>
      </w:ins>
      <w:r w:rsidRPr="00450770">
        <w:t>be displayed.</w:t>
      </w:r>
      <w:r>
        <w:t xml:space="preserve"> </w:t>
      </w:r>
    </w:p>
    <w:p w14:paraId="3BB770A1" w14:textId="77777777" w:rsidR="00E4615A" w:rsidRDefault="00E4615A" w:rsidP="002D7DEE">
      <w:pPr>
        <w:spacing w:after="120" w:line="276" w:lineRule="auto"/>
        <w:jc w:val="both"/>
        <w:rPr>
          <w:ins w:id="791" w:author="jon pritchard" w:date="2025-03-28T15:36:00Z" w16du:dateUtc="2025-03-28T14:36:00Z"/>
        </w:rPr>
      </w:pPr>
      <w:ins w:id="792" w:author="jon pritchard" w:date="2025-03-28T15:35:00Z" w16du:dateUtc="2025-03-28T14:35:00Z">
        <w:r>
          <w:t>Where the dataset discovery metadata do not contain va</w:t>
        </w:r>
      </w:ins>
      <w:ins w:id="793" w:author="jon pritchard" w:date="2025-03-28T15:36:00Z" w16du:dateUtc="2025-03-28T14:36:00Z">
        <w:r>
          <w:t xml:space="preserve">lues for </w:t>
        </w:r>
        <w:proofErr w:type="spellStart"/>
        <w:r>
          <w:t>minimumDisplayScale</w:t>
        </w:r>
        <w:proofErr w:type="spellEnd"/>
        <w:r>
          <w:t xml:space="preserve"> and </w:t>
        </w:r>
        <w:proofErr w:type="spellStart"/>
        <w:r>
          <w:t>maximumDisplayScale</w:t>
        </w:r>
        <w:proofErr w:type="spellEnd"/>
        <w:r>
          <w:t xml:space="preserve"> the ECDIS must</w:t>
        </w:r>
      </w:ins>
      <w:ins w:id="794" w:author="jon pritchard" w:date="2025-03-28T15:35:00Z" w16du:dateUtc="2025-03-28T14:35:00Z">
        <w:r w:rsidR="00304B37" w:rsidRPr="00304B37">
          <w:t xml:space="preserve"> display</w:t>
        </w:r>
      </w:ins>
      <w:ins w:id="795" w:author="jon pritchard" w:date="2025-03-28T15:36:00Z" w16du:dateUtc="2025-03-28T14:36:00Z">
        <w:r>
          <w:t xml:space="preserve"> the dataset</w:t>
        </w:r>
      </w:ins>
      <w:ins w:id="796" w:author="jon pritchard" w:date="2025-03-28T15:35:00Z" w16du:dateUtc="2025-03-28T14:35:00Z">
        <w:r w:rsidR="00304B37" w:rsidRPr="00304B37">
          <w:t xml:space="preserve"> by default but may drop display in the interests of system resources</w:t>
        </w:r>
        <w:r w:rsidR="00304B37">
          <w:t xml:space="preserve">. </w:t>
        </w:r>
      </w:ins>
    </w:p>
    <w:p w14:paraId="5FEFB5A4" w14:textId="7D6C3843" w:rsidR="00FF1663" w:rsidRPr="00450770" w:rsidRDefault="00FF1663" w:rsidP="002D7DEE">
      <w:pPr>
        <w:spacing w:after="120" w:line="276" w:lineRule="auto"/>
        <w:jc w:val="both"/>
      </w:pPr>
      <w:r>
        <w:t xml:space="preserve">There is no algorithm defined for the selection and rendering of non-ENC </w:t>
      </w:r>
      <w:del w:id="797" w:author="Grant, David M (52400) CIV USN NIWC ATLANTIC VA (USA)" w:date="2025-02-24T13:22:00Z" w16du:dateUtc="2025-02-24T18:22:00Z">
        <w:r w:rsidDel="00BB1D20">
          <w:delText>coverage</w:delText>
        </w:r>
      </w:del>
      <w:ins w:id="798" w:author="Grant, David M (52400) CIV USN NIWC ATLANTIC VA (USA)" w:date="2025-02-24T13:22:00Z" w16du:dateUtc="2025-02-24T18:22:00Z">
        <w:r w:rsidR="00BB1D20">
          <w:t>data</w:t>
        </w:r>
      </w:ins>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799" w:name="_Ref188968037"/>
      <w:bookmarkStart w:id="800" w:name="_Toc194067111"/>
      <w:r w:rsidRPr="00450770">
        <w:t>Overscale</w:t>
      </w:r>
      <w:bookmarkEnd w:id="785"/>
      <w:bookmarkEnd w:id="799"/>
      <w:bookmarkEnd w:id="800"/>
    </w:p>
    <w:p w14:paraId="2BDC2A75" w14:textId="282BDB88" w:rsidR="002A10D2" w:rsidRPr="00450770" w:rsidRDefault="003910B7" w:rsidP="002D7DEE">
      <w:pPr>
        <w:spacing w:after="120" w:line="276" w:lineRule="auto"/>
        <w:jc w:val="both"/>
      </w:pPr>
      <w:commentRangeStart w:id="801"/>
      <w:ins w:id="802" w:author="Grant, David M (52400) CIV USN NIWC ATLANTIC VA (USA)" w:date="2025-02-24T13:23:00Z" w16du:dateUtc="2025-02-24T18:23:00Z">
        <w:r>
          <w:t xml:space="preserve">Data is </w:t>
        </w:r>
      </w:ins>
      <w:del w:id="803" w:author="Grant, David M (52400) CIV USN NIWC ATLANTIC VA (USA)" w:date="2025-02-24T13:23:00Z" w16du:dateUtc="2025-02-24T18:23:00Z">
        <w:r w:rsidR="002A10D2" w:rsidRPr="00E567B0" w:rsidDel="003910B7">
          <w:delText>O</w:delText>
        </w:r>
      </w:del>
      <w:ins w:id="804" w:author="Grant, David M (52400) CIV USN NIWC ATLANTIC VA (USA)" w:date="2025-02-24T13:24:00Z" w16du:dateUtc="2025-02-24T18:24:00Z">
        <w:r>
          <w:t>o</w:t>
        </w:r>
      </w:ins>
      <w:r w:rsidR="002A10D2" w:rsidRPr="00E567B0">
        <w:t xml:space="preserve">verscale </w:t>
      </w:r>
      <w:ins w:id="805" w:author="Grant, David M (52400) CIV USN NIWC ATLANTIC VA (USA)" w:date="2025-02-24T13:24:00Z" w16du:dateUtc="2025-02-24T18:24:00Z">
        <w:r>
          <w:t xml:space="preserve">when displayed </w:t>
        </w:r>
        <w:r w:rsidR="00DF3289">
          <w:t xml:space="preserve">at a scale </w:t>
        </w:r>
      </w:ins>
      <w:del w:id="806" w:author="Grant, David M (52400) CIV USN NIWC ATLANTIC VA (USA)" w:date="2025-02-24T13:24:00Z" w16du:dateUtc="2025-02-24T18:24:00Z">
        <w:r w:rsidR="002A10D2" w:rsidRPr="00E567B0" w:rsidDel="00DF3289">
          <w:delText xml:space="preserve">is where the mariner has zoomed </w:delText>
        </w:r>
      </w:del>
      <w:r w:rsidR="002A10D2" w:rsidRPr="00E567B0">
        <w:t xml:space="preserve">larger than </w:t>
      </w:r>
      <w:del w:id="807" w:author="Grant, David M (52400) CIV USN NIWC ATLANTIC VA (USA)" w:date="2025-02-24T13:33:00Z" w16du:dateUtc="2025-02-24T18:33:00Z">
        <w:r w:rsidR="002A10D2" w:rsidRPr="00E567B0" w:rsidDel="00F85690">
          <w:delText>the largest</w:delText>
        </w:r>
      </w:del>
      <w:ins w:id="808" w:author="Grant, David M (52400) CIV USN NIWC ATLANTIC VA (USA)" w:date="2025-02-24T13:33:00Z" w16du:dateUtc="2025-02-24T18:33:00Z">
        <w:r w:rsidR="00F85690">
          <w:t>its</w:t>
        </w:r>
      </w:ins>
      <w:r w:rsidR="002A10D2" w:rsidRPr="00E567B0">
        <w:t xml:space="preserve"> </w:t>
      </w:r>
      <w:proofErr w:type="spellStart"/>
      <w:r w:rsidR="00045787" w:rsidRPr="002D7DEE">
        <w:rPr>
          <w:b/>
          <w:bCs/>
          <w:i/>
          <w:iCs/>
        </w:rPr>
        <w:t>optimum</w:t>
      </w:r>
      <w:r w:rsidR="002A10D2" w:rsidRPr="002D7DEE">
        <w:rPr>
          <w:b/>
          <w:bCs/>
          <w:i/>
          <w:iCs/>
        </w:rPr>
        <w:t>DisplayScale</w:t>
      </w:r>
      <w:proofErr w:type="spellEnd"/>
      <w:del w:id="809" w:author="Grant, David M (52400) CIV USN NIWC ATLANTIC VA (USA)" w:date="2025-02-24T13:33:00Z" w16du:dateUtc="2025-02-24T18:33:00Z">
        <w:r w:rsidR="002A10D2" w:rsidRPr="00E567B0" w:rsidDel="006F52D1">
          <w:delText xml:space="preserve"> of the ENC data</w:delText>
        </w:r>
        <w:r w:rsidR="00C72695" w:rsidDel="006F52D1">
          <w:delText xml:space="preserve"> coverage</w:delText>
        </w:r>
        <w:r w:rsidR="002A10D2" w:rsidRPr="00E567B0" w:rsidDel="006F52D1">
          <w:delText xml:space="preserve"> that is shown in the mariner’s viewing window</w:delText>
        </w:r>
      </w:del>
      <w:r w:rsidR="002A10D2" w:rsidRPr="00E567B0">
        <w:t>.</w:t>
      </w:r>
      <w:commentRangeEnd w:id="801"/>
      <w:r w:rsidR="007E2E86">
        <w:rPr>
          <w:rStyle w:val="CommentReference"/>
        </w:rPr>
        <w:commentReference w:id="801"/>
      </w:r>
    </w:p>
    <w:p w14:paraId="385585A0" w14:textId="6EE80300" w:rsidR="002A10D2" w:rsidRPr="00450770" w:rsidRDefault="002A10D2" w:rsidP="00024B10">
      <w:pPr>
        <w:pStyle w:val="Heading4"/>
      </w:pPr>
      <w:r w:rsidRPr="00450770">
        <w:t>Overscale Indication</w:t>
      </w:r>
    </w:p>
    <w:p w14:paraId="43F40AAA" w14:textId="14AF921E" w:rsidR="002A10D2" w:rsidRPr="00450770" w:rsidRDefault="002A10D2" w:rsidP="00916A2A">
      <w:pPr>
        <w:spacing w:after="120" w:line="240" w:lineRule="auto"/>
        <w:jc w:val="both"/>
      </w:pPr>
      <w:r w:rsidRPr="00450770">
        <w:t xml:space="preserve">The overscale indication is intended to remind the mariner that </w:t>
      </w:r>
      <w:del w:id="810" w:author="Grant, David M (52400) CIV USN NIWC ATLANTIC VA (USA)" w:date="2025-02-24T13:07:00Z" w16du:dateUtc="2025-02-24T18:07:00Z">
        <w:r w:rsidRPr="00450770" w:rsidDel="00862560">
          <w:delText xml:space="preserve">the size of </w:delText>
        </w:r>
      </w:del>
      <w:r w:rsidRPr="00450770">
        <w:t xml:space="preserve">chart errors </w:t>
      </w:r>
      <w:del w:id="811" w:author="Grant, David M (52400) CIV USN NIWC ATLANTIC VA (USA)" w:date="2025-02-24T13:07:00Z" w16du:dateUtc="2025-02-24T18:07:00Z">
        <w:r w:rsidR="00916A2A" w:rsidRPr="00450770" w:rsidDel="00862560">
          <w:delText xml:space="preserve">is </w:delText>
        </w:r>
      </w:del>
      <w:ins w:id="812" w:author="Grant, David M (52400) CIV USN NIWC ATLANTIC VA (USA)" w:date="2025-02-24T13:07:00Z" w16du:dateUtc="2025-02-24T18:07:00Z">
        <w:r w:rsidR="00862560">
          <w:t>are</w:t>
        </w:r>
        <w:r w:rsidR="00862560" w:rsidRPr="00450770">
          <w:t xml:space="preserve"> </w:t>
        </w:r>
      </w:ins>
      <w:r w:rsidR="00916A2A" w:rsidRPr="00450770">
        <w:t xml:space="preserve">magnified </w:t>
      </w:r>
      <w:del w:id="813" w:author="Grant, David M (52400) CIV USN NIWC ATLANTIC VA (USA)" w:date="2025-02-24T13:33:00Z" w16du:dateUtc="2025-02-24T18:33:00Z">
        <w:r w:rsidR="00916A2A" w:rsidRPr="00450770" w:rsidDel="006F52D1">
          <w:delText xml:space="preserve">when </w:delText>
        </w:r>
      </w:del>
      <w:ins w:id="814" w:author="Grant, David M (52400) CIV USN NIWC ATLANTIC VA (USA)" w:date="2025-02-24T13:33:00Z" w16du:dateUtc="2025-02-24T18:33:00Z">
        <w:r w:rsidR="006F52D1">
          <w:t>as</w:t>
        </w:r>
        <w:r w:rsidR="006F52D1" w:rsidRPr="00450770">
          <w:t xml:space="preserve"> </w:t>
        </w:r>
      </w:ins>
      <w:r w:rsidR="00916A2A" w:rsidRPr="00450770">
        <w:t>the</w:t>
      </w:r>
      <w:del w:id="815" w:author="Grant, David M (52400) CIV USN NIWC ATLANTIC VA (USA)" w:date="2025-02-24T13:33:00Z" w16du:dateUtc="2025-02-24T18:33:00Z">
        <w:r w:rsidR="00916A2A" w:rsidRPr="00450770" w:rsidDel="006F52D1">
          <w:delText>y</w:delText>
        </w:r>
      </w:del>
      <w:r w:rsidR="00916A2A" w:rsidRPr="00450770">
        <w:t xml:space="preserve"> </w:t>
      </w:r>
      <w:del w:id="816" w:author="Grant, David M (52400) CIV USN NIWC ATLANTIC VA (USA)" w:date="2025-02-24T13:33:00Z" w16du:dateUtc="2025-02-24T18:33:00Z">
        <w:r w:rsidR="00916A2A" w:rsidRPr="00450770" w:rsidDel="006F52D1">
          <w:delText>increase</w:delText>
        </w:r>
        <w:r w:rsidRPr="00450770" w:rsidDel="006F52D1">
          <w:delText xml:space="preserve"> the </w:delText>
        </w:r>
      </w:del>
      <w:r w:rsidRPr="00450770">
        <w:t>display scale</w:t>
      </w:r>
      <w:ins w:id="817" w:author="Grant, David M (52400) CIV USN NIWC ATLANTIC VA (USA)" w:date="2025-02-24T13:33:00Z" w16du:dateUtc="2025-02-24T18:33:00Z">
        <w:r w:rsidR="006F52D1">
          <w:t xml:space="preserve"> is increased</w:t>
        </w:r>
      </w:ins>
      <w:r w:rsidRPr="00450770">
        <w:t>.</w:t>
      </w:r>
      <w:r w:rsidR="008972A2">
        <w:t xml:space="preserve"> </w:t>
      </w:r>
      <w:r w:rsidRPr="00450770">
        <w:t xml:space="preserve">A 1 mm error at </w:t>
      </w:r>
      <w:del w:id="818" w:author="Grant, David M (52400) CIV USN NIWC ATLANTIC VA (USA)" w:date="2025-02-24T13:08:00Z" w16du:dateUtc="2025-02-24T18:08:00Z">
        <w:r w:rsidRPr="002D7DEE" w:rsidDel="00C03878">
          <w:rPr>
            <w:b/>
            <w:bCs/>
            <w:i/>
            <w:iCs/>
          </w:rPr>
          <w:delText>maximumDisplayScale</w:delText>
        </w:r>
        <w:r w:rsidRPr="00450770" w:rsidDel="00C03878">
          <w:delText xml:space="preserve"> </w:delText>
        </w:r>
      </w:del>
      <w:ins w:id="819" w:author="Grant, David M (52400) CIV USN NIWC ATLANTIC VA (USA)" w:date="2025-02-24T13:08:00Z" w16du:dateUtc="2025-02-24T18:08:00Z">
        <w:r w:rsidR="00C03878" w:rsidRPr="00C03878">
          <w:t>a display scale</w:t>
        </w:r>
        <w:r w:rsidR="00C03878" w:rsidRPr="00450770">
          <w:t xml:space="preserve"> </w:t>
        </w:r>
      </w:ins>
      <w:r w:rsidRPr="00450770">
        <w:t>of 1</w:t>
      </w:r>
      <w:ins w:id="820" w:author="Grant, David M (52400) CIV USN NIWC ATLANTIC VA (USA)" w:date="2025-02-24T13:34:00Z" w16du:dateUtc="2025-02-24T18:34:00Z">
        <w:r w:rsidR="00317CE2">
          <w:t>:</w:t>
        </w:r>
      </w:ins>
      <w:del w:id="821" w:author="Grant, David M (52400) CIV USN NIWC ATLANTIC VA (USA)" w:date="2025-02-24T13:34:00Z" w16du:dateUtc="2025-02-24T18:34:00Z">
        <w:r w:rsidRPr="00450770" w:rsidDel="00317CE2">
          <w:delText>/</w:delText>
        </w:r>
      </w:del>
      <w:r w:rsidRPr="00450770">
        <w:t>20,000</w:t>
      </w:r>
      <w:r w:rsidR="0042425D" w:rsidRPr="00450770">
        <w:t xml:space="preserve"> </w:t>
      </w:r>
      <w:r w:rsidRPr="00450770">
        <w:t>becomes a 1.3 mm error at a display scale of 1</w:t>
      </w:r>
      <w:ins w:id="822" w:author="Grant, David M (52400) CIV USN NIWC ATLANTIC VA (USA)" w:date="2025-02-24T13:34:00Z" w16du:dateUtc="2025-02-24T18:34:00Z">
        <w:r w:rsidR="00317CE2">
          <w:t>:</w:t>
        </w:r>
      </w:ins>
      <w:del w:id="823" w:author="Grant, David M (52400) CIV USN NIWC ATLANTIC VA (USA)" w:date="2025-02-24T13:34:00Z" w16du:dateUtc="2025-02-24T18:34:00Z">
        <w:r w:rsidRPr="00450770" w:rsidDel="00317CE2">
          <w:delText>/</w:delText>
        </w:r>
      </w:del>
      <w:r w:rsidRPr="00450770">
        <w:t>15,000 and a 2 mm error at 1</w:t>
      </w:r>
      <w:ins w:id="824" w:author="Grant, David M (52400) CIV USN NIWC ATLANTIC VA (USA)" w:date="2025-02-24T13:34:00Z" w16du:dateUtc="2025-02-24T18:34:00Z">
        <w:r w:rsidR="00317CE2">
          <w:t>:</w:t>
        </w:r>
      </w:ins>
      <w:del w:id="825" w:author="Grant, David M (52400) CIV USN NIWC ATLANTIC VA (USA)" w:date="2025-02-24T13:34:00Z" w16du:dateUtc="2025-02-24T18:34:00Z">
        <w:r w:rsidRPr="00450770" w:rsidDel="00317CE2">
          <w:delText>/</w:delText>
        </w:r>
      </w:del>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proofErr w:type="spellStart"/>
      <w:r w:rsidR="00BB7133" w:rsidRPr="002D7DEE">
        <w:rPr>
          <w:b/>
          <w:bCs/>
          <w:i/>
          <w:iCs/>
        </w:rPr>
        <w:t>optimum</w:t>
      </w:r>
      <w:r w:rsidRPr="002D7DEE">
        <w:rPr>
          <w:b/>
          <w:bCs/>
          <w:i/>
          <w:iCs/>
        </w:rPr>
        <w:t>DisplayScale</w:t>
      </w:r>
      <w:proofErr w:type="spellEnd"/>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55438A25"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del w:id="826" w:author="Jonathan Pritchard" w:date="2025-03-10T07:42:00Z" w16du:dateUtc="2025-03-10T07:42:00Z">
        <w:r w:rsidR="00EA2EBA" w:rsidRPr="00BB7133" w:rsidDel="0056040E">
          <w:delText>MSC.</w:delText>
        </w:r>
        <w:r w:rsidR="00D748C8" w:rsidRPr="00BB7133" w:rsidDel="0056040E">
          <w:delText>530(106)</w:delText>
        </w:r>
      </w:del>
      <w:ins w:id="827" w:author="Jonathan Pritchard" w:date="2025-03-10T07:42:00Z" w16du:dateUtc="2025-03-10T07:42:00Z">
        <w:r w:rsidR="0056040E">
          <w:t>MSC.530(106)/</w:t>
        </w:r>
      </w:ins>
      <w:ins w:id="828" w:author="Jonathan Pritchard" w:date="2025-03-10T07:44:00Z" w16du:dateUtc="2025-03-10T07:44:00Z">
        <w:r w:rsidR="0056040E">
          <w:t>Rev</w:t>
        </w:r>
      </w:ins>
      <w:ins w:id="829" w:author="Jonathan Pritchard" w:date="2025-03-10T07:42:00Z" w16du:dateUtc="2025-03-10T07:42:00Z">
        <w:r w:rsidR="0056040E">
          <w:t>.1</w:t>
        </w:r>
      </w:ins>
      <w:r w:rsidR="00EA2EBA" w:rsidRPr="00BB7133">
        <w:t>)</w:t>
      </w:r>
      <w:r w:rsidRPr="00BB7133">
        <w:t xml:space="preserve"> </w:t>
      </w:r>
      <w:r w:rsidR="00F20069">
        <w:t>and must be shown whenev</w:t>
      </w:r>
      <w:r w:rsidRPr="00BB7133">
        <w:t xml:space="preserve">er the </w:t>
      </w:r>
      <w:del w:id="830" w:author="Grant, David M (52400) CIV USN NIWC ATLANTIC VA (USA)" w:date="2025-02-24T13:36:00Z" w16du:dateUtc="2025-02-24T18:36:00Z">
        <w:r w:rsidRPr="00BB7133" w:rsidDel="00896649">
          <w:delText xml:space="preserve">display </w:delText>
        </w:r>
      </w:del>
      <w:ins w:id="831" w:author="Grant, David M (52400) CIV USN NIWC ATLANTIC VA (USA)" w:date="2025-02-24T13:36:00Z" w16du:dateUtc="2025-02-24T18:36:00Z">
        <w:r w:rsidR="0089027E">
          <w:t>over</w:t>
        </w:r>
      </w:ins>
      <w:r w:rsidRPr="00BB7133">
        <w:t>scale</w:t>
      </w:r>
      <w:r w:rsidR="00BB7133" w:rsidRPr="00BB7133">
        <w:t xml:space="preserve"> </w:t>
      </w:r>
      <w:ins w:id="832" w:author="Grant, David M (52400) CIV USN NIWC ATLANTIC VA (USA)" w:date="2025-02-24T13:36:00Z" w16du:dateUtc="2025-02-24T18:36:00Z">
        <w:r w:rsidR="00896649">
          <w:t xml:space="preserve">factor </w:t>
        </w:r>
      </w:ins>
      <w:r w:rsidR="00BB7133" w:rsidRPr="00BB7133">
        <w:t xml:space="preserve">at </w:t>
      </w:r>
      <w:r w:rsidR="00BB7133" w:rsidRPr="00E567B0">
        <w:t xml:space="preserve">the </w:t>
      </w:r>
      <w:del w:id="833" w:author="Grant, David M (52400) CIV USN NIWC ATLANTIC VA (USA)" w:date="2025-02-24T13:34:00Z" w16du:dateUtc="2025-02-24T18:34:00Z">
        <w:r w:rsidR="00B02B12" w:rsidRPr="002D7DEE" w:rsidDel="00D8439C">
          <w:delText xml:space="preserve">at the </w:delText>
        </w:r>
      </w:del>
      <w:r w:rsidR="00B02B12" w:rsidRPr="002D7DEE">
        <w:t xml:space="preserve">vessel location </w:t>
      </w:r>
      <w:ins w:id="834" w:author="Grant, David M (52400) CIV USN NIWC ATLANTIC VA (USA)" w:date="2025-02-24T13:35:00Z" w16du:dateUtc="2025-02-24T18:35:00Z">
        <w:r w:rsidR="00A16052">
          <w:t>(</w:t>
        </w:r>
      </w:ins>
      <w:r w:rsidR="00B02B12" w:rsidRPr="002D7DEE">
        <w:t>when the vessel is on screen</w:t>
      </w:r>
      <w:ins w:id="835" w:author="Grant, David M (52400) CIV USN NIWC ATLANTIC VA (USA)" w:date="2025-02-24T13:35:00Z" w16du:dateUtc="2025-02-24T18:35:00Z">
        <w:r w:rsidR="00A16052">
          <w:t>)</w:t>
        </w:r>
      </w:ins>
      <w:r w:rsidR="00F20069" w:rsidRPr="002D7DEE">
        <w:t xml:space="preserve">, or at the centre of the screen </w:t>
      </w:r>
      <w:ins w:id="836" w:author="Grant, David M (52400) CIV USN NIWC ATLANTIC VA (USA)" w:date="2025-02-24T13:35:00Z" w16du:dateUtc="2025-02-24T18:35:00Z">
        <w:r w:rsidR="00A16052">
          <w:t>(</w:t>
        </w:r>
      </w:ins>
      <w:r w:rsidR="00F20069" w:rsidRPr="002D7DEE">
        <w:t xml:space="preserve">when the vessel </w:t>
      </w:r>
      <w:del w:id="837" w:author="Grant, David M (52400) CIV USN NIWC ATLANTIC VA (USA)" w:date="2025-02-24T13:35:00Z" w16du:dateUtc="2025-02-24T18:35:00Z">
        <w:r w:rsidR="00F20069" w:rsidRPr="002D7DEE" w:rsidDel="00A16052">
          <w:delText xml:space="preserve">position </w:delText>
        </w:r>
      </w:del>
      <w:r w:rsidR="00F20069" w:rsidRPr="002D7DEE">
        <w:t>is not on screen</w:t>
      </w:r>
      <w:ins w:id="838" w:author="Grant, David M (52400) CIV USN NIWC ATLANTIC VA (USA)" w:date="2025-02-24T13:35:00Z" w16du:dateUtc="2025-02-24T18:35:00Z">
        <w:r w:rsidR="00A16052">
          <w:t>)</w:t>
        </w:r>
      </w:ins>
      <w:r w:rsidR="00B02B12" w:rsidRPr="002D7DEE">
        <w:t>,</w:t>
      </w:r>
      <w:r w:rsidRPr="00E567B0">
        <w:t xml:space="preserve"> exceeds</w:t>
      </w:r>
      <w:r w:rsidRPr="00BB7133">
        <w:t xml:space="preserve"> </w:t>
      </w:r>
      <w:del w:id="839" w:author="Grant, David M (52400) CIV USN NIWC ATLANTIC VA (USA)" w:date="2025-02-24T13:37:00Z" w16du:dateUtc="2025-02-24T18:37:00Z">
        <w:r w:rsidRPr="00BB7133" w:rsidDel="00EE016D">
          <w:delText>the</w:delText>
        </w:r>
        <w:r w:rsidR="00632E3E" w:rsidRPr="00BB7133" w:rsidDel="00EE016D">
          <w:delText xml:space="preserve"> intended viewing</w:delText>
        </w:r>
        <w:r w:rsidRPr="00BB7133" w:rsidDel="00EE016D">
          <w:delText xml:space="preserve"> scale</w:delText>
        </w:r>
        <w:r w:rsidR="00E567B0" w:rsidDel="00EE016D">
          <w:delText>, as</w:delText>
        </w:r>
        <w:r w:rsidR="00632E3E" w:rsidRPr="00BB7133" w:rsidDel="00EE016D">
          <w:delText xml:space="preserve"> </w:delText>
        </w:r>
        <w:r w:rsidR="005E5376" w:rsidRPr="00BB7133" w:rsidDel="00EE016D">
          <w:delText>defined</w:delText>
        </w:r>
        <w:r w:rsidR="00632E3E" w:rsidRPr="00BB7133" w:rsidDel="00EE016D">
          <w:delText xml:space="preserve"> by</w:delText>
        </w:r>
        <w:r w:rsidR="005E5376" w:rsidRPr="00BB7133" w:rsidDel="00EE016D">
          <w:delText xml:space="preserve"> th</w:delText>
        </w:r>
        <w:r w:rsidR="00BB7133" w:rsidRPr="00B812CA" w:rsidDel="00EE016D">
          <w:rPr>
            <w:i/>
            <w:iCs/>
          </w:rPr>
          <w:delText xml:space="preserve">e </w:delText>
        </w:r>
        <w:r w:rsidR="00BB7133" w:rsidRPr="002D7DEE" w:rsidDel="00EE016D">
          <w:rPr>
            <w:b/>
            <w:bCs/>
            <w:i/>
            <w:iCs/>
          </w:rPr>
          <w:delText>optimum</w:delText>
        </w:r>
        <w:r w:rsidR="00632E3E" w:rsidRPr="002D7DEE" w:rsidDel="00EE016D">
          <w:rPr>
            <w:b/>
            <w:bCs/>
            <w:i/>
            <w:iCs/>
          </w:rPr>
          <w:delText>DisplayScale</w:delText>
        </w:r>
        <w:r w:rsidR="005E5376" w:rsidRPr="00BB7133" w:rsidDel="00EE016D">
          <w:delText xml:space="preserve"> attribute</w:delText>
        </w:r>
      </w:del>
      <w:ins w:id="840" w:author="Grant, David M (52400) CIV USN NIWC ATLANTIC VA (USA)" w:date="2025-02-24T13:37:00Z" w16du:dateUtc="2025-02-24T18:37:00Z">
        <w:r w:rsidR="00EE016D">
          <w:t>1</w:t>
        </w:r>
      </w:ins>
      <w:r w:rsidR="005E5376" w:rsidRPr="00BB7133">
        <w:t>.</w:t>
      </w:r>
    </w:p>
    <w:p w14:paraId="7392DE27" w14:textId="10450F2D" w:rsidR="002A10D2" w:rsidRPr="00450770" w:rsidRDefault="004A6E2D" w:rsidP="00C8687E">
      <w:pPr>
        <w:pStyle w:val="Heading3"/>
      </w:pPr>
      <w:bookmarkStart w:id="841" w:name="_Toc194067112"/>
      <w:ins w:id="842" w:author="Jonathan Pritchard" w:date="2025-03-25T05:42:00Z" w16du:dateUtc="2025-03-25T04:42:00Z">
        <w:r>
          <w:t xml:space="preserve">Chart </w:t>
        </w:r>
      </w:ins>
      <w:commentRangeStart w:id="843"/>
      <w:r w:rsidR="002A10D2" w:rsidRPr="00450770">
        <w:t>Scale boundary</w:t>
      </w:r>
      <w:commentRangeEnd w:id="843"/>
      <w:r w:rsidR="0015270C">
        <w:rPr>
          <w:rStyle w:val="CommentReference"/>
          <w:b w:val="0"/>
          <w:bCs w:val="0"/>
        </w:rPr>
        <w:commentReference w:id="843"/>
      </w:r>
      <w:bookmarkEnd w:id="841"/>
    </w:p>
    <w:p w14:paraId="64616228" w14:textId="61810230" w:rsidR="002A10D2" w:rsidRPr="00450770" w:rsidRDefault="00E567B0" w:rsidP="00632E3E">
      <w:pPr>
        <w:spacing w:after="120" w:line="240" w:lineRule="auto"/>
        <w:jc w:val="both"/>
      </w:pPr>
      <w:r>
        <w:t>W</w:t>
      </w:r>
      <w:r w:rsidR="002A10D2" w:rsidRPr="00450770">
        <w:t xml:space="preserve">here the </w:t>
      </w:r>
      <w:proofErr w:type="spellStart"/>
      <w:r w:rsidR="00962051" w:rsidRPr="002D7DEE">
        <w:rPr>
          <w:b/>
          <w:bCs/>
          <w:i/>
          <w:iCs/>
        </w:rPr>
        <w:t>optimum</w:t>
      </w:r>
      <w:r w:rsidR="002A10D2" w:rsidRPr="002D7DEE">
        <w:rPr>
          <w:b/>
          <w:bCs/>
          <w:i/>
          <w:iCs/>
        </w:rPr>
        <w:t>DisplayScale</w:t>
      </w:r>
      <w:proofErr w:type="spellEnd"/>
      <w:r w:rsidR="002A10D2" w:rsidRPr="00450770">
        <w:t xml:space="preserve"> of the ENC data available changes</w:t>
      </w:r>
      <w:r>
        <w:t xml:space="preserve"> t</w:t>
      </w:r>
      <w:r w:rsidR="002A10D2" w:rsidRPr="00450770">
        <w:t xml:space="preserve">he ECDIS should warn the mariner of upcoming ENC scale change. Only the major changes in </w:t>
      </w:r>
      <w:proofErr w:type="spellStart"/>
      <w:r w:rsidR="00962051" w:rsidRPr="00FB64A7">
        <w:rPr>
          <w:b/>
          <w:bCs/>
          <w:i/>
          <w:iCs/>
          <w:rPrChange w:id="844" w:author="Jonathan Pritchard" w:date="2025-03-07T16:28:00Z" w16du:dateUtc="2025-03-07T16:28:00Z">
            <w:rPr>
              <w:i/>
              <w:iCs/>
            </w:rPr>
          </w:rPrChange>
        </w:rPr>
        <w:t>optimumDisplayScale</w:t>
      </w:r>
      <w:proofErr w:type="spellEnd"/>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proofErr w:type="spellStart"/>
      <w:r w:rsidR="00962051" w:rsidRPr="00FB64A7">
        <w:rPr>
          <w:b/>
          <w:bCs/>
          <w:i/>
          <w:iCs/>
          <w:rPrChange w:id="845" w:author="Jonathan Pritchard" w:date="2025-03-07T16:28:00Z" w16du:dateUtc="2025-03-07T16:28:00Z">
            <w:rPr>
              <w:i/>
              <w:iCs/>
            </w:rPr>
          </w:rPrChange>
        </w:rPr>
        <w:t>optimumDisplayScale</w:t>
      </w:r>
      <w:proofErr w:type="spellEnd"/>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13F680A5" w:rsidR="002A10D2" w:rsidRPr="00450770" w:rsidRDefault="002A10D2" w:rsidP="00632E3E">
      <w:pPr>
        <w:spacing w:after="120" w:line="240" w:lineRule="auto"/>
        <w:jc w:val="both"/>
      </w:pPr>
      <w:r w:rsidRPr="00450770">
        <w:t xml:space="preserve">The "chart scale boundaries", where the </w:t>
      </w:r>
      <w:proofErr w:type="spellStart"/>
      <w:r w:rsidR="009A279C" w:rsidRPr="00FB64A7">
        <w:rPr>
          <w:b/>
          <w:bCs/>
          <w:i/>
          <w:iCs/>
          <w:rPrChange w:id="846" w:author="Jonathan Pritchard" w:date="2025-03-07T16:28:00Z" w16du:dateUtc="2025-03-07T16:28:00Z">
            <w:rPr>
              <w:i/>
              <w:iCs/>
            </w:rPr>
          </w:rPrChange>
        </w:rPr>
        <w:t>optimumDisplayScale</w:t>
      </w:r>
      <w:proofErr w:type="spellEnd"/>
      <w:r w:rsidR="009A279C" w:rsidRPr="00450770">
        <w:t xml:space="preserve"> </w:t>
      </w:r>
      <w:r w:rsidRPr="00450770">
        <w:t>of the data changes</w:t>
      </w:r>
      <w:ins w:id="847" w:author="Grant, David M (52400) CIV USN NIWC ATLANTIC VA (USA)" w:date="2025-02-24T13:43:00Z" w16du:dateUtc="2025-02-24T18:43:00Z">
        <w:r w:rsidR="008A49CB">
          <w:t xml:space="preserve"> by more than three steps</w:t>
        </w:r>
      </w:ins>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ins w:id="848" w:author="Grant, David M (52400) CIV USN NIWC ATLANTIC VA (USA)" w:date="2025-02-24T13:40:00Z" w16du:dateUtc="2025-02-24T18:40:00Z">
        <w:r w:rsidR="00A419BF">
          <w:t>,</w:t>
        </w:r>
      </w:ins>
      <w:r w:rsidRPr="00450770">
        <w:t xml:space="preserve"> </w:t>
      </w:r>
      <w:proofErr w:type="spellStart"/>
      <w:r w:rsidRPr="00450770">
        <w:t>linestyle</w:t>
      </w:r>
      <w:proofErr w:type="spellEnd"/>
      <w:r w:rsidRPr="00450770">
        <w:t xml:space="preserv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del w:id="849" w:author="Grant, David M (52400) CIV USN NIWC ATLANTIC VA (USA)" w:date="2025-02-24T13:41:00Z" w16du:dateUtc="2025-02-24T18:41:00Z">
        <w:r w:rsidR="002C4C4D" w:rsidRPr="007763CD" w:rsidDel="007C3376">
          <w:rPr>
            <w:color w:val="000000" w:themeColor="text1"/>
          </w:rPr>
          <w:delText>3</w:delText>
        </w:r>
      </w:del>
      <w:commentRangeStart w:id="850"/>
      <w:ins w:id="851" w:author="Grant, David M (52400) CIV USN NIWC ATLANTIC VA (USA)" w:date="2025-02-24T13:41:00Z" w16du:dateUtc="2025-02-24T18:41:00Z">
        <w:r w:rsidR="007C3376" w:rsidRPr="007763CD">
          <w:rPr>
            <w:color w:val="000000" w:themeColor="text1"/>
          </w:rPr>
          <w:t>9</w:t>
        </w:r>
        <w:commentRangeEnd w:id="850"/>
        <w:r w:rsidR="0054545F" w:rsidRPr="007763CD">
          <w:rPr>
            <w:rStyle w:val="CommentReference"/>
          </w:rPr>
          <w:commentReference w:id="850"/>
        </w:r>
      </w:ins>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852" w:name="_Toc194067113"/>
      <w:r>
        <w:t>Overscale Pattern</w:t>
      </w:r>
      <w:bookmarkEnd w:id="852"/>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proofErr w:type="spellStart"/>
      <w:r w:rsidR="009A279C" w:rsidRPr="00FB64A7">
        <w:rPr>
          <w:b/>
          <w:bCs/>
          <w:i/>
          <w:iCs/>
          <w:rPrChange w:id="853" w:author="Jonathan Pritchard" w:date="2025-03-07T16:28:00Z" w16du:dateUtc="2025-03-07T16:28:00Z">
            <w:rPr>
              <w:i/>
              <w:iCs/>
            </w:rPr>
          </w:rPrChange>
        </w:rPr>
        <w:t>optimumDisplayScale</w:t>
      </w:r>
      <w:proofErr w:type="spellEnd"/>
      <w:r w:rsidRPr="00450770">
        <w:t>.</w:t>
      </w:r>
    </w:p>
    <w:p w14:paraId="08042A4C" w14:textId="3D89F22F"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proofErr w:type="spellStart"/>
      <w:r w:rsidR="0017170A" w:rsidRPr="00FB64A7">
        <w:rPr>
          <w:b/>
          <w:bCs/>
          <w:i/>
          <w:iCs/>
          <w:rPrChange w:id="854" w:author="Jonathan Pritchard" w:date="2025-03-07T16:28:00Z" w16du:dateUtc="2025-03-07T16:28:00Z">
            <w:rPr>
              <w:i/>
              <w:iCs/>
            </w:rPr>
          </w:rPrChange>
        </w:rPr>
        <w:t>m</w:t>
      </w:r>
      <w:r w:rsidR="004857B7" w:rsidRPr="00FB64A7">
        <w:rPr>
          <w:b/>
          <w:bCs/>
          <w:i/>
          <w:iCs/>
          <w:rPrChange w:id="855" w:author="Jonathan Pritchard" w:date="2025-03-07T16:28:00Z" w16du:dateUtc="2025-03-07T16:28:00Z">
            <w:rPr>
              <w:i/>
              <w:iCs/>
            </w:rPr>
          </w:rPrChange>
        </w:rPr>
        <w:t>aximumDisplayScale</w:t>
      </w:r>
      <w:proofErr w:type="spellEnd"/>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 xml:space="preserve">in the </w:t>
      </w:r>
      <w:proofErr w:type="spellStart"/>
      <w:r w:rsidR="00587BD5" w:rsidRPr="00C72695">
        <w:t>SelectDataCoverages</w:t>
      </w:r>
      <w:proofErr w:type="spellEnd"/>
      <w:r w:rsidR="00587BD5" w:rsidRPr="00C72695">
        <w:t xml:space="preserve">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del w:id="856" w:author="Grant, David M (52400) CIV USN NIWC ATLANTIC VA (USA)" w:date="2025-02-24T13:44:00Z" w16du:dateUtc="2025-02-24T18:44:00Z">
        <w:r w:rsidR="00587BD5" w:rsidRPr="00587BD5" w:rsidDel="00D2161E">
          <w:delText>.</w:delText>
        </w:r>
      </w:del>
    </w:p>
    <w:p w14:paraId="1DF9F2C0" w14:textId="1916396E" w:rsidR="002A10D2" w:rsidRPr="00450770" w:rsidRDefault="0017170A" w:rsidP="00632E3E">
      <w:pPr>
        <w:spacing w:after="120" w:line="240" w:lineRule="auto"/>
        <w:jc w:val="both"/>
      </w:pPr>
      <w:r>
        <w:t>For example</w:t>
      </w:r>
      <w:commentRangeStart w:id="857"/>
      <w:r>
        <w:t xml:space="preserve">, </w:t>
      </w:r>
      <w:del w:id="858" w:author="Jonathan Pritchard" w:date="2025-03-13T16:57:00Z" w16du:dateUtc="2025-03-13T16:57:00Z">
        <w:r w:rsidR="002A10D2" w:rsidRPr="00450770" w:rsidDel="009C0BE1">
          <w:delText>A</w:delText>
        </w:r>
      </w:del>
      <w:ins w:id="859" w:author="Jonathan Pritchard" w:date="2025-03-13T16:57:00Z" w16du:dateUtc="2025-03-13T16:57:00Z">
        <w:r w:rsidR="009C0BE1">
          <w:t>a</w:t>
        </w:r>
      </w:ins>
      <w:r>
        <w:t xml:space="preserve">n </w:t>
      </w:r>
      <w:commentRangeEnd w:id="857"/>
      <w:r w:rsidR="00256456">
        <w:rPr>
          <w:rStyle w:val="CommentReference"/>
        </w:rPr>
        <w:commentReference w:id="857"/>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860"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860"/>
    <w:p w14:paraId="480C389F" w14:textId="0AE27F8B" w:rsidR="008D10ED" w:rsidRPr="002C3AE5" w:rsidRDefault="008D10ED" w:rsidP="00AA1762">
      <w:pPr>
        <w:spacing w:after="120" w:line="240" w:lineRule="auto"/>
        <w:jc w:val="both"/>
      </w:pPr>
      <w:r w:rsidRPr="002C3AE5">
        <w:t xml:space="preserve">In this context, </w:t>
      </w:r>
      <w:commentRangeStart w:id="861"/>
      <w:r w:rsidRPr="002C3AE5">
        <w:t xml:space="preserve">"grossly enlarged" and "grossly overscale" </w:t>
      </w:r>
      <w:commentRangeEnd w:id="861"/>
      <w:r w:rsidR="00C838A2">
        <w:rPr>
          <w:rStyle w:val="CommentReference"/>
        </w:rPr>
        <w:commentReference w:id="861"/>
      </w:r>
      <w:r w:rsidRPr="002C3AE5">
        <w:t xml:space="preserve">should be taken to mean that the display scale is enlarged/overscale with respect to the </w:t>
      </w:r>
      <w:proofErr w:type="spellStart"/>
      <w:r w:rsidRPr="00FB64A7">
        <w:rPr>
          <w:b/>
          <w:bCs/>
          <w:i/>
          <w:iCs/>
          <w:rPrChange w:id="862" w:author="Jonathan Pritchard" w:date="2025-03-07T16:28:00Z" w16du:dateUtc="2025-03-07T16:28:00Z">
            <w:rPr>
              <w:i/>
              <w:iCs/>
            </w:rPr>
          </w:rPrChange>
        </w:rPr>
        <w:t>maximumDisplayScale</w:t>
      </w:r>
      <w:proofErr w:type="spellEnd"/>
      <w:r w:rsidRPr="002C3AE5">
        <w:t xml:space="preserve">. For example, at the left edge of  the display scale of 1/12,500 is larger than the </w:t>
      </w:r>
      <w:proofErr w:type="spellStart"/>
      <w:r w:rsidRPr="00FB64A7">
        <w:rPr>
          <w:b/>
          <w:bCs/>
          <w:i/>
          <w:iCs/>
          <w:rPrChange w:id="863" w:author="Jonathan Pritchard" w:date="2025-03-07T16:28:00Z" w16du:dateUtc="2025-03-07T16:28:00Z">
            <w:rPr>
              <w:i/>
              <w:iCs/>
            </w:rPr>
          </w:rPrChange>
        </w:rPr>
        <w:t>maximumDisplayScale</w:t>
      </w:r>
      <w:proofErr w:type="spellEnd"/>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proofErr w:type="spellStart"/>
      <w:r w:rsidR="009A279C" w:rsidRPr="00FB64A7">
        <w:rPr>
          <w:b/>
          <w:bCs/>
          <w:i/>
          <w:iCs/>
          <w:rPrChange w:id="864" w:author="Jonathan Pritchard" w:date="2025-03-07T16:28:00Z" w16du:dateUtc="2025-03-07T16:28:00Z">
            <w:rPr>
              <w:i/>
              <w:iCs/>
            </w:rPr>
          </w:rPrChange>
        </w:rPr>
        <w:t>optimum</w:t>
      </w:r>
      <w:r w:rsidR="00117C0F" w:rsidRPr="00FB64A7">
        <w:rPr>
          <w:b/>
          <w:bCs/>
          <w:i/>
          <w:iCs/>
          <w:rPrChange w:id="865" w:author="Jonathan Pritchard" w:date="2025-03-07T16:28:00Z" w16du:dateUtc="2025-03-07T16:28:00Z">
            <w:rPr>
              <w:i/>
              <w:iCs/>
            </w:rPr>
          </w:rPrChange>
        </w:rPr>
        <w:t>D</w:t>
      </w:r>
      <w:r w:rsidR="009A279C" w:rsidRPr="00FB64A7">
        <w:rPr>
          <w:b/>
          <w:bCs/>
          <w:i/>
          <w:iCs/>
          <w:rPrChange w:id="866" w:author="Jonathan Pritchard" w:date="2025-03-07T16:28:00Z" w16du:dateUtc="2025-03-07T16:28:00Z">
            <w:rPr>
              <w:i/>
              <w:iCs/>
            </w:rPr>
          </w:rPrChange>
        </w:rPr>
        <w:t>isplay</w:t>
      </w:r>
      <w:r w:rsidR="00117C0F" w:rsidRPr="00FB64A7">
        <w:rPr>
          <w:b/>
          <w:bCs/>
          <w:i/>
          <w:iCs/>
          <w:rPrChange w:id="867" w:author="Jonathan Pritchard" w:date="2025-03-07T16:28:00Z" w16du:dateUtc="2025-03-07T16:28:00Z">
            <w:rPr>
              <w:i/>
              <w:iCs/>
            </w:rPr>
          </w:rPrChange>
        </w:rPr>
        <w:t>S</w:t>
      </w:r>
      <w:r w:rsidR="009A279C" w:rsidRPr="00FB64A7">
        <w:rPr>
          <w:b/>
          <w:bCs/>
          <w:i/>
          <w:iCs/>
          <w:rPrChange w:id="868" w:author="Jonathan Pritchard" w:date="2025-03-07T16:28:00Z" w16du:dateUtc="2025-03-07T16:28:00Z">
            <w:rPr>
              <w:i/>
              <w:iCs/>
            </w:rPr>
          </w:rPrChange>
        </w:rPr>
        <w:t>cale</w:t>
      </w:r>
      <w:proofErr w:type="spellEnd"/>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869" w:name="_Ref49483424"/>
      <w:bookmarkStart w:id="870"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869"/>
      <w:bookmarkEnd w:id="870"/>
    </w:p>
    <w:p w14:paraId="5AFF2DFD" w14:textId="307D944A"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proofErr w:type="spellStart"/>
      <w:r w:rsidR="009A279C" w:rsidRPr="00826214">
        <w:rPr>
          <w:b/>
          <w:bCs/>
          <w:i/>
          <w:iCs/>
        </w:rPr>
        <w:t>optimumDisplayScale</w:t>
      </w:r>
      <w:proofErr w:type="spellEnd"/>
      <w:r w:rsidRPr="00826214">
        <w:t>, the ECDIS must indicate</w:t>
      </w:r>
      <w:r w:rsidR="00A36BF3" w:rsidRPr="00826214">
        <w:t xml:space="preserve"> when the ship’s position enters the larger scale ENC, as required by </w:t>
      </w:r>
      <w:del w:id="871" w:author="Jonathan Pritchard" w:date="2025-03-10T07:42:00Z" w16du:dateUtc="2025-03-10T07:42:00Z">
        <w:r w:rsidR="00A36BF3" w:rsidRPr="00826214" w:rsidDel="0056040E">
          <w:delText>MSC.530(106)</w:delText>
        </w:r>
      </w:del>
      <w:ins w:id="872" w:author="Jonathan Pritchard" w:date="2025-03-10T07:42:00Z" w16du:dateUtc="2025-03-10T07:42:00Z">
        <w:r w:rsidR="0056040E" w:rsidRPr="00826214">
          <w:t>MSC.530(106)/</w:t>
        </w:r>
      </w:ins>
      <w:ins w:id="873" w:author="Jonathan Pritchard" w:date="2025-03-10T07:45:00Z" w16du:dateUtc="2025-03-10T07:45:00Z">
        <w:r w:rsidR="0056040E" w:rsidRPr="00826214">
          <w:t>Rev</w:t>
        </w:r>
      </w:ins>
      <w:ins w:id="874" w:author="Jonathan Pritchard" w:date="2025-03-10T07:42:00Z" w16du:dateUtc="2025-03-10T07:42:00Z">
        <w:r w:rsidR="0056040E" w:rsidRPr="00826214">
          <w:t>.1</w:t>
        </w:r>
      </w:ins>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875" w:name="_Ref49376543"/>
      <w:bookmarkStart w:id="876" w:name="_Toc194067115"/>
      <w:r w:rsidRPr="00450770">
        <w:t>Graphical indexes</w:t>
      </w:r>
      <w:bookmarkEnd w:id="875"/>
      <w:bookmarkEnd w:id="876"/>
    </w:p>
    <w:p w14:paraId="704627B5" w14:textId="1C88F51F" w:rsidR="00910895" w:rsidRPr="00450770" w:rsidRDefault="002A10D2" w:rsidP="00C8687E">
      <w:pPr>
        <w:pStyle w:val="Heading3"/>
      </w:pPr>
      <w:bookmarkStart w:id="877" w:name="_Ref45727559"/>
      <w:bookmarkStart w:id="878"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877"/>
      <w:bookmarkEnd w:id="878"/>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5E7803AC" w:rsidR="00A36BF3" w:rsidRDefault="00A4022E" w:rsidP="00A36BF3">
      <w:pPr>
        <w:pStyle w:val="ListParagraph"/>
        <w:numPr>
          <w:ilvl w:val="0"/>
          <w:numId w:val="157"/>
        </w:numPr>
        <w:spacing w:after="120" w:line="240" w:lineRule="auto"/>
        <w:jc w:val="both"/>
      </w:pPr>
      <w:del w:id="879" w:author="jon pritchard" w:date="2025-03-28T15:20:00Z" w16du:dateUtc="2025-03-28T14:20:00Z">
        <w:r w:rsidRPr="00826214" w:rsidDel="00826214">
          <w:fldChar w:fldCharType="begin"/>
        </w:r>
        <w:r w:rsidRPr="00826214" w:rsidDel="00826214">
          <w:delInstrText xml:space="preserve"> REF _Ref179768848 \r \h </w:delInstrText>
        </w:r>
        <w:r w:rsidR="003E1DDE" w:rsidRPr="00826214" w:rsidDel="00826214">
          <w:rPr>
            <w:rPrChange w:id="880" w:author="jon pritchard" w:date="2025-03-28T15:20:00Z" w16du:dateUtc="2025-03-28T14:20:00Z">
              <w:rPr>
                <w:highlight w:val="yellow"/>
              </w:rPr>
            </w:rPrChange>
          </w:rPr>
          <w:delInstrText xml:space="preserve"> \* MERGEFORMAT </w:delInstrText>
        </w:r>
        <w:r w:rsidRPr="00826214" w:rsidDel="00826214">
          <w:fldChar w:fldCharType="separate"/>
        </w:r>
      </w:del>
      <w:ins w:id="881" w:author="Jonathan Pritchard" w:date="2025-03-10T07:44:00Z" w16du:dateUtc="2025-03-10T07:44:00Z">
        <w:del w:id="882" w:author="jon pritchard" w:date="2025-03-28T15:20:00Z" w16du:dateUtc="2025-03-28T14:20:00Z">
          <w:r w:rsidR="0056040E" w:rsidRPr="00826214" w:rsidDel="00826214">
            <w:delText>9.1.1</w:delText>
          </w:r>
        </w:del>
      </w:ins>
      <w:del w:id="883" w:author="jon pritchard" w:date="2025-03-28T15:20:00Z" w16du:dateUtc="2025-03-28T14:20:00Z">
        <w:r w:rsidR="000553AC" w:rsidRPr="00826214" w:rsidDel="00826214">
          <w:delText>C-12.1.1</w:delText>
        </w:r>
        <w:r w:rsidRPr="00826214" w:rsidDel="00826214">
          <w:fldChar w:fldCharType="end"/>
        </w:r>
        <w:r w:rsidR="004F0771" w:rsidRPr="00826214" w:rsidDel="00826214">
          <w:delText xml:space="preserve"> </w:delText>
        </w:r>
      </w:del>
      <w:r w:rsidR="00D66CA5"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5FBEDE07" w14:textId="5CD673E3" w:rsidR="00A36BF3" w:rsidDel="00826214" w:rsidRDefault="00A36BF3" w:rsidP="00A36BF3">
      <w:pPr>
        <w:pStyle w:val="ListParagraph"/>
        <w:numPr>
          <w:ilvl w:val="0"/>
          <w:numId w:val="157"/>
        </w:numPr>
        <w:spacing w:after="120" w:line="240" w:lineRule="auto"/>
        <w:jc w:val="both"/>
        <w:rPr>
          <w:del w:id="884" w:author="jon pritchard" w:date="2025-03-28T15:20:00Z" w16du:dateUtc="2025-03-28T14:20:00Z"/>
        </w:rPr>
      </w:pPr>
      <w:r>
        <w:t>I</w:t>
      </w:r>
      <w:r w:rsidR="00D66CA5" w:rsidRPr="00B77A92">
        <w:t xml:space="preserve">nstalled </w:t>
      </w:r>
      <w:r w:rsidR="00C46349" w:rsidRPr="00450770">
        <w:t xml:space="preserve">S-128 </w:t>
      </w:r>
      <w:r w:rsidR="00D66CA5" w:rsidRPr="00450770">
        <w:t>datasets</w:t>
      </w:r>
      <w:ins w:id="885" w:author="jon pritchard" w:date="2025-03-28T15:20:00Z" w16du:dateUtc="2025-03-28T14:20:00Z">
        <w:r w:rsidR="00826214">
          <w:t xml:space="preserve"> </w:t>
        </w:r>
      </w:ins>
    </w:p>
    <w:p w14:paraId="4035F0F2" w14:textId="77777777" w:rsidR="00826214" w:rsidRDefault="004F0771" w:rsidP="002D7DEE">
      <w:pPr>
        <w:pStyle w:val="ListParagraph"/>
        <w:numPr>
          <w:ilvl w:val="0"/>
          <w:numId w:val="157"/>
        </w:numPr>
        <w:spacing w:after="120" w:line="240" w:lineRule="auto"/>
        <w:jc w:val="both"/>
        <w:rPr>
          <w:ins w:id="886" w:author="jon pritchard" w:date="2025-03-28T15:21:00Z" w16du:dateUtc="2025-03-28T14:21:00Z"/>
        </w:rPr>
      </w:pPr>
      <w:r>
        <w:t xml:space="preserve">(data which may be available, but which is not installed) </w:t>
      </w:r>
      <w:r w:rsidR="00A36BF3">
        <w:t>m</w:t>
      </w:r>
      <w:r w:rsidR="00AF6AD6" w:rsidRPr="00B77A92">
        <w:t>ay</w:t>
      </w:r>
      <w:r w:rsidR="00D66CA5" w:rsidRPr="00450770">
        <w:t xml:space="preserve"> </w:t>
      </w:r>
      <w:r w:rsidR="00A2747F" w:rsidRPr="00B77A92">
        <w:t>be used</w:t>
      </w:r>
      <w:r w:rsidR="00F65057" w:rsidRPr="00B812CA">
        <w:t xml:space="preserve"> </w:t>
      </w:r>
      <w:r w:rsidR="00A36BF3">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00A36BF3" w:rsidRPr="00D76083">
        <w:t xml:space="preserve">the </w:t>
      </w:r>
      <w:r w:rsidR="00F65057" w:rsidRPr="00D76083">
        <w:t>data</w:t>
      </w:r>
      <w:r w:rsidR="00D66CA5" w:rsidRPr="00D76083">
        <w:t>sets</w:t>
      </w:r>
      <w:r w:rsidR="00F65057" w:rsidRPr="00D76083">
        <w:t xml:space="preserve"> installed on the system</w:t>
      </w:r>
      <w:r w:rsidR="00D66CA5" w:rsidRPr="00D76083">
        <w:t>.</w:t>
      </w:r>
      <w:r w:rsidR="00A36BF3" w:rsidRPr="00D76083">
        <w:t xml:space="preserve"> </w:t>
      </w:r>
    </w:p>
    <w:p w14:paraId="1D072915" w14:textId="0C875E36"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ins w:id="887" w:author="Jonathan Pritchard" w:date="2025-03-10T07:59:00Z" w16du:dateUtc="2025-03-10T07:59:00Z">
        <w:r w:rsidR="00A74A4F" w:rsidRPr="00A74A4F">
          <w:rPr>
            <w:rPrChange w:id="888" w:author="Jonathan Pritchard" w:date="2025-03-10T07:59:00Z" w16du:dateUtc="2025-03-10T07:59:00Z">
              <w:rPr>
                <w:highlight w:val="yellow"/>
              </w:rPr>
            </w:rPrChange>
          </w:rPr>
          <w:t>F</w:t>
        </w:r>
      </w:ins>
      <w:del w:id="889" w:author="Jonathan Pritchard" w:date="2025-03-10T07:59:00Z" w16du:dateUtc="2025-03-10T07:59:00Z">
        <w:r w:rsidR="00EC17AE" w:rsidRPr="00A74A4F" w:rsidDel="00A74A4F">
          <w:delText>C-8</w:delText>
        </w:r>
      </w:del>
      <w:r w:rsidRPr="00A74A4F">
        <w:t>.</w:t>
      </w:r>
    </w:p>
    <w:p w14:paraId="7B7C4C8E" w14:textId="6EA9AE2F" w:rsidR="00A36BF3" w:rsidRPr="00450770" w:rsidRDefault="00A36BF3">
      <w:pPr>
        <w:spacing w:after="120" w:line="240" w:lineRule="auto"/>
      </w:pPr>
      <w:r w:rsidRPr="00D76083">
        <w:t xml:space="preserve">It must be possible to individually select the display of </w:t>
      </w:r>
      <w:ins w:id="890" w:author="jon pritchard" w:date="2025-03-28T15:25:00Z" w16du:dateUtc="2025-03-28T14:25:00Z">
        <w:r w:rsidR="00AA76AA">
          <w:t xml:space="preserve">the graphical index entries for the </w:t>
        </w:r>
      </w:ins>
      <w:r w:rsidRPr="00D76083">
        <w:t>installed S-57 and S-101 ENCs</w:t>
      </w:r>
      <w:del w:id="891" w:author="jon pritchard" w:date="2025-03-28T15:25:00Z" w16du:dateUtc="2025-03-28T14:25:00Z">
        <w:r w:rsidRPr="00D76083" w:rsidDel="00AA76AA">
          <w:delText xml:space="preserve"> in the graphical index</w:delText>
        </w:r>
      </w:del>
      <w:r w:rsidRPr="00D76083">
        <w:t>.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892" w:name="_Ref45727563"/>
      <w:bookmarkStart w:id="893" w:name="_Toc194067117"/>
      <w:r w:rsidRPr="00450770">
        <w:lastRenderedPageBreak/>
        <w:t>Graphical indexes of other S-100 products</w:t>
      </w:r>
      <w:bookmarkEnd w:id="892"/>
      <w:bookmarkEnd w:id="893"/>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72FEDE2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ins w:id="894" w:author="Grant, David M (52400) CIV USN NIWC ATLANTIC VA (USA)" w:date="2025-02-24T13:46:00Z" w16du:dateUtc="2025-02-24T18:46:00Z">
        <w:r w:rsidR="00F52FB0">
          <w:t>a</w:t>
        </w:r>
      </w:ins>
      <w:r w:rsidR="00A4022E" w:rsidRPr="00E567B0">
        <w:t xml:space="preserve"> product shall be </w:t>
      </w:r>
      <w:commentRangeStart w:id="895"/>
      <w:del w:id="896" w:author="jon pritchard" w:date="2025-03-28T13:53:00Z" w16du:dateUtc="2025-03-28T12:53:00Z">
        <w:r w:rsidR="00A4022E" w:rsidRPr="00E567B0" w:rsidDel="007763CD">
          <w:delText xml:space="preserve">graphically </w:delText>
        </w:r>
        <w:commentRangeEnd w:id="895"/>
        <w:r w:rsidR="00494538" w:rsidDel="007763CD">
          <w:rPr>
            <w:rStyle w:val="CommentReference"/>
          </w:rPr>
          <w:commentReference w:id="895"/>
        </w:r>
      </w:del>
      <w:r w:rsidR="00A4022E" w:rsidRPr="00E567B0">
        <w:t>differentiated.</w:t>
      </w:r>
    </w:p>
    <w:p w14:paraId="22856E97" w14:textId="6B27E20D" w:rsidR="00910006" w:rsidRPr="00B77A92" w:rsidRDefault="00910006" w:rsidP="00DB7CFE">
      <w:pPr>
        <w:pStyle w:val="Heading2"/>
      </w:pPr>
      <w:bookmarkStart w:id="897" w:name="_Toc187673070"/>
      <w:bookmarkStart w:id="898" w:name="_Toc187673302"/>
      <w:bookmarkStart w:id="899" w:name="_Toc188368657"/>
      <w:bookmarkStart w:id="900" w:name="_Toc188621859"/>
      <w:bookmarkStart w:id="901" w:name="_Toc188950440"/>
      <w:bookmarkStart w:id="902" w:name="_Toc188968356"/>
      <w:bookmarkStart w:id="903" w:name="_Toc188968581"/>
      <w:bookmarkStart w:id="904" w:name="_Toc175130216"/>
      <w:bookmarkStart w:id="905" w:name="_Toc175130217"/>
      <w:bookmarkStart w:id="906" w:name="_Toc194067118"/>
      <w:bookmarkEnd w:id="897"/>
      <w:bookmarkEnd w:id="898"/>
      <w:bookmarkEnd w:id="899"/>
      <w:bookmarkEnd w:id="900"/>
      <w:bookmarkEnd w:id="901"/>
      <w:bookmarkEnd w:id="902"/>
      <w:bookmarkEnd w:id="903"/>
      <w:bookmarkEnd w:id="904"/>
      <w:bookmarkEnd w:id="905"/>
      <w:r w:rsidRPr="00B77A92">
        <w:t>Limits of data</w:t>
      </w:r>
      <w:bookmarkEnd w:id="906"/>
    </w:p>
    <w:p w14:paraId="1971E9CE" w14:textId="0B2AE818" w:rsidR="00115385" w:rsidRPr="00450770" w:rsidRDefault="007B18E6" w:rsidP="00115385">
      <w:pPr>
        <w:pStyle w:val="Heading3"/>
      </w:pPr>
      <w:bookmarkStart w:id="907" w:name="_Ref45730411"/>
      <w:bookmarkStart w:id="908" w:name="_Toc194067119"/>
      <w:r w:rsidRPr="00450770">
        <w:t xml:space="preserve">ENC </w:t>
      </w:r>
      <w:r w:rsidR="00115385" w:rsidRPr="00450770">
        <w:t>No data areas</w:t>
      </w:r>
      <w:bookmarkEnd w:id="907"/>
      <w:bookmarkEnd w:id="908"/>
    </w:p>
    <w:p w14:paraId="7C79065A" w14:textId="2BD46F45" w:rsidR="006577E0" w:rsidRPr="00D76083" w:rsidRDefault="006577E0" w:rsidP="00115385">
      <w:pPr>
        <w:spacing w:after="120" w:line="240" w:lineRule="auto"/>
        <w:jc w:val="both"/>
      </w:pPr>
      <w:commentRangeStart w:id="909"/>
      <w:r w:rsidRPr="00450770">
        <w:t xml:space="preserve">The ECDIS must fill any areas in which there is no </w:t>
      </w:r>
      <w:r w:rsidRPr="00D76083">
        <w:t xml:space="preserve">installed ENC coverage using area pattern NODATA03, using colour token NODTA. These areas are defined as no data areas. </w:t>
      </w:r>
      <w:commentRangeEnd w:id="909"/>
      <w:r w:rsidR="002E2B12">
        <w:rPr>
          <w:rStyle w:val="CommentReference"/>
        </w:rPr>
        <w:commentReference w:id="909"/>
      </w:r>
    </w:p>
    <w:p w14:paraId="5EE7E8E2" w14:textId="73897C33"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910" w:name="_Hlk188952838"/>
      <w:commentRangeStart w:id="911"/>
      <w:del w:id="912" w:author="jon pritchard" w:date="2025-03-28T13:58:00Z" w16du:dateUtc="2025-03-28T12:58:00Z">
        <w:r w:rsidR="00115385" w:rsidRPr="00D76083" w:rsidDel="007763CD">
          <w:rPr>
            <w:b/>
            <w:bCs/>
            <w:i/>
            <w:iCs/>
          </w:rPr>
          <w:delText xml:space="preserve">refer to </w:delText>
        </w:r>
        <w:r w:rsidRPr="00D76083" w:rsidDel="007763CD">
          <w:rPr>
            <w:b/>
            <w:bCs/>
            <w:i/>
            <w:iCs/>
          </w:rPr>
          <w:delText>an</w:delText>
        </w:r>
      </w:del>
      <w:del w:id="913" w:author="jon pritchard" w:date="2025-03-25T15:14:00Z" w16du:dateUtc="2025-03-25T14:14:00Z">
        <w:r w:rsidR="001A3949" w:rsidRPr="00D76083" w:rsidDel="00F07D58">
          <w:rPr>
            <w:b/>
            <w:bCs/>
            <w:i/>
            <w:iCs/>
          </w:rPr>
          <w:delText xml:space="preserve"> (the)</w:delText>
        </w:r>
      </w:del>
      <w:del w:id="914" w:author="jon pritchard" w:date="2025-03-28T13:58:00Z" w16du:dateUtc="2025-03-28T12:58:00Z">
        <w:r w:rsidR="00115385" w:rsidRPr="00D76083" w:rsidDel="007763CD">
          <w:rPr>
            <w:b/>
            <w:bCs/>
            <w:i/>
            <w:iCs/>
          </w:rPr>
          <w:delText xml:space="preserve"> official chart</w:delText>
        </w:r>
        <w:commentRangeEnd w:id="911"/>
        <w:r w:rsidR="00494538" w:rsidDel="007763CD">
          <w:rPr>
            <w:rStyle w:val="CommentReference"/>
          </w:rPr>
          <w:commentReference w:id="911"/>
        </w:r>
      </w:del>
      <w:ins w:id="915" w:author="jon pritchard" w:date="2025-03-28T13:58:00Z" w16du:dateUtc="2025-03-28T12:58:00Z">
        <w:r w:rsidR="007763CD">
          <w:rPr>
            <w:b/>
            <w:bCs/>
            <w:i/>
            <w:iCs/>
          </w:rPr>
          <w:t>No ENC Available</w:t>
        </w:r>
      </w:ins>
      <w:r w:rsidR="00115385" w:rsidRPr="00D76083">
        <w:t xml:space="preserve">" </w:t>
      </w:r>
      <w:r w:rsidRPr="00D76083">
        <w:t xml:space="preserve">must </w:t>
      </w:r>
      <w:bookmarkEnd w:id="910"/>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ins w:id="916" w:author="Jonathan Pritchard" w:date="2025-03-25T05:44:00Z" w16du:dateUtc="2025-03-25T04:44:00Z">
        <w:r w:rsidR="004A6E2D">
          <w:t>.</w:t>
        </w:r>
      </w:ins>
      <w:r w:rsidR="001A3949" w:rsidRPr="00D76083">
        <w:t xml:space="preserve"> </w:t>
      </w:r>
      <w:commentRangeStart w:id="917"/>
      <w:del w:id="918" w:author="jon pritchard" w:date="2025-03-28T13:58:00Z" w16du:dateUtc="2025-03-28T12:58:00Z">
        <w:r w:rsidR="001A3949" w:rsidRPr="004A6E2D" w:rsidDel="007763CD">
          <w:rPr>
            <w:i/>
            <w:iCs/>
            <w:strike/>
            <w:rPrChange w:id="919" w:author="Jonathan Pritchard" w:date="2025-03-25T05:44:00Z" w16du:dateUtc="2025-03-25T04:44:00Z">
              <w:rPr>
                <w:i/>
                <w:iCs/>
              </w:rPr>
            </w:rPrChange>
          </w:rPr>
          <w:delText>(harmonise with S-52 (“exists”))</w:delText>
        </w:r>
        <w:commentRangeEnd w:id="917"/>
        <w:r w:rsidR="00777775" w:rsidRPr="004A6E2D" w:rsidDel="007763CD">
          <w:rPr>
            <w:rStyle w:val="CommentReference"/>
            <w:strike/>
            <w:rPrChange w:id="920" w:author="Jonathan Pritchard" w:date="2025-03-25T05:44:00Z" w16du:dateUtc="2025-03-25T04:44:00Z">
              <w:rPr>
                <w:rStyle w:val="CommentReference"/>
              </w:rPr>
            </w:rPrChange>
          </w:rPr>
          <w:commentReference w:id="917"/>
        </w:r>
        <w:r w:rsidR="00115385" w:rsidRPr="004A6E2D" w:rsidDel="007763CD">
          <w:rPr>
            <w:i/>
            <w:iCs/>
            <w:strike/>
            <w:rPrChange w:id="921" w:author="Jonathan Pritchard" w:date="2025-03-25T05:44:00Z" w16du:dateUtc="2025-03-25T04:44:00Z">
              <w:rPr>
                <w:i/>
                <w:iCs/>
              </w:rPr>
            </w:rPrChange>
          </w:rPr>
          <w:delText>.</w:delText>
        </w:r>
      </w:del>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3DCB5700" w:rsidR="002A10D2" w:rsidRPr="00D76083" w:rsidRDefault="002A10D2" w:rsidP="00226D98">
      <w:pPr>
        <w:pStyle w:val="Heading3"/>
      </w:pPr>
      <w:bookmarkStart w:id="922" w:name="_Toc194067120"/>
      <w:r w:rsidRPr="00D76083">
        <w:t xml:space="preserve">Limit of </w:t>
      </w:r>
      <w:ins w:id="923" w:author="jon pritchard" w:date="2025-03-28T13:34:00Z" w16du:dateUtc="2025-03-28T12:34:00Z">
        <w:r w:rsidR="00CF6F82">
          <w:t>official</w:t>
        </w:r>
      </w:ins>
      <w:del w:id="924" w:author="jon pritchard" w:date="2025-03-28T13:34:00Z" w16du:dateUtc="2025-03-28T12:34:00Z">
        <w:r w:rsidRPr="00D76083" w:rsidDel="00CF6F82">
          <w:delText>HO</w:delText>
        </w:r>
      </w:del>
      <w:r w:rsidRPr="00D76083">
        <w:t xml:space="preserve"> </w:t>
      </w:r>
      <w:r w:rsidR="004B305C" w:rsidRPr="00D76083">
        <w:t xml:space="preserve">S-101 </w:t>
      </w:r>
      <w:r w:rsidRPr="00D76083">
        <w:t>data</w:t>
      </w:r>
      <w:r w:rsidR="004B305C" w:rsidRPr="00D76083">
        <w:t xml:space="preserve"> and </w:t>
      </w:r>
      <w:proofErr w:type="spellStart"/>
      <w:ins w:id="925" w:author="jon pritchard" w:date="2025-03-28T13:34:00Z" w16du:dateUtc="2025-03-28T12:34:00Z">
        <w:r w:rsidR="00CF6F82">
          <w:t>non official</w:t>
        </w:r>
        <w:proofErr w:type="spellEnd"/>
        <w:r w:rsidR="00CF6F82">
          <w:t xml:space="preserve"> </w:t>
        </w:r>
      </w:ins>
      <w:ins w:id="926" w:author="jon pritchard" w:date="2025-03-28T13:35:00Z" w16du:dateUtc="2025-03-28T12:35:00Z">
        <w:r w:rsidR="00CF6F82">
          <w:t xml:space="preserve">S-101 </w:t>
        </w:r>
      </w:ins>
      <w:r w:rsidR="004B305C" w:rsidRPr="00D76083">
        <w:t>data</w:t>
      </w:r>
      <w:del w:id="927" w:author="jon pritchard" w:date="2025-03-28T13:34:00Z" w16du:dateUtc="2025-03-28T12:34:00Z">
        <w:r w:rsidR="004B305C" w:rsidRPr="00D76083" w:rsidDel="00CF6F82">
          <w:delText xml:space="preserve"> from non-HO sources</w:delText>
        </w:r>
      </w:del>
      <w:r w:rsidR="00C1640C" w:rsidRPr="00D76083">
        <w:t xml:space="preserve"> </w:t>
      </w:r>
      <w:commentRangeStart w:id="928"/>
      <w:del w:id="929" w:author="jon pritchard" w:date="2025-03-28T13:34:00Z" w16du:dateUtc="2025-03-28T12:34:00Z">
        <w:r w:rsidR="00C1640C" w:rsidRPr="00D76083" w:rsidDel="00CF6F82">
          <w:delText>[could apply to all products]</w:delText>
        </w:r>
      </w:del>
      <w:commentRangeEnd w:id="928"/>
      <w:r w:rsidR="00777775">
        <w:rPr>
          <w:rStyle w:val="CommentReference"/>
          <w:b w:val="0"/>
          <w:bCs w:val="0"/>
        </w:rPr>
        <w:commentReference w:id="928"/>
      </w:r>
      <w:bookmarkEnd w:id="922"/>
    </w:p>
    <w:p w14:paraId="21AF0B2D" w14:textId="562689E3"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del w:id="930" w:author="jon pritchard" w:date="2025-03-28T13:35:00Z" w16du:dateUtc="2025-03-28T12:35:00Z">
        <w:r w:rsidRPr="00D76083" w:rsidDel="00CF6F82">
          <w:delText xml:space="preserve">HO </w:delText>
        </w:r>
      </w:del>
      <w:ins w:id="931" w:author="jon pritchard" w:date="2025-03-28T13:35:00Z" w16du:dateUtc="2025-03-28T12:35:00Z">
        <w:r w:rsidR="00CF6F82">
          <w:t>official</w:t>
        </w:r>
        <w:r w:rsidR="00CF6F82" w:rsidRPr="00D76083">
          <w:t xml:space="preserve"> </w:t>
        </w:r>
      </w:ins>
      <w:r w:rsidR="004B305C" w:rsidRPr="00D76083">
        <w:t>S-101</w:t>
      </w:r>
      <w:r w:rsidRPr="00D76083">
        <w:t xml:space="preserve"> data on th</w:t>
      </w:r>
      <w:r w:rsidR="00FA3CC0" w:rsidRPr="00D76083">
        <w:t>e</w:t>
      </w:r>
      <w:r w:rsidRPr="00D76083">
        <w:t xml:space="preserve"> graphical index defines the limit of </w:t>
      </w:r>
      <w:del w:id="932" w:author="jon pritchard" w:date="2025-03-28T13:35:00Z" w16du:dateUtc="2025-03-28T12:35:00Z">
        <w:r w:rsidRPr="00D76083" w:rsidDel="00CF6F82">
          <w:delText xml:space="preserve">HO </w:delText>
        </w:r>
      </w:del>
      <w:ins w:id="933" w:author="jon pritchard" w:date="2025-03-28T13:35:00Z" w16du:dateUtc="2025-03-28T12:35:00Z">
        <w:r w:rsidR="00CF6F82">
          <w:t>official</w:t>
        </w:r>
        <w:r w:rsidR="00CF6F82" w:rsidRPr="00D76083">
          <w:t xml:space="preserve"> </w:t>
        </w:r>
      </w:ins>
      <w:r w:rsidRPr="00D76083">
        <w:t>ENC coverage.</w:t>
      </w:r>
      <w:r w:rsidR="008F1A27" w:rsidRPr="00D76083">
        <w:t xml:space="preserve"> The definition of </w:t>
      </w:r>
      <w:commentRangeStart w:id="934"/>
      <w:del w:id="935" w:author="jon pritchard" w:date="2025-03-28T13:35:00Z" w16du:dateUtc="2025-03-28T12:35:00Z">
        <w:r w:rsidR="008F1A27" w:rsidRPr="00D76083" w:rsidDel="00CF6F82">
          <w:delText xml:space="preserve">HO </w:delText>
        </w:r>
      </w:del>
      <w:ins w:id="936" w:author="jon pritchard" w:date="2025-03-28T13:35:00Z" w16du:dateUtc="2025-03-28T12:35:00Z">
        <w:r w:rsidR="00CF6F82">
          <w:t>official</w:t>
        </w:r>
        <w:r w:rsidR="00CF6F82" w:rsidRPr="00D76083">
          <w:t xml:space="preserve"> </w:t>
        </w:r>
      </w:ins>
      <w:r w:rsidR="008F1A27" w:rsidRPr="00D76083">
        <w:t xml:space="preserve">data as opposed to </w:t>
      </w:r>
      <w:del w:id="937" w:author="jon pritchard" w:date="2025-03-28T13:35:00Z" w16du:dateUtc="2025-03-28T12:35:00Z">
        <w:r w:rsidR="008F1A27" w:rsidRPr="00D76083" w:rsidDel="00CF6F82">
          <w:delText xml:space="preserve">HO </w:delText>
        </w:r>
      </w:del>
      <w:proofErr w:type="spellStart"/>
      <w:ins w:id="938" w:author="jon pritchard" w:date="2025-03-28T13:35:00Z" w16du:dateUtc="2025-03-28T12:35:00Z">
        <w:r w:rsidR="00CF6F82">
          <w:t>non official</w:t>
        </w:r>
        <w:proofErr w:type="spellEnd"/>
        <w:r w:rsidR="00CF6F82" w:rsidRPr="00D76083">
          <w:t xml:space="preserve"> </w:t>
        </w:r>
      </w:ins>
      <w:r w:rsidR="008F1A27" w:rsidRPr="00D76083">
        <w:t xml:space="preserve">data </w:t>
      </w:r>
      <w:commentRangeEnd w:id="934"/>
      <w:r w:rsidR="00777775">
        <w:rPr>
          <w:rStyle w:val="CommentReference"/>
        </w:rPr>
        <w:commentReference w:id="934"/>
      </w:r>
      <w:r w:rsidR="008F1A27" w:rsidRPr="00D76083">
        <w:t xml:space="preserve">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ins w:id="939" w:author="Jonathan Pritchard" w:date="2025-03-07T16:29:00Z" w16du:dateUtc="2025-03-07T16:29:00Z">
        <w:r w:rsidR="00FB64A7">
          <w:t>9.1.1</w:t>
        </w:r>
      </w:ins>
      <w:del w:id="940" w:author="Jonathan Pritchard" w:date="2025-03-07T16:29:00Z" w16du:dateUtc="2025-03-07T16:29:00Z">
        <w:r w:rsidR="000553AC" w:rsidRPr="00D76083" w:rsidDel="00FB64A7">
          <w:delText>C-12.1.1</w:delText>
        </w:r>
      </w:del>
      <w:r w:rsidR="008F1A27" w:rsidRPr="00DF6704">
        <w:fldChar w:fldCharType="end"/>
      </w:r>
      <w:r w:rsidRPr="00D76083">
        <w:t xml:space="preserve"> </w:t>
      </w:r>
    </w:p>
    <w:p w14:paraId="39AD5C80" w14:textId="765577F0"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ins w:id="941" w:author="Jonathan Pritchard" w:date="2025-03-07T16:29:00Z" w16du:dateUtc="2025-03-07T16:29:00Z">
        <w:r w:rsidR="00FB64A7">
          <w:t>12.5.1</w:t>
        </w:r>
      </w:ins>
      <w:del w:id="942" w:author="Jonathan Pritchard" w:date="2025-03-07T16:29:00Z" w16du:dateUtc="2025-03-07T16:29:00Z">
        <w:r w:rsidR="000553AC" w:rsidRPr="00D76083" w:rsidDel="00FB64A7">
          <w:delText>C-15.3.1</w:delText>
        </w:r>
      </w:del>
      <w:r w:rsidR="00705A00" w:rsidRPr="00DF6704">
        <w:fldChar w:fldCharType="end"/>
      </w:r>
      <w:r w:rsidR="00FA5784" w:rsidRPr="00D76083">
        <w:t xml:space="preserve">) </w:t>
      </w:r>
      <w:r w:rsidRPr="00D76083">
        <w:t xml:space="preserve">will indicate the end of </w:t>
      </w:r>
      <w:del w:id="943" w:author="jon pritchard" w:date="2025-03-28T13:35:00Z" w16du:dateUtc="2025-03-28T12:35:00Z">
        <w:r w:rsidR="00CB20FE" w:rsidRPr="00D76083" w:rsidDel="00CF6F82">
          <w:delText xml:space="preserve">HO </w:delText>
        </w:r>
      </w:del>
      <w:ins w:id="944" w:author="jon pritchard" w:date="2025-03-28T13:35:00Z" w16du:dateUtc="2025-03-28T12:35:00Z">
        <w:r w:rsidR="00CF6F82">
          <w:t>official</w:t>
        </w:r>
        <w:r w:rsidR="00CF6F82" w:rsidRPr="00D76083">
          <w:t xml:space="preserve"> </w:t>
        </w:r>
      </w:ins>
      <w:r w:rsidRPr="00D76083">
        <w:t>data.</w:t>
      </w:r>
    </w:p>
    <w:p w14:paraId="590867A2" w14:textId="7A423332" w:rsidR="002A10D2" w:rsidRPr="00D76083" w:rsidRDefault="002A10D2" w:rsidP="0008472D">
      <w:pPr>
        <w:spacing w:after="120" w:line="240" w:lineRule="auto"/>
        <w:jc w:val="both"/>
      </w:pPr>
      <w:r w:rsidRPr="00D76083">
        <w:t>If non-</w:t>
      </w:r>
      <w:ins w:id="945" w:author="jon pritchard" w:date="2025-03-28T13:35:00Z" w16du:dateUtc="2025-03-28T12:35:00Z">
        <w:r w:rsidR="00CF6F82">
          <w:t>official</w:t>
        </w:r>
      </w:ins>
      <w:del w:id="946" w:author="jon pritchard" w:date="2025-03-28T13:35:00Z" w16du:dateUtc="2025-03-28T12:35:00Z">
        <w:r w:rsidRPr="00D76083" w:rsidDel="00CF6F82">
          <w:delText>HO</w:delText>
        </w:r>
      </w:del>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w:t>
      </w:r>
      <w:proofErr w:type="spellStart"/>
      <w:r w:rsidRPr="00D76083">
        <w:t>non</w:t>
      </w:r>
      <w:ins w:id="947" w:author="jon pritchard" w:date="2025-03-28T13:35:00Z" w16du:dateUtc="2025-03-28T12:35:00Z">
        <w:r w:rsidR="00CF6F82">
          <w:t xml:space="preserve"> official</w:t>
        </w:r>
      </w:ins>
      <w:proofErr w:type="spellEnd"/>
      <w:del w:id="948" w:author="jon pritchard" w:date="2025-03-28T13:35:00Z" w16du:dateUtc="2025-03-28T12:35:00Z">
        <w:r w:rsidRPr="00D76083" w:rsidDel="00CF6F82">
          <w:delText>-HO</w:delText>
        </w:r>
      </w:del>
      <w:r w:rsidRPr="00D76083">
        <w:t xml:space="preserve"> data must be drawn according to S-101 rules to ensure that the diagonal stroke of the line is on the </w:t>
      </w:r>
      <w:proofErr w:type="spellStart"/>
      <w:r w:rsidRPr="00D76083">
        <w:t>non</w:t>
      </w:r>
      <w:ins w:id="949" w:author="jon pritchard" w:date="2025-03-28T13:35:00Z" w16du:dateUtc="2025-03-28T12:35:00Z">
        <w:r w:rsidR="00CF6F82">
          <w:t xml:space="preserve"> official</w:t>
        </w:r>
      </w:ins>
      <w:proofErr w:type="spellEnd"/>
      <w:del w:id="950" w:author="jon pritchard" w:date="2025-03-28T13:35:00Z" w16du:dateUtc="2025-03-28T12:35:00Z">
        <w:r w:rsidRPr="00D76083" w:rsidDel="00CF6F82">
          <w:delText>-HO</w:delText>
        </w:r>
      </w:del>
      <w:r w:rsidRPr="00D76083">
        <w:t xml:space="preserve"> data side of the line.</w:t>
      </w:r>
      <w:r w:rsidR="00CB20FE" w:rsidRPr="00D76083">
        <w:t xml:space="preserve"> </w:t>
      </w:r>
      <w:r w:rsidRPr="00D76083">
        <w:t>The non</w:t>
      </w:r>
      <w:ins w:id="951" w:author="jon pritchard" w:date="2025-03-28T13:35:00Z" w16du:dateUtc="2025-03-28T12:35:00Z">
        <w:r w:rsidR="00CF6F82">
          <w:t xml:space="preserve"> official</w:t>
        </w:r>
      </w:ins>
      <w:del w:id="952" w:author="jon pritchard" w:date="2025-03-28T13:35:00Z" w16du:dateUtc="2025-03-28T12:35:00Z">
        <w:r w:rsidRPr="00D76083" w:rsidDel="00CF6F82">
          <w:delText>-HO</w:delText>
        </w:r>
      </w:del>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ins w:id="953" w:author="jon pritchard" w:date="2025-03-28T13:36:00Z" w16du:dateUtc="2025-03-28T12:36:00Z">
        <w:r w:rsidR="00CF6F82">
          <w:t xml:space="preserve">official </w:t>
        </w:r>
      </w:ins>
      <w:r w:rsidRPr="00D76083">
        <w:t xml:space="preserve">ENC data from </w:t>
      </w:r>
      <w:proofErr w:type="spellStart"/>
      <w:r w:rsidRPr="00D76083">
        <w:t>non</w:t>
      </w:r>
      <w:ins w:id="954" w:author="jon pritchard" w:date="2025-03-28T13:36:00Z" w16du:dateUtc="2025-03-28T12:36:00Z">
        <w:r w:rsidR="00CF6F82">
          <w:t xml:space="preserve"> official</w:t>
        </w:r>
      </w:ins>
      <w:proofErr w:type="spellEnd"/>
      <w:del w:id="955" w:author="jon pritchard" w:date="2025-03-28T13:36:00Z" w16du:dateUtc="2025-03-28T12:36:00Z">
        <w:r w:rsidRPr="00D76083" w:rsidDel="00CF6F82">
          <w:delText>-HO</w:delText>
        </w:r>
      </w:del>
      <w:r w:rsidRPr="00D76083">
        <w:t xml:space="preserve"> chart information.</w:t>
      </w:r>
    </w:p>
    <w:p w14:paraId="613CADD2" w14:textId="1D183A88" w:rsidR="00E90EC5" w:rsidRPr="00D76083" w:rsidRDefault="00E90EC5" w:rsidP="00793CB3">
      <w:pPr>
        <w:pStyle w:val="Heading3"/>
      </w:pPr>
      <w:bookmarkStart w:id="956" w:name="_Toc194067121"/>
      <w:r w:rsidRPr="00D76083">
        <w:t>Limits of other S-100 product data</w:t>
      </w:r>
      <w:bookmarkEnd w:id="956"/>
    </w:p>
    <w:p w14:paraId="2FC95972" w14:textId="6A13B485" w:rsidR="00FB5B93" w:rsidRPr="003C14B2" w:rsidDel="00F92055" w:rsidRDefault="00FB5B93" w:rsidP="002D7DEE">
      <w:pPr>
        <w:jc w:val="both"/>
        <w:rPr>
          <w:del w:id="957" w:author="jon pritchard" w:date="2025-03-28T12:16:00Z" w16du:dateUtc="2025-03-28T11:16:00Z"/>
          <w:strike/>
          <w:rPrChange w:id="958" w:author="jon pritchard" w:date="2025-03-25T06:03:00Z" w16du:dateUtc="2025-03-25T05:03:00Z">
            <w:rPr>
              <w:del w:id="959" w:author="jon pritchard" w:date="2025-03-28T12:16:00Z" w16du:dateUtc="2025-03-28T11:16:00Z"/>
            </w:rPr>
          </w:rPrChange>
        </w:rPr>
      </w:pPr>
      <w:del w:id="960" w:author="jon pritchard" w:date="2025-03-28T12:16:00Z" w16du:dateUtc="2025-03-28T11:16:00Z">
        <w:r w:rsidRPr="003C14B2" w:rsidDel="00F92055">
          <w:rPr>
            <w:strike/>
            <w:rPrChange w:id="961" w:author="jon pritchard" w:date="2025-03-25T06:03:00Z" w16du:dateUtc="2025-03-25T05:03:00Z">
              <w:rPr/>
            </w:rPrChange>
          </w:rPr>
          <w:delText xml:space="preserve">The ‘no data’ and ‘non-HO data’ requirements for S-57 and S-101 ENCs are described in </w:delText>
        </w:r>
        <w:r w:rsidRPr="003C14B2" w:rsidDel="00F92055">
          <w:rPr>
            <w:strike/>
            <w:highlight w:val="yellow"/>
            <w:rPrChange w:id="962" w:author="jon pritchard" w:date="2025-03-25T06:03:00Z" w16du:dateUtc="2025-03-25T05:03:00Z">
              <w:rPr/>
            </w:rPrChange>
          </w:rPr>
          <w:delText>C-15.3.1</w:delText>
        </w:r>
      </w:del>
      <w:ins w:id="963" w:author="Jonathan Pritchard" w:date="2025-03-07T16:29:00Z" w16du:dateUtc="2025-03-07T16:29:00Z">
        <w:del w:id="964" w:author="jon pritchard" w:date="2025-03-28T12:16:00Z" w16du:dateUtc="2025-03-28T11:16:00Z">
          <w:r w:rsidR="00FB64A7" w:rsidRPr="003C14B2" w:rsidDel="00F92055">
            <w:rPr>
              <w:strike/>
              <w:highlight w:val="yellow"/>
              <w:rPrChange w:id="965" w:author="jon pritchard" w:date="2025-03-25T06:03:00Z" w16du:dateUtc="2025-03-25T05:03:00Z">
                <w:rPr/>
              </w:rPrChange>
            </w:rPr>
            <w:delText>XXX</w:delText>
          </w:r>
        </w:del>
      </w:ins>
      <w:del w:id="966" w:author="jon pritchard" w:date="2025-03-28T12:16:00Z" w16du:dateUtc="2025-03-28T11:16:00Z">
        <w:r w:rsidRPr="003C14B2" w:rsidDel="00F92055">
          <w:rPr>
            <w:strike/>
            <w:rPrChange w:id="967" w:author="jon pritchard" w:date="2025-03-25T06:03:00Z" w16du:dateUtc="2025-03-25T05:03:00Z">
              <w:rPr/>
            </w:rPrChange>
          </w:rPr>
          <w:delText xml:space="preserve"> and </w:delText>
        </w:r>
      </w:del>
      <w:ins w:id="968" w:author="Jonathan Pritchard" w:date="2025-03-07T16:30:00Z" w16du:dateUtc="2025-03-07T16:30:00Z">
        <w:del w:id="969" w:author="jon pritchard" w:date="2025-03-28T12:16:00Z" w16du:dateUtc="2025-03-28T11:16:00Z">
          <w:r w:rsidR="00FB64A7" w:rsidRPr="003C14B2" w:rsidDel="00F92055">
            <w:rPr>
              <w:strike/>
              <w:rPrChange w:id="970" w:author="jon pritchard" w:date="2025-03-25T06:03:00Z" w16du:dateUtc="2025-03-25T05:03:00Z">
                <w:rPr/>
              </w:rPrChange>
            </w:rPr>
            <w:delText xml:space="preserve"> </w:delText>
          </w:r>
          <w:r w:rsidR="00FB64A7" w:rsidRPr="003C14B2" w:rsidDel="00F92055">
            <w:rPr>
              <w:strike/>
              <w:highlight w:val="yellow"/>
              <w:rPrChange w:id="971" w:author="jon pritchard" w:date="2025-03-25T06:03:00Z" w16du:dateUtc="2025-03-25T05:03:00Z">
                <w:rPr/>
              </w:rPrChange>
            </w:rPr>
            <w:delText>XXX</w:delText>
          </w:r>
          <w:r w:rsidR="00FB64A7" w:rsidRPr="003C14B2" w:rsidDel="00F92055">
            <w:rPr>
              <w:strike/>
              <w:rPrChange w:id="972" w:author="jon pritchard" w:date="2025-03-25T06:03:00Z" w16du:dateUtc="2025-03-25T05:03:00Z">
                <w:rPr/>
              </w:rPrChange>
            </w:rPr>
            <w:delText xml:space="preserve">  </w:delText>
          </w:r>
        </w:del>
      </w:ins>
      <w:del w:id="973" w:author="jon pritchard" w:date="2025-03-28T12:16:00Z" w16du:dateUtc="2025-03-28T11:16:00Z">
        <w:r w:rsidRPr="003C14B2" w:rsidDel="00F92055">
          <w:rPr>
            <w:strike/>
            <w:rPrChange w:id="974" w:author="jon pritchard" w:date="2025-03-25T06:03:00Z" w16du:dateUtc="2025-03-25T05:03:00Z">
              <w:rPr/>
            </w:rPrChange>
          </w:rPr>
          <w:delText>C-15.3.2 respectively.</w:delText>
        </w:r>
      </w:del>
    </w:p>
    <w:p w14:paraId="5A79247B" w14:textId="7516AE32" w:rsidR="00FB5B93" w:rsidRDefault="00FB5B93" w:rsidP="002D7DEE">
      <w:pPr>
        <w:jc w:val="both"/>
      </w:pPr>
      <w:r>
        <w:t>For all other supported data products, it must be possible for the mariner to be able to individually select for display the “no data” areas and “non</w:t>
      </w:r>
      <w:ins w:id="975" w:author="jon pritchard" w:date="2025-03-28T13:36:00Z" w16du:dateUtc="2025-03-28T12:36:00Z">
        <w:r w:rsidR="00CF6F82">
          <w:t xml:space="preserve"> official</w:t>
        </w:r>
      </w:ins>
      <w:del w:id="976" w:author="jon pritchard" w:date="2025-03-28T13:36:00Z" w16du:dateUtc="2025-03-28T12:36:00Z">
        <w:r w:rsidDel="00CF6F82">
          <w:delText>-HO</w:delText>
        </w:r>
      </w:del>
      <w:r>
        <w:t xml:space="preserve"> data” boundaries. The display for each supported data product must be </w:t>
      </w:r>
      <w:del w:id="977" w:author="jon pritchard" w:date="2025-03-28T13:36:00Z" w16du:dateUtc="2025-03-28T12:36:00Z">
        <w:r w:rsidDel="00CF6F82">
          <w:delText xml:space="preserve">graphically </w:delText>
        </w:r>
      </w:del>
      <w:r>
        <w:t>differentiated.</w:t>
      </w:r>
    </w:p>
    <w:p w14:paraId="528E9580" w14:textId="74797A1E" w:rsidR="00FB5B93" w:rsidRPr="002D7DEE" w:rsidRDefault="00FB5B93" w:rsidP="002D7DEE">
      <w:pPr>
        <w:jc w:val="both"/>
        <w:rPr>
          <w:highlight w:val="yellow"/>
        </w:rPr>
      </w:pPr>
      <w:commentRangeStart w:id="978"/>
      <w:r>
        <w:t>For gridded data, the no-data area limits do not need to demarcate areas within the grid extent which are covered by fill values.</w:t>
      </w:r>
      <w:commentRangeEnd w:id="978"/>
      <w:r w:rsidR="00AC7687">
        <w:rPr>
          <w:rStyle w:val="CommentReference"/>
        </w:rPr>
        <w:commentReference w:id="978"/>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 xml:space="preserve">for the convenience of the mariner - either this clause should be implemented for all the non-ENC S-100 products, </w:t>
      </w:r>
      <w:commentRangeStart w:id="979"/>
      <w:r w:rsidR="00D6305C" w:rsidRPr="00450770">
        <w:t>or for none of them</w:t>
      </w:r>
      <w:commentRangeEnd w:id="979"/>
      <w:r w:rsidR="00AC7687">
        <w:rPr>
          <w:rStyle w:val="CommentReference"/>
        </w:rPr>
        <w:commentReference w:id="979"/>
      </w:r>
      <w:r w:rsidR="00D6305C" w:rsidRPr="00450770">
        <w:t>.</w:t>
      </w:r>
      <w:r w:rsidR="00F80433" w:rsidRPr="00450770">
        <w:t xml:space="preserve"> </w:t>
      </w:r>
    </w:p>
    <w:p w14:paraId="3E065986" w14:textId="666AE9E1" w:rsidR="002A10D2" w:rsidRPr="00450770" w:rsidRDefault="002A10D2" w:rsidP="00DB7CFE">
      <w:pPr>
        <w:pStyle w:val="Heading2"/>
      </w:pPr>
      <w:bookmarkStart w:id="980" w:name="_Ref98335407"/>
      <w:bookmarkStart w:id="981" w:name="_Toc194067122"/>
      <w:r w:rsidRPr="00450770">
        <w:t>Special ECDIS chart symbols to identify unsafe depths</w:t>
      </w:r>
      <w:bookmarkEnd w:id="980"/>
      <w:bookmarkEnd w:id="981"/>
    </w:p>
    <w:p w14:paraId="14A536DC" w14:textId="741E0641" w:rsidR="002A10D2" w:rsidRPr="00450770" w:rsidRDefault="002A10D2" w:rsidP="00A72FA4">
      <w:pPr>
        <w:spacing w:after="120" w:line="240" w:lineRule="auto"/>
        <w:jc w:val="both"/>
      </w:pPr>
      <w:r w:rsidRPr="00450770">
        <w:t xml:space="preserve">The ECDIS highlights four </w:t>
      </w:r>
      <w:commentRangeStart w:id="982"/>
      <w:del w:id="983" w:author="Jonathan Pritchard" w:date="2025-03-10T12:09:00Z" w16du:dateUtc="2025-03-10T12:09:00Z">
        <w:r w:rsidRPr="00450770" w:rsidDel="00E40A4B">
          <w:delText xml:space="preserve">features </w:delText>
        </w:r>
      </w:del>
      <w:commentRangeEnd w:id="982"/>
      <w:ins w:id="984" w:author="Jonathan Pritchard" w:date="2025-03-10T12:09:00Z" w16du:dateUtc="2025-03-10T12:09:00Z">
        <w:r w:rsidR="00E40A4B">
          <w:t>concepts</w:t>
        </w:r>
        <w:r w:rsidR="00E40A4B" w:rsidRPr="00450770">
          <w:t xml:space="preserve"> </w:t>
        </w:r>
      </w:ins>
      <w:r w:rsidR="00AC7687">
        <w:rPr>
          <w:rStyle w:val="CommentReference"/>
        </w:rPr>
        <w:commentReference w:id="982"/>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985" w:name="_Ref49484089"/>
      <w:bookmarkStart w:id="986" w:name="_Toc194067123"/>
      <w:r w:rsidRPr="00450770">
        <w:t>Safety Contour</w:t>
      </w:r>
      <w:bookmarkEnd w:id="985"/>
      <w:bookmarkEnd w:id="986"/>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04054D3A" w:rsidR="002A10D2" w:rsidRPr="008F1A27" w:rsidRDefault="002A10D2" w:rsidP="00A72FA4">
      <w:pPr>
        <w:spacing w:after="120" w:line="240" w:lineRule="auto"/>
        <w:jc w:val="both"/>
      </w:pPr>
      <w:commentRangeStart w:id="987"/>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del w:id="988" w:author="Jonathan Pritchard" w:date="2025-03-10T12:11:00Z" w16du:dateUtc="2025-03-10T12:11:00Z">
        <w:r w:rsidRPr="00450770" w:rsidDel="00E40A4B">
          <w:delText xml:space="preserve">, when </w:delText>
        </w:r>
      </w:del>
      <w:ins w:id="989" w:author="Jonathan Pritchard" w:date="2025-03-10T12:11:00Z" w16du:dateUtc="2025-03-10T12:11:00Z">
        <w:r w:rsidR="00E40A4B">
          <w:t xml:space="preserve"> </w:t>
        </w:r>
      </w:ins>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commentRangeEnd w:id="987"/>
      <w:r w:rsidR="009D7A82">
        <w:rPr>
          <w:rStyle w:val="CommentReference"/>
        </w:rPr>
        <w:commentReference w:id="987"/>
      </w:r>
    </w:p>
    <w:p w14:paraId="1BDA255C" w14:textId="04A0A803" w:rsidR="002A10D2" w:rsidRPr="003A53A9" w:rsidDel="004870F1" w:rsidRDefault="002A10D2" w:rsidP="00DB7CFE">
      <w:pPr>
        <w:pStyle w:val="Heading2"/>
        <w:rPr>
          <w:del w:id="990" w:author="jon pritchard" w:date="2025-03-28T12:16:00Z" w16du:dateUtc="2025-03-28T11:16:00Z"/>
          <w:strike/>
          <w:highlight w:val="yellow"/>
          <w:rPrChange w:id="991" w:author="Jonathan Pritchard" w:date="2025-03-10T12:14:00Z" w16du:dateUtc="2025-03-10T12:14:00Z">
            <w:rPr>
              <w:del w:id="992" w:author="jon pritchard" w:date="2025-03-28T12:16:00Z" w16du:dateUtc="2025-03-28T11:16:00Z"/>
            </w:rPr>
          </w:rPrChange>
        </w:rPr>
      </w:pPr>
      <w:del w:id="993" w:author="jon pritchard" w:date="2025-03-28T12:16:00Z" w16du:dateUtc="2025-03-28T11:16:00Z">
        <w:r w:rsidRPr="003A53A9" w:rsidDel="004870F1">
          <w:rPr>
            <w:strike/>
            <w:highlight w:val="yellow"/>
            <w:rPrChange w:id="994" w:author="Jonathan Pritchard" w:date="2025-03-10T12:14:00Z" w16du:dateUtc="2025-03-10T12:14:00Z">
              <w:rPr/>
            </w:rPrChange>
          </w:rPr>
          <w:lastRenderedPageBreak/>
          <w:delText>Other ECDIS symbols and their use</w:delText>
        </w:r>
        <w:bookmarkStart w:id="995" w:name="_Toc194061734"/>
        <w:bookmarkStart w:id="996" w:name="_Toc194067124"/>
        <w:bookmarkEnd w:id="995"/>
        <w:bookmarkEnd w:id="996"/>
      </w:del>
    </w:p>
    <w:p w14:paraId="0C277B55" w14:textId="1E5A3FBF" w:rsidR="000C4FCD" w:rsidRPr="00450770" w:rsidRDefault="000C4FCD" w:rsidP="00DB7CFE">
      <w:pPr>
        <w:pStyle w:val="Heading2"/>
      </w:pPr>
      <w:bookmarkStart w:id="997" w:name="_Toc178784384"/>
      <w:bookmarkStart w:id="998" w:name="_Toc178784385"/>
      <w:bookmarkStart w:id="999" w:name="_Toc178784386"/>
      <w:bookmarkStart w:id="1000" w:name="_Toc178784387"/>
      <w:bookmarkStart w:id="1001" w:name="_Toc178784388"/>
      <w:bookmarkStart w:id="1002" w:name="_Toc178784389"/>
      <w:bookmarkStart w:id="1003" w:name="_Toc178784390"/>
      <w:bookmarkStart w:id="1004" w:name="_Toc178784391"/>
      <w:bookmarkStart w:id="1005" w:name="_Toc175130228"/>
      <w:bookmarkStart w:id="1006" w:name="_Toc175130229"/>
      <w:bookmarkStart w:id="1007" w:name="_Toc175130230"/>
      <w:bookmarkStart w:id="1008" w:name="_Toc175130231"/>
      <w:bookmarkStart w:id="1009" w:name="_Toc175130232"/>
      <w:bookmarkStart w:id="1010" w:name="_Toc175130233"/>
      <w:bookmarkStart w:id="1011" w:name="_Ref49471603"/>
      <w:bookmarkStart w:id="1012" w:name="_Toc194067125"/>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r w:rsidRPr="00450770">
        <w:t>Date-dependent features</w:t>
      </w:r>
      <w:bookmarkEnd w:id="1011"/>
      <w:bookmarkEnd w:id="1012"/>
    </w:p>
    <w:p w14:paraId="7C39E275" w14:textId="2EF45C46" w:rsidR="00C558E0" w:rsidRPr="00B77A92" w:rsidRDefault="00C558E0" w:rsidP="00DB0F1F">
      <w:pPr>
        <w:spacing w:after="120" w:line="240" w:lineRule="auto"/>
        <w:jc w:val="both"/>
      </w:pPr>
      <w:r w:rsidRPr="00B77A92">
        <w:t>There are a number of features within the Marine environment</w:t>
      </w:r>
      <w:del w:id="1013" w:author="Grant, David M (52400) CIV USN NIWC ATLANTIC VA (USA)" w:date="2025-02-24T14:04:00Z" w16du:dateUtc="2025-02-24T19:04:00Z">
        <w:r w:rsidRPr="00B77A92" w:rsidDel="009D7A82">
          <w:delText>,</w:delText>
        </w:r>
      </w:del>
      <w:r w:rsidRPr="00B77A92">
        <w:t xml:space="preserve"> which are seasonal, such as racing buoys. These features are only to be displayed over a certain period, S-101 uses the complex attri</w:t>
      </w:r>
      <w:r w:rsidR="007F7449" w:rsidRPr="00B77A92">
        <w:t>bu</w:t>
      </w:r>
      <w:r w:rsidRPr="00B77A92">
        <w:t xml:space="preserve">te </w:t>
      </w:r>
      <w:proofErr w:type="spellStart"/>
      <w:r w:rsidRPr="00B77A92">
        <w:rPr>
          <w:i/>
          <w:iCs/>
        </w:rPr>
        <w:t>periodicDateRange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 periodic nature of the feature. Other features, such as traffic separation schemes, use the complex attribute </w:t>
      </w:r>
      <w:proofErr w:type="spellStart"/>
      <w:r w:rsidRPr="00B77A92">
        <w:rPr>
          <w:i/>
          <w:iCs/>
        </w:rPr>
        <w:t>fixedDateRange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1014" w:name="_Toc194067126"/>
      <w:r w:rsidRPr="00B77A92">
        <w:t>Display of date-dependent features by mariner-selected date</w:t>
      </w:r>
      <w:bookmarkEnd w:id="1014"/>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proofErr w:type="spellStart"/>
      <w:r w:rsidR="00004400" w:rsidRPr="00B77A92">
        <w:rPr>
          <w:i/>
          <w:iCs/>
        </w:rPr>
        <w:t>dateStart</w:t>
      </w:r>
      <w:proofErr w:type="spellEnd"/>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1015" w:name="_Toc175130236"/>
      <w:bookmarkStart w:id="1016" w:name="_Toc175130237"/>
      <w:bookmarkStart w:id="1017" w:name="_Ref49481796"/>
      <w:bookmarkStart w:id="1018" w:name="_Toc194067127"/>
      <w:bookmarkEnd w:id="1015"/>
      <w:bookmarkEnd w:id="1016"/>
      <w:r w:rsidRPr="00B77A92">
        <w:t>Indication of date adjustment</w:t>
      </w:r>
      <w:bookmarkEnd w:id="1017"/>
      <w:bookmarkEnd w:id="1018"/>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commentRangeStart w:id="1019"/>
      <w:r w:rsidRPr="00B77A92">
        <w:t xml:space="preserve">Display Not Real Time – Display is based on date dd mmm </w:t>
      </w:r>
      <w:proofErr w:type="spellStart"/>
      <w:r w:rsidRPr="00B77A92">
        <w:t>yyyy</w:t>
      </w:r>
      <w:proofErr w:type="spellEnd"/>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 xml:space="preserve">Display Not Real Time – Display is based on viewing date range from dd mmm </w:t>
      </w:r>
      <w:proofErr w:type="spellStart"/>
      <w:r w:rsidRPr="00B77A92">
        <w:t>yyyy</w:t>
      </w:r>
      <w:proofErr w:type="spellEnd"/>
      <w:r w:rsidRPr="00B77A92">
        <w:t xml:space="preserve"> to dd mmm </w:t>
      </w:r>
      <w:proofErr w:type="spellStart"/>
      <w:r w:rsidRPr="00B77A92">
        <w:t>yyyy</w:t>
      </w:r>
      <w:commentRangeEnd w:id="1019"/>
      <w:proofErr w:type="spellEnd"/>
      <w:r w:rsidR="00203820">
        <w:rPr>
          <w:rStyle w:val="CommentReference"/>
        </w:rPr>
        <w:commentReference w:id="1019"/>
      </w:r>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1020" w:name="_Toc194067128"/>
      <w:r w:rsidRPr="00450770">
        <w:t>Decluttering the screen</w:t>
      </w:r>
      <w:bookmarkEnd w:id="1020"/>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proofErr w:type="spellStart"/>
      <w:r w:rsidRPr="00B77A92">
        <w:rPr>
          <w:i/>
          <w:iCs/>
        </w:rPr>
        <w:t>scaleMinimum</w:t>
      </w:r>
      <w:proofErr w:type="spellEnd"/>
      <w:r w:rsidRPr="00B77A92">
        <w:t xml:space="preserve"> to specify the smallest display scale at which they </w:t>
      </w:r>
      <w:ins w:id="1021" w:author="Grant, David M (52400) CIV USN NIWC ATLANTIC VA (USA)" w:date="2025-02-24T14:07:00Z" w16du:dateUtc="2025-02-24T19:07:00Z">
        <w:r w:rsidR="00203820">
          <w:t xml:space="preserve">are </w:t>
        </w:r>
      </w:ins>
      <w:r w:rsidR="00004400" w:rsidRPr="00B77A92">
        <w:t>to be portrayed</w:t>
      </w:r>
      <w:r w:rsidRPr="00B77A92">
        <w:t xml:space="preserve">. At display scales smaller than </w:t>
      </w:r>
      <w:proofErr w:type="spellStart"/>
      <w:r w:rsidRPr="00B77A92">
        <w:rPr>
          <w:i/>
          <w:iCs/>
        </w:rPr>
        <w:t>scaleMinimum</w:t>
      </w:r>
      <w:proofErr w:type="spellEnd"/>
      <w:r w:rsidRPr="00B77A92">
        <w:t xml:space="preserve"> the </w:t>
      </w:r>
      <w:r w:rsidR="00004400" w:rsidRPr="00B77A92">
        <w:t xml:space="preserve">drawing instructions output from the portrayal engine </w:t>
      </w:r>
      <w:r w:rsidR="00450770">
        <w:t>must not be</w:t>
      </w:r>
      <w:r w:rsidR="00004400" w:rsidRPr="00B77A92">
        <w:t xml:space="preserve"> drawn</w:t>
      </w:r>
      <w:ins w:id="1022" w:author="Grant, David M (52400) CIV USN NIWC ATLANTIC VA (USA)" w:date="2025-02-24T14:08:00Z" w16du:dateUtc="2025-02-24T19:08:00Z">
        <w:r w:rsidR="00203820">
          <w:t>.</w:t>
        </w:r>
      </w:ins>
      <w:r w:rsidR="008972A2">
        <w:t xml:space="preserve"> </w:t>
      </w:r>
    </w:p>
    <w:p w14:paraId="70373255" w14:textId="63E14E06"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proofErr w:type="spellStart"/>
      <w:r w:rsidRPr="00B77A92">
        <w:rPr>
          <w:i/>
          <w:iCs/>
        </w:rPr>
        <w:t>scaleMinimum</w:t>
      </w:r>
      <w:proofErr w:type="spellEnd"/>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ins w:id="1023" w:author="Grant, David M (52400) CIV USN NIWC ATLANTIC VA (USA)" w:date="2025-02-24T14:08:00Z" w16du:dateUtc="2025-02-24T19:08:00Z">
        <w:r w:rsidR="00203820">
          <w:t>:</w:t>
        </w:r>
      </w:ins>
      <w:del w:id="1024" w:author="Grant, David M (52400) CIV USN NIWC ATLANTIC VA (USA)" w:date="2025-02-24T14:08:00Z" w16du:dateUtc="2025-02-24T19:08:00Z">
        <w:r w:rsidRPr="00B77A92" w:rsidDel="00203820">
          <w:delText>/</w:delText>
        </w:r>
      </w:del>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del w:id="1025" w:author="Grant, David M (52400) CIV USN NIWC ATLANTIC VA (USA)" w:date="2025-02-24T14:08:00Z" w16du:dateUtc="2025-02-24T19:08:00Z">
        <w:r w:rsidRPr="00B77A92" w:rsidDel="00203820">
          <w:delText>/</w:delText>
        </w:r>
      </w:del>
      <w:ins w:id="1026" w:author="Grant, David M (52400) CIV USN NIWC ATLANTIC VA (USA)" w:date="2025-02-24T14:08:00Z" w16du:dateUtc="2025-02-24T19:08:00Z">
        <w:r w:rsidR="00203820">
          <w:t>:</w:t>
        </w:r>
      </w:ins>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ins w:id="1027" w:author="Grant, David M (52400) CIV USN NIWC ATLANTIC VA (USA)" w:date="2025-02-24T14:08:00Z" w16du:dateUtc="2025-02-24T19:08:00Z">
        <w:r>
          <w:t xml:space="preserve"> </w:t>
        </w:r>
      </w:ins>
      <w:bookmarkStart w:id="1028" w:name="_Toc194067129"/>
      <w:r w:rsidR="000C4FCD" w:rsidRPr="00450770">
        <w:t>IMO presentation elements</w:t>
      </w:r>
      <w:bookmarkEnd w:id="1028"/>
    </w:p>
    <w:p w14:paraId="29C46191" w14:textId="0723A11A" w:rsidR="0041139F" w:rsidRPr="00B77A92" w:rsidRDefault="0041139F" w:rsidP="00737C53">
      <w:pPr>
        <w:spacing w:after="120" w:line="240" w:lineRule="auto"/>
        <w:jc w:val="both"/>
      </w:pPr>
      <w:r w:rsidRPr="00B812CA">
        <w:t>In some cases</w:t>
      </w:r>
      <w:ins w:id="1029" w:author="Grant, David M (52400) CIV USN NIWC ATLANTIC VA (USA)" w:date="2025-02-24T14:08:00Z" w16du:dateUtc="2025-02-24T19:08:00Z">
        <w:r w:rsidR="00203820">
          <w:t>,</w:t>
        </w:r>
      </w:ins>
      <w:r w:rsidRPr="00B812CA">
        <w:t xml:space="preserve"> S-101 does not provide a symbology instruction in the </w:t>
      </w:r>
      <w:r w:rsidR="00737C53" w:rsidRPr="00B812CA">
        <w:t>P</w:t>
      </w:r>
      <w:r w:rsidRPr="00B812CA">
        <w:t xml:space="preserve">ortrayal </w:t>
      </w:r>
      <w:r w:rsidR="00737C53" w:rsidRPr="00B812CA">
        <w:t>C</w:t>
      </w:r>
      <w:r w:rsidRPr="00B812CA">
        <w:t xml:space="preserve">atalogue that specifies how to present a specific feature on the ECDIS screen. </w:t>
      </w:r>
      <w:commentRangeStart w:id="1030"/>
      <w:r w:rsidRPr="00B812CA">
        <w:t>The reason is</w:t>
      </w:r>
      <w:r w:rsidR="00474DDF" w:rsidRPr="00B812CA">
        <w:t xml:space="preserve"> </w:t>
      </w:r>
      <w:r w:rsidRPr="00B812CA">
        <w:t xml:space="preserve">that such a feature </w:t>
      </w:r>
      <w:r w:rsidR="00523124" w:rsidRPr="00B812CA">
        <w:t>is not defined</w:t>
      </w:r>
      <w:r w:rsidRPr="00B812CA">
        <w:t xml:space="preserve"> as an S-101 feature </w:t>
      </w:r>
      <w:del w:id="1031" w:author="Jonathan Pritchard" w:date="2025-03-11T14:57:00Z" w16du:dateUtc="2025-03-11T14:57:00Z">
        <w:r w:rsidRPr="00B812CA" w:rsidDel="00EF3E08">
          <w:delText xml:space="preserve">class </w:delText>
        </w:r>
      </w:del>
      <w:ins w:id="1032" w:author="Jonathan Pritchard" w:date="2025-03-11T14:57:00Z" w16du:dateUtc="2025-03-11T14:57:00Z">
        <w:r w:rsidR="00EF3E08">
          <w:t>type</w:t>
        </w:r>
        <w:r w:rsidR="00EF3E08" w:rsidRPr="00B812CA">
          <w:t xml:space="preserve"> </w:t>
        </w:r>
      </w:ins>
      <w:r w:rsidRPr="00B812CA">
        <w:t xml:space="preserve">or it </w:t>
      </w:r>
      <w:r w:rsidR="00523124" w:rsidRPr="00B812CA">
        <w:t xml:space="preserve">would </w:t>
      </w:r>
      <w:ins w:id="1033" w:author="Grant, David M (52400) CIV USN NIWC ATLANTIC VA (USA)" w:date="2025-02-24T14:09:00Z" w16du:dateUtc="2025-02-24T19:09:00Z">
        <w:r w:rsidR="00203820">
          <w:t xml:space="preserve">be </w:t>
        </w:r>
      </w:ins>
      <w:r w:rsidRPr="00B812CA">
        <w:t xml:space="preserve">illogical to include it </w:t>
      </w:r>
      <w:del w:id="1034" w:author="Grant, David M (52400) CIV USN NIWC ATLANTIC VA (USA)" w:date="2025-02-24T14:09:00Z" w16du:dateUtc="2025-02-24T19:09:00Z">
        <w:r w:rsidRPr="00B812CA" w:rsidDel="00203820">
          <w:delText xml:space="preserve">to </w:delText>
        </w:r>
      </w:del>
      <w:ins w:id="1035" w:author="Grant, David M (52400) CIV USN NIWC ATLANTIC VA (USA)" w:date="2025-02-24T14:09:00Z" w16du:dateUtc="2025-02-24T19:09:00Z">
        <w:r w:rsidR="00203820">
          <w:t>in</w:t>
        </w:r>
        <w:r w:rsidR="00203820" w:rsidRPr="00B812CA">
          <w:t xml:space="preserve"> </w:t>
        </w:r>
      </w:ins>
      <w:r w:rsidRPr="00B812CA">
        <w:t xml:space="preserve">the Mariners' navigational feature </w:t>
      </w:r>
      <w:del w:id="1036" w:author="Jonathan Pritchard" w:date="2025-03-11T14:57:00Z" w16du:dateUtc="2025-03-11T14:57:00Z">
        <w:r w:rsidRPr="00B812CA" w:rsidDel="00EF3E08">
          <w:delText>classes</w:delText>
        </w:r>
      </w:del>
      <w:ins w:id="1037" w:author="Jonathan Pritchard" w:date="2025-03-11T14:57:00Z" w16du:dateUtc="2025-03-11T14:57:00Z">
        <w:r w:rsidR="00EF3E08">
          <w:t>types</w:t>
        </w:r>
      </w:ins>
      <w:r w:rsidRPr="00B812CA">
        <w:t>.</w:t>
      </w:r>
      <w:commentRangeEnd w:id="1030"/>
      <w:r w:rsidR="008B6C06">
        <w:rPr>
          <w:rStyle w:val="CommentReference"/>
        </w:rPr>
        <w:commentReference w:id="1030"/>
      </w:r>
    </w:p>
    <w:p w14:paraId="2C1964A3" w14:textId="62D51319"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del w:id="1038" w:author="Grant, David M (52400) CIV USN NIWC ATLANTIC VA (USA)" w:date="2025-02-24T14:09:00Z" w16du:dateUtc="2025-02-24T19:09:00Z">
        <w:r w:rsidRPr="00B77A92" w:rsidDel="0086434A">
          <w:delText>in order to</w:delText>
        </w:r>
      </w:del>
      <w:ins w:id="1039" w:author="Grant, David M (52400) CIV USN NIWC ATLANTIC VA (USA)" w:date="2025-02-24T14:09:00Z" w16du:dateUtc="2025-02-24T19:09:00Z">
        <w:r w:rsidR="0086434A" w:rsidRPr="00B77A92">
          <w:t>to</w:t>
        </w:r>
      </w:ins>
      <w:r w:rsidRPr="00B77A92">
        <w:t xml:space="preserve"> assist the manufacturer</w:t>
      </w:r>
      <w:del w:id="1040" w:author="Grant, David M (52400) CIV USN NIWC ATLANTIC VA (USA)" w:date="2025-02-24T14:09:00Z" w16du:dateUtc="2025-02-24T19:09:00Z">
        <w:r w:rsidRPr="00B77A92" w:rsidDel="0086434A">
          <w:delText xml:space="preserve"> to set up a satisfactory and comprehensive ECDIS display</w:delText>
        </w:r>
      </w:del>
      <w:r w:rsidRPr="00B77A92">
        <w:t>.</w:t>
      </w:r>
    </w:p>
    <w:p w14:paraId="7F074E55" w14:textId="68C389A2" w:rsidR="00A9027F" w:rsidRPr="00450770" w:rsidRDefault="00A9027F" w:rsidP="00EC44E4">
      <w:pPr>
        <w:pStyle w:val="Heading3"/>
      </w:pPr>
      <w:bookmarkStart w:id="1041" w:name="_Ref49482141"/>
      <w:bookmarkStart w:id="1042" w:name="_Toc194067130"/>
      <w:r w:rsidRPr="00450770">
        <w:t xml:space="preserve">Scale bar </w:t>
      </w:r>
      <w:r w:rsidR="006455DA" w:rsidRPr="00450770">
        <w:t>and</w:t>
      </w:r>
      <w:r w:rsidRPr="00450770">
        <w:t xml:space="preserve"> latitude scale</w:t>
      </w:r>
      <w:bookmarkEnd w:id="1041"/>
      <w:bookmarkEnd w:id="1042"/>
    </w:p>
    <w:p w14:paraId="5655115B" w14:textId="67FB481A" w:rsidR="00A9027F" w:rsidRPr="00450770" w:rsidRDefault="00A9027F" w:rsidP="00737C53">
      <w:pPr>
        <w:spacing w:after="60" w:line="240" w:lineRule="auto"/>
        <w:jc w:val="both"/>
      </w:pPr>
      <w:bookmarkStart w:id="1043" w:name="_Hlk47653421"/>
      <w:r w:rsidRPr="00450770">
        <w:t xml:space="preserve">The IMO </w:t>
      </w:r>
      <w:r w:rsidR="001F7977" w:rsidRPr="00450770">
        <w:t>Performance Standards</w:t>
      </w:r>
      <w:r w:rsidRPr="00450770">
        <w:t xml:space="preserve"> require an indication of scale and range as part of the Display Base.</w:t>
      </w:r>
      <w:bookmarkEnd w:id="1043"/>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63EBBE17"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ile</w:t>
      </w:r>
      <w:del w:id="1044" w:author="Grant, David M (52400) CIV USN NIWC ATLANTIC VA (USA)" w:date="2025-02-24T14:11:00Z" w16du:dateUtc="2025-02-24T19:11:00Z">
        <w:r w:rsidR="007B2BE1" w:rsidRPr="00450770" w:rsidDel="00A809D0">
          <w:delText>s</w:delText>
        </w:r>
      </w:del>
      <w:r w:rsidR="00A9027F" w:rsidRPr="00450770">
        <w:t xml:space="preserve"> </w:t>
      </w:r>
      <w:del w:id="1045" w:author="Grant, David M (52400) CIV USN NIWC ATLANTIC VA (USA)" w:date="2025-02-24T14:11:00Z" w16du:dateUtc="2025-02-24T19:11:00Z">
        <w:r w:rsidR="007B2BE1" w:rsidRPr="00450770" w:rsidDel="00A809D0">
          <w:delText xml:space="preserve">(at </w:delText>
        </w:r>
      </w:del>
      <w:r w:rsidR="00A9027F" w:rsidRPr="00450770">
        <w:t>latitude</w:t>
      </w:r>
      <w:del w:id="1046" w:author="Grant, David M (52400) CIV USN NIWC ATLANTIC VA (USA)" w:date="2025-02-24T14:11:00Z" w16du:dateUtc="2025-02-24T19:11:00Z">
        <w:r w:rsidR="007B2BE1" w:rsidRPr="00450770" w:rsidDel="00A809D0">
          <w:delText>)</w:delText>
        </w:r>
      </w:del>
      <w:r w:rsidR="00A9027F" w:rsidRPr="00450770">
        <w:t xml:space="preserve"> scale provided in the </w:t>
      </w:r>
      <w:r w:rsidR="00737C53" w:rsidRPr="00450770">
        <w:t>P</w:t>
      </w:r>
      <w:r w:rsidR="00A9027F" w:rsidRPr="00450770">
        <w:t xml:space="preserve">ortrayal </w:t>
      </w:r>
      <w:r w:rsidR="00737C53" w:rsidRPr="00450770">
        <w:t>C</w:t>
      </w:r>
      <w:r w:rsidR="00A9027F" w:rsidRPr="00450770">
        <w:t>atalogue.</w:t>
      </w:r>
    </w:p>
    <w:p w14:paraId="4D400A1B" w14:textId="3999AE01"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del w:id="1047" w:author="Jonathan Pritchard" w:date="2025-03-10T07:59:00Z" w16du:dateUtc="2025-03-10T07:59:00Z">
        <w:r w:rsidR="000553AC" w:rsidRPr="00B77A92" w:rsidDel="00A74A4F">
          <w:delText>C-</w:delText>
        </w:r>
      </w:del>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1048"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7DA3C6BF" w:rsidR="00B67B2D" w:rsidRPr="00D76083" w:rsidRDefault="00B67B2D" w:rsidP="00F42179">
            <w:pPr>
              <w:spacing w:before="60" w:after="60"/>
              <w:jc w:val="center"/>
            </w:pPr>
            <w:del w:id="1049" w:author="Grant, David M (52400) CIV USN NIWC ATLANTIC VA (USA)" w:date="2025-02-24T14:13:00Z" w16du:dateUtc="2025-02-24T19:13:00Z">
              <w:r w:rsidRPr="00D76083" w:rsidDel="002C0789">
                <w:delText>90</w:delText>
              </w:r>
            </w:del>
            <w:ins w:id="1050" w:author="Grant, David M (52400) CIV USN NIWC ATLANTIC VA (USA)" w:date="2025-02-24T14:13:00Z" w16du:dateUtc="2025-02-24T19:13:00Z">
              <w:r w:rsidR="002C0789">
                <w:t>27</w:t>
              </w:r>
            </w:ins>
          </w:p>
        </w:tc>
        <w:tc>
          <w:tcPr>
            <w:tcW w:w="851" w:type="pct"/>
            <w:vMerge w:val="restart"/>
            <w:vAlign w:val="center"/>
          </w:tcPr>
          <w:p w14:paraId="214B6F4A" w14:textId="23ABCEB4" w:rsidR="00B67B2D" w:rsidRPr="00D76083" w:rsidRDefault="002D13C2" w:rsidP="00F42179">
            <w:pPr>
              <w:spacing w:before="60" w:after="60"/>
              <w:jc w:val="center"/>
            </w:pPr>
            <w:proofErr w:type="spellStart"/>
            <w:r w:rsidRPr="00D76083">
              <w:t>OverRadar</w:t>
            </w:r>
            <w:proofErr w:type="spellEnd"/>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1048"/>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09C1250E" w:rsidR="0004238B" w:rsidRPr="00B77A92" w:rsidRDefault="0004238B" w:rsidP="00F42179">
      <w:pPr>
        <w:pStyle w:val="Caption"/>
        <w:spacing w:after="120" w:line="240" w:lineRule="auto"/>
        <w:jc w:val="center"/>
      </w:pPr>
      <w:bookmarkStart w:id="1051" w:name="_Ref46837498"/>
      <w:bookmarkStart w:id="1052" w:name="_Ref46837493"/>
      <w:r w:rsidRPr="00B77A92">
        <w:t xml:space="preserve">Table </w:t>
      </w:r>
      <w:del w:id="1053" w:author="Jonathan Pritchard" w:date="2025-03-10T07:59:00Z" w16du:dateUtc="2025-03-10T07:59:00Z">
        <w:r w:rsidR="00F42179" w:rsidRPr="00B77A92" w:rsidDel="00A74A4F">
          <w:delText>C-</w:delText>
        </w:r>
      </w:del>
      <w:ins w:id="1054" w:author="Jonathan Pritchard" w:date="2025-03-07T16:40:00Z" w16du:dateUtc="2025-03-07T16:40:00Z">
        <w:r w:rsidR="00C56536">
          <w:fldChar w:fldCharType="begin"/>
        </w:r>
        <w:r w:rsidR="00C56536">
          <w:instrText xml:space="preserve"> SEQ Table \* ARABIC </w:instrText>
        </w:r>
      </w:ins>
      <w:r w:rsidR="00C56536">
        <w:fldChar w:fldCharType="separate"/>
      </w:r>
      <w:ins w:id="1055" w:author="Jonathan Pritchard" w:date="2025-03-07T16:40:00Z" w16du:dateUtc="2025-03-07T16:40:00Z">
        <w:r w:rsidR="00C56536">
          <w:rPr>
            <w:noProof/>
          </w:rPr>
          <w:t>1</w:t>
        </w:r>
        <w:r w:rsidR="00C56536">
          <w:fldChar w:fldCharType="end"/>
        </w:r>
      </w:ins>
      <w:del w:id="1056"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1</w:delText>
        </w:r>
        <w:r w:rsidR="0045426C" w:rsidDel="00C56536">
          <w:fldChar w:fldCharType="end"/>
        </w:r>
      </w:del>
      <w:bookmarkEnd w:id="1051"/>
      <w:r w:rsidRPr="00B77A92">
        <w:t xml:space="preserve"> - Scale bar presentation</w:t>
      </w:r>
      <w:bookmarkEnd w:id="1052"/>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33769246" w14:textId="44A99B77" w:rsidR="00730DA3" w:rsidRPr="00283798" w:rsidDel="004870F1" w:rsidRDefault="00CD6B3C">
      <w:pPr>
        <w:spacing w:after="60" w:line="240" w:lineRule="auto"/>
        <w:jc w:val="both"/>
        <w:rPr>
          <w:del w:id="1057" w:author="jon pritchard" w:date="2025-03-28T12:16:00Z" w16du:dateUtc="2025-03-28T11:16:00Z"/>
          <w:strike/>
          <w:rPrChange w:id="1058" w:author="jon pritchard" w:date="2025-03-26T00:46:00Z" w16du:dateUtc="2025-03-25T23:46:00Z">
            <w:rPr>
              <w:del w:id="1059" w:author="jon pritchard" w:date="2025-03-28T12:16:00Z" w16du:dateUtc="2025-03-28T11:16:00Z"/>
            </w:rPr>
          </w:rPrChange>
        </w:rPr>
      </w:pPr>
      <w:r w:rsidRPr="00450770">
        <w:t>IEC define a requirement for indicating the location at which the scale is calculated under certain circumstances</w:t>
      </w:r>
      <w:ins w:id="1060" w:author="jon pritchard" w:date="2025-03-28T12:17:00Z" w16du:dateUtc="2025-03-28T11:17:00Z">
        <w:r w:rsidR="004870F1">
          <w:t>.</w:t>
        </w:r>
      </w:ins>
      <w:del w:id="1061" w:author="jon pritchard" w:date="2025-03-28T12:16:00Z" w16du:dateUtc="2025-03-28T11:16:00Z">
        <w:r w:rsidRPr="00283798" w:rsidDel="004870F1">
          <w:rPr>
            <w:strike/>
            <w:rPrChange w:id="1062" w:author="jon pritchard" w:date="2025-03-26T00:46:00Z" w16du:dateUtc="2025-03-25T23:46:00Z">
              <w:rPr/>
            </w:rPrChange>
          </w:rPr>
          <w:delText>, as follows:</w:delText>
        </w:r>
      </w:del>
    </w:p>
    <w:p w14:paraId="07BFF4B7" w14:textId="602CF1AF" w:rsidR="00CD6B3C" w:rsidRPr="00283798" w:rsidRDefault="00CD6B3C">
      <w:pPr>
        <w:spacing w:after="60" w:line="240" w:lineRule="auto"/>
        <w:jc w:val="both"/>
        <w:rPr>
          <w:strike/>
          <w:rPrChange w:id="1063" w:author="jon pritchard" w:date="2025-03-26T00:46:00Z" w16du:dateUtc="2025-03-25T23:46:00Z">
            <w:rPr/>
          </w:rPrChange>
        </w:rPr>
        <w:pPrChange w:id="1064" w:author="jon pritchard" w:date="2025-03-28T12:16:00Z" w16du:dateUtc="2025-03-28T11:16:00Z">
          <w:pPr>
            <w:pStyle w:val="BlockQuote"/>
            <w:spacing w:after="120" w:line="240" w:lineRule="auto"/>
            <w:jc w:val="both"/>
          </w:pPr>
        </w:pPrChange>
      </w:pPr>
      <w:del w:id="1065" w:author="jon pritchard" w:date="2025-03-28T12:16:00Z" w16du:dateUtc="2025-03-28T11:16:00Z">
        <w:r w:rsidRPr="00283798" w:rsidDel="004870F1">
          <w:rPr>
            <w:strike/>
            <w:rPrChange w:id="1066" w:author="jon pritchard" w:date="2025-03-26T00:46:00Z" w16du:dateUtc="2025-03-25T23:46:00Z">
              <w:rPr/>
            </w:rPrChange>
          </w:rPr>
          <w:delTex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delText>
        </w:r>
      </w:del>
      <w:del w:id="1067" w:author="jon pritchard" w:date="2025-03-28T12:17:00Z" w16du:dateUtc="2025-03-28T11:17:00Z">
        <w:r w:rsidRPr="00283798" w:rsidDel="004870F1">
          <w:rPr>
            <w:strike/>
            <w:rPrChange w:id="1068" w:author="jon pritchard" w:date="2025-03-26T00:46:00Z" w16du:dateUtc="2025-03-25T23:46:00Z">
              <w:rPr/>
            </w:rPrChange>
          </w:rPr>
          <w:delText>].</w:delText>
        </w:r>
      </w:del>
    </w:p>
    <w:p w14:paraId="3F5D3C69" w14:textId="77777777" w:rsidR="00A9027F" w:rsidRPr="00450770" w:rsidRDefault="00A9027F" w:rsidP="00EC44E4">
      <w:pPr>
        <w:pStyle w:val="Heading3"/>
      </w:pPr>
      <w:bookmarkStart w:id="1069" w:name="_Ref49482026"/>
      <w:bookmarkStart w:id="1070" w:name="_Toc194067131"/>
      <w:r w:rsidRPr="00450770">
        <w:t>North arrow</w:t>
      </w:r>
      <w:bookmarkEnd w:id="1069"/>
      <w:bookmarkEnd w:id="1070"/>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w:t>
      </w:r>
      <w:commentRangeStart w:id="1071"/>
      <w:r w:rsidR="002A21D7" w:rsidRPr="00B812CA">
        <w:t>Other requirements for the north arrow are defined in IEC 61174</w:t>
      </w:r>
      <w:commentRangeEnd w:id="1071"/>
      <w:r w:rsidR="00815377">
        <w:rPr>
          <w:rStyle w:val="CommentReference"/>
        </w:rPr>
        <w:commentReference w:id="1071"/>
      </w:r>
      <w:r w:rsidR="002A21D7" w:rsidRPr="00B812CA">
        <w:t>.</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7DB351A" w:rsidR="004E69AF" w:rsidRPr="00D76083" w:rsidRDefault="004E69AF" w:rsidP="00D343CC">
            <w:pPr>
              <w:spacing w:before="60" w:after="60"/>
              <w:jc w:val="center"/>
            </w:pPr>
            <w:del w:id="1072" w:author="Grant, David M (52400) CIV USN NIWC ATLANTIC VA (USA)" w:date="2025-02-24T14:15:00Z" w16du:dateUtc="2025-02-24T19:15:00Z">
              <w:r w:rsidRPr="00D76083" w:rsidDel="00C84AB6">
                <w:delText>90</w:delText>
              </w:r>
            </w:del>
            <w:ins w:id="1073" w:author="Grant, David M (52400) CIV USN NIWC ATLANTIC VA (USA)" w:date="2025-02-24T14:15:00Z" w16du:dateUtc="2025-02-24T19:15:00Z">
              <w:r w:rsidR="00C84AB6">
                <w:t>27</w:t>
              </w:r>
            </w:ins>
          </w:p>
        </w:tc>
        <w:tc>
          <w:tcPr>
            <w:tcW w:w="1051" w:type="pct"/>
            <w:vAlign w:val="center"/>
          </w:tcPr>
          <w:p w14:paraId="6E738186" w14:textId="77777777" w:rsidR="004E69AF" w:rsidRPr="00D76083" w:rsidRDefault="004E69AF" w:rsidP="00D343CC">
            <w:pPr>
              <w:spacing w:before="60" w:after="60"/>
              <w:jc w:val="center"/>
            </w:pPr>
            <w:proofErr w:type="spellStart"/>
            <w:r w:rsidRPr="00D76083">
              <w:t>OverRadar</w:t>
            </w:r>
            <w:proofErr w:type="spellEnd"/>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503CD1CC" w:rsidR="004E69AF" w:rsidRPr="00D76083" w:rsidRDefault="004E69AF" w:rsidP="00D343CC">
            <w:pPr>
              <w:spacing w:before="60" w:after="60"/>
              <w:jc w:val="center"/>
            </w:pPr>
            <w:r w:rsidRPr="00D76083">
              <w:t>110</w:t>
            </w:r>
            <w:ins w:id="1074" w:author="Grant, David M (52400) CIV USN NIWC ATLANTIC VA (USA)" w:date="2025-02-24T14:15:00Z" w16du:dateUtc="2025-02-24T19:15:00Z">
              <w:r w:rsidR="008B3FBB">
                <w:t>4</w:t>
              </w:r>
            </w:ins>
            <w:del w:id="1075" w:author="Grant, David M (52400) CIV USN NIWC ATLANTIC VA (USA)" w:date="2025-02-24T14:15:00Z" w16du:dateUtc="2025-02-24T19:15:00Z">
              <w:r w:rsidRPr="00D76083" w:rsidDel="008B3FBB">
                <w:delText>3</w:delText>
              </w:r>
            </w:del>
            <w:r w:rsidRPr="00D76083">
              <w:t>0</w:t>
            </w:r>
          </w:p>
        </w:tc>
      </w:tr>
    </w:tbl>
    <w:p w14:paraId="00C691DE" w14:textId="4AE01063" w:rsidR="004E69AF" w:rsidRPr="00B77A92" w:rsidRDefault="004E69AF" w:rsidP="004E69AF">
      <w:pPr>
        <w:pStyle w:val="Caption"/>
        <w:spacing w:after="120" w:line="240" w:lineRule="auto"/>
        <w:jc w:val="center"/>
      </w:pPr>
      <w:r w:rsidRPr="00B77A92">
        <w:t xml:space="preserve">Table </w:t>
      </w:r>
      <w:del w:id="1076" w:author="Jonathan Pritchard" w:date="2025-03-10T07:59:00Z" w16du:dateUtc="2025-03-10T07:59:00Z">
        <w:r w:rsidRPr="00B77A92" w:rsidDel="00A74A4F">
          <w:delText>C-</w:delText>
        </w:r>
      </w:del>
      <w:ins w:id="1077" w:author="Jonathan Pritchard" w:date="2025-03-07T16:40:00Z" w16du:dateUtc="2025-03-07T16:40:00Z">
        <w:r w:rsidR="00C56536">
          <w:fldChar w:fldCharType="begin"/>
        </w:r>
        <w:r w:rsidR="00C56536">
          <w:instrText xml:space="preserve"> SEQ Table \* ARABIC </w:instrText>
        </w:r>
      </w:ins>
      <w:r w:rsidR="00C56536">
        <w:fldChar w:fldCharType="separate"/>
      </w:r>
      <w:ins w:id="1078" w:author="Jonathan Pritchard" w:date="2025-03-07T16:40:00Z" w16du:dateUtc="2025-03-07T16:40:00Z">
        <w:r w:rsidR="00C56536">
          <w:rPr>
            <w:noProof/>
          </w:rPr>
          <w:t>2</w:t>
        </w:r>
        <w:r w:rsidR="00C56536">
          <w:fldChar w:fldCharType="end"/>
        </w:r>
      </w:ins>
      <w:del w:id="1079"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2</w:delText>
        </w:r>
        <w:r w:rsidR="0045426C" w:rsidDel="00C56536">
          <w:fldChar w:fldCharType="end"/>
        </w:r>
      </w:del>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1080" w:name="_Toc194067132"/>
      <w:r w:rsidRPr="00B77A92">
        <w:t>Graticule</w:t>
      </w:r>
      <w:bookmarkEnd w:id="1080"/>
    </w:p>
    <w:p w14:paraId="16C01CFF" w14:textId="782A8914"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del w:id="1081" w:author="Jonathan Pritchard" w:date="2025-03-10T07:42:00Z" w16du:dateUtc="2025-03-10T07:42:00Z">
        <w:r w:rsidR="00F667CD" w:rsidRPr="00B77A92" w:rsidDel="0056040E">
          <w:delText>MSC.</w:delText>
        </w:r>
        <w:r w:rsidR="00D748C8" w:rsidRPr="00B77A92" w:rsidDel="0056040E">
          <w:delText>530(106)</w:delText>
        </w:r>
      </w:del>
      <w:ins w:id="1082" w:author="Jonathan Pritchard" w:date="2025-03-10T07:42:00Z" w16du:dateUtc="2025-03-10T07:42:00Z">
        <w:r w:rsidR="0056040E">
          <w:t>MSC.530(106)/</w:t>
        </w:r>
      </w:ins>
      <w:ins w:id="1083" w:author="Jonathan Pritchard" w:date="2025-03-10T07:49:00Z" w16du:dateUtc="2025-03-10T07:49:00Z">
        <w:r w:rsidR="0056040E">
          <w:t>Rev</w:t>
        </w:r>
      </w:ins>
      <w:ins w:id="1084" w:author="Jonathan Pritchard" w:date="2025-03-10T07:42:00Z" w16du:dateUtc="2025-03-10T07:42:00Z">
        <w:r w:rsidR="0056040E">
          <w:t>.1</w:t>
        </w:r>
      </w:ins>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1085" w:name="_Toc194067133"/>
      <w:r w:rsidRPr="00B77A92">
        <w:t>Display mode</w:t>
      </w:r>
      <w:bookmarkEnd w:id="1085"/>
    </w:p>
    <w:p w14:paraId="14F9578E" w14:textId="6C9DC8F7"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del w:id="1086" w:author="Jonathan Pritchard" w:date="2025-03-10T07:42:00Z" w16du:dateUtc="2025-03-10T07:42:00Z">
        <w:r w:rsidRPr="00B77A92" w:rsidDel="0056040E">
          <w:delText>MSC.</w:delText>
        </w:r>
        <w:r w:rsidR="00D748C8" w:rsidRPr="00B77A92" w:rsidDel="0056040E">
          <w:delText>530(106)</w:delText>
        </w:r>
      </w:del>
      <w:ins w:id="1087" w:author="Jonathan Pritchard" w:date="2025-03-10T07:42:00Z" w16du:dateUtc="2025-03-10T07:42:00Z">
        <w:r w:rsidR="0056040E">
          <w:t>MSC.530(106)/</w:t>
        </w:r>
      </w:ins>
      <w:ins w:id="1088" w:author="Jonathan Pritchard" w:date="2025-03-10T07:45:00Z" w16du:dateUtc="2025-03-10T07:45:00Z">
        <w:r w:rsidR="0056040E">
          <w:t>Rev</w:t>
        </w:r>
      </w:ins>
      <w:ins w:id="1089" w:author="Jonathan Pritchard" w:date="2025-03-10T07:42:00Z" w16du:dateUtc="2025-03-10T07:42:00Z">
        <w:r w:rsidR="0056040E">
          <w:t>.1</w:t>
        </w:r>
      </w:ins>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1090" w:name="_Toc194067134"/>
      <w:r w:rsidRPr="00B77A92">
        <w:lastRenderedPageBreak/>
        <w:t>Black level adjustment symbol</w:t>
      </w:r>
      <w:bookmarkEnd w:id="1090"/>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1091" w:name="_Toc175130246"/>
      <w:bookmarkStart w:id="1092" w:name="_Ref49340745"/>
      <w:bookmarkStart w:id="1093" w:name="_Toc194067135"/>
      <w:bookmarkEnd w:id="1091"/>
      <w:r w:rsidRPr="00B77A92">
        <w:t>Detection and notification of navigational hazards</w:t>
      </w:r>
      <w:bookmarkEnd w:id="1092"/>
      <w:bookmarkEnd w:id="1093"/>
    </w:p>
    <w:p w14:paraId="632FEAE1" w14:textId="4D569C1A" w:rsidR="00584966" w:rsidRPr="00B77A92" w:rsidRDefault="00584966" w:rsidP="009D43C5">
      <w:pPr>
        <w:spacing w:after="60" w:line="240" w:lineRule="auto"/>
        <w:jc w:val="both"/>
      </w:pPr>
      <w:r w:rsidRPr="00B77A92">
        <w:t>The IMO Performance Standar</w:t>
      </w:r>
      <w:r w:rsidR="009D43C5" w:rsidRPr="00B77A92">
        <w:t xml:space="preserve">d for ECDIS </w:t>
      </w:r>
      <w:del w:id="1094" w:author="Jonathan Pritchard" w:date="2025-03-10T07:42:00Z" w16du:dateUtc="2025-03-10T07:42:00Z">
        <w:r w:rsidR="009D43C5" w:rsidRPr="00B77A92" w:rsidDel="0056040E">
          <w:delText>MSC.</w:delText>
        </w:r>
        <w:r w:rsidR="00D748C8" w:rsidRPr="00B77A92" w:rsidDel="0056040E">
          <w:delText>530(106)</w:delText>
        </w:r>
      </w:del>
      <w:ins w:id="1095" w:author="Jonathan Pritchard" w:date="2025-03-10T07:42:00Z" w16du:dateUtc="2025-03-10T07:42:00Z">
        <w:r w:rsidR="0056040E">
          <w:t>MSC.530(106)/</w:t>
        </w:r>
      </w:ins>
      <w:ins w:id="1096" w:author="Jonathan Pritchard" w:date="2025-03-10T07:46:00Z" w16du:dateUtc="2025-03-10T07:46:00Z">
        <w:r w:rsidR="0056040E">
          <w:t>Rev</w:t>
        </w:r>
      </w:ins>
      <w:ins w:id="1097" w:author="Jonathan Pritchard" w:date="2025-03-10T07:42:00Z" w16du:dateUtc="2025-03-10T07:42:00Z">
        <w:r w:rsidR="0056040E">
          <w:t>.1</w:t>
        </w:r>
      </w:ins>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commentRangeStart w:id="1098"/>
      <w:r w:rsidRPr="00B77A92">
        <w:t>A graphical indication should also be given if the mariner plans a route closer than a user-specified distance from a user-selectable category of point objects, such as a fixed or floating aid to navigation or isolated danger.</w:t>
      </w:r>
      <w:commentRangeEnd w:id="1098"/>
      <w:r w:rsidR="00E47B5A">
        <w:rPr>
          <w:rStyle w:val="CommentReference"/>
          <w:i w:val="0"/>
          <w:iCs w:val="0"/>
          <w:color w:val="auto"/>
        </w:rPr>
        <w:commentReference w:id="1098"/>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ns w:id="1099" w:author="Jonathan Pritchard" w:date="2025-03-10T12:14:00Z" w16du:dateUtc="2025-03-10T12:14:00Z"/>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3A53A9" w:rsidRDefault="00730D49">
      <w:pPr>
        <w:spacing w:after="120" w:line="240" w:lineRule="auto"/>
        <w:jc w:val="both"/>
        <w:rPr>
          <w:rPrChange w:id="1100" w:author="Jonathan Pritchard" w:date="2025-03-10T12:15:00Z" w16du:dateUtc="2025-03-10T12:15:00Z">
            <w:rPr>
              <w:i/>
              <w:iCs/>
            </w:rPr>
          </w:rPrChange>
        </w:rPr>
        <w:pPrChange w:id="1101" w:author="Jonathan Pritchard" w:date="2025-03-10T12:15:00Z" w16du:dateUtc="2025-03-10T12:15:00Z">
          <w:pPr>
            <w:spacing w:after="120" w:line="240" w:lineRule="auto"/>
            <w:ind w:left="851"/>
            <w:jc w:val="both"/>
          </w:pPr>
        </w:pPrChange>
      </w:pPr>
      <w:r w:rsidRPr="003A53A9">
        <w:rPr>
          <w:rPrChange w:id="1102" w:author="Jonathan Pritchard" w:date="2025-03-10T12:15:00Z" w16du:dateUtc="2025-03-10T12:15:00Z">
            <w:rPr>
              <w:i/>
              <w:iCs/>
            </w:rPr>
          </w:rPrChange>
        </w:rPr>
        <w:t xml:space="preserve">The ECDIS </w:t>
      </w:r>
      <w:r w:rsidR="00B15F52" w:rsidRPr="003A53A9">
        <w:rPr>
          <w:rPrChange w:id="1103" w:author="Jonathan Pritchard" w:date="2025-03-10T12:15:00Z" w16du:dateUtc="2025-03-10T12:15:00Z">
            <w:rPr>
              <w:i/>
              <w:iCs/>
            </w:rPr>
          </w:rPrChange>
        </w:rPr>
        <w:t>must</w:t>
      </w:r>
      <w:r w:rsidR="002C4C4D" w:rsidRPr="003A53A9">
        <w:rPr>
          <w:rPrChange w:id="1104" w:author="Jonathan Pritchard" w:date="2025-03-10T12:15:00Z" w16du:dateUtc="2025-03-10T12:15:00Z">
            <w:rPr>
              <w:i/>
              <w:iCs/>
            </w:rPr>
          </w:rPrChange>
        </w:rPr>
        <w:t xml:space="preserve"> </w:t>
      </w:r>
      <w:r w:rsidRPr="003A53A9">
        <w:rPr>
          <w:rPrChange w:id="1105" w:author="Jonathan Pritchard" w:date="2025-03-10T12:15:00Z" w16du:dateUtc="2025-03-10T12:15:00Z">
            <w:rPr>
              <w:i/>
              <w:iCs/>
            </w:rPr>
          </w:rPrChange>
        </w:rPr>
        <w:t xml:space="preserve">implement support for the </w:t>
      </w:r>
      <w:r w:rsidR="009D43C5" w:rsidRPr="003A53A9">
        <w:rPr>
          <w:rPrChange w:id="1106" w:author="Jonathan Pritchard" w:date="2025-03-10T12:15:00Z" w16du:dateUtc="2025-03-10T12:15:00Z">
            <w:rPr>
              <w:i/>
              <w:iCs/>
            </w:rPr>
          </w:rPrChange>
        </w:rPr>
        <w:t>A</w:t>
      </w:r>
      <w:r w:rsidRPr="003A53A9">
        <w:rPr>
          <w:rPrChange w:id="1107" w:author="Jonathan Pritchard" w:date="2025-03-10T12:15:00Z" w16du:dateUtc="2025-03-10T12:15:00Z">
            <w:rPr>
              <w:i/>
              <w:iCs/>
            </w:rPr>
          </w:rPrChange>
        </w:rPr>
        <w:t xml:space="preserve">lert and </w:t>
      </w:r>
      <w:r w:rsidR="009D43C5" w:rsidRPr="003A53A9">
        <w:rPr>
          <w:rPrChange w:id="1108" w:author="Jonathan Pritchard" w:date="2025-03-10T12:15:00Z" w16du:dateUtc="2025-03-10T12:15:00Z">
            <w:rPr>
              <w:i/>
              <w:iCs/>
            </w:rPr>
          </w:rPrChange>
        </w:rPr>
        <w:t>I</w:t>
      </w:r>
      <w:r w:rsidRPr="003A53A9">
        <w:rPr>
          <w:rPrChange w:id="1109" w:author="Jonathan Pritchard" w:date="2025-03-10T12:15:00Z" w16du:dateUtc="2025-03-10T12:15:00Z">
            <w:rPr>
              <w:i/>
              <w:iCs/>
            </w:rPr>
          </w:rPrChange>
        </w:rPr>
        <w:t xml:space="preserve">ndications </w:t>
      </w:r>
      <w:r w:rsidR="009D43C5" w:rsidRPr="003A53A9">
        <w:rPr>
          <w:rPrChange w:id="1110" w:author="Jonathan Pritchard" w:date="2025-03-10T12:15:00Z" w16du:dateUtc="2025-03-10T12:15:00Z">
            <w:rPr>
              <w:i/>
              <w:iCs/>
            </w:rPr>
          </w:rPrChange>
        </w:rPr>
        <w:t>Catalogue</w:t>
      </w:r>
      <w:r w:rsidRPr="003A53A9">
        <w:rPr>
          <w:rPrChange w:id="1111" w:author="Jonathan Pritchard" w:date="2025-03-10T12:15:00Z" w16du:dateUtc="2025-03-10T12:15:00Z">
            <w:rPr>
              <w:i/>
              <w:iCs/>
            </w:rPr>
          </w:rPrChange>
        </w:rPr>
        <w:t xml:space="preserve"> which may be provided within each product</w:t>
      </w:r>
      <w:r w:rsidR="009D43C5" w:rsidRPr="003A53A9">
        <w:rPr>
          <w:rPrChange w:id="1112" w:author="Jonathan Pritchard" w:date="2025-03-10T12:15:00Z" w16du:dateUtc="2025-03-10T12:15:00Z">
            <w:rPr>
              <w:i/>
              <w:iCs/>
            </w:rPr>
          </w:rPrChange>
        </w:rPr>
        <w:t>’</w:t>
      </w:r>
      <w:r w:rsidRPr="003A53A9">
        <w:rPr>
          <w:rPrChange w:id="1113" w:author="Jonathan Pritchard" w:date="2025-03-10T12:15:00Z" w16du:dateUtc="2025-03-10T12:15:00Z">
            <w:rPr>
              <w:i/>
              <w:iCs/>
            </w:rPr>
          </w:rPrChange>
        </w:rPr>
        <w:t xml:space="preserve">s </w:t>
      </w:r>
      <w:r w:rsidR="009D43C5" w:rsidRPr="003A53A9">
        <w:rPr>
          <w:rPrChange w:id="1114" w:author="Jonathan Pritchard" w:date="2025-03-10T12:15:00Z" w16du:dateUtc="2025-03-10T12:15:00Z">
            <w:rPr>
              <w:i/>
              <w:iCs/>
            </w:rPr>
          </w:rPrChange>
        </w:rPr>
        <w:t>P</w:t>
      </w:r>
      <w:r w:rsidRPr="003A53A9">
        <w:rPr>
          <w:rPrChange w:id="1115" w:author="Jonathan Pritchard" w:date="2025-03-10T12:15:00Z" w16du:dateUtc="2025-03-10T12:15:00Z">
            <w:rPr>
              <w:i/>
              <w:iCs/>
            </w:rPr>
          </w:rPrChange>
        </w:rPr>
        <w:t xml:space="preserve">ortrayal </w:t>
      </w:r>
      <w:r w:rsidR="009D43C5" w:rsidRPr="003A53A9">
        <w:rPr>
          <w:rPrChange w:id="1116" w:author="Jonathan Pritchard" w:date="2025-03-10T12:15:00Z" w16du:dateUtc="2025-03-10T12:15:00Z">
            <w:rPr>
              <w:i/>
              <w:iCs/>
            </w:rPr>
          </w:rPrChange>
        </w:rPr>
        <w:t>C</w:t>
      </w:r>
      <w:r w:rsidRPr="003A53A9">
        <w:rPr>
          <w:rPrChange w:id="1117" w:author="Jonathan Pritchard" w:date="2025-03-10T12:15:00Z" w16du:dateUtc="2025-03-10T12:15:00Z">
            <w:rPr>
              <w:i/>
              <w:iCs/>
            </w:rPr>
          </w:rPrChange>
        </w:rPr>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9">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1118" w:name="_Ref47321487"/>
      <w:bookmarkStart w:id="1119"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1118"/>
      <w:r w:rsidRPr="00B77A92">
        <w:t xml:space="preserve"> - Example</w:t>
      </w:r>
      <w:r w:rsidR="00A96A31" w:rsidRPr="00B77A92">
        <w:t>s</w:t>
      </w:r>
      <w:r w:rsidRPr="00B77A92">
        <w:t xml:space="preserve"> of indication highlight</w:t>
      </w:r>
      <w:bookmarkEnd w:id="1119"/>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1120" w:name="_Ref49340750"/>
      <w:bookmarkStart w:id="1121" w:name="_Toc194067136"/>
      <w:r w:rsidRPr="00B77A92">
        <w:lastRenderedPageBreak/>
        <w:t>Detection of areas for which special conditions exist</w:t>
      </w:r>
      <w:bookmarkEnd w:id="1120"/>
      <w:bookmarkEnd w:id="1121"/>
    </w:p>
    <w:p w14:paraId="5ACECE2E" w14:textId="51421666" w:rsidR="00FA374F" w:rsidRPr="00B77A92" w:rsidRDefault="00FA374F" w:rsidP="009D43C5">
      <w:pPr>
        <w:spacing w:after="60" w:line="240" w:lineRule="auto"/>
        <w:jc w:val="both"/>
      </w:pPr>
      <w:r w:rsidRPr="00B77A92">
        <w:t xml:space="preserve">The IMO Performance Standard for ECDIS </w:t>
      </w:r>
      <w:del w:id="1122" w:author="Jonathan Pritchard" w:date="2025-03-10T07:42:00Z" w16du:dateUtc="2025-03-10T07:42:00Z">
        <w:r w:rsidRPr="00B77A92" w:rsidDel="0056040E">
          <w:delText>MSC.</w:delText>
        </w:r>
        <w:r w:rsidR="002514B8" w:rsidRPr="00B77A92" w:rsidDel="0056040E">
          <w:delText>530(106)</w:delText>
        </w:r>
      </w:del>
      <w:ins w:id="1123" w:author="Jonathan Pritchard" w:date="2025-03-10T07:42:00Z" w16du:dateUtc="2025-03-10T07:42:00Z">
        <w:r w:rsidR="0056040E">
          <w:t>MSC.530(106)/</w:t>
        </w:r>
      </w:ins>
      <w:ins w:id="1124" w:author="Jonathan Pritchard" w:date="2025-03-10T07:46:00Z" w16du:dateUtc="2025-03-10T07:46:00Z">
        <w:r w:rsidR="0056040E">
          <w:t>Rev</w:t>
        </w:r>
      </w:ins>
      <w:ins w:id="1125" w:author="Jonathan Pritchard" w:date="2025-03-10T07:42:00Z" w16du:dateUtc="2025-03-10T07:42:00Z">
        <w:r w:rsidR="0056040E">
          <w:t>.1</w:t>
        </w:r>
      </w:ins>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1126" w:name="_Toc194067137"/>
      <w:r w:rsidRPr="00B77A92">
        <w:t>Definition</w:t>
      </w:r>
      <w:r w:rsidR="001275B6" w:rsidRPr="00B77A92">
        <w:t xml:space="preserve"> of safety contour</w:t>
      </w:r>
      <w:bookmarkEnd w:id="1126"/>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w:t>
      </w:r>
      <w:commentRangeStart w:id="1127"/>
      <w:r w:rsidR="009242DA" w:rsidRPr="00B77A92">
        <w:t>display</w:t>
      </w:r>
      <w:commentRangeEnd w:id="1127"/>
      <w:r w:rsidR="0097158A">
        <w:rPr>
          <w:rStyle w:val="CommentReference"/>
        </w:rPr>
        <w:commentReference w:id="1127"/>
      </w:r>
      <w:r w:rsidR="009242DA" w:rsidRPr="00B77A92">
        <w:t xml:space="preserve">. </w:t>
      </w:r>
    </w:p>
    <w:p w14:paraId="0455F0B7" w14:textId="6E6F934E" w:rsidR="001275B6" w:rsidRPr="00B77A92" w:rsidRDefault="001275B6" w:rsidP="00EC44E4">
      <w:pPr>
        <w:pStyle w:val="Heading3"/>
      </w:pPr>
      <w:bookmarkStart w:id="1128" w:name="_Ref49340754"/>
      <w:bookmarkStart w:id="1129" w:name="_Toc194067138"/>
      <w:r w:rsidRPr="00B77A92">
        <w:t>Detection of safety contour</w:t>
      </w:r>
      <w:bookmarkEnd w:id="1128"/>
      <w:bookmarkEnd w:id="1129"/>
    </w:p>
    <w:p w14:paraId="2C8092B5" w14:textId="4E123B13" w:rsidR="001275B6" w:rsidRPr="00B77A92" w:rsidRDefault="001275B6" w:rsidP="00DA5A6F">
      <w:pPr>
        <w:spacing w:after="60" w:line="240" w:lineRule="auto"/>
        <w:jc w:val="both"/>
      </w:pPr>
      <w:r w:rsidRPr="00B77A92">
        <w:t xml:space="preserve">The IMO Performance Standard for ECDIS </w:t>
      </w:r>
      <w:del w:id="1130" w:author="Jonathan Pritchard" w:date="2025-03-10T07:42:00Z" w16du:dateUtc="2025-03-10T07:42:00Z">
        <w:r w:rsidRPr="00B77A92" w:rsidDel="0056040E">
          <w:delText>MSC.</w:delText>
        </w:r>
        <w:r w:rsidR="0028721C" w:rsidRPr="00B77A92" w:rsidDel="0056040E">
          <w:delText>530(106)</w:delText>
        </w:r>
      </w:del>
      <w:ins w:id="1131" w:author="Jonathan Pritchard" w:date="2025-03-10T07:42:00Z" w16du:dateUtc="2025-03-10T07:42:00Z">
        <w:r w:rsidR="0056040E">
          <w:t>MSC.530(106)/</w:t>
        </w:r>
      </w:ins>
      <w:ins w:id="1132" w:author="Jonathan Pritchard" w:date="2025-03-10T07:46:00Z" w16du:dateUtc="2025-03-10T07:46:00Z">
        <w:r w:rsidR="0056040E">
          <w:t>Rev</w:t>
        </w:r>
      </w:ins>
      <w:ins w:id="1133" w:author="Jonathan Pritchard" w:date="2025-03-10T07:42:00Z" w16du:dateUtc="2025-03-10T07:42:00Z">
        <w:r w:rsidR="0056040E">
          <w:t>.1</w:t>
        </w:r>
      </w:ins>
      <w:r w:rsidR="00DA5A6F" w:rsidRPr="00B77A92">
        <w:t>,</w:t>
      </w:r>
      <w:r w:rsidRPr="00B77A92">
        <w:t xml:space="preserve"> clause 11.3.</w:t>
      </w:r>
      <w:r w:rsidR="00114860">
        <w:t>6</w:t>
      </w:r>
      <w:r w:rsidRPr="00B77A92">
        <w:t xml:space="preserve"> Route Planning states;</w:t>
      </w:r>
    </w:p>
    <w:p w14:paraId="31C9167D" w14:textId="34591D8A"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del w:id="1134" w:author="Grant, David M (52400) CIV USN NIWC ATLANTIC VA (USA)" w:date="2025-02-24T14:19:00Z" w16du:dateUtc="2025-02-24T19:19:00Z">
        <w:r w:rsidRPr="00B77A92" w:rsidDel="00C81DFA">
          <w:delText>.</w:delText>
        </w:r>
      </w:del>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6616E13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del w:id="1135" w:author="Grant, David M (52400) CIV USN NIWC ATLANTIC VA (USA)" w:date="2025-02-24T14:19:00Z" w16du:dateUtc="2025-02-24T19:19:00Z">
        <w:r w:rsidRPr="00B77A92" w:rsidDel="00C81DFA">
          <w:delText>.</w:delText>
        </w:r>
      </w:del>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1136" w:name="_Hlk189057382"/>
      <w:r w:rsidRPr="002D7DEE">
        <w:rPr>
          <w:i/>
          <w:iCs/>
        </w:rPr>
        <w:t>A graphical indication should be given if the current or the next leg of the selected route passes closer than a user-specified distance from the safety contour.</w:t>
      </w:r>
    </w:p>
    <w:bookmarkEnd w:id="1136"/>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2E003BE6"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del w:id="1137" w:author="Jonathan Pritchard" w:date="2025-03-10T08:00:00Z" w16du:dateUtc="2025-03-10T08:00:00Z">
        <w:r w:rsidR="000553AC" w:rsidRPr="00B77A92" w:rsidDel="00A74A4F">
          <w:delText>C-</w:delText>
        </w:r>
      </w:del>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30">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0667BA1A" w:rsidR="001F0B6C" w:rsidRPr="00B77A92" w:rsidRDefault="001F0B6C" w:rsidP="009C3086">
      <w:pPr>
        <w:pStyle w:val="Caption"/>
        <w:spacing w:after="120" w:line="240" w:lineRule="auto"/>
        <w:jc w:val="center"/>
      </w:pPr>
      <w:bookmarkStart w:id="1138" w:name="_Ref47324104"/>
      <w:r w:rsidRPr="00B77A92">
        <w:t xml:space="preserve">Figure </w:t>
      </w:r>
      <w:del w:id="1139" w:author="Jonathan Pritchard" w:date="2025-03-10T08:00:00Z" w16du:dateUtc="2025-03-10T08:00:00Z">
        <w:r w:rsidR="009C3086"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1138"/>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1140" w:name="_Toc194067139"/>
      <w:r w:rsidRPr="00733813">
        <w:t>Indications related to ENC accuracy</w:t>
      </w:r>
      <w:bookmarkEnd w:id="1140"/>
      <w:r w:rsidRPr="00733813">
        <w:t xml:space="preserve"> </w:t>
      </w:r>
    </w:p>
    <w:p w14:paraId="06DEBB43" w14:textId="2CD398FB" w:rsidR="009A3284" w:rsidRDefault="009A3284" w:rsidP="009A3284">
      <w:pPr>
        <w:jc w:val="both"/>
      </w:pPr>
      <w:r w:rsidRPr="00733813">
        <w:t xml:space="preserve">The IMO Performance Standard for ECDIS </w:t>
      </w:r>
      <w:del w:id="1141" w:author="Jonathan Pritchard" w:date="2025-03-10T07:42:00Z" w16du:dateUtc="2025-03-10T07:42:00Z">
        <w:r w:rsidRPr="00733813" w:rsidDel="0056040E">
          <w:delText>MSC.530(106)</w:delText>
        </w:r>
      </w:del>
      <w:ins w:id="1142" w:author="Jonathan Pritchard" w:date="2025-03-10T07:42:00Z" w16du:dateUtc="2025-03-10T07:42:00Z">
        <w:r w:rsidR="0056040E">
          <w:t>MSC.530(106)/</w:t>
        </w:r>
      </w:ins>
      <w:ins w:id="1143" w:author="Jonathan Pritchard" w:date="2025-03-10T07:46:00Z" w16du:dateUtc="2025-03-10T07:46:00Z">
        <w:r w:rsidR="0056040E">
          <w:t>Rev</w:t>
        </w:r>
      </w:ins>
      <w:ins w:id="1144" w:author="Jonathan Pritchard" w:date="2025-03-10T07:42:00Z" w16du:dateUtc="2025-03-10T07:42:00Z">
        <w:r w:rsidR="0056040E">
          <w:t>.1</w:t>
        </w:r>
      </w:ins>
      <w:r w:rsidRPr="00733813">
        <w:t>, clause 11.3.</w:t>
      </w:r>
      <w:r>
        <w:t>6</w:t>
      </w:r>
      <w:r w:rsidRPr="00733813">
        <w:t xml:space="preserve"> Route Planning states;</w:t>
      </w:r>
    </w:p>
    <w:p w14:paraId="29C2A985" w14:textId="177D45BC" w:rsidR="009A3284" w:rsidRPr="00DB38D2" w:rsidRDefault="009A3284" w:rsidP="009A3284">
      <w:pPr>
        <w:spacing w:after="0" w:line="240" w:lineRule="auto"/>
        <w:jc w:val="both"/>
        <w:rPr>
          <w:i/>
          <w:iCs/>
        </w:rPr>
      </w:pPr>
      <w:r w:rsidRPr="00DB38D2">
        <w:rPr>
          <w:i/>
          <w:iCs/>
        </w:rPr>
        <w:t>11.3.</w:t>
      </w:r>
      <w:ins w:id="1145" w:author="Jonathan Pritchard" w:date="2025-03-10T12:15:00Z" w16du:dateUtc="2025-03-10T12:15:00Z">
        <w:r w:rsidR="003A53A9">
          <w:rPr>
            <w:i/>
            <w:iCs/>
          </w:rPr>
          <w:t>8</w:t>
        </w:r>
      </w:ins>
      <w:del w:id="1146" w:author="Jonathan Pritchard" w:date="2025-03-10T12:15:00Z" w16du:dateUtc="2025-03-10T12:15:00Z">
        <w:r w:rsidRPr="00DB38D2" w:rsidDel="003A53A9">
          <w:rPr>
            <w:i/>
            <w:iCs/>
          </w:rPr>
          <w:delText>6</w:delText>
        </w:r>
      </w:del>
      <w:r w:rsidRPr="00DB38D2">
        <w:rPr>
          <w:i/>
          <w:iCs/>
        </w:rPr>
        <w:t xml:space="preserve"> It should be possible for the mariner to select that the indications of 11.3.</w:t>
      </w:r>
      <w:ins w:id="1147" w:author="Jonathan Pritchard" w:date="2025-03-10T12:16:00Z" w16du:dateUtc="2025-03-10T12:16:00Z">
        <w:r w:rsidR="003A53A9">
          <w:rPr>
            <w:i/>
            <w:iCs/>
          </w:rPr>
          <w:t>6</w:t>
        </w:r>
      </w:ins>
      <w:del w:id="1148" w:author="Jonathan Pritchard" w:date="2025-03-10T12:16:00Z" w16du:dateUtc="2025-03-10T12:16:00Z">
        <w:r w:rsidRPr="00DB38D2" w:rsidDel="003A53A9">
          <w:rPr>
            <w:i/>
            <w:iCs/>
          </w:rPr>
          <w:delText>4</w:delText>
        </w:r>
      </w:del>
      <w:r w:rsidRPr="00DB38D2">
        <w:rPr>
          <w:i/>
          <w:iCs/>
        </w:rPr>
        <w:t xml:space="preserve"> and 11.3.</w:t>
      </w:r>
      <w:ins w:id="1149" w:author="Jonathan Pritchard" w:date="2025-03-10T12:16:00Z" w16du:dateUtc="2025-03-10T12:16:00Z">
        <w:r w:rsidR="003A53A9">
          <w:rPr>
            <w:i/>
            <w:iCs/>
          </w:rPr>
          <w:t>7</w:t>
        </w:r>
      </w:ins>
      <w:del w:id="1150" w:author="Jonathan Pritchard" w:date="2025-03-10T12:16:00Z" w16du:dateUtc="2025-03-10T12:16:00Z">
        <w:r w:rsidRPr="00DB38D2" w:rsidDel="003A53A9">
          <w:rPr>
            <w:i/>
            <w:iCs/>
          </w:rPr>
          <w:delText>5</w:delText>
        </w:r>
      </w:del>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proofErr w:type="spellStart"/>
      <w:r w:rsidRPr="00155ADB">
        <w:rPr>
          <w:i/>
          <w:iCs/>
        </w:rPr>
        <w:t>zoneOfConfidence</w:t>
      </w:r>
      <w:proofErr w:type="spellEnd"/>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1A277D13" w:rsidR="009A3284" w:rsidRPr="00FB64A7" w:rsidRDefault="009A3284">
      <w:pPr>
        <w:pStyle w:val="Heading3"/>
        <w:numPr>
          <w:ilvl w:val="3"/>
          <w:numId w:val="188"/>
        </w:numPr>
        <w:rPr>
          <w:rFonts w:eastAsia="Calibri"/>
          <w:b w:val="0"/>
          <w:bCs w:val="0"/>
          <w:snapToGrid w:val="0"/>
          <w:lang w:eastAsia="fr-FR"/>
          <w:rPrChange w:id="1151" w:author="Jonathan Pritchard" w:date="2025-03-07T16:31:00Z" w16du:dateUtc="2025-03-07T16:31:00Z">
            <w:rPr>
              <w:b/>
              <w:bCs/>
            </w:rPr>
          </w:rPrChange>
        </w:rPr>
        <w:pPrChange w:id="1152" w:author="Jonathan Pritchard" w:date="2025-03-07T16:31:00Z" w16du:dateUtc="2025-03-07T16:31:00Z">
          <w:pPr>
            <w:spacing w:after="0" w:line="240" w:lineRule="auto"/>
            <w:jc w:val="both"/>
          </w:pPr>
        </w:pPrChange>
      </w:pPr>
      <w:del w:id="1153" w:author="Jonathan Pritchard" w:date="2025-03-07T16:31:00Z" w16du:dateUtc="2025-03-07T16:31:00Z">
        <w:r w:rsidRPr="00FB64A7" w:rsidDel="00FB64A7">
          <w:rPr>
            <w:rFonts w:eastAsia="Calibri"/>
            <w:snapToGrid w:val="0"/>
            <w:highlight w:val="yellow"/>
            <w:lang w:eastAsia="fr-FR"/>
            <w:rPrChange w:id="1154" w:author="Jonathan Pritchard" w:date="2025-03-07T16:30:00Z" w16du:dateUtc="2025-03-07T16:30:00Z">
              <w:rPr>
                <w:rFonts w:eastAsia="Calibri"/>
                <w:b/>
                <w:snapToGrid w:val="0"/>
                <w:lang w:eastAsia="fr-FR"/>
              </w:rPr>
            </w:rPrChange>
          </w:rPr>
          <w:delText>10.5.13.1</w:delText>
        </w:r>
        <w:r w:rsidDel="00FB64A7">
          <w:rPr>
            <w:rFonts w:eastAsia="Calibri"/>
            <w:snapToGrid w:val="0"/>
            <w:lang w:eastAsia="fr-FR"/>
          </w:rPr>
          <w:delText xml:space="preserve"> </w:delText>
        </w:r>
      </w:del>
      <w:bookmarkStart w:id="1155" w:name="_Toc194067140"/>
      <w:r w:rsidRPr="00155ADB">
        <w:t>Check area extension value – S-101</w:t>
      </w:r>
      <w:r>
        <w:t xml:space="preserve"> only</w:t>
      </w:r>
      <w:bookmarkEnd w:id="1155"/>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w:t>
      </w:r>
      <w:proofErr w:type="spellStart"/>
      <w:r>
        <w:t>QualityOfBathymetricData</w:t>
      </w:r>
      <w:proofErr w:type="spellEnd"/>
      <w:r>
        <w:t xml:space="preserve"> feature contains a </w:t>
      </w:r>
      <w:proofErr w:type="spellStart"/>
      <w:r>
        <w:t>zoneOfConfidence</w:t>
      </w:r>
      <w:proofErr w:type="spellEnd"/>
      <w:r>
        <w:t xml:space="preserve"> complex attribute. This provides either a </w:t>
      </w:r>
      <w:proofErr w:type="spellStart"/>
      <w:r w:rsidRPr="00155ADB">
        <w:rPr>
          <w:i/>
          <w:iCs/>
        </w:rPr>
        <w:t>horizontalPositionUncertainty</w:t>
      </w:r>
      <w:proofErr w:type="spellEnd"/>
      <w:r>
        <w:t xml:space="preserve"> </w:t>
      </w:r>
      <w:commentRangeStart w:id="1156"/>
      <w:r>
        <w:t>sub-attribute</w:t>
      </w:r>
      <w:r w:rsidR="008972A2">
        <w:t xml:space="preserve"> </w:t>
      </w:r>
      <w:r>
        <w:t xml:space="preserve">If </w:t>
      </w:r>
      <w:commentRangeEnd w:id="1156"/>
      <w:r w:rsidR="00260888">
        <w:rPr>
          <w:rStyle w:val="CommentReference"/>
        </w:rPr>
        <w:commentReference w:id="1156"/>
      </w:r>
      <w:r>
        <w:t xml:space="preserve">no </w:t>
      </w:r>
      <w:proofErr w:type="spellStart"/>
      <w:r w:rsidRPr="0097518F">
        <w:rPr>
          <w:i/>
          <w:iCs/>
        </w:rPr>
        <w:t>horizontalPositionUncertainty</w:t>
      </w:r>
      <w:proofErr w:type="spellEnd"/>
      <w:r>
        <w:t xml:space="preserve">  value is available then the amount of extension must be taken from the sub-attribute </w:t>
      </w:r>
      <w:proofErr w:type="spellStart"/>
      <w:r w:rsidRPr="00155ADB">
        <w:rPr>
          <w:i/>
          <w:iCs/>
        </w:rPr>
        <w:t>categoryOfZoneOfConfidence</w:t>
      </w:r>
      <w:proofErr w:type="spellEnd"/>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proofErr w:type="spellStart"/>
            <w:r w:rsidRPr="00155ADB">
              <w:rPr>
                <w:b/>
                <w:bCs/>
                <w:i/>
                <w:iCs/>
              </w:rPr>
              <w:t>categoryOfZoneOfConfidence</w:t>
            </w:r>
            <w:proofErr w:type="spellEnd"/>
            <w:r w:rsidRPr="00155ADB">
              <w:rPr>
                <w:b/>
                <w:bCs/>
                <w:i/>
                <w:iCs/>
              </w:rPr>
              <w:t xml:space="preserv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pPr>
              <w:keepNext/>
              <w:jc w:val="center"/>
              <w:pPrChange w:id="1157" w:author="Jonathan Pritchard" w:date="2025-03-07T16:40:00Z" w16du:dateUtc="2025-03-07T16:40:00Z">
                <w:pPr>
                  <w:jc w:val="center"/>
                </w:pPr>
              </w:pPrChange>
            </w:pPr>
            <w:r w:rsidRPr="000C41C9">
              <w:t>500m</w:t>
            </w:r>
          </w:p>
        </w:tc>
      </w:tr>
    </w:tbl>
    <w:p w14:paraId="31A14303" w14:textId="5828768E" w:rsidR="009A3284" w:rsidRDefault="00C56536">
      <w:pPr>
        <w:pStyle w:val="Caption"/>
        <w:jc w:val="center"/>
        <w:pPrChange w:id="1158" w:author="Jonathan Pritchard" w:date="2025-03-07T16:40:00Z" w16du:dateUtc="2025-03-07T16:40:00Z">
          <w:pPr>
            <w:spacing w:after="0" w:line="240" w:lineRule="auto"/>
            <w:jc w:val="both"/>
          </w:pPr>
        </w:pPrChange>
      </w:pPr>
      <w:ins w:id="1159" w:author="Jonathan Pritchard" w:date="2025-03-07T16:40:00Z" w16du:dateUtc="2025-03-07T16:40:00Z">
        <w:r>
          <w:t xml:space="preserve">Table </w:t>
        </w:r>
        <w:r>
          <w:fldChar w:fldCharType="begin"/>
        </w:r>
        <w:r>
          <w:instrText xml:space="preserve"> SEQ Table \* ARABIC </w:instrText>
        </w:r>
      </w:ins>
      <w:r>
        <w:fldChar w:fldCharType="separate"/>
      </w:r>
      <w:ins w:id="1160" w:author="Jonathan Pritchard" w:date="2025-03-07T16:40:00Z" w16du:dateUtc="2025-03-07T16:40:00Z">
        <w:r>
          <w:rPr>
            <w:noProof/>
          </w:rPr>
          <w:t>3</w:t>
        </w:r>
        <w:r>
          <w:fldChar w:fldCharType="end"/>
        </w:r>
        <w:r>
          <w:t xml:space="preserve">: </w:t>
        </w:r>
        <w:proofErr w:type="spellStart"/>
        <w:r>
          <w:t>categoryOfZoneOfConfidence</w:t>
        </w:r>
        <w:proofErr w:type="spellEnd"/>
        <w:r>
          <w:t xml:space="preserve"> and Accuracy values.</w:t>
        </w:r>
      </w:ins>
    </w:p>
    <w:p w14:paraId="12949F5D" w14:textId="1F37132B" w:rsidR="009A3284" w:rsidRPr="00155ADB" w:rsidRDefault="00265357">
      <w:pPr>
        <w:pStyle w:val="Heading3"/>
        <w:numPr>
          <w:ilvl w:val="3"/>
          <w:numId w:val="188"/>
        </w:numPr>
        <w:pPrChange w:id="1161" w:author="Jonathan Pritchard" w:date="2025-03-07T16:31:00Z" w16du:dateUtc="2025-03-07T16:31:00Z">
          <w:pPr>
            <w:spacing w:after="0" w:line="240" w:lineRule="auto"/>
            <w:jc w:val="both"/>
          </w:pPr>
        </w:pPrChange>
      </w:pPr>
      <w:ins w:id="1162" w:author="jon pritchard" w:date="2025-03-28T15:10:00Z" w16du:dateUtc="2025-03-28T14:10:00Z">
        <w:r>
          <w:rPr>
            <w:rFonts w:eastAsia="Calibri"/>
            <w:snapToGrid w:val="0"/>
            <w:highlight w:val="yellow"/>
            <w:lang w:eastAsia="fr-FR"/>
          </w:rPr>
          <w:t xml:space="preserve"> </w:t>
        </w:r>
      </w:ins>
      <w:del w:id="1163" w:author="Jonathan Pritchard" w:date="2025-03-07T16:31:00Z" w16du:dateUtc="2025-03-07T16:31:00Z">
        <w:r w:rsidR="009A3284" w:rsidRPr="00FB64A7" w:rsidDel="00FB64A7">
          <w:rPr>
            <w:rFonts w:eastAsia="Calibri"/>
            <w:snapToGrid w:val="0"/>
            <w:highlight w:val="yellow"/>
            <w:lang w:eastAsia="fr-FR"/>
            <w:rPrChange w:id="1164" w:author="Jonathan Pritchard" w:date="2025-03-07T16:30:00Z" w16du:dateUtc="2025-03-07T16:30:00Z">
              <w:rPr>
                <w:rFonts w:eastAsia="Calibri"/>
                <w:b/>
                <w:snapToGrid w:val="0"/>
                <w:lang w:eastAsia="fr-FR"/>
              </w:rPr>
            </w:rPrChange>
          </w:rPr>
          <w:delText>10.5.13.2</w:delText>
        </w:r>
        <w:r w:rsidR="009A3284" w:rsidDel="00FB64A7">
          <w:rPr>
            <w:rFonts w:eastAsia="Calibri"/>
            <w:snapToGrid w:val="0"/>
            <w:lang w:eastAsia="fr-FR"/>
          </w:rPr>
          <w:delText xml:space="preserve"> </w:delText>
        </w:r>
      </w:del>
      <w:bookmarkStart w:id="1165"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1165"/>
    </w:p>
    <w:p w14:paraId="6AB25B05" w14:textId="65D219CE" w:rsidR="009A3284" w:rsidRDefault="009A3284" w:rsidP="009A3284">
      <w:pPr>
        <w:spacing w:after="0" w:line="240" w:lineRule="auto"/>
      </w:pPr>
      <w:r>
        <w:t xml:space="preserve">When the depth information in the S-101 is substituted by S-102  the </w:t>
      </w:r>
      <w:proofErr w:type="spellStart"/>
      <w:r w:rsidRPr="00155ADB">
        <w:rPr>
          <w:i/>
          <w:iCs/>
        </w:rPr>
        <w:t>zoneOfConfidence.horizontalPositionUncertainty.</w:t>
      </w:r>
      <w:r w:rsidRPr="00C56536">
        <w:rPr>
          <w:rPrChange w:id="1166" w:author="Jonathan Pritchard" w:date="2025-03-07T16:40:00Z" w16du:dateUtc="2025-03-07T16:40:00Z">
            <w:rPr>
              <w:i/>
              <w:iCs/>
            </w:rPr>
          </w:rPrChange>
        </w:rPr>
        <w:t>uncertaintyFixed</w:t>
      </w:r>
      <w:proofErr w:type="spellEnd"/>
      <w:r w:rsidRPr="00155ADB">
        <w:rPr>
          <w:i/>
          <w:iCs/>
        </w:rPr>
        <w:t xml:space="preserve">  </w:t>
      </w:r>
      <w:ins w:id="1167" w:author="Jonathan Pritchard" w:date="2025-03-07T16:40:00Z" w16du:dateUtc="2025-03-07T16:40:00Z">
        <w:r w:rsidR="00C56536">
          <w:t>in</w:t>
        </w:r>
      </w:ins>
      <w:del w:id="1168" w:author="Jonathan Pritchard" w:date="2025-03-07T16:40:00Z" w16du:dateUtc="2025-03-07T16:40:00Z">
        <w:r w:rsidRPr="00155ADB" w:rsidDel="00C56536">
          <w:rPr>
            <w:i/>
            <w:iCs/>
          </w:rPr>
          <w:delText>in</w:delText>
        </w:r>
      </w:del>
      <w:r>
        <w:t xml:space="preserve"> the </w:t>
      </w:r>
      <w:proofErr w:type="spellStart"/>
      <w:r w:rsidRPr="00184ABE">
        <w:t>QualityOfBathymetryCoverage</w:t>
      </w:r>
      <w:proofErr w:type="spellEnd"/>
      <w:r>
        <w:t xml:space="preserve"> feature attribute table (S-100 Part 10c, 9.6.2)  </w:t>
      </w:r>
      <w:commentRangeStart w:id="1169"/>
      <w:r>
        <w:t>from the S-102 must be used instead  of the S-101 feature information as defined in the last clause if it is set.</w:t>
      </w:r>
      <w:commentRangeEnd w:id="1169"/>
      <w:r w:rsidR="00DE39F1">
        <w:rPr>
          <w:rStyle w:val="CommentReference"/>
        </w:rPr>
        <w:commentReference w:id="1169"/>
      </w:r>
      <w:r>
        <w:t xml:space="preserve">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61A6870A" w:rsidR="009A3284" w:rsidRPr="00155ADB" w:rsidRDefault="009A3284">
      <w:pPr>
        <w:pStyle w:val="Heading3"/>
        <w:numPr>
          <w:ilvl w:val="3"/>
          <w:numId w:val="188"/>
        </w:numPr>
        <w:rPr>
          <w:lang w:val="en-US"/>
        </w:rPr>
        <w:pPrChange w:id="1170" w:author="Jonathan Pritchard" w:date="2025-03-07T16:32:00Z" w16du:dateUtc="2025-03-07T16:32:00Z">
          <w:pPr>
            <w:spacing w:after="0" w:line="240" w:lineRule="auto"/>
          </w:pPr>
        </w:pPrChange>
      </w:pPr>
      <w:del w:id="1171" w:author="Jonathan Pritchard" w:date="2025-03-07T16:32:00Z" w16du:dateUtc="2025-03-07T16:32:00Z">
        <w:r w:rsidRPr="00FB64A7" w:rsidDel="00FB64A7">
          <w:rPr>
            <w:rFonts w:eastAsia="Calibri"/>
            <w:snapToGrid w:val="0"/>
            <w:highlight w:val="yellow"/>
            <w:lang w:eastAsia="fr-FR"/>
            <w:rPrChange w:id="1172" w:author="Jonathan Pritchard" w:date="2025-03-07T16:30:00Z" w16du:dateUtc="2025-03-07T16:30:00Z">
              <w:rPr>
                <w:rFonts w:eastAsia="Calibri"/>
                <w:b/>
                <w:snapToGrid w:val="0"/>
                <w:lang w:eastAsia="fr-FR"/>
              </w:rPr>
            </w:rPrChange>
          </w:rPr>
          <w:delText>10.5.13.3</w:delText>
        </w:r>
        <w:r w:rsidDel="00FB64A7">
          <w:rPr>
            <w:rFonts w:eastAsia="Calibri"/>
            <w:snapToGrid w:val="0"/>
            <w:lang w:eastAsia="fr-FR"/>
          </w:rPr>
          <w:delText xml:space="preserve"> </w:delText>
        </w:r>
      </w:del>
      <w:bookmarkStart w:id="1173" w:name="_Toc194067142"/>
      <w:r w:rsidRPr="00155ADB">
        <w:t xml:space="preserve">Check area extension value – S-102 </w:t>
      </w:r>
      <w:r>
        <w:t xml:space="preserve">depth substitution </w:t>
      </w:r>
      <w:r w:rsidRPr="00155ADB">
        <w:t>and S-104</w:t>
      </w:r>
      <w:r>
        <w:t xml:space="preserve"> adjustment</w:t>
      </w:r>
      <w:bookmarkEnd w:id="1173"/>
    </w:p>
    <w:p w14:paraId="4A0F947E" w14:textId="43CA6584" w:rsidR="009A3284" w:rsidRPr="00202C16" w:rsidRDefault="009A3284" w:rsidP="00760179">
      <w:pPr>
        <w:spacing w:after="0" w:line="240" w:lineRule="auto"/>
      </w:pPr>
      <w:r>
        <w:t xml:space="preserve">When the depth values in the S-101 are substituted for S-102 and also adjusted by the S-104 values (as documented in </w:t>
      </w:r>
      <w:del w:id="1174" w:author="jon pritchard" w:date="2025-03-28T15:11:00Z" w16du:dateUtc="2025-03-28T14:11:00Z">
        <w:r w:rsidRPr="00265357" w:rsidDel="00265357">
          <w:delText>[</w:delText>
        </w:r>
        <w:r w:rsidRPr="00265357" w:rsidDel="00265357">
          <w:rPr>
            <w:rPrChange w:id="1175" w:author="jon pritchard" w:date="2025-03-28T15:11:00Z" w16du:dateUtc="2025-03-28T14:11:00Z">
              <w:rPr>
                <w:b/>
                <w:bCs/>
              </w:rPr>
            </w:rPrChange>
          </w:rPr>
          <w:delText>WLA Annex</w:delText>
        </w:r>
      </w:del>
      <w:ins w:id="1176" w:author="jon pritchard" w:date="2025-03-28T15:11:00Z" w16du:dateUtc="2025-03-28T14:11:00Z">
        <w:r w:rsidR="00265357" w:rsidRPr="00265357">
          <w:rPr>
            <w:rPrChange w:id="1177" w:author="jon pritchard" w:date="2025-03-28T15:11:00Z" w16du:dateUtc="2025-03-28T14:11:00Z">
              <w:rPr>
                <w:b/>
                <w:bCs/>
              </w:rPr>
            </w:rPrChange>
          </w:rPr>
          <w:t>Appendix</w:t>
        </w:r>
        <w:r w:rsidR="00265357" w:rsidRPr="00265357">
          <w:rPr>
            <w:b/>
            <w:bCs/>
          </w:rPr>
          <w:t xml:space="preserve"> </w:t>
        </w:r>
        <w:r w:rsidR="00265357" w:rsidRPr="00265357">
          <w:rPr>
            <w:rPrChange w:id="1178" w:author="jon pritchard" w:date="2025-03-28T15:11:00Z" w16du:dateUtc="2025-03-28T14:11:00Z">
              <w:rPr>
                <w:b/>
                <w:bCs/>
              </w:rPr>
            </w:rPrChange>
          </w:rPr>
          <w:t>D</w:t>
        </w:r>
      </w:ins>
      <w:del w:id="1179" w:author="jon pritchard" w:date="2025-03-28T15:11:00Z" w16du:dateUtc="2025-03-28T14:11:00Z">
        <w:r w:rsidDel="00265357">
          <w:delText>]</w:delText>
        </w:r>
      </w:del>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commentRangeStart w:id="1180"/>
      <w:r>
        <w:t xml:space="preserve">For example, when the ECDIS is using S-101 only, if the value of “closer than user specified distance is 100 m and if the value of </w:t>
      </w:r>
      <w:proofErr w:type="spellStart"/>
      <w:r w:rsidRPr="00A51B43">
        <w:rPr>
          <w:i/>
          <w:iCs/>
        </w:rPr>
        <w:t>categoryOfZoneOfConfidence</w:t>
      </w:r>
      <w:proofErr w:type="spellEnd"/>
      <w:r>
        <w:rPr>
          <w:b/>
          <w:bCs/>
          <w:i/>
          <w:iCs/>
        </w:rPr>
        <w:t xml:space="preserve"> </w:t>
      </w:r>
      <w:r>
        <w:t>is A2 (a value of 20 m from the table of defaults) then the check is extended in the horizontal direction up to 120 m.</w:t>
      </w:r>
      <w:commentRangeEnd w:id="1180"/>
      <w:r w:rsidR="0079459A">
        <w:rPr>
          <w:rStyle w:val="CommentReference"/>
        </w:rPr>
        <w:commentReference w:id="1180"/>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proofErr w:type="spellStart"/>
      <w:r w:rsidRPr="00155ADB">
        <w:rPr>
          <w:b/>
          <w:bCs/>
          <w:i/>
          <w:iCs/>
        </w:rPr>
        <w:t>categoryOfZoneOfConfidence</w:t>
      </w:r>
      <w:proofErr w:type="spellEnd"/>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w:t>
      </w:r>
      <w:proofErr w:type="spellStart"/>
      <w:r>
        <w:t>QualityOfBathymetricData</w:t>
      </w:r>
      <w:proofErr w:type="spellEnd"/>
      <w:r>
        <w:t xml:space="preserve"> features with different  </w:t>
      </w:r>
      <w:proofErr w:type="spellStart"/>
      <w:r w:rsidRPr="0097518F">
        <w:rPr>
          <w:i/>
          <w:iCs/>
        </w:rPr>
        <w:t>categoryOfZoneOfConfidence</w:t>
      </w:r>
      <w:proofErr w:type="spellEnd"/>
      <w:r>
        <w:t xml:space="preserve">  values underlay the check area, then the value of extension changes at the point where the original non-extended check area crosses the boundary of the </w:t>
      </w:r>
      <w:proofErr w:type="spellStart"/>
      <w:r>
        <w:t>QualityOfBathymetricData</w:t>
      </w:r>
      <w:proofErr w:type="spellEnd"/>
      <w:r>
        <w:t xml:space="preserve"> areas with different </w:t>
      </w:r>
      <w:proofErr w:type="spellStart"/>
      <w:r w:rsidRPr="0097518F">
        <w:rPr>
          <w:i/>
          <w:iCs/>
        </w:rPr>
        <w:t>categoryOfZoneOfConfidence</w:t>
      </w:r>
      <w:proofErr w:type="spellEnd"/>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proofErr w:type="spellStart"/>
      <w:r w:rsidRPr="00155ADB">
        <w:rPr>
          <w:b/>
          <w:bCs/>
        </w:rPr>
        <w:t>QualityOfBathymetricData</w:t>
      </w:r>
      <w:proofErr w:type="spellEnd"/>
      <w:r w:rsidRPr="00155ADB">
        <w:rPr>
          <w:b/>
          <w:bCs/>
        </w:rPr>
        <w:t xml:space="preserve"> </w:t>
      </w:r>
      <w:r w:rsidRPr="00155ADB">
        <w:rPr>
          <w:rFonts w:eastAsia="Calibri" w:cs="Arial"/>
          <w:b/>
          <w:bCs/>
          <w:lang w:eastAsia="fr-FR"/>
        </w:rPr>
        <w:t xml:space="preserve">areas with different values of </w:t>
      </w:r>
      <w:proofErr w:type="spellStart"/>
      <w:r w:rsidRPr="00155ADB">
        <w:rPr>
          <w:b/>
          <w:bCs/>
          <w:i/>
          <w:iCs/>
        </w:rPr>
        <w:t>categoryOfZoneOfConfidence</w:t>
      </w:r>
      <w:proofErr w:type="spellEnd"/>
      <w:r w:rsidRPr="00155ADB">
        <w:rPr>
          <w:b/>
          <w:bCs/>
        </w:rPr>
        <w:t xml:space="preserve"> </w:t>
      </w:r>
    </w:p>
    <w:p w14:paraId="12B3F1A4" w14:textId="77777777" w:rsidR="00AB2742" w:rsidRPr="00B77A92" w:rsidRDefault="00AB2742" w:rsidP="00450770"/>
    <w:p w14:paraId="638D6DCB" w14:textId="4290E745" w:rsidR="00927EBE" w:rsidRPr="00B77A92" w:rsidRDefault="00927EBE" w:rsidP="00EC44E4">
      <w:pPr>
        <w:pStyle w:val="Heading3"/>
      </w:pPr>
      <w:bookmarkStart w:id="1181" w:name="_Ref88060090"/>
      <w:commentRangeStart w:id="1182"/>
      <w:del w:id="1183" w:author="jon pritchard" w:date="2025-03-28T15:02:00Z" w16du:dateUtc="2025-03-28T14:02:00Z">
        <w:r w:rsidRPr="00B77A92" w:rsidDel="00C5483B">
          <w:delText>User Selected</w:delText>
        </w:r>
      </w:del>
      <w:bookmarkStart w:id="1184" w:name="_Toc194067143"/>
      <w:ins w:id="1185" w:author="jon pritchard" w:date="2025-03-28T15:02:00Z" w16du:dateUtc="2025-03-28T14:02:00Z">
        <w:r w:rsidR="00C5483B">
          <w:t>Enhanced</w:t>
        </w:r>
      </w:ins>
      <w:r w:rsidRPr="00B77A92">
        <w:t xml:space="preserve"> Safety Contour</w:t>
      </w:r>
      <w:bookmarkEnd w:id="1181"/>
      <w:commentRangeEnd w:id="1182"/>
      <w:r w:rsidR="008A760C">
        <w:rPr>
          <w:rStyle w:val="CommentReference"/>
          <w:b w:val="0"/>
          <w:bCs w:val="0"/>
        </w:rPr>
        <w:commentReference w:id="1182"/>
      </w:r>
      <w:r w:rsidR="007D1C60" w:rsidRPr="00B77A92">
        <w:t xml:space="preserve"> and Water Level Adjustment.</w:t>
      </w:r>
      <w:bookmarkEnd w:id="1184"/>
    </w:p>
    <w:p w14:paraId="16BA64E1" w14:textId="2B263947" w:rsidR="00DE0E6F" w:rsidRPr="00B77A92" w:rsidRDefault="00C56536" w:rsidP="009C3086">
      <w:pPr>
        <w:spacing w:after="120" w:line="240" w:lineRule="auto"/>
        <w:jc w:val="both"/>
      </w:pPr>
      <w:ins w:id="1186" w:author="Jonathan Pritchard" w:date="2025-03-07T16:41:00Z" w16du:dateUtc="2025-03-07T16:41:00Z">
        <w:r>
          <w:t>The term “</w:t>
        </w:r>
      </w:ins>
      <w:del w:id="1187" w:author="jon pritchard" w:date="2025-03-28T15:02:00Z" w16du:dateUtc="2025-03-28T14:02:00Z">
        <w:r w:rsidR="00927EBE" w:rsidRPr="00B77A92" w:rsidDel="00C5483B">
          <w:delText xml:space="preserve">User </w:delText>
        </w:r>
        <w:r w:rsidR="00256259" w:rsidRPr="00B77A92" w:rsidDel="00C5483B">
          <w:delText>selected</w:delText>
        </w:r>
      </w:del>
      <w:ins w:id="1188" w:author="jon pritchard" w:date="2025-03-28T15:02:00Z" w16du:dateUtc="2025-03-28T14:02:00Z">
        <w:r w:rsidR="00C5483B">
          <w:t>Enhanced</w:t>
        </w:r>
      </w:ins>
      <w:r w:rsidR="00927EBE" w:rsidRPr="00B77A92">
        <w:t xml:space="preserve"> </w:t>
      </w:r>
      <w:ins w:id="1189" w:author="jon pritchard" w:date="2025-03-28T15:13:00Z" w16du:dateUtc="2025-03-28T14:13:00Z">
        <w:r w:rsidR="00826214">
          <w:t>S</w:t>
        </w:r>
      </w:ins>
      <w:del w:id="1190" w:author="jon pritchard" w:date="2025-03-28T15:12:00Z" w16du:dateUtc="2025-03-28T14:12:00Z">
        <w:r w:rsidR="00927EBE" w:rsidRPr="00B77A92" w:rsidDel="00826214">
          <w:delText>s</w:delText>
        </w:r>
      </w:del>
      <w:r w:rsidR="00927EBE" w:rsidRPr="00B77A92">
        <w:t xml:space="preserve">afety </w:t>
      </w:r>
      <w:ins w:id="1191" w:author="jon pritchard" w:date="2025-03-28T15:13:00Z" w16du:dateUtc="2025-03-28T14:13:00Z">
        <w:r w:rsidR="00826214">
          <w:t>C</w:t>
        </w:r>
      </w:ins>
      <w:del w:id="1192" w:author="jon pritchard" w:date="2025-03-28T15:13:00Z" w16du:dateUtc="2025-03-28T14:13:00Z">
        <w:r w:rsidR="00927EBE" w:rsidRPr="00B77A92" w:rsidDel="00826214">
          <w:delText>c</w:delText>
        </w:r>
      </w:del>
      <w:r w:rsidR="00927EBE" w:rsidRPr="00B77A92">
        <w:t>ontour</w:t>
      </w:r>
      <w:ins w:id="1193" w:author="Jonathan Pritchard" w:date="2025-03-07T16:41:00Z" w16du:dateUtc="2025-03-07T16:41:00Z">
        <w:r>
          <w:t>”</w:t>
        </w:r>
      </w:ins>
      <w:r w:rsidR="00927EBE" w:rsidRPr="00B77A92">
        <w:t xml:space="preserve"> means </w:t>
      </w:r>
      <w:del w:id="1194" w:author="Jonathan Pritchard" w:date="2025-03-07T16:41:00Z" w16du:dateUtc="2025-03-07T16:41:00Z">
        <w:r w:rsidR="00927EBE" w:rsidRPr="00B77A92" w:rsidDel="00C56536">
          <w:delText>the creation of the</w:delText>
        </w:r>
      </w:del>
      <w:ins w:id="1195" w:author="Jonathan Pritchard" w:date="2025-03-07T16:41:00Z" w16du:dateUtc="2025-03-07T16:41:00Z">
        <w:r>
          <w:t>a</w:t>
        </w:r>
      </w:ins>
      <w:r w:rsidR="00927EBE" w:rsidRPr="00B77A92">
        <w:t xml:space="preserve"> safety contour </w:t>
      </w:r>
      <w:ins w:id="1196" w:author="Jonathan Pritchard" w:date="2025-03-07T16:41:00Z" w16du:dateUtc="2025-03-07T16:41:00Z">
        <w:r>
          <w:t xml:space="preserve">created </w:t>
        </w:r>
      </w:ins>
      <w:r w:rsidR="00927EBE" w:rsidRPr="00B77A92">
        <w:t xml:space="preserve">from bathymetric grid data </w:t>
      </w:r>
      <w:del w:id="1197" w:author="Jonathan Pritchard" w:date="2025-03-07T16:41:00Z" w16du:dateUtc="2025-03-07T16:41:00Z">
        <w:r w:rsidR="00927EBE" w:rsidRPr="00B77A92" w:rsidDel="00C56536">
          <w:delText>based on</w:delText>
        </w:r>
      </w:del>
      <w:ins w:id="1198" w:author="Jonathan Pritchard" w:date="2025-03-07T16:41:00Z" w16du:dateUtc="2025-03-07T16:41:00Z">
        <w:r>
          <w:t>using</w:t>
        </w:r>
      </w:ins>
      <w:r w:rsidR="00927EBE" w:rsidRPr="00B77A92">
        <w:t xml:space="preserve"> </w:t>
      </w:r>
      <w:ins w:id="1199" w:author="jon pritchard" w:date="2025-03-28T15:13:00Z" w16du:dateUtc="2025-03-28T14:13:00Z">
        <w:r w:rsidR="00826214">
          <w:t>the</w:t>
        </w:r>
      </w:ins>
      <w:del w:id="1200" w:author="jon pritchard" w:date="2025-03-28T15:13:00Z" w16du:dateUtc="2025-03-28T14:13:00Z">
        <w:r w:rsidR="00256259" w:rsidRPr="00B77A92" w:rsidDel="00826214">
          <w:delText>a</w:delText>
        </w:r>
      </w:del>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ins w:id="1201" w:author="Jonathan Pritchard" w:date="2025-03-07T16:42:00Z" w16du:dateUtc="2025-03-07T16:42:00Z">
        <w:r>
          <w:t xml:space="preserve">a contour of that value </w:t>
        </w:r>
      </w:ins>
      <w:del w:id="1202" w:author="Jonathan Pritchard" w:date="2025-03-07T16:42:00Z" w16du:dateUtc="2025-03-07T16:42:00Z">
        <w:r w:rsidR="007D1C60" w:rsidRPr="00B77A92" w:rsidDel="00C56536">
          <w:delText xml:space="preserve">the exact fit </w:delText>
        </w:r>
      </w:del>
      <w:r w:rsidR="007D1C60" w:rsidRPr="00B77A92">
        <w:t xml:space="preserve">is not found </w:t>
      </w:r>
      <w:del w:id="1203" w:author="Jonathan Pritchard" w:date="2025-03-07T16:42:00Z" w16du:dateUtc="2025-03-07T16:42:00Z">
        <w:r w:rsidR="007D1C60" w:rsidRPr="00B77A92" w:rsidDel="00C56536">
          <w:delText xml:space="preserve">from the available depth information </w:delText>
        </w:r>
      </w:del>
      <w:r w:rsidR="007D1C60" w:rsidRPr="00B77A92">
        <w:t xml:space="preserve">in </w:t>
      </w:r>
      <w:r w:rsidR="00DE0E6F" w:rsidRPr="00B77A92">
        <w:t>the ENC t</w:t>
      </w:r>
      <w:r w:rsidR="007D1C60" w:rsidRPr="00B77A92">
        <w:t xml:space="preserve">hen the safety contour defaults to the next deepest </w:t>
      </w:r>
      <w:ins w:id="1204" w:author="Jonathan Pritchard" w:date="2025-03-07T16:42:00Z" w16du:dateUtc="2025-03-07T16:42:00Z">
        <w:r>
          <w:t xml:space="preserve">available contour </w:t>
        </w:r>
      </w:ins>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61A0F549" w14:textId="2E208D5D" w:rsidR="00927EBE" w:rsidDel="00826214" w:rsidRDefault="007D1C60" w:rsidP="009C3086">
      <w:pPr>
        <w:spacing w:after="120" w:line="240" w:lineRule="auto"/>
        <w:jc w:val="both"/>
        <w:rPr>
          <w:del w:id="1205" w:author="jon pritchard" w:date="2025-03-28T15:12:00Z" w16du:dateUtc="2025-03-28T14:12:00Z"/>
        </w:rPr>
      </w:pPr>
      <w:r w:rsidRPr="00B77A92">
        <w:t xml:space="preserve">Appendix </w:t>
      </w:r>
      <w:r w:rsidR="00760179">
        <w:t>D</w:t>
      </w:r>
      <w:r w:rsidRPr="00B77A92">
        <w:t xml:space="preserve"> defines the</w:t>
      </w:r>
      <w:r w:rsidR="00DE0E6F" w:rsidRPr="00B77A92">
        <w:t xml:space="preserve"> detailed mechanisms for </w:t>
      </w:r>
      <w:del w:id="1206" w:author="jon pritchard" w:date="2025-03-28T15:03:00Z" w16du:dateUtc="2025-03-28T14:03:00Z">
        <w:r w:rsidR="00DE0E6F" w:rsidRPr="00B77A92" w:rsidDel="00C5483B">
          <w:delText>user selected</w:delText>
        </w:r>
      </w:del>
      <w:ins w:id="1207" w:author="jon pritchard" w:date="2025-03-28T15:03:00Z" w16du:dateUtc="2025-03-28T14:03:00Z">
        <w:r w:rsidR="00C5483B">
          <w:t>Enhanced</w:t>
        </w:r>
      </w:ins>
      <w:r w:rsidR="00DE0E6F" w:rsidRPr="00B77A92">
        <w:t xml:space="preserve"> </w:t>
      </w:r>
      <w:ins w:id="1208" w:author="jon pritchard" w:date="2025-03-28T15:03:00Z" w16du:dateUtc="2025-03-28T14:03:00Z">
        <w:r w:rsidR="00C5483B">
          <w:t>S</w:t>
        </w:r>
      </w:ins>
      <w:del w:id="1209" w:author="jon pritchard" w:date="2025-03-28T15:03:00Z" w16du:dateUtc="2025-03-28T14:03:00Z">
        <w:r w:rsidR="00DE0E6F" w:rsidRPr="00B77A92" w:rsidDel="00C5483B">
          <w:delText>s</w:delText>
        </w:r>
      </w:del>
      <w:r w:rsidR="00DE0E6F" w:rsidRPr="00B77A92">
        <w:t xml:space="preserve">afety </w:t>
      </w:r>
      <w:ins w:id="1210" w:author="jon pritchard" w:date="2025-03-28T15:03:00Z" w16du:dateUtc="2025-03-28T14:03:00Z">
        <w:r w:rsidR="00C5483B">
          <w:t>C</w:t>
        </w:r>
      </w:ins>
      <w:del w:id="1211" w:author="jon pritchard" w:date="2025-03-28T15:03:00Z" w16du:dateUtc="2025-03-28T14:03:00Z">
        <w:r w:rsidR="00DE0E6F" w:rsidRPr="00B77A92" w:rsidDel="00C5483B">
          <w:delText>c</w:delText>
        </w:r>
      </w:del>
      <w:r w:rsidR="00DE0E6F" w:rsidRPr="00B77A92">
        <w:t xml:space="preserve">ontour and </w:t>
      </w:r>
      <w:del w:id="1212" w:author="Jonathan Pritchard" w:date="2025-03-11T16:20:00Z" w16du:dateUtc="2025-03-11T16:20:00Z">
        <w:r w:rsidR="00DE0E6F" w:rsidRPr="00B77A92" w:rsidDel="009D5976">
          <w:delText>water level adjustment</w:delText>
        </w:r>
      </w:del>
      <w:ins w:id="1213" w:author="Jonathan Pritchard" w:date="2025-03-11T16:20:00Z" w16du:dateUtc="2025-03-11T16:20:00Z">
        <w:r w:rsidR="009D5976">
          <w:t>Water Level Adjustment</w:t>
        </w:r>
      </w:ins>
      <w:r w:rsidR="00DE0E6F" w:rsidRPr="00B77A92">
        <w:t>.</w:t>
      </w:r>
      <w:ins w:id="1214" w:author="jon pritchard" w:date="2025-03-28T15:14:00Z" w16du:dateUtc="2025-03-28T14:14:00Z">
        <w:r w:rsidR="00826214">
          <w:t xml:space="preserve"> </w:t>
        </w:r>
      </w:ins>
    </w:p>
    <w:p w14:paraId="12AC62BC" w14:textId="32D8BC80" w:rsidR="00114860" w:rsidRPr="00B77A92" w:rsidDel="00C5483B" w:rsidRDefault="00114860" w:rsidP="009C3086">
      <w:pPr>
        <w:spacing w:after="120" w:line="240" w:lineRule="auto"/>
        <w:jc w:val="both"/>
        <w:rPr>
          <w:del w:id="1215" w:author="jon pritchard" w:date="2025-03-28T15:03:00Z" w16du:dateUtc="2025-03-28T14:03:00Z"/>
        </w:rPr>
      </w:pPr>
      <w:r w:rsidRPr="00760179">
        <w:t xml:space="preserve">The ECDIS must support </w:t>
      </w:r>
      <w:ins w:id="1216" w:author="jon pritchard" w:date="2025-03-28T15:12:00Z" w16du:dateUtc="2025-03-28T14:12:00Z">
        <w:r w:rsidR="00265357">
          <w:t>th</w:t>
        </w:r>
        <w:r w:rsidR="00826214">
          <w:t xml:space="preserve">e </w:t>
        </w:r>
      </w:ins>
      <w:del w:id="1217" w:author="jon pritchard" w:date="2025-03-28T15:03:00Z" w16du:dateUtc="2025-03-28T14:03:00Z">
        <w:r w:rsidRPr="00760179" w:rsidDel="00C5483B">
          <w:delText>User Selected</w:delText>
        </w:r>
      </w:del>
      <w:ins w:id="1218" w:author="jon pritchard" w:date="2025-03-28T15:03:00Z" w16du:dateUtc="2025-03-28T14:03:00Z">
        <w:r w:rsidR="00C5483B">
          <w:t>Enhanced</w:t>
        </w:r>
      </w:ins>
      <w:r w:rsidRPr="00760179">
        <w:t xml:space="preserve"> Safety Contour and Water Level Adjustment features.</w:t>
      </w:r>
      <w:ins w:id="1219" w:author="jon pritchard" w:date="2025-03-28T15:03:00Z" w16du:dateUtc="2025-03-28T14:03:00Z">
        <w:r w:rsidR="00C5483B">
          <w:t xml:space="preserve"> </w:t>
        </w:r>
      </w:ins>
    </w:p>
    <w:p w14:paraId="27DB4762" w14:textId="770E024E" w:rsidR="00853C83" w:rsidRPr="00B77A92" w:rsidRDefault="00853C83">
      <w:pPr>
        <w:spacing w:after="120" w:line="240" w:lineRule="auto"/>
        <w:jc w:val="both"/>
        <w:pPrChange w:id="1220" w:author="jon pritchard" w:date="2025-03-28T15:03:00Z" w16du:dateUtc="2025-03-28T14:03:00Z">
          <w:pPr>
            <w:pStyle w:val="BlockQuote"/>
            <w:spacing w:after="120" w:line="240" w:lineRule="auto"/>
            <w:jc w:val="both"/>
          </w:pPr>
        </w:pPrChange>
      </w:pPr>
    </w:p>
    <w:p w14:paraId="64B96ED8" w14:textId="3B72FCE7" w:rsidR="00647464" w:rsidRPr="00450770" w:rsidRDefault="00A841E5" w:rsidP="00DB7CFE">
      <w:pPr>
        <w:pStyle w:val="Heading2"/>
        <w:rPr>
          <w:strike/>
        </w:rPr>
      </w:pPr>
      <w:ins w:id="1221" w:author="jon pritchard" w:date="2025-03-28T14:01:00Z" w16du:dateUtc="2025-03-28T13:01:00Z">
        <w:r>
          <w:t xml:space="preserve"> </w:t>
        </w:r>
      </w:ins>
      <w:bookmarkStart w:id="1222" w:name="_Toc194067144"/>
      <w:r w:rsidR="004F141B">
        <w:t>Other</w:t>
      </w:r>
      <w:r w:rsidR="00286BF8" w:rsidRPr="00B77A92">
        <w:t xml:space="preserve"> specified display features</w:t>
      </w:r>
      <w:bookmarkStart w:id="1223" w:name="_Toc175130256"/>
      <w:bookmarkStart w:id="1224" w:name="_Toc175130257"/>
      <w:bookmarkStart w:id="1225" w:name="_Toc175130258"/>
      <w:bookmarkStart w:id="1226" w:name="_Toc175130259"/>
      <w:bookmarkStart w:id="1227" w:name="_Toc175130260"/>
      <w:bookmarkStart w:id="1228" w:name="_Toc175130261"/>
      <w:bookmarkStart w:id="1229" w:name="_Toc175130262"/>
      <w:bookmarkEnd w:id="1222"/>
      <w:bookmarkEnd w:id="1223"/>
      <w:bookmarkEnd w:id="1224"/>
      <w:bookmarkEnd w:id="1225"/>
      <w:bookmarkEnd w:id="1226"/>
      <w:bookmarkEnd w:id="1227"/>
      <w:bookmarkEnd w:id="1228"/>
      <w:bookmarkEnd w:id="1229"/>
      <w:r w:rsidR="001A432B" w:rsidRPr="00450770">
        <w:rPr>
          <w:strike/>
        </w:rPr>
        <w:t xml:space="preserve"> </w:t>
      </w:r>
    </w:p>
    <w:p w14:paraId="413066EB" w14:textId="696B084F" w:rsidR="00411F4B" w:rsidRPr="00B812CA" w:rsidRDefault="00411F4B" w:rsidP="00411F4B">
      <w:pPr>
        <w:pStyle w:val="Heading3"/>
        <w:rPr>
          <w:ins w:id="1230" w:author="Jonathan Pritchard" w:date="2025-03-14T08:54:00Z" w16du:dateUtc="2025-03-14T08:54:00Z"/>
        </w:rPr>
      </w:pPr>
      <w:bookmarkStart w:id="1231" w:name="_Toc194067145"/>
      <w:bookmarkStart w:id="1232" w:name="_Ref48912766"/>
      <w:ins w:id="1233" w:author="Jonathan Pritchard" w:date="2025-03-14T08:54:00Z" w16du:dateUtc="2025-03-14T08:54:00Z">
        <w:r w:rsidRPr="00A527F0">
          <w:t>Legend</w:t>
        </w:r>
      </w:ins>
      <w:bookmarkEnd w:id="1231"/>
      <w:ins w:id="1234" w:author="Jonathan Pritchard" w:date="2025-03-14T08:55:00Z" w16du:dateUtc="2025-03-14T08:55:00Z">
        <w:del w:id="1235" w:author="jon pritchard" w:date="2025-03-28T14:01:00Z" w16du:dateUtc="2025-03-28T13:01:00Z">
          <w:r w:rsidDel="00A841E5">
            <w:delText xml:space="preserve"> </w:delText>
          </w:r>
          <w:r w:rsidRPr="00283798" w:rsidDel="00A841E5">
            <w:rPr>
              <w:strike/>
              <w:rPrChange w:id="1236" w:author="jon pritchard" w:date="2025-03-26T00:51:00Z" w16du:dateUtc="2025-03-25T23:51:00Z">
                <w:rPr/>
              </w:rPrChange>
            </w:rPr>
            <w:delText>[original 9.1.5]</w:delText>
          </w:r>
        </w:del>
      </w:ins>
    </w:p>
    <w:p w14:paraId="78E91611" w14:textId="019788C4" w:rsidR="00411F4B" w:rsidRPr="00A527F0" w:rsidRDefault="00411F4B" w:rsidP="00411F4B">
      <w:pPr>
        <w:spacing w:after="60" w:line="240" w:lineRule="auto"/>
        <w:jc w:val="both"/>
        <w:rPr>
          <w:ins w:id="1237" w:author="Jonathan Pritchard" w:date="2025-03-14T08:54:00Z" w16du:dateUtc="2025-03-14T08:54:00Z"/>
        </w:rPr>
      </w:pPr>
      <w:ins w:id="1238" w:author="Jonathan Pritchard" w:date="2025-03-14T08:54:00Z" w16du:dateUtc="2025-03-14T08:54:00Z">
        <w:r w:rsidRPr="00B812CA">
          <w:t xml:space="preserve">A standard legend of </w:t>
        </w:r>
        <w:r w:rsidRPr="00AF5CDD">
          <w:rPr>
            <w:rPrChange w:id="1239" w:author="jon pritchard" w:date="2025-03-28T09:53:00Z" w16du:dateUtc="2025-03-28T08:53:00Z">
              <w:rPr>
                <w:highlight w:val="yellow"/>
              </w:rPr>
            </w:rPrChange>
          </w:rPr>
          <w:t>general</w:t>
        </w:r>
        <w:del w:id="1240" w:author="jon pritchard" w:date="2025-03-28T09:53:00Z" w16du:dateUtc="2025-03-28T08:53:00Z">
          <w:r w:rsidRPr="00AF5CDD" w:rsidDel="00AF5CDD">
            <w:rPr>
              <w:rPrChange w:id="1241" w:author="jon pritchard" w:date="2025-03-28T09:53:00Z" w16du:dateUtc="2025-03-28T08:53:00Z">
                <w:rPr>
                  <w:highlight w:val="yellow"/>
                </w:rPr>
              </w:rPrChange>
            </w:rPr>
            <w:delText xml:space="preserve">? </w:delText>
          </w:r>
          <w:r w:rsidRPr="00AF5CDD" w:rsidDel="00AF5CDD">
            <w:rPr>
              <w:strike/>
              <w:rPrChange w:id="1242" w:author="jon pritchard" w:date="2025-03-28T09:53:00Z" w16du:dateUtc="2025-03-28T08:53:00Z">
                <w:rPr>
                  <w:strike/>
                  <w:highlight w:val="yellow"/>
                </w:rPr>
              </w:rPrChange>
            </w:rPr>
            <w:delText>S-101</w:delText>
          </w:r>
        </w:del>
        <w:r w:rsidRPr="00AF5CDD">
          <w:rPr>
            <w:rPrChange w:id="1243" w:author="jon pritchard" w:date="2025-03-28T09:53:00Z" w16du:dateUtc="2025-03-28T08:53:00Z">
              <w:rPr>
                <w:highlight w:val="yellow"/>
              </w:rPr>
            </w:rPrChange>
          </w:rPr>
          <w:t xml:space="preserve"> information</w:t>
        </w:r>
        <w:r w:rsidRPr="00B812CA">
          <w:t xml:space="preserve"> relating to the area displayed, applicable to the position selected by the mariner, must be shown on a graphic or text display. This legend must </w:t>
        </w:r>
        <w:r w:rsidRPr="00A527F0">
          <w:t>contain at minimum (and, as applicable):</w:t>
        </w:r>
      </w:ins>
    </w:p>
    <w:p w14:paraId="21007C12" w14:textId="77777777" w:rsidR="00411F4B" w:rsidRPr="00A527F0" w:rsidRDefault="00411F4B">
      <w:pPr>
        <w:pStyle w:val="ListParagraph"/>
        <w:numPr>
          <w:ilvl w:val="0"/>
          <w:numId w:val="246"/>
        </w:numPr>
        <w:spacing w:after="60" w:line="240" w:lineRule="auto"/>
        <w:jc w:val="both"/>
        <w:rPr>
          <w:ins w:id="1244" w:author="Jonathan Pritchard" w:date="2025-03-14T08:54:00Z" w16du:dateUtc="2025-03-14T08:54:00Z"/>
        </w:rPr>
        <w:pPrChange w:id="1245" w:author="jon pritchard" w:date="2025-03-28T09:53:00Z" w16du:dateUtc="2025-03-28T08:53:00Z">
          <w:pPr>
            <w:pStyle w:val="ListParagraph"/>
            <w:numPr>
              <w:numId w:val="24"/>
            </w:numPr>
            <w:spacing w:after="60" w:line="240" w:lineRule="auto"/>
            <w:ind w:hanging="360"/>
            <w:jc w:val="both"/>
          </w:pPr>
        </w:pPrChange>
      </w:pPr>
      <w:ins w:id="1246" w:author="Jonathan Pritchard" w:date="2025-03-14T08:54:00Z" w16du:dateUtc="2025-03-14T08:54:00Z">
        <w:r w:rsidRPr="00A527F0">
          <w:t>Scale of display; in addition overscale indication where appropriate;</w:t>
        </w:r>
      </w:ins>
    </w:p>
    <w:p w14:paraId="2AA4759D" w14:textId="77777777" w:rsidR="00411F4B" w:rsidRPr="00A527F0" w:rsidRDefault="00411F4B">
      <w:pPr>
        <w:pStyle w:val="ListParagraph"/>
        <w:numPr>
          <w:ilvl w:val="0"/>
          <w:numId w:val="246"/>
        </w:numPr>
        <w:spacing w:after="60" w:line="240" w:lineRule="auto"/>
        <w:jc w:val="both"/>
        <w:rPr>
          <w:ins w:id="1247" w:author="Jonathan Pritchard" w:date="2025-03-14T08:54:00Z" w16du:dateUtc="2025-03-14T08:54:00Z"/>
        </w:rPr>
        <w:pPrChange w:id="1248" w:author="jon pritchard" w:date="2025-03-28T09:53:00Z" w16du:dateUtc="2025-03-28T08:53:00Z">
          <w:pPr>
            <w:pStyle w:val="ListParagraph"/>
            <w:numPr>
              <w:numId w:val="24"/>
            </w:numPr>
            <w:spacing w:after="60" w:line="240" w:lineRule="auto"/>
            <w:ind w:hanging="360"/>
            <w:jc w:val="both"/>
          </w:pPr>
        </w:pPrChange>
      </w:pPr>
      <w:ins w:id="1249" w:author="Jonathan Pritchard" w:date="2025-03-14T08:54:00Z" w16du:dateUtc="2025-03-14T08:54:00Z">
        <w:r w:rsidRPr="00A527F0">
          <w:t>Data quality indicator;</w:t>
        </w:r>
      </w:ins>
    </w:p>
    <w:p w14:paraId="0240CEEC" w14:textId="77777777" w:rsidR="00411F4B" w:rsidRPr="00A527F0" w:rsidRDefault="00411F4B">
      <w:pPr>
        <w:pStyle w:val="ListParagraph"/>
        <w:numPr>
          <w:ilvl w:val="0"/>
          <w:numId w:val="246"/>
        </w:numPr>
        <w:spacing w:after="60" w:line="240" w:lineRule="auto"/>
        <w:jc w:val="both"/>
        <w:rPr>
          <w:ins w:id="1250" w:author="Jonathan Pritchard" w:date="2025-03-14T08:54:00Z" w16du:dateUtc="2025-03-14T08:54:00Z"/>
        </w:rPr>
        <w:pPrChange w:id="1251" w:author="jon pritchard" w:date="2025-03-28T09:53:00Z" w16du:dateUtc="2025-03-28T08:53:00Z">
          <w:pPr>
            <w:pStyle w:val="ListParagraph"/>
            <w:numPr>
              <w:numId w:val="24"/>
            </w:numPr>
            <w:spacing w:after="60" w:line="240" w:lineRule="auto"/>
            <w:ind w:hanging="360"/>
            <w:jc w:val="both"/>
          </w:pPr>
        </w:pPrChange>
      </w:pPr>
      <w:ins w:id="1252" w:author="Jonathan Pritchard" w:date="2025-03-14T08:54:00Z" w16du:dateUtc="2025-03-14T08:54:00Z">
        <w:r w:rsidRPr="00A527F0">
          <w:t>Sounding/vertical datum;</w:t>
        </w:r>
      </w:ins>
    </w:p>
    <w:p w14:paraId="0B4EE0C5" w14:textId="77777777" w:rsidR="00411F4B" w:rsidRPr="00A527F0" w:rsidRDefault="00411F4B">
      <w:pPr>
        <w:pStyle w:val="ListParagraph"/>
        <w:numPr>
          <w:ilvl w:val="0"/>
          <w:numId w:val="246"/>
        </w:numPr>
        <w:spacing w:after="60" w:line="240" w:lineRule="auto"/>
        <w:jc w:val="both"/>
        <w:rPr>
          <w:ins w:id="1253" w:author="Jonathan Pritchard" w:date="2025-03-14T08:54:00Z" w16du:dateUtc="2025-03-14T08:54:00Z"/>
        </w:rPr>
        <w:pPrChange w:id="1254" w:author="jon pritchard" w:date="2025-03-28T09:53:00Z" w16du:dateUtc="2025-03-28T08:53:00Z">
          <w:pPr>
            <w:pStyle w:val="ListParagraph"/>
            <w:numPr>
              <w:numId w:val="24"/>
            </w:numPr>
            <w:spacing w:after="60" w:line="240" w:lineRule="auto"/>
            <w:ind w:hanging="360"/>
            <w:jc w:val="both"/>
          </w:pPr>
        </w:pPrChange>
      </w:pPr>
      <w:ins w:id="1255" w:author="Jonathan Pritchard" w:date="2025-03-14T08:54:00Z" w16du:dateUtc="2025-03-14T08:54:00Z">
        <w:r w:rsidRPr="00A527F0">
          <w:t>Horizontal datum;</w:t>
        </w:r>
      </w:ins>
    </w:p>
    <w:p w14:paraId="6C119F69" w14:textId="77777777" w:rsidR="00411F4B" w:rsidRPr="00B94DFF" w:rsidRDefault="00411F4B">
      <w:pPr>
        <w:pStyle w:val="ListParagraph"/>
        <w:numPr>
          <w:ilvl w:val="0"/>
          <w:numId w:val="246"/>
        </w:numPr>
        <w:spacing w:after="60" w:line="240" w:lineRule="auto"/>
        <w:jc w:val="both"/>
        <w:rPr>
          <w:ins w:id="1256" w:author="Jonathan Pritchard" w:date="2025-03-14T08:54:00Z" w16du:dateUtc="2025-03-14T08:54:00Z"/>
        </w:rPr>
        <w:pPrChange w:id="1257" w:author="jon pritchard" w:date="2025-03-28T09:53:00Z" w16du:dateUtc="2025-03-28T08:53:00Z">
          <w:pPr>
            <w:pStyle w:val="ListParagraph"/>
            <w:numPr>
              <w:numId w:val="24"/>
            </w:numPr>
            <w:spacing w:after="60" w:line="240" w:lineRule="auto"/>
            <w:ind w:hanging="360"/>
            <w:jc w:val="both"/>
          </w:pPr>
        </w:pPrChange>
      </w:pPr>
      <w:ins w:id="1258" w:author="Jonathan Pritchard" w:date="2025-03-14T08:54:00Z" w16du:dateUtc="2025-03-14T08:54:00Z">
        <w:r w:rsidRPr="00B94DFF">
          <w:t>The value of the safety depth if used;</w:t>
        </w:r>
      </w:ins>
    </w:p>
    <w:p w14:paraId="7B1D78AA" w14:textId="77777777" w:rsidR="00411F4B" w:rsidRPr="002D7DEE" w:rsidRDefault="00411F4B">
      <w:pPr>
        <w:pStyle w:val="ListParagraph"/>
        <w:numPr>
          <w:ilvl w:val="0"/>
          <w:numId w:val="246"/>
        </w:numPr>
        <w:spacing w:after="60" w:line="240" w:lineRule="auto"/>
        <w:jc w:val="both"/>
        <w:rPr>
          <w:ins w:id="1259" w:author="Jonathan Pritchard" w:date="2025-03-14T08:54:00Z" w16du:dateUtc="2025-03-14T08:54:00Z"/>
        </w:rPr>
        <w:pPrChange w:id="1260" w:author="jon pritchard" w:date="2025-03-28T09:53:00Z" w16du:dateUtc="2025-03-28T08:53:00Z">
          <w:pPr>
            <w:pStyle w:val="ListParagraph"/>
            <w:numPr>
              <w:numId w:val="24"/>
            </w:numPr>
            <w:spacing w:after="60" w:line="240" w:lineRule="auto"/>
            <w:ind w:hanging="360"/>
            <w:jc w:val="both"/>
          </w:pPr>
        </w:pPrChange>
      </w:pPr>
      <w:ins w:id="1261" w:author="Jonathan Pritchard" w:date="2025-03-14T08:54:00Z" w16du:dateUtc="2025-03-14T08:54:00Z">
        <w:r w:rsidRPr="00B94DFF">
          <w:t xml:space="preserve">The value of the safety contour selected by the mariner, as well as the </w:t>
        </w:r>
        <w:commentRangeStart w:id="1262"/>
        <w:r w:rsidRPr="00B94DFF">
          <w:t xml:space="preserve">value of the safety contour displayed </w:t>
        </w:r>
        <w:commentRangeEnd w:id="1262"/>
        <w:r>
          <w:rPr>
            <w:rStyle w:val="CommentReference"/>
          </w:rPr>
          <w:commentReference w:id="1262"/>
        </w:r>
        <w:r w:rsidRPr="00B94DFF">
          <w:t>(which may be different from that selected by the mariner);</w:t>
        </w:r>
      </w:ins>
    </w:p>
    <w:p w14:paraId="34AB1AA7" w14:textId="77777777" w:rsidR="00411F4B" w:rsidRPr="00B94DFF" w:rsidRDefault="00411F4B">
      <w:pPr>
        <w:pStyle w:val="ListParagraph"/>
        <w:numPr>
          <w:ilvl w:val="0"/>
          <w:numId w:val="246"/>
        </w:numPr>
        <w:spacing w:after="60" w:line="240" w:lineRule="auto"/>
        <w:jc w:val="both"/>
        <w:rPr>
          <w:ins w:id="1263" w:author="Jonathan Pritchard" w:date="2025-03-14T08:54:00Z" w16du:dateUtc="2025-03-14T08:54:00Z"/>
        </w:rPr>
        <w:pPrChange w:id="1264" w:author="jon pritchard" w:date="2025-03-28T09:53:00Z" w16du:dateUtc="2025-03-28T08:53:00Z">
          <w:pPr>
            <w:pStyle w:val="ListParagraph"/>
            <w:numPr>
              <w:numId w:val="24"/>
            </w:numPr>
            <w:spacing w:after="60" w:line="240" w:lineRule="auto"/>
            <w:ind w:hanging="360"/>
            <w:jc w:val="both"/>
          </w:pPr>
        </w:pPrChange>
      </w:pPr>
      <w:ins w:id="1265" w:author="Jonathan Pritchard" w:date="2025-03-14T08:54:00Z" w16du:dateUtc="2025-03-14T08:54:00Z">
        <w:r w:rsidRPr="002D7DEE">
          <w:t>Method of Water Level Adjustment (if enabled)</w:t>
        </w:r>
      </w:ins>
    </w:p>
    <w:p w14:paraId="232A4D1D" w14:textId="77777777" w:rsidR="00411F4B" w:rsidRPr="00A527F0" w:rsidRDefault="00411F4B">
      <w:pPr>
        <w:pStyle w:val="ListParagraph"/>
        <w:numPr>
          <w:ilvl w:val="0"/>
          <w:numId w:val="246"/>
        </w:numPr>
        <w:spacing w:after="60" w:line="240" w:lineRule="auto"/>
        <w:jc w:val="both"/>
        <w:rPr>
          <w:ins w:id="1266" w:author="Jonathan Pritchard" w:date="2025-03-14T08:54:00Z" w16du:dateUtc="2025-03-14T08:54:00Z"/>
        </w:rPr>
        <w:pPrChange w:id="1267" w:author="jon pritchard" w:date="2025-03-28T09:53:00Z" w16du:dateUtc="2025-03-28T08:53:00Z">
          <w:pPr>
            <w:pStyle w:val="ListParagraph"/>
            <w:numPr>
              <w:numId w:val="24"/>
            </w:numPr>
            <w:spacing w:after="60" w:line="240" w:lineRule="auto"/>
            <w:ind w:hanging="360"/>
            <w:jc w:val="both"/>
          </w:pPr>
        </w:pPrChange>
      </w:pPr>
      <w:ins w:id="1268" w:author="Jonathan Pritchard" w:date="2025-03-14T08:54:00Z" w16du:dateUtc="2025-03-14T08:54:00Z">
        <w:r w:rsidRPr="00A527F0">
          <w:t>Magnetic variation;</w:t>
        </w:r>
      </w:ins>
    </w:p>
    <w:p w14:paraId="28DD2036" w14:textId="77777777" w:rsidR="00411F4B" w:rsidRPr="00A527F0" w:rsidRDefault="00411F4B">
      <w:pPr>
        <w:pStyle w:val="ListParagraph"/>
        <w:numPr>
          <w:ilvl w:val="0"/>
          <w:numId w:val="246"/>
        </w:numPr>
        <w:spacing w:after="60" w:line="240" w:lineRule="auto"/>
        <w:jc w:val="both"/>
        <w:rPr>
          <w:ins w:id="1269" w:author="Jonathan Pritchard" w:date="2025-03-14T08:54:00Z" w16du:dateUtc="2025-03-14T08:54:00Z"/>
        </w:rPr>
        <w:pPrChange w:id="1270" w:author="jon pritchard" w:date="2025-03-28T09:53:00Z" w16du:dateUtc="2025-03-28T08:53:00Z">
          <w:pPr>
            <w:pStyle w:val="ListParagraph"/>
            <w:numPr>
              <w:numId w:val="24"/>
            </w:numPr>
            <w:spacing w:after="60" w:line="240" w:lineRule="auto"/>
            <w:ind w:hanging="360"/>
            <w:jc w:val="both"/>
          </w:pPr>
        </w:pPrChange>
      </w:pPr>
      <w:commentRangeStart w:id="1271"/>
      <w:ins w:id="1272" w:author="Jonathan Pritchard" w:date="2025-03-14T08:54:00Z" w16du:dateUtc="2025-03-14T08:54:00Z">
        <w:r w:rsidRPr="00A527F0">
          <w:t>Date and number of last update(s) affecting the datasets currently in use;</w:t>
        </w:r>
        <w:commentRangeEnd w:id="1271"/>
        <w:r>
          <w:rPr>
            <w:rStyle w:val="CommentReference"/>
          </w:rPr>
          <w:commentReference w:id="1271"/>
        </w:r>
      </w:ins>
    </w:p>
    <w:p w14:paraId="462986D1" w14:textId="77777777" w:rsidR="00411F4B" w:rsidRPr="00A527F0" w:rsidRDefault="00411F4B">
      <w:pPr>
        <w:pStyle w:val="ListParagraph"/>
        <w:numPr>
          <w:ilvl w:val="0"/>
          <w:numId w:val="246"/>
        </w:numPr>
        <w:spacing w:after="60" w:line="240" w:lineRule="auto"/>
        <w:jc w:val="both"/>
        <w:rPr>
          <w:ins w:id="1273" w:author="Jonathan Pritchard" w:date="2025-03-14T08:54:00Z" w16du:dateUtc="2025-03-14T08:54:00Z"/>
        </w:rPr>
        <w:pPrChange w:id="1274" w:author="jon pritchard" w:date="2025-03-28T09:53:00Z" w16du:dateUtc="2025-03-28T08:53:00Z">
          <w:pPr>
            <w:pStyle w:val="ListParagraph"/>
            <w:numPr>
              <w:numId w:val="24"/>
            </w:numPr>
            <w:spacing w:after="60" w:line="240" w:lineRule="auto"/>
            <w:ind w:hanging="360"/>
            <w:jc w:val="both"/>
          </w:pPr>
        </w:pPrChange>
      </w:pPr>
      <w:ins w:id="1275" w:author="Jonathan Pritchard" w:date="2025-03-14T08:54:00Z" w16du:dateUtc="2025-03-14T08:54:00Z">
        <w:r w:rsidRPr="00A527F0">
          <w:t xml:space="preserve">Edition number and date of issue of the </w:t>
        </w:r>
        <w:commentRangeStart w:id="1276"/>
        <w:r w:rsidRPr="00A527F0">
          <w:t>datasets</w:t>
        </w:r>
        <w:r>
          <w:t xml:space="preserve"> </w:t>
        </w:r>
        <w:commentRangeEnd w:id="1276"/>
        <w:r>
          <w:rPr>
            <w:rStyle w:val="CommentReference"/>
          </w:rPr>
          <w:commentReference w:id="1276"/>
        </w:r>
        <w:r>
          <w:t>currently in use</w:t>
        </w:r>
        <w:r w:rsidRPr="00A527F0">
          <w:t>;</w:t>
        </w:r>
      </w:ins>
    </w:p>
    <w:p w14:paraId="4225D98A" w14:textId="61D4F212" w:rsidR="00411F4B" w:rsidRPr="00AF5CDD" w:rsidRDefault="00411F4B">
      <w:pPr>
        <w:pStyle w:val="ListParagraph"/>
        <w:numPr>
          <w:ilvl w:val="0"/>
          <w:numId w:val="246"/>
        </w:numPr>
        <w:spacing w:after="120" w:line="240" w:lineRule="auto"/>
        <w:jc w:val="both"/>
        <w:rPr>
          <w:ins w:id="1277" w:author="Jonathan Pritchard" w:date="2025-03-14T08:54:00Z" w16du:dateUtc="2025-03-14T08:54:00Z"/>
        </w:rPr>
        <w:pPrChange w:id="1278" w:author="jon pritchard" w:date="2025-03-28T09:53:00Z" w16du:dateUtc="2025-03-28T08:53:00Z">
          <w:pPr>
            <w:pStyle w:val="ListParagraph"/>
            <w:numPr>
              <w:numId w:val="24"/>
            </w:numPr>
            <w:spacing w:after="120" w:line="240" w:lineRule="auto"/>
            <w:ind w:hanging="360"/>
            <w:jc w:val="both"/>
          </w:pPr>
        </w:pPrChange>
      </w:pPr>
      <w:commentRangeStart w:id="1279"/>
      <w:ins w:id="1280" w:author="Jonathan Pritchard" w:date="2025-03-14T08:54:00Z" w16du:dateUtc="2025-03-14T08:54:00Z">
        <w:del w:id="1281" w:author="jon pritchard" w:date="2025-03-28T09:54:00Z" w16du:dateUtc="2025-03-28T08:54:00Z">
          <w:r w:rsidRPr="00AF5CDD" w:rsidDel="00AF5CDD">
            <w:rPr>
              <w:rPrChange w:id="1282" w:author="jon pritchard" w:date="2025-03-28T09:54:00Z" w16du:dateUtc="2025-03-28T08:54:00Z">
                <w:rPr>
                  <w:highlight w:val="yellow"/>
                </w:rPr>
              </w:rPrChange>
            </w:rPr>
            <w:delText xml:space="preserve">ENC </w:delText>
          </w:r>
          <w:commentRangeEnd w:id="1279"/>
          <w:r w:rsidRPr="00AF5CDD" w:rsidDel="00AF5CDD">
            <w:rPr>
              <w:rStyle w:val="CommentReference"/>
              <w:rPrChange w:id="1283" w:author="jon pritchard" w:date="2025-03-28T09:54:00Z" w16du:dateUtc="2025-03-28T08:54:00Z">
                <w:rPr>
                  <w:rStyle w:val="CommentReference"/>
                  <w:highlight w:val="yellow"/>
                </w:rPr>
              </w:rPrChange>
            </w:rPr>
            <w:commentReference w:id="1279"/>
          </w:r>
          <w:r w:rsidRPr="00AF5CDD" w:rsidDel="00AF5CDD">
            <w:rPr>
              <w:rPrChange w:id="1284" w:author="jon pritchard" w:date="2025-03-28T09:54:00Z" w16du:dateUtc="2025-03-28T08:54:00Z">
                <w:rPr>
                  <w:highlight w:val="yellow"/>
                </w:rPr>
              </w:rPrChange>
            </w:rPr>
            <w:delText>Chart</w:delText>
          </w:r>
        </w:del>
      </w:ins>
      <w:ins w:id="1285" w:author="jon pritchard" w:date="2025-03-28T09:54:00Z" w16du:dateUtc="2025-03-28T08:54:00Z">
        <w:r w:rsidR="00AF5CDD" w:rsidRPr="00AF5CDD">
          <w:rPr>
            <w:rPrChange w:id="1286" w:author="jon pritchard" w:date="2025-03-28T09:54:00Z" w16du:dateUtc="2025-03-28T08:54:00Z">
              <w:rPr>
                <w:highlight w:val="yellow"/>
              </w:rPr>
            </w:rPrChange>
          </w:rPr>
          <w:t>Display</w:t>
        </w:r>
      </w:ins>
      <w:ins w:id="1287" w:author="Jonathan Pritchard" w:date="2025-03-14T08:54:00Z" w16du:dateUtc="2025-03-14T08:54:00Z">
        <w:r w:rsidRPr="00AF5CDD">
          <w:rPr>
            <w:rPrChange w:id="1288" w:author="jon pritchard" w:date="2025-03-28T09:54:00Z" w16du:dateUtc="2025-03-28T08:54:00Z">
              <w:rPr>
                <w:highlight w:val="yellow"/>
              </w:rPr>
            </w:rPrChange>
          </w:rPr>
          <w:t xml:space="preserve"> projection</w:t>
        </w:r>
        <w:r w:rsidRPr="00AF5CDD">
          <w:t>.</w:t>
        </w:r>
      </w:ins>
    </w:p>
    <w:p w14:paraId="41176643" w14:textId="5829320B" w:rsidR="00411F4B" w:rsidRPr="00A527F0" w:rsidDel="00560AA4" w:rsidRDefault="00411F4B" w:rsidP="00411F4B">
      <w:pPr>
        <w:spacing w:after="120" w:line="240" w:lineRule="auto"/>
        <w:jc w:val="both"/>
        <w:rPr>
          <w:ins w:id="1289" w:author="Jonathan Pritchard" w:date="2025-03-14T08:54:00Z" w16du:dateUtc="2025-03-14T08:54:00Z"/>
          <w:del w:id="1290" w:author="jon pritchard" w:date="2025-03-28T14:17:00Z" w16du:dateUtc="2025-03-28T13:17:00Z"/>
        </w:rPr>
      </w:pPr>
      <w:ins w:id="1291" w:author="Jonathan Pritchard" w:date="2025-03-14T08:54:00Z" w16du:dateUtc="2025-03-14T08:54:00Z">
        <w:del w:id="1292" w:author="jon pritchard" w:date="2025-03-28T14:17:00Z" w16du:dateUtc="2025-03-28T13:17:00Z">
          <w:r w:rsidRPr="00A527F0" w:rsidDel="00560AA4">
            <w:delText xml:space="preserve">See clause </w:delText>
          </w:r>
          <w:r w:rsidRPr="00A527F0" w:rsidDel="00560AA4">
            <w:fldChar w:fldCharType="begin"/>
          </w:r>
          <w:r w:rsidRPr="00A527F0" w:rsidDel="00560AA4">
            <w:delInstrText xml:space="preserve"> REF _Ref48912766 \r \h  \* MERGEFORMAT </w:delInstrText>
          </w:r>
        </w:del>
      </w:ins>
      <w:del w:id="1293" w:author="jon pritchard" w:date="2025-03-28T14:17:00Z" w16du:dateUtc="2025-03-28T13:17:00Z"/>
      <w:ins w:id="1294" w:author="Jonathan Pritchard" w:date="2025-03-14T08:54:00Z" w16du:dateUtc="2025-03-14T08:54:00Z">
        <w:del w:id="1295" w:author="jon pritchard" w:date="2025-03-28T14:17:00Z" w16du:dateUtc="2025-03-28T13:17:00Z">
          <w:r w:rsidRPr="00A527F0" w:rsidDel="00560AA4">
            <w:fldChar w:fldCharType="separate"/>
          </w:r>
          <w:r w:rsidDel="00560AA4">
            <w:delText>12.11.1</w:delText>
          </w:r>
          <w:r w:rsidRPr="00A527F0" w:rsidDel="00560AA4">
            <w:fldChar w:fldCharType="end"/>
          </w:r>
          <w:r w:rsidRPr="00A527F0" w:rsidDel="00560AA4">
            <w:delText xml:space="preserve"> for source details about the listed items.</w:delText>
          </w:r>
        </w:del>
      </w:ins>
    </w:p>
    <w:p w14:paraId="0F181901" w14:textId="6F9B231A" w:rsidR="00411F4B" w:rsidRDefault="00411F4B">
      <w:pPr>
        <w:spacing w:after="120" w:line="240" w:lineRule="auto"/>
        <w:jc w:val="both"/>
        <w:rPr>
          <w:ins w:id="1296" w:author="Jonathan Pritchard" w:date="2025-03-14T08:55:00Z" w16du:dateUtc="2025-03-14T08:55:00Z"/>
        </w:rPr>
        <w:pPrChange w:id="1297" w:author="Jonathan Pritchard" w:date="2025-03-14T08:55:00Z" w16du:dateUtc="2025-03-14T08:55:00Z">
          <w:pPr>
            <w:pStyle w:val="Heading3"/>
          </w:pPr>
        </w:pPrChange>
      </w:pPr>
      <w:commentRangeStart w:id="1298"/>
      <w:ins w:id="1299" w:author="Jonathan Pritchard" w:date="2025-03-14T08:54:00Z" w16du:dateUtc="2025-03-14T08:54:00Z">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commentRangeEnd w:id="1298"/>
        <w:r>
          <w:rPr>
            <w:rStyle w:val="CommentReference"/>
          </w:rPr>
          <w:commentReference w:id="1298"/>
        </w:r>
      </w:ins>
    </w:p>
    <w:p w14:paraId="2A83EBC5" w14:textId="499916CF" w:rsidR="00411F4B" w:rsidRDefault="00411F4B" w:rsidP="00411F4B">
      <w:pPr>
        <w:pStyle w:val="Heading3"/>
        <w:rPr>
          <w:ins w:id="1300" w:author="Jonathan Pritchard" w:date="2025-03-14T08:55:00Z" w16du:dateUtc="2025-03-14T08:55:00Z"/>
        </w:rPr>
      </w:pPr>
      <w:bookmarkStart w:id="1301" w:name="_Toc194067146"/>
      <w:ins w:id="1302" w:author="Jonathan Pritchard" w:date="2025-03-14T08:55:00Z" w16du:dateUtc="2025-03-14T08:55:00Z">
        <w:r>
          <w:t>Legend details</w:t>
        </w:r>
        <w:bookmarkEnd w:id="1301"/>
        <w:del w:id="1303" w:author="jon pritchard" w:date="2025-03-28T14:01:00Z" w16du:dateUtc="2025-03-28T13:01:00Z">
          <w:r w:rsidDel="00A841E5">
            <w:delText xml:space="preserve"> [from Appendix D]</w:delText>
          </w:r>
        </w:del>
      </w:ins>
    </w:p>
    <w:p w14:paraId="3440D655" w14:textId="55057E4F" w:rsidR="00411F4B" w:rsidRDefault="00411F4B">
      <w:pPr>
        <w:rPr>
          <w:ins w:id="1304" w:author="Jonathan Pritchard" w:date="2025-03-14T08:54:00Z" w16du:dateUtc="2025-03-14T08:54:00Z"/>
        </w:rPr>
        <w:pPrChange w:id="1305" w:author="Jonathan Pritchard" w:date="2025-03-14T08:55:00Z" w16du:dateUtc="2025-03-14T08:55:00Z">
          <w:pPr>
            <w:pStyle w:val="Heading3"/>
          </w:pPr>
        </w:pPrChange>
      </w:pPr>
      <w:ins w:id="1306" w:author="Jonathan Pritchard" w:date="2025-03-14T08:55:00Z" w16du:dateUtc="2025-03-14T08:55:00Z">
        <w:r>
          <w:t xml:space="preserve">The legend must additionally indicate the vertical datum of </w:t>
        </w:r>
      </w:ins>
      <w:ins w:id="1307" w:author="jon pritchard" w:date="2025-03-28T14:01:00Z" w16du:dateUtc="2025-03-28T13:01:00Z">
        <w:r w:rsidR="00A841E5">
          <w:t xml:space="preserve">any </w:t>
        </w:r>
      </w:ins>
      <w:ins w:id="1308" w:author="Jonathan Pritchard" w:date="2025-03-14T08:55:00Z" w16du:dateUtc="2025-03-14T08:55:00Z">
        <w:r>
          <w:t>S-102 and S-104</w:t>
        </w:r>
      </w:ins>
      <w:ins w:id="1309" w:author="jon pritchard" w:date="2025-03-28T14:02:00Z" w16du:dateUtc="2025-03-28T13:02:00Z">
        <w:r w:rsidR="00A841E5">
          <w:t xml:space="preserve"> used for </w:t>
        </w:r>
      </w:ins>
      <w:ins w:id="1310" w:author="jon pritchard" w:date="2025-03-28T14:18:00Z" w16du:dateUtc="2025-03-28T13:18:00Z">
        <w:r w:rsidR="00FF7A4B">
          <w:t>E</w:t>
        </w:r>
      </w:ins>
      <w:ins w:id="1311" w:author="jon pritchard" w:date="2025-03-28T14:02:00Z" w16du:dateUtc="2025-03-28T13:02:00Z">
        <w:r w:rsidR="00A841E5">
          <w:t xml:space="preserve">nhanced </w:t>
        </w:r>
      </w:ins>
      <w:ins w:id="1312" w:author="jon pritchard" w:date="2025-03-28T15:14:00Z" w16du:dateUtc="2025-03-28T14:14:00Z">
        <w:r w:rsidR="00826214">
          <w:t>Safety Contour and Water Level Adjustment</w:t>
        </w:r>
      </w:ins>
      <w:ins w:id="1313" w:author="jon pritchard" w:date="2025-03-28T14:02:00Z" w16du:dateUtc="2025-03-28T13:02:00Z">
        <w:r w:rsidR="00A841E5">
          <w:t xml:space="preserve"> on the display</w:t>
        </w:r>
      </w:ins>
      <w:ins w:id="1314" w:author="jon pritchard" w:date="2025-03-26T00:52:00Z" w16du:dateUtc="2025-03-25T23:52:00Z">
        <w:r w:rsidR="00283798">
          <w:t>.</w:t>
        </w:r>
      </w:ins>
      <w:ins w:id="1315" w:author="jon pritchard" w:date="2025-03-28T14:01:00Z" w16du:dateUtc="2025-03-28T13:01:00Z">
        <w:r w:rsidR="00A841E5">
          <w:t xml:space="preserve"> </w:t>
        </w:r>
      </w:ins>
      <w:ins w:id="1316" w:author="Jonathan Pritchard" w:date="2025-03-14T08:55:00Z" w16du:dateUtc="2025-03-14T08:55:00Z">
        <w:del w:id="1317" w:author="jon pritchard" w:date="2025-03-26T00:52:00Z" w16du:dateUtc="2025-03-25T23:52:00Z">
          <w:r w:rsidDel="00283798">
            <w:delText xml:space="preserve"> </w:delText>
          </w:r>
        </w:del>
        <w:r>
          <w:t>If the vertical datums are the same then a single indication is enough to cover S-101, S-102 and S-104.</w:t>
        </w:r>
      </w:ins>
    </w:p>
    <w:p w14:paraId="597986F9" w14:textId="19A738B6" w:rsidR="008042A0" w:rsidRPr="00283798" w:rsidRDefault="008042A0" w:rsidP="00EC44E4">
      <w:pPr>
        <w:pStyle w:val="Heading3"/>
        <w:rPr>
          <w:strike/>
          <w:rPrChange w:id="1318" w:author="jon pritchard" w:date="2025-03-26T00:52:00Z" w16du:dateUtc="2025-03-25T23:52:00Z">
            <w:rPr/>
          </w:rPrChange>
        </w:rPr>
      </w:pPr>
      <w:bookmarkStart w:id="1319" w:name="_Toc194067147"/>
      <w:r w:rsidRPr="00450770">
        <w:t>ECDIS Legend</w:t>
      </w:r>
      <w:bookmarkEnd w:id="1232"/>
      <w:bookmarkEnd w:id="1319"/>
      <w:ins w:id="1320" w:author="Jonathan Pritchard" w:date="2025-03-14T08:55:00Z" w16du:dateUtc="2025-03-14T08:55:00Z">
        <w:del w:id="1321" w:author="jon pritchard" w:date="2025-03-28T14:02:00Z" w16du:dateUtc="2025-03-28T13:02:00Z">
          <w:r w:rsidR="00411F4B" w:rsidDel="00A841E5">
            <w:delText xml:space="preserve"> </w:delText>
          </w:r>
          <w:r w:rsidR="00411F4B" w:rsidRPr="00283798" w:rsidDel="00A841E5">
            <w:rPr>
              <w:strike/>
              <w:rPrChange w:id="1322" w:author="jon pritchard" w:date="2025-03-26T00:52:00Z" w16du:dateUtc="2025-03-25T23:52:00Z">
                <w:rPr/>
              </w:rPrChange>
            </w:rPr>
            <w:delText>[Original 12.11.11]</w:delText>
          </w:r>
        </w:del>
      </w:ins>
    </w:p>
    <w:p w14:paraId="6D42C272" w14:textId="6F17FD87" w:rsidR="00A14827" w:rsidRPr="00B77A92" w:rsidDel="00C56536" w:rsidRDefault="00AA63B2" w:rsidP="000A67D1">
      <w:pPr>
        <w:spacing w:after="120" w:line="240" w:lineRule="auto"/>
        <w:jc w:val="both"/>
        <w:rPr>
          <w:del w:id="1323" w:author="Jonathan Pritchard" w:date="2025-03-07T16:44:00Z" w16du:dateUtc="2025-03-07T16:44:00Z"/>
        </w:rPr>
      </w:pPr>
      <w:r w:rsidRPr="00B77A92">
        <w:t xml:space="preserve">The ECDIS chart legend containing the </w:t>
      </w:r>
      <w:ins w:id="1324" w:author="Jonathan Pritchard" w:date="2025-03-07T16:43:00Z" w16du:dateUtc="2025-03-07T16:43:00Z">
        <w:r w:rsidR="00C56536">
          <w:t xml:space="preserve">items in Table 4 </w:t>
        </w:r>
      </w:ins>
      <w:del w:id="1325" w:author="Jonathan Pritchard" w:date="2025-03-07T16:43:00Z" w16du:dateUtc="2025-03-07T16:43:00Z">
        <w:r w:rsidRPr="00B77A92" w:rsidDel="00C56536">
          <w:delText xml:space="preserve">following elements </w:delText>
        </w:r>
      </w:del>
      <w:r w:rsidR="00A14827" w:rsidRPr="00B77A92">
        <w:t xml:space="preserve">must </w:t>
      </w:r>
      <w:r w:rsidRPr="00B77A92">
        <w:t xml:space="preserve">be available for display </w:t>
      </w:r>
      <w:del w:id="1326" w:author="Jonathan Pritchard" w:date="2025-03-07T16:44:00Z" w16du:dateUtc="2025-03-07T16:44:00Z">
        <w:r w:rsidR="002121DE" w:rsidRPr="00B77A92" w:rsidDel="00C56536">
          <w:delText>of</w:delText>
        </w:r>
      </w:del>
      <w:ins w:id="1327" w:author="Jonathan Pritchard" w:date="2025-03-07T16:44:00Z" w16du:dateUtc="2025-03-07T16:44:00Z">
        <w:r w:rsidR="00C56536">
          <w:t>for</w:t>
        </w:r>
      </w:ins>
      <w:del w:id="1328" w:author="Jonathan Pritchard" w:date="2025-03-07T16:44:00Z" w16du:dateUtc="2025-03-07T16:44:00Z">
        <w:r w:rsidR="002121DE" w:rsidRPr="00B77A92" w:rsidDel="00C56536">
          <w:delText xml:space="preserve"> values derived from</w:delText>
        </w:r>
      </w:del>
      <w:r w:rsidR="002121DE" w:rsidRPr="00B77A92">
        <w:t xml:space="preserve"> </w:t>
      </w:r>
      <w:r w:rsidRPr="00B77A92">
        <w:t>a position selected by the Mariner.</w:t>
      </w:r>
      <w:del w:id="1329" w:author="Jonathan Pritchard" w:date="2025-03-14T08:55:00Z" w16du:dateUtc="2025-03-14T08:55:00Z">
        <w:r w:rsidRPr="00B77A92" w:rsidDel="00411F4B">
          <w:delText xml:space="preserve"> </w:delText>
        </w:r>
      </w:del>
    </w:p>
    <w:p w14:paraId="07B009C5" w14:textId="5A98F798" w:rsidR="008042A0" w:rsidRPr="00B77A92" w:rsidDel="00C56536" w:rsidRDefault="005D62A2" w:rsidP="000A67D1">
      <w:pPr>
        <w:spacing w:after="120" w:line="240" w:lineRule="auto"/>
        <w:jc w:val="both"/>
        <w:rPr>
          <w:del w:id="1330" w:author="Jonathan Pritchard" w:date="2025-03-07T16:44:00Z" w16du:dateUtc="2025-03-07T16:44:00Z"/>
        </w:rPr>
      </w:pPr>
      <w:del w:id="1331" w:author="Jonathan Pritchard" w:date="2025-03-07T16:43:00Z" w16du:dateUtc="2025-03-07T16:43:00Z">
        <w:r w:rsidRPr="00B77A92" w:rsidDel="00C56536">
          <w:fldChar w:fldCharType="begin"/>
        </w:r>
        <w:r w:rsidRPr="00B77A92" w:rsidDel="00C56536">
          <w:delInstrText xml:space="preserve"> REF _Ref47362462 \h </w:delInstrText>
        </w:r>
        <w:r w:rsidR="000A67D1" w:rsidRPr="00B77A92" w:rsidDel="00C56536">
          <w:delInstrText xml:space="preserve"> \* MERGEFORMAT </w:delInstrText>
        </w:r>
        <w:r w:rsidRPr="00B77A92" w:rsidDel="00C56536">
          <w:fldChar w:fldCharType="separate"/>
        </w:r>
        <w:r w:rsidR="000553AC" w:rsidRPr="00B77A92" w:rsidDel="00C56536">
          <w:delText xml:space="preserve">Table </w:delText>
        </w:r>
        <w:r w:rsidR="000553AC" w:rsidDel="00C56536">
          <w:delText>3</w:delText>
        </w:r>
        <w:r w:rsidRPr="00B77A92" w:rsidDel="00C56536">
          <w:fldChar w:fldCharType="end"/>
        </w:r>
      </w:del>
      <w:del w:id="1332" w:author="Jonathan Pritchard" w:date="2025-03-07T16:44:00Z" w16du:dateUtc="2025-03-07T16:44:00Z">
        <w:r w:rsidRPr="00B77A92" w:rsidDel="00C56536">
          <w:delText xml:space="preserve"> </w:delText>
        </w:r>
        <w:r w:rsidR="00AA63B2" w:rsidRPr="00760179" w:rsidDel="00C56536">
          <w:delText>indicates which ENC data elements</w:delText>
        </w:r>
        <w:r w:rsidR="00AA63B2" w:rsidRPr="00B77A92" w:rsidDel="00C56536">
          <w:delText xml:space="preserve"> </w:delText>
        </w:r>
        <w:r w:rsidR="00A14827" w:rsidRPr="00B77A92" w:rsidDel="00C56536">
          <w:delText xml:space="preserve">must </w:delText>
        </w:r>
        <w:r w:rsidR="00AA63B2" w:rsidRPr="00B77A92" w:rsidDel="00C56536">
          <w:delText>be used.</w:delText>
        </w:r>
      </w:del>
    </w:p>
    <w:p w14:paraId="2419E469" w14:textId="605B429F" w:rsidR="001E2115" w:rsidRPr="00450770" w:rsidRDefault="001E2115" w:rsidP="000A67D1">
      <w:pPr>
        <w:spacing w:after="120" w:line="240" w:lineRule="auto"/>
        <w:jc w:val="both"/>
        <w:rPr>
          <w:strike/>
        </w:rPr>
      </w:pP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proofErr w:type="spellStart"/>
            <w:r w:rsidRPr="00B77A92">
              <w:t>zoneOfConfidence.categoryOfZoneOfConfidence</w:t>
            </w:r>
            <w:proofErr w:type="spellEnd"/>
            <w:r w:rsidRPr="00B77A92">
              <w:t xml:space="preserv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rPr>
                <w:ins w:id="1333" w:author="Jonathan Pritchard" w:date="2025-03-07T16:45:00Z" w16du:dateUtc="2025-03-07T16:45:00Z"/>
              </w:rPr>
            </w:pPr>
            <w:r w:rsidRPr="00B77A92">
              <w:t>(</w:t>
            </w:r>
            <w:r w:rsidR="003E1CAF" w:rsidRPr="00B77A92">
              <w:t>b</w:t>
            </w:r>
            <w:r w:rsidRPr="00B77A92">
              <w:t>)</w:t>
            </w:r>
            <w:r w:rsidR="003E1CAF" w:rsidRPr="00B77A92">
              <w:t xml:space="preserve"> </w:t>
            </w:r>
            <w:r w:rsidR="00426D8A" w:rsidRPr="00B77A92">
              <w:t xml:space="preserve">Total </w:t>
            </w:r>
            <w:proofErr w:type="spellStart"/>
            <w:r w:rsidR="00C0542A" w:rsidRPr="00B77A92">
              <w:rPr>
                <w:i/>
                <w:iCs/>
              </w:rPr>
              <w:t>horizontalPositionUncertainty</w:t>
            </w:r>
            <w:proofErr w:type="spellEnd"/>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rPr>
                <w:ins w:id="1334" w:author="Jonathan Pritchard" w:date="2025-03-07T16:45:00Z" w16du:dateUtc="2025-03-07T16:45:00Z"/>
              </w:rPr>
            </w:pPr>
          </w:p>
          <w:p w14:paraId="2F203909" w14:textId="0D84F1AA" w:rsidR="00A94BB4" w:rsidRPr="00A94BB4" w:rsidRDefault="00A94BB4" w:rsidP="004B2A18">
            <w:pPr>
              <w:spacing w:before="60" w:after="60"/>
              <w:rPr>
                <w:i/>
                <w:iCs/>
                <w:rPrChange w:id="1335" w:author="Jonathan Pritchard" w:date="2025-03-07T16:45:00Z" w16du:dateUtc="2025-03-07T16:45:00Z">
                  <w:rPr/>
                </w:rPrChange>
              </w:rPr>
            </w:pPr>
            <w:ins w:id="1336" w:author="Jonathan Pritchard" w:date="2025-03-07T16:45:00Z" w16du:dateUtc="2025-03-07T16:45:00Z">
              <w:r w:rsidRPr="00A94BB4">
                <w:rPr>
                  <w:i/>
                  <w:iCs/>
                  <w:rPrChange w:id="1337" w:author="Jonathan Pritchard" w:date="2025-03-07T16:45:00Z" w16du:dateUtc="2025-03-07T16:45:00Z">
                    <w:rPr/>
                  </w:rPrChange>
                </w:rPr>
                <w:t>Note: Due to the way quality is encoded in the ENC, both values (a and b) must be provided</w:t>
              </w:r>
            </w:ins>
          </w:p>
        </w:tc>
      </w:tr>
      <w:tr w:rsidR="003E1CAF" w:rsidRPr="00B77A92" w14:paraId="051628F5" w14:textId="77777777" w:rsidTr="000A67D1">
        <w:trPr>
          <w:cantSplit/>
          <w:jc w:val="center"/>
        </w:trPr>
        <w:tc>
          <w:tcPr>
            <w:tcW w:w="9096" w:type="dxa"/>
            <w:gridSpan w:val="3"/>
          </w:tcPr>
          <w:p w14:paraId="77F174AE" w14:textId="1F7E6546" w:rsidR="003E1CAF" w:rsidRPr="00B77A92" w:rsidRDefault="003E1CAF" w:rsidP="000A67D1">
            <w:pPr>
              <w:spacing w:before="60" w:after="60"/>
            </w:pPr>
            <w:del w:id="1338" w:author="Jonathan Pritchard" w:date="2025-03-07T16:45:00Z" w16du:dateUtc="2025-03-07T16:45:00Z">
              <w:r w:rsidRPr="00B77A92" w:rsidDel="00A94BB4">
                <w:delText xml:space="preserve">Note: Due to the way quality is encoded in the ENC, both </w:delText>
              </w:r>
              <w:r w:rsidR="004B2A18" w:rsidRPr="00B77A92" w:rsidDel="00A94BB4">
                <w:delText xml:space="preserve">values (a </w:delText>
              </w:r>
              <w:r w:rsidR="004B2A18" w:rsidRPr="00760179" w:rsidDel="00A94BB4">
                <w:delText xml:space="preserve">and b) </w:delText>
              </w:r>
              <w:r w:rsidR="00D3352A" w:rsidRPr="00760179" w:rsidDel="00A94BB4">
                <w:delText xml:space="preserve">must </w:delText>
              </w:r>
              <w:r w:rsidR="004B2A18" w:rsidRPr="00760179" w:rsidDel="00A94BB4">
                <w:delText xml:space="preserve">be </w:delText>
              </w:r>
            </w:del>
            <w:del w:id="1339" w:author="Jonathan Pritchard" w:date="2025-03-07T16:44:00Z" w16du:dateUtc="2025-03-07T16:44:00Z">
              <w:r w:rsidR="004B2A18" w:rsidRPr="00760179" w:rsidDel="00A94BB4">
                <w:delText>used</w:delText>
              </w:r>
            </w:del>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proofErr w:type="spellStart"/>
            <w:r w:rsidR="007B5B9A" w:rsidRPr="00B77A92">
              <w:rPr>
                <w:i/>
                <w:iCs/>
              </w:rPr>
              <w:t>verticalDatum</w:t>
            </w:r>
            <w:proofErr w:type="spellEnd"/>
            <w:r w:rsidR="007B5B9A" w:rsidRPr="00B77A92">
              <w:t xml:space="preserve"> attribute of the </w:t>
            </w:r>
            <w:proofErr w:type="spellStart"/>
            <w:r w:rsidR="007B5B9A" w:rsidRPr="00B77A92">
              <w:rPr>
                <w:b/>
                <w:bCs/>
              </w:rPr>
              <w:t>SoundingDatum</w:t>
            </w:r>
            <w:proofErr w:type="spellEnd"/>
            <w:r w:rsidR="007B5B9A" w:rsidRPr="00B77A92">
              <w:t xml:space="preserve"> feature and </w:t>
            </w:r>
            <w:proofErr w:type="spellStart"/>
            <w:r w:rsidR="007B5B9A" w:rsidRPr="00B77A92">
              <w:rPr>
                <w:b/>
                <w:bCs/>
              </w:rPr>
              <w:t>VerticalDatum</w:t>
            </w:r>
            <w:r w:rsidR="00D3352A" w:rsidRPr="00B77A92">
              <w:rPr>
                <w:b/>
                <w:bCs/>
              </w:rPr>
              <w:t>OfData</w:t>
            </w:r>
            <w:proofErr w:type="spellEnd"/>
            <w:r w:rsidR="007B5B9A" w:rsidRPr="00B77A92">
              <w:t xml:space="preserve"> feature when available.</w:t>
            </w:r>
          </w:p>
          <w:p w14:paraId="02353BF3" w14:textId="69EB81F0" w:rsidR="00066F3D" w:rsidRPr="00B77A92" w:rsidRDefault="00066F3D" w:rsidP="000A67D1">
            <w:pPr>
              <w:spacing w:before="60" w:after="60"/>
            </w:pPr>
            <w:r w:rsidRPr="00B77A92">
              <w:t>(</w:t>
            </w:r>
            <w:proofErr w:type="spellStart"/>
            <w:r w:rsidRPr="00B77A92">
              <w:rPr>
                <w:i/>
                <w:iCs/>
              </w:rPr>
              <w:t>verticalDatum</w:t>
            </w:r>
            <w:proofErr w:type="spellEnd"/>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rPr>
                <w:ins w:id="1340" w:author="Jonathan Pritchard" w:date="2025-03-12T07:59:00Z" w16du:dateUtc="2025-03-12T07:59:00Z"/>
              </w:rPr>
            </w:pPr>
            <w:r w:rsidRPr="00B77A92">
              <w:t>Selected b</w:t>
            </w:r>
            <w:r w:rsidR="004B2A18" w:rsidRPr="00B77A92">
              <w:t>y Mariner. Default is 30 metres</w:t>
            </w:r>
          </w:p>
          <w:p w14:paraId="4C76D350" w14:textId="77777777" w:rsidR="00374334" w:rsidRDefault="00374334" w:rsidP="000A67D1">
            <w:pPr>
              <w:spacing w:before="60" w:after="60"/>
              <w:rPr>
                <w:ins w:id="1341" w:author="Jonathan Pritchard" w:date="2025-03-12T07:59:00Z" w16du:dateUtc="2025-03-12T07:59:00Z"/>
              </w:rPr>
            </w:pPr>
          </w:p>
          <w:p w14:paraId="2DE8022B" w14:textId="56603F97" w:rsidR="00374334" w:rsidRPr="00374334" w:rsidRDefault="00374334" w:rsidP="000A67D1">
            <w:pPr>
              <w:spacing w:before="60" w:after="60"/>
              <w:rPr>
                <w:i/>
                <w:iCs/>
                <w:rPrChange w:id="1342" w:author="Jonathan Pritchard" w:date="2025-03-12T07:59:00Z" w16du:dateUtc="2025-03-12T07:59:00Z">
                  <w:rPr/>
                </w:rPrChange>
              </w:rPr>
            </w:pPr>
            <w:commentRangeStart w:id="1343"/>
            <w:ins w:id="1344" w:author="Jonathan Pritchard" w:date="2025-03-12T07:59:00Z" w16du:dateUtc="2025-03-12T07:59:00Z">
              <w:r w:rsidRPr="00374334">
                <w:rPr>
                  <w:i/>
                  <w:iCs/>
                  <w:rPrChange w:id="1345" w:author="Jonathan Pritchard" w:date="2025-03-12T07:59:00Z" w16du:dateUtc="2025-03-12T07:59:00Z">
                    <w:rPr/>
                  </w:rPrChange>
                </w:rPr>
                <w:t>Note: If the Mariner has selected a contour that is not available in the ENC and the ECDIS displays a default contour, both the contour selected and the contour displayed must be quoted</w:t>
              </w:r>
              <w:commentRangeEnd w:id="1343"/>
              <w:r w:rsidRPr="00374334">
                <w:rPr>
                  <w:rStyle w:val="CommentReference"/>
                  <w:i/>
                  <w:iCs/>
                  <w:rPrChange w:id="1346" w:author="Jonathan Pritchard" w:date="2025-03-12T07:59:00Z" w16du:dateUtc="2025-03-12T07:59:00Z">
                    <w:rPr>
                      <w:rStyle w:val="CommentReference"/>
                    </w:rPr>
                  </w:rPrChange>
                </w:rPr>
                <w:commentReference w:id="1343"/>
              </w:r>
            </w:ins>
          </w:p>
        </w:tc>
      </w:tr>
      <w:tr w:rsidR="003E1CAF" w:rsidRPr="00B77A92" w:rsidDel="00374334" w14:paraId="127B3C5D" w14:textId="1748FD87" w:rsidTr="000A67D1">
        <w:trPr>
          <w:gridAfter w:val="1"/>
          <w:wAfter w:w="80" w:type="dxa"/>
          <w:cantSplit/>
          <w:jc w:val="center"/>
          <w:del w:id="1347" w:author="Jonathan Pritchard" w:date="2025-03-12T07:59:00Z"/>
        </w:trPr>
        <w:tc>
          <w:tcPr>
            <w:tcW w:w="9096" w:type="dxa"/>
            <w:gridSpan w:val="2"/>
          </w:tcPr>
          <w:p w14:paraId="58857235" w14:textId="38A11901" w:rsidR="003E1CAF" w:rsidRPr="00B77A92" w:rsidDel="00374334" w:rsidRDefault="003E1CAF" w:rsidP="000A67D1">
            <w:pPr>
              <w:spacing w:before="60" w:after="60"/>
              <w:rPr>
                <w:del w:id="1348" w:author="Jonathan Pritchard" w:date="2025-03-12T07:59:00Z" w16du:dateUtc="2025-03-12T07:59:00Z"/>
              </w:rPr>
            </w:pPr>
          </w:p>
        </w:tc>
      </w:tr>
      <w:tr w:rsidR="009810BB" w:rsidRPr="00B77A92" w14:paraId="55069771" w14:textId="77777777" w:rsidTr="000A67D1">
        <w:trPr>
          <w:gridAfter w:val="1"/>
          <w:wAfter w:w="80" w:type="dxa"/>
          <w:cantSplit/>
          <w:jc w:val="center"/>
          <w:ins w:id="1349" w:author="Jonathan Pritchard" w:date="2025-03-12T08:40:00Z"/>
        </w:trPr>
        <w:tc>
          <w:tcPr>
            <w:tcW w:w="3366" w:type="dxa"/>
          </w:tcPr>
          <w:p w14:paraId="3D8F70A5" w14:textId="644AD55E" w:rsidR="009810BB" w:rsidRPr="00A841E5" w:rsidRDefault="009810BB" w:rsidP="000A67D1">
            <w:pPr>
              <w:spacing w:before="60" w:after="60"/>
              <w:rPr>
                <w:ins w:id="1350" w:author="Jonathan Pritchard" w:date="2025-03-12T08:40:00Z" w16du:dateUtc="2025-03-12T08:40:00Z"/>
              </w:rPr>
            </w:pPr>
            <w:commentRangeStart w:id="1351"/>
            <w:ins w:id="1352" w:author="Jonathan Pritchard" w:date="2025-03-12T08:40:00Z" w16du:dateUtc="2025-03-12T08:40:00Z">
              <w:r w:rsidRPr="00A841E5">
                <w:t>WLA</w:t>
              </w:r>
            </w:ins>
            <w:commentRangeEnd w:id="1351"/>
            <w:ins w:id="1353" w:author="Jonathan Pritchard" w:date="2025-03-12T08:41:00Z" w16du:dateUtc="2025-03-12T08:41:00Z">
              <w:r w:rsidRPr="00A841E5">
                <w:rPr>
                  <w:rStyle w:val="CommentReference"/>
                </w:rPr>
                <w:commentReference w:id="1351"/>
              </w:r>
            </w:ins>
            <w:ins w:id="1354" w:author="Jonathan Pritchard" w:date="2025-03-12T08:40:00Z" w16du:dateUtc="2025-03-12T08:40:00Z">
              <w:r w:rsidRPr="00A841E5">
                <w:t xml:space="preserve"> method</w:t>
              </w:r>
            </w:ins>
          </w:p>
        </w:tc>
        <w:tc>
          <w:tcPr>
            <w:tcW w:w="5730" w:type="dxa"/>
          </w:tcPr>
          <w:p w14:paraId="42E136F8" w14:textId="63443CEB" w:rsidR="009810BB" w:rsidRPr="00A841E5" w:rsidRDefault="009810BB" w:rsidP="000A67D1">
            <w:pPr>
              <w:spacing w:before="60" w:after="60"/>
              <w:rPr>
                <w:ins w:id="1355" w:author="Jonathan Pritchard" w:date="2025-03-12T08:40:00Z" w16du:dateUtc="2025-03-12T08:40:00Z"/>
                <w:rPrChange w:id="1356" w:author="jon pritchard" w:date="2025-03-28T14:02:00Z" w16du:dateUtc="2025-03-28T13:02:00Z">
                  <w:rPr>
                    <w:ins w:id="1357" w:author="Jonathan Pritchard" w:date="2025-03-12T08:40:00Z" w16du:dateUtc="2025-03-12T08:40:00Z"/>
                    <w:b/>
                    <w:bCs/>
                  </w:rPr>
                </w:rPrChange>
              </w:rPr>
            </w:pPr>
            <w:ins w:id="1358" w:author="Jonathan Pritchard" w:date="2025-03-12T08:40:00Z" w16du:dateUtc="2025-03-12T08:40:00Z">
              <w:r w:rsidRPr="00A841E5">
                <w:rPr>
                  <w:rPrChange w:id="1359" w:author="jon pritchard" w:date="2025-03-28T14:02:00Z" w16du:dateUtc="2025-03-28T13:02:00Z">
                    <w:rPr>
                      <w:b/>
                      <w:bCs/>
                    </w:rPr>
                  </w:rPrChange>
                </w:rPr>
                <w:t>Method of Water Level Adjustment selected.</w:t>
              </w:r>
            </w:ins>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proofErr w:type="spellStart"/>
            <w:r w:rsidRPr="00B77A92">
              <w:rPr>
                <w:b/>
                <w:bCs/>
              </w:rPr>
              <w:t>MagneticVariation</w:t>
            </w:r>
            <w:proofErr w:type="spellEnd"/>
            <w:r w:rsidRPr="00B77A92">
              <w:t xml:space="preserve"> (MAGVAR) feature, attributes:</w:t>
            </w:r>
          </w:p>
          <w:p w14:paraId="3AF3FDF5" w14:textId="2C95D330" w:rsidR="004E0F3F" w:rsidRPr="00B77A92" w:rsidRDefault="007B5B9A" w:rsidP="000A67D1">
            <w:pPr>
              <w:spacing w:before="60" w:after="60"/>
            </w:pPr>
            <w:proofErr w:type="spellStart"/>
            <w:r w:rsidRPr="00B77A92">
              <w:rPr>
                <w:i/>
                <w:iCs/>
              </w:rPr>
              <w:t>referenceYearForMagneticVariation</w:t>
            </w:r>
            <w:proofErr w:type="spellEnd"/>
            <w:r w:rsidR="004E0F3F" w:rsidRPr="00B77A92">
              <w:rPr>
                <w:i/>
                <w:iCs/>
              </w:rPr>
              <w:t xml:space="preserve"> (RYRMGV)</w:t>
            </w:r>
            <w:r w:rsidRPr="00B77A92">
              <w:t>,</w:t>
            </w:r>
          </w:p>
          <w:p w14:paraId="04035B00" w14:textId="77777777" w:rsidR="004E0F3F" w:rsidRPr="00B77A92" w:rsidRDefault="007B5B9A" w:rsidP="000A67D1">
            <w:pPr>
              <w:spacing w:before="60" w:after="60"/>
            </w:pPr>
            <w:proofErr w:type="spellStart"/>
            <w:r w:rsidRPr="00B77A92">
              <w:rPr>
                <w:i/>
                <w:iCs/>
              </w:rPr>
              <w:t>valueofAnnualChangeInMagneticVariation</w:t>
            </w:r>
            <w:proofErr w:type="spellEnd"/>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proofErr w:type="spellStart"/>
            <w:r w:rsidR="007B5B9A" w:rsidRPr="00B77A92">
              <w:rPr>
                <w:i/>
                <w:iCs/>
              </w:rPr>
              <w:t>valueOfMagneticVariation</w:t>
            </w:r>
            <w:proofErr w:type="spellEnd"/>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002EA5">
              <w:rPr>
                <w:strike/>
                <w:rPrChange w:id="1360" w:author="jon pritchard" w:date="2025-03-26T21:46:00Z" w16du:dateUtc="2025-03-26T20:46:00Z">
                  <w:rPr/>
                </w:rPrChange>
              </w:rPr>
              <w:t>the ENC</w:t>
            </w:r>
            <w:r w:rsidR="002845EB" w:rsidRPr="00B77A92">
              <w:t xml:space="preserve"> </w:t>
            </w:r>
            <w:ins w:id="1361" w:author="jon pritchard" w:date="2025-03-26T21:46:00Z" w16du:dateUtc="2025-03-26T20:46:00Z">
              <w:r w:rsidR="00002EA5">
                <w:t xml:space="preserve"> each </w:t>
              </w:r>
            </w:ins>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ins w:id="1362" w:author="jon pritchard" w:date="2025-03-26T21:47:00Z" w16du:dateUtc="2025-03-26T20:47:00Z">
              <w:r w:rsidR="00002EA5">
                <w:t xml:space="preserve"> each dataset</w:t>
              </w:r>
            </w:ins>
            <w:r w:rsidRPr="00B77A92">
              <w:t xml:space="preserve"> </w:t>
            </w:r>
            <w:r w:rsidRPr="00002EA5">
              <w:rPr>
                <w:strike/>
                <w:rPrChange w:id="1363" w:author="jon pritchard" w:date="2025-03-26T21:47:00Z" w16du:dateUtc="2025-03-26T20:47:00Z">
                  <w:rPr/>
                </w:rPrChange>
              </w:rPr>
              <w:t>the</w:t>
            </w:r>
            <w:r w:rsidR="00742588" w:rsidRPr="00002EA5">
              <w:rPr>
                <w:strike/>
                <w:rPrChange w:id="1364" w:author="jon pritchard" w:date="2025-03-26T21:47:00Z" w16du:dateUtc="2025-03-26T20:47:00Z">
                  <w:rPr/>
                </w:rPrChange>
              </w:rPr>
              <w:t xml:space="preserve"> </w:t>
            </w:r>
            <w:r w:rsidR="004B2A18" w:rsidRPr="00002EA5">
              <w:rPr>
                <w:strike/>
                <w:rPrChange w:id="1365" w:author="jon pritchard" w:date="2025-03-26T21:47:00Z" w16du:dateUtc="2025-03-26T20:47:00Z">
                  <w:rPr/>
                </w:rPrChang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4507AF1F" w:rsidR="007B5B9A" w:rsidRPr="00B77A92" w:rsidRDefault="007B5B9A" w:rsidP="000A67D1">
            <w:pPr>
              <w:spacing w:before="60" w:after="60"/>
            </w:pPr>
            <w:del w:id="1366" w:author="jon pritchard" w:date="2025-03-28T14:03:00Z" w16du:dateUtc="2025-03-28T13:03:00Z">
              <w:r w:rsidRPr="00A841E5" w:rsidDel="00A841E5">
                <w:delText xml:space="preserve">Chart </w:delText>
              </w:r>
            </w:del>
            <w:ins w:id="1367" w:author="jon pritchard" w:date="2025-03-28T14:03:00Z" w16du:dateUtc="2025-03-28T13:03:00Z">
              <w:r w:rsidR="00A841E5">
                <w:t>Display</w:t>
              </w:r>
              <w:r w:rsidR="00A841E5" w:rsidRPr="00A841E5">
                <w:t xml:space="preserve"> </w:t>
              </w:r>
            </w:ins>
            <w:r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commentRangeStart w:id="1368"/>
            <w:r w:rsidR="00F447A0">
              <w:t>must</w:t>
            </w:r>
            <w:r w:rsidR="00F447A0" w:rsidRPr="00B77A92">
              <w:t xml:space="preserve"> </w:t>
            </w:r>
            <w:commentRangeEnd w:id="1368"/>
            <w:r w:rsidR="00812F45">
              <w:rPr>
                <w:rStyle w:val="CommentReference"/>
              </w:rPr>
              <w:commentReference w:id="1368"/>
            </w:r>
            <w:r w:rsidRPr="00B77A92">
              <w:t xml:space="preserve">be appropriate to the scale </w:t>
            </w:r>
            <w:r w:rsidR="004B2A18" w:rsidRPr="00B77A92">
              <w:t>and latitude of the data in use</w:t>
            </w:r>
          </w:p>
        </w:tc>
      </w:tr>
    </w:tbl>
    <w:p w14:paraId="206BFB80" w14:textId="6734782E" w:rsidR="00AA63B2" w:rsidRPr="00B77A92" w:rsidRDefault="005D62A2" w:rsidP="004B2A18">
      <w:pPr>
        <w:pStyle w:val="Caption"/>
        <w:spacing w:after="120" w:line="240" w:lineRule="auto"/>
        <w:jc w:val="center"/>
      </w:pPr>
      <w:bookmarkStart w:id="1369" w:name="_Ref47362462"/>
      <w:r w:rsidRPr="00B77A92">
        <w:t xml:space="preserve">Table </w:t>
      </w:r>
      <w:ins w:id="1370" w:author="Jonathan Pritchard" w:date="2025-03-07T16:40:00Z" w16du:dateUtc="2025-03-07T16:40:00Z">
        <w:r w:rsidR="00C56536">
          <w:fldChar w:fldCharType="begin"/>
        </w:r>
        <w:r w:rsidR="00C56536">
          <w:instrText xml:space="preserve"> SEQ Table \* ARABIC </w:instrText>
        </w:r>
      </w:ins>
      <w:r w:rsidR="00C56536">
        <w:fldChar w:fldCharType="separate"/>
      </w:r>
      <w:ins w:id="1371" w:author="Jonathan Pritchard" w:date="2025-03-07T16:40:00Z" w16du:dateUtc="2025-03-07T16:40:00Z">
        <w:r w:rsidR="00C56536">
          <w:rPr>
            <w:noProof/>
          </w:rPr>
          <w:t>4</w:t>
        </w:r>
        <w:r w:rsidR="00C56536">
          <w:fldChar w:fldCharType="end"/>
        </w:r>
      </w:ins>
      <w:del w:id="1372"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3</w:delText>
        </w:r>
        <w:r w:rsidR="0045426C" w:rsidDel="00C56536">
          <w:fldChar w:fldCharType="end"/>
        </w:r>
      </w:del>
      <w:bookmarkEnd w:id="1369"/>
      <w:r w:rsidRPr="00B77A92">
        <w:t xml:space="preserve"> - Legend elements</w:t>
      </w:r>
    </w:p>
    <w:p w14:paraId="23891564" w14:textId="122D4CF6" w:rsidR="00AA63B2" w:rsidRPr="00B77A92" w:rsidDel="00FF7A4B" w:rsidRDefault="005D62A2" w:rsidP="004B2A18">
      <w:pPr>
        <w:spacing w:after="120" w:line="240" w:lineRule="auto"/>
        <w:jc w:val="both"/>
        <w:rPr>
          <w:del w:id="1373" w:author="jon pritchard" w:date="2025-03-28T14:18:00Z" w16du:dateUtc="2025-03-28T13:18:00Z"/>
        </w:rPr>
      </w:pPr>
      <w:commentRangeStart w:id="1374"/>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commentRangeEnd w:id="1374"/>
      <w:r w:rsidR="00CB3B18">
        <w:rPr>
          <w:rStyle w:val="CommentReference"/>
        </w:rPr>
        <w:commentReference w:id="1374"/>
      </w:r>
    </w:p>
    <w:p w14:paraId="06DE5318" w14:textId="7EE8E6E8" w:rsidR="00CA1CD1" w:rsidRPr="00B77A92" w:rsidRDefault="00CA1CD1" w:rsidP="004B2A18">
      <w:pPr>
        <w:spacing w:after="120" w:line="240" w:lineRule="auto"/>
        <w:jc w:val="both"/>
      </w:pPr>
    </w:p>
    <w:p w14:paraId="7B18038E" w14:textId="0DF55FBC" w:rsidR="00453DD3" w:rsidRPr="00453DD3" w:rsidRDefault="006E6A5F" w:rsidP="00DB7CFE">
      <w:pPr>
        <w:pStyle w:val="Heading2"/>
      </w:pPr>
      <w:bookmarkStart w:id="1375" w:name="_Ref49473397"/>
      <w:ins w:id="1376" w:author="jon pritchard" w:date="2025-03-25T06:04:00Z" w16du:dateUtc="2025-03-25T05:04:00Z">
        <w:r>
          <w:t xml:space="preserve"> </w:t>
        </w:r>
      </w:ins>
      <w:bookmarkStart w:id="1377" w:name="_Toc194067148"/>
      <w:r w:rsidR="00627DB2" w:rsidRPr="00760179">
        <w:t>Displaying</w:t>
      </w:r>
      <w:r w:rsidR="00627DB2" w:rsidRPr="00B77A92">
        <w:t xml:space="preserve"> manual and automatic updates and added information</w:t>
      </w:r>
      <w:bookmarkEnd w:id="1375"/>
      <w:bookmarkEnd w:id="1377"/>
    </w:p>
    <w:p w14:paraId="0E293B91" w14:textId="6EEE2B6B" w:rsidR="00453DD3" w:rsidRPr="002D7DEE" w:rsidRDefault="00453DD3" w:rsidP="00453DD3">
      <w:pPr>
        <w:pStyle w:val="Heading3"/>
      </w:pPr>
      <w:bookmarkStart w:id="1378" w:name="_Toc194067149"/>
      <w:r w:rsidRPr="002D7DEE">
        <w:t>Manual updates</w:t>
      </w:r>
      <w:bookmarkEnd w:id="1378"/>
    </w:p>
    <w:p w14:paraId="5EDEDF9F" w14:textId="4ED678F8" w:rsidR="00453DD3" w:rsidRPr="002D7DEE" w:rsidRDefault="00453DD3" w:rsidP="00453DD3">
      <w:r w:rsidRPr="002D7DEE">
        <w:t xml:space="preserve">It must be possible </w:t>
      </w:r>
      <w:del w:id="1379" w:author="Grant, David M (52400) CIV USN NIWC ATLANTIC VA (USA)" w:date="2025-02-24T15:08:00Z" w16du:dateUtc="2025-02-24T20:08:00Z">
        <w:r w:rsidRPr="002D7DEE" w:rsidDel="008B3718">
          <w:delText xml:space="preserve">to be able </w:delText>
        </w:r>
      </w:del>
      <w:r w:rsidRPr="002D7DEE">
        <w:t>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1B10B95C"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ins w:id="1380" w:author="Jonathan Pritchard" w:date="2025-03-07T18:00:00Z" w16du:dateUtc="2025-03-07T18:00:00Z">
        <w:r w:rsidR="00653128">
          <w:t>. Additionally:</w:t>
        </w:r>
      </w:ins>
      <w:del w:id="1381" w:author="Jonathan Pritchard" w:date="2025-03-07T18:00:00Z" w16du:dateUtc="2025-03-07T18:00:00Z">
        <w:r w:rsidRPr="00760179" w:rsidDel="00653128">
          <w:delText xml:space="preserve">. </w:delText>
        </w:r>
      </w:del>
    </w:p>
    <w:p w14:paraId="457F9EC1" w14:textId="1473CC90" w:rsidR="00653128" w:rsidRPr="00B77A92" w:rsidDel="00653128" w:rsidRDefault="00D42BC9" w:rsidP="00653128">
      <w:pPr>
        <w:pStyle w:val="Heading3"/>
        <w:rPr>
          <w:del w:id="1382" w:author="Jonathan Pritchard" w:date="2025-03-07T17:59:00Z" w16du:dateUtc="2025-03-07T17:59:00Z"/>
          <w:moveTo w:id="1383" w:author="Jonathan Pritchard" w:date="2025-03-07T17:59:00Z" w16du:dateUtc="2025-03-07T17:59:00Z"/>
        </w:rPr>
      </w:pPr>
      <w:del w:id="1384" w:author="Jonathan Pritchard" w:date="2025-03-07T18:00:00Z" w16du:dateUtc="2025-03-07T18:00:00Z">
        <w:r w:rsidRPr="00760179" w:rsidDel="00653128">
          <w:delText>A selection of standardised symbols must be made available for preparing hand-entered chart corrections. The original chart features must not be removed or altered. A description and list of all symbols reserved for manual chart updates is contained in Appendix A</w:delText>
        </w:r>
      </w:del>
      <w:moveToRangeStart w:id="1385" w:author="Jonathan Pritchard" w:date="2025-03-07T17:59:00Z" w:name="move192262808"/>
      <w:moveTo w:id="1386" w:author="Jonathan Pritchard" w:date="2025-03-07T17:59:00Z" w16du:dateUtc="2025-03-07T17:59:00Z">
        <w:del w:id="1387" w:author="Jonathan Pritchard" w:date="2025-03-07T17:59:00Z" w16du:dateUtc="2025-03-07T17:59:00Z">
          <w:r w:rsidR="00653128" w:rsidRPr="00B77A92" w:rsidDel="00653128">
            <w:delText>Manual Update</w:delText>
          </w:r>
        </w:del>
      </w:moveTo>
    </w:p>
    <w:p w14:paraId="4BFA3AB6" w14:textId="5C157FEB" w:rsidR="00653128" w:rsidRPr="00B77A92" w:rsidRDefault="00653128" w:rsidP="00653128">
      <w:pPr>
        <w:pStyle w:val="ListParagraph"/>
        <w:numPr>
          <w:ilvl w:val="0"/>
          <w:numId w:val="60"/>
        </w:numPr>
        <w:spacing w:after="60" w:line="240" w:lineRule="auto"/>
        <w:jc w:val="both"/>
        <w:rPr>
          <w:moveTo w:id="1388" w:author="Jonathan Pritchard" w:date="2025-03-07T17:59:00Z" w16du:dateUtc="2025-03-07T17:59:00Z"/>
        </w:rPr>
      </w:pPr>
      <w:moveTo w:id="1389" w:author="Jonathan Pritchard" w:date="2025-03-07T17:59:00Z" w16du:dateUtc="2025-03-07T17:59:00Z">
        <w:r w:rsidRPr="00B77A92">
          <w:rPr>
            <w:b/>
            <w:bCs/>
          </w:rPr>
          <w:t>Keying and Symbology</w:t>
        </w:r>
        <w:r w:rsidRPr="00B77A92">
          <w:t xml:space="preserve">. </w:t>
        </w:r>
      </w:moveTo>
      <w:ins w:id="1390" w:author="Jonathan Pritchard" w:date="2025-03-12T08:46:00Z" w16du:dateUtc="2025-03-12T08:46:00Z">
        <w:r w:rsidR="007B3E43">
          <w:t xml:space="preserve">The mariner must be able to enter manual updates </w:t>
        </w:r>
      </w:ins>
      <w:moveTo w:id="1391" w:author="Jonathan Pritchard" w:date="2025-03-07T17:59:00Z" w16du:dateUtc="2025-03-07T17:59:00Z">
        <w:del w:id="1392" w:author="Jonathan Pritchard" w:date="2025-03-12T08:46:00Z" w16du:dateUtc="2025-03-12T08:46:00Z">
          <w:r w:rsidRPr="00B77A92" w:rsidDel="007B3E43">
            <w:delText xml:space="preserve">The ECDIS </w:delText>
          </w:r>
          <w:r w:rsidDel="007B3E43">
            <w:delText>must</w:delText>
          </w:r>
          <w:r w:rsidRPr="00B77A92" w:rsidDel="007B3E43">
            <w:delText xml:space="preserve"> enable manual entry of updates </w:delText>
          </w:r>
        </w:del>
        <w:r w:rsidRPr="00B77A92">
          <w:t xml:space="preserve">for </w:t>
        </w:r>
        <w:del w:id="1393" w:author="Jonathan Pritchard" w:date="2025-03-07T18:01:00Z" w16du:dateUtc="2025-03-07T18:01:00Z">
          <w:r w:rsidRPr="00B77A92" w:rsidDel="00653128">
            <w:delText xml:space="preserve">non-integrated </w:delText>
          </w:r>
        </w:del>
        <w:r w:rsidRPr="00B77A92">
          <w:t xml:space="preserve">presentation on the display. A capacity </w:t>
        </w:r>
        <w:commentRangeStart w:id="1394"/>
        <w:r w:rsidRPr="00A841E5">
          <w:t>should</w:t>
        </w:r>
      </w:moveTo>
      <w:commentRangeEnd w:id="1394"/>
      <w:r w:rsidR="007B3E43" w:rsidRPr="00A841E5">
        <w:rPr>
          <w:rStyle w:val="CommentReference"/>
        </w:rPr>
        <w:commentReference w:id="1394"/>
      </w:r>
      <w:moveTo w:id="1395" w:author="Jonathan Pritchard" w:date="2025-03-07T17:59:00Z" w16du:dateUtc="2025-03-07T17:59:00Z">
        <w:r w:rsidRPr="00B77A92">
          <w:t xml:space="preserve"> exist to enable the mariner to:</w:t>
        </w:r>
      </w:moveTo>
    </w:p>
    <w:p w14:paraId="59AB47D6" w14:textId="77777777" w:rsidR="00653128" w:rsidRPr="00B77A92" w:rsidRDefault="00653128" w:rsidP="00653128">
      <w:pPr>
        <w:pStyle w:val="ListParagraph"/>
        <w:spacing w:after="60" w:line="240" w:lineRule="auto"/>
        <w:jc w:val="both"/>
        <w:rPr>
          <w:moveTo w:id="1396" w:author="Jonathan Pritchard" w:date="2025-03-07T17:59:00Z" w16du:dateUtc="2025-03-07T17:59:00Z"/>
        </w:rPr>
      </w:pPr>
      <w:moveTo w:id="1397" w:author="Jonathan Pritchard" w:date="2025-03-07T17:59:00Z" w16du:dateUtc="2025-03-07T17:59:00Z">
        <w:r w:rsidRPr="00B77A92">
          <w:rPr>
            <w:b/>
            <w:bCs/>
          </w:rPr>
          <w:t>.1</w:t>
        </w:r>
        <w:r w:rsidRPr="00B77A92">
          <w:t xml:space="preserve"> Enter the update so it can be displayed as described in this </w:t>
        </w:r>
        <w:r>
          <w:t>specification</w:t>
        </w:r>
        <w:r w:rsidRPr="00B77A92">
          <w:t>.</w:t>
        </w:r>
      </w:moveTo>
    </w:p>
    <w:p w14:paraId="1AEFAFEA" w14:textId="77777777" w:rsidR="00653128" w:rsidRPr="00B77A92" w:rsidRDefault="00653128" w:rsidP="00653128">
      <w:pPr>
        <w:pStyle w:val="ListParagraph"/>
        <w:spacing w:after="120" w:line="240" w:lineRule="auto"/>
        <w:jc w:val="both"/>
        <w:rPr>
          <w:moveTo w:id="1398" w:author="Jonathan Pritchard" w:date="2025-03-07T17:59:00Z" w16du:dateUtc="2025-03-07T17:59:00Z"/>
        </w:rPr>
      </w:pPr>
      <w:moveTo w:id="1399" w:author="Jonathan Pritchard" w:date="2025-03-07T17:59:00Z" w16du:dateUtc="2025-03-07T17:59:00Z">
        <w:r w:rsidRPr="00B77A92">
          <w:rPr>
            <w:b/>
            <w:bCs/>
          </w:rPr>
          <w:t>.2</w:t>
        </w:r>
        <w:r w:rsidRPr="00B77A92">
          <w:t xml:space="preserve"> Ensure all update text information relevant to the new condition and to the source of the update, as entered by the Mariner, is recorded by the system for display on demand.</w:t>
        </w:r>
      </w:moveTo>
    </w:p>
    <w:p w14:paraId="783C6F4F" w14:textId="376E1D18" w:rsidR="00653128" w:rsidRPr="00B77A92" w:rsidRDefault="00653128" w:rsidP="00653128">
      <w:pPr>
        <w:pStyle w:val="ListParagraph"/>
        <w:numPr>
          <w:ilvl w:val="0"/>
          <w:numId w:val="60"/>
        </w:numPr>
        <w:spacing w:after="120" w:line="240" w:lineRule="auto"/>
        <w:jc w:val="both"/>
        <w:rPr>
          <w:moveTo w:id="1400" w:author="Jonathan Pritchard" w:date="2025-03-07T17:59:00Z" w16du:dateUtc="2025-03-07T17:59:00Z"/>
        </w:rPr>
      </w:pPr>
      <w:moveTo w:id="1401" w:author="Jonathan Pritchard" w:date="2025-03-07T17:59:00Z" w16du:dateUtc="2025-03-07T17:59:00Z">
        <w:r w:rsidRPr="00B77A92">
          <w:rPr>
            <w:b/>
            <w:bCs/>
          </w:rPr>
          <w:t>Indications and Alerts</w:t>
        </w:r>
        <w:r w:rsidRPr="00B77A92">
          <w:t xml:space="preserve">. The ECDIS should </w:t>
        </w:r>
      </w:moveTo>
      <w:ins w:id="1402" w:author="Jonathan Pritchard" w:date="2025-03-07T18:02:00Z" w16du:dateUtc="2025-03-07T18:02:00Z">
        <w:r>
          <w:t xml:space="preserve">provide </w:t>
        </w:r>
      </w:ins>
      <w:moveTo w:id="1403" w:author="Jonathan Pritchard" w:date="2025-03-07T17:59:00Z" w16du:dateUtc="2025-03-07T17:59:00Z">
        <w:del w:id="1404" w:author="Jonathan Pritchard" w:date="2025-03-07T18:02:00Z" w16du:dateUtc="2025-03-07T18:02:00Z">
          <w:r w:rsidRPr="00B77A92" w:rsidDel="00653128">
            <w:delText xml:space="preserve">be capable of sensing </w:delText>
          </w:r>
        </w:del>
        <w:r w:rsidRPr="00B77A92">
          <w:t xml:space="preserve">indications and alerts related to </w:t>
        </w:r>
        <w:del w:id="1405" w:author="Jonathan Pritchard" w:date="2025-03-07T18:03:00Z" w16du:dateUtc="2025-03-07T18:03:00Z">
          <w:r w:rsidRPr="00B77A92" w:rsidDel="00653128">
            <w:delText>non-integrated (</w:delText>
          </w:r>
        </w:del>
        <w:r w:rsidRPr="00B77A92">
          <w:t>manual</w:t>
        </w:r>
        <w:del w:id="1406" w:author="Jonathan Pritchard" w:date="2025-03-07T18:03:00Z" w16du:dateUtc="2025-03-07T18:03:00Z">
          <w:r w:rsidRPr="00B77A92" w:rsidDel="00653128">
            <w:delText>)</w:delText>
          </w:r>
        </w:del>
        <w:r w:rsidRPr="00B77A92">
          <w:t xml:space="preserve"> updates, </w:t>
        </w:r>
      </w:moveTo>
      <w:ins w:id="1407" w:author="Jonathan Pritchard" w:date="2025-03-07T18:03:00Z" w16du:dateUtc="2025-03-07T18:03:00Z">
        <w:r>
          <w:t>using the same criteria as for ENC features.</w:t>
        </w:r>
      </w:ins>
      <w:moveTo w:id="1408" w:author="Jonathan Pritchard" w:date="2025-03-07T17:59:00Z" w16du:dateUtc="2025-03-07T17:59:00Z">
        <w:del w:id="1409" w:author="Jonathan Pritchard" w:date="2025-03-07T18:03:00Z" w16du:dateUtc="2025-03-07T18:03:00Z">
          <w:r w:rsidRPr="00B77A92" w:rsidDel="00653128">
            <w:delText>just as it does for integrated updates.</w:delText>
          </w:r>
        </w:del>
      </w:moveTo>
    </w:p>
    <w:p w14:paraId="41871898" w14:textId="7A41C83D" w:rsidR="00653128" w:rsidRPr="00B77A92" w:rsidRDefault="00653128" w:rsidP="00653128">
      <w:pPr>
        <w:pStyle w:val="ListParagraph"/>
        <w:numPr>
          <w:ilvl w:val="0"/>
          <w:numId w:val="60"/>
        </w:numPr>
        <w:spacing w:after="120" w:line="240" w:lineRule="auto"/>
        <w:jc w:val="both"/>
        <w:rPr>
          <w:moveTo w:id="1410" w:author="Jonathan Pritchard" w:date="2025-03-07T17:59:00Z" w16du:dateUtc="2025-03-07T17:59:00Z"/>
        </w:rPr>
      </w:pPr>
      <w:moveTo w:id="1411" w:author="Jonathan Pritchard" w:date="2025-03-07T17:59:00Z" w16du:dateUtc="2025-03-07T17:59:00Z">
        <w:r w:rsidRPr="00B77A92">
          <w:rPr>
            <w:b/>
            <w:bCs/>
          </w:rPr>
          <w:t>Presentation</w:t>
        </w:r>
        <w:r w:rsidRPr="00B77A92">
          <w:t xml:space="preserve">. Manual updates must be displayed as described in this </w:t>
        </w:r>
        <w:del w:id="1412" w:author="Jonathan Pritchard" w:date="2025-03-07T18:04:00Z" w16du:dateUtc="2025-03-07T18:04:00Z">
          <w:r w:rsidDel="00653128">
            <w:delText>specification</w:delText>
          </w:r>
          <w:r w:rsidRPr="00B77A92" w:rsidDel="00653128">
            <w:delText xml:space="preserve">, clause </w:delText>
          </w:r>
          <w:r w:rsidRPr="00B77A92" w:rsidDel="00653128">
            <w:fldChar w:fldCharType="begin"/>
          </w:r>
          <w:r w:rsidRPr="00B77A92" w:rsidDel="00653128">
            <w:delInstrText xml:space="preserve"> REF _Ref49427616 \r \h  \* MERGEFORMAT </w:delInstrText>
          </w:r>
        </w:del>
      </w:moveTo>
      <w:del w:id="1413" w:author="Jonathan Pritchard" w:date="2025-03-07T18:04:00Z" w16du:dateUtc="2025-03-07T18:04:00Z"/>
      <w:moveTo w:id="1414" w:author="Jonathan Pritchard" w:date="2025-03-07T17:59:00Z" w16du:dateUtc="2025-03-07T17:59:00Z">
        <w:del w:id="1415" w:author="Jonathan Pritchard" w:date="2025-03-07T18:04:00Z" w16du:dateUtc="2025-03-07T18:04:00Z">
          <w:r w:rsidRPr="00B77A92" w:rsidDel="00653128">
            <w:fldChar w:fldCharType="separate"/>
          </w:r>
          <w:r w:rsidDel="00653128">
            <w:delText>9.3</w:delText>
          </w:r>
          <w:r w:rsidRPr="00B77A92" w:rsidDel="00653128">
            <w:fldChar w:fldCharType="end"/>
          </w:r>
        </w:del>
      </w:moveTo>
      <w:ins w:id="1416" w:author="Jonathan Pritchard" w:date="2025-03-07T18:04:00Z" w16du:dateUtc="2025-03-07T18:04:00Z">
        <w:r>
          <w:t>clause</w:t>
        </w:r>
      </w:ins>
      <w:moveTo w:id="1417" w:author="Jonathan Pritchard" w:date="2025-03-07T17:59:00Z" w16du:dateUtc="2025-03-07T17:59:00Z">
        <w:r w:rsidRPr="00B77A92">
          <w:t>.</w:t>
        </w:r>
      </w:moveTo>
      <w:ins w:id="1418" w:author="Jonathan Pritchard" w:date="2025-03-07T18:00:00Z" w16du:dateUtc="2025-03-07T18:00:00Z">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ins>
    </w:p>
    <w:p w14:paraId="76C75276" w14:textId="03EFA544" w:rsidR="00653128" w:rsidRPr="00B77A92" w:rsidDel="00653128" w:rsidRDefault="00653128" w:rsidP="00653128">
      <w:pPr>
        <w:pStyle w:val="ListParagraph"/>
        <w:numPr>
          <w:ilvl w:val="0"/>
          <w:numId w:val="60"/>
        </w:numPr>
        <w:spacing w:after="120" w:line="240" w:lineRule="auto"/>
        <w:jc w:val="both"/>
        <w:rPr>
          <w:del w:id="1419" w:author="Jonathan Pritchard" w:date="2025-03-07T18:05:00Z" w16du:dateUtc="2025-03-07T18:05:00Z"/>
          <w:moveTo w:id="1420" w:author="Jonathan Pritchard" w:date="2025-03-07T17:59:00Z" w16du:dateUtc="2025-03-07T17:59:00Z"/>
        </w:rPr>
      </w:pPr>
      <w:moveTo w:id="1421" w:author="Jonathan Pritchard" w:date="2025-03-07T17:59:00Z" w16du:dateUtc="2025-03-07T17:59:00Z">
        <w:del w:id="1422" w:author="Jonathan Pritchard" w:date="2025-03-07T18:05:00Z" w16du:dateUtc="2025-03-07T18:05:00Z">
          <w:r w:rsidRPr="00B77A92" w:rsidDel="00653128">
            <w:rPr>
              <w:b/>
              <w:bCs/>
            </w:rPr>
            <w:delText>Text</w:delText>
          </w:r>
          <w:r w:rsidRPr="00B77A92" w:rsidDel="00653128">
            <w:delText>. It should be possible to enter text into the ECDIS.</w:delText>
          </w:r>
        </w:del>
      </w:moveTo>
    </w:p>
    <w:p w14:paraId="57B37180" w14:textId="77777777" w:rsidR="00653128" w:rsidRPr="00B77A92" w:rsidRDefault="00653128" w:rsidP="00653128">
      <w:pPr>
        <w:pStyle w:val="ListParagraph"/>
        <w:numPr>
          <w:ilvl w:val="0"/>
          <w:numId w:val="60"/>
        </w:numPr>
        <w:spacing w:after="120" w:line="240" w:lineRule="auto"/>
        <w:jc w:val="both"/>
        <w:rPr>
          <w:moveTo w:id="1423" w:author="Jonathan Pritchard" w:date="2025-03-07T17:59:00Z" w16du:dateUtc="2025-03-07T17:59:00Z"/>
        </w:rPr>
      </w:pPr>
      <w:moveTo w:id="1424" w:author="Jonathan Pritchard" w:date="2025-03-07T17:59:00Z" w16du:dateUtc="2025-03-07T17:59:00Z">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moveTo>
    </w:p>
    <w:moveToRangeEnd w:id="1385"/>
    <w:p w14:paraId="003AEF17" w14:textId="77777777" w:rsidR="00653128" w:rsidRPr="00453DD3" w:rsidRDefault="00653128" w:rsidP="00D42BC9">
      <w:pPr>
        <w:spacing w:after="120" w:line="240" w:lineRule="auto"/>
        <w:jc w:val="both"/>
      </w:pPr>
    </w:p>
    <w:p w14:paraId="053B52D8" w14:textId="33B39178" w:rsidR="00523124" w:rsidRPr="00450770" w:rsidRDefault="00523124" w:rsidP="002D7DEE">
      <w:pPr>
        <w:pStyle w:val="Heading3"/>
      </w:pPr>
      <w:del w:id="1425" w:author="Jonathan Pritchard" w:date="2025-03-07T16:46:00Z" w16du:dateUtc="2025-03-07T16:46:00Z">
        <w:r w:rsidRPr="00450770" w:rsidDel="00A94BB4">
          <w:delText>Mariners Caution Notes</w:delText>
        </w:r>
      </w:del>
      <w:bookmarkStart w:id="1426" w:name="_Toc194067150"/>
      <w:ins w:id="1427" w:author="Jonathan Pritchard" w:date="2025-03-07T16:46:00Z" w16du:dateUtc="2025-03-07T16:46:00Z">
        <w:r w:rsidR="00A94BB4">
          <w:t>Additional Mariner’s Information</w:t>
        </w:r>
      </w:ins>
      <w:bookmarkEnd w:id="1426"/>
    </w:p>
    <w:p w14:paraId="59F18049" w14:textId="2839DC68" w:rsidR="006668B5" w:rsidRDefault="006668B5" w:rsidP="00523124">
      <w:r w:rsidRPr="006668B5">
        <w:t xml:space="preserve">Mariner’s Caution Notes and a Mariner’s Information Notes </w:t>
      </w:r>
      <w:commentRangeStart w:id="1428"/>
      <w:r w:rsidRPr="006668B5">
        <w:t>must be presented according to IEC 61174 or IEC 62288</w:t>
      </w:r>
      <w:commentRangeEnd w:id="1428"/>
      <w:r w:rsidR="00486B32">
        <w:rPr>
          <w:rStyle w:val="CommentReference"/>
        </w:rPr>
        <w:commentReference w:id="1428"/>
      </w:r>
      <w:r w:rsidRPr="006668B5">
        <w:t>,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1429" w:name="_Toc188368685"/>
      <w:bookmarkStart w:id="1430" w:name="_Toc188621887"/>
      <w:bookmarkStart w:id="1431" w:name="_Toc188950468"/>
      <w:bookmarkStart w:id="1432" w:name="_Toc188968384"/>
      <w:bookmarkStart w:id="1433" w:name="_Toc188968609"/>
      <w:bookmarkStart w:id="1434" w:name="_Toc188368686"/>
      <w:bookmarkStart w:id="1435" w:name="_Toc188621888"/>
      <w:bookmarkStart w:id="1436" w:name="_Toc188950469"/>
      <w:bookmarkStart w:id="1437" w:name="_Toc188968385"/>
      <w:bookmarkStart w:id="1438" w:name="_Toc188968610"/>
      <w:bookmarkStart w:id="1439" w:name="_Toc194067151"/>
      <w:bookmarkStart w:id="1440" w:name="_Ref49450116"/>
      <w:bookmarkEnd w:id="1429"/>
      <w:bookmarkEnd w:id="1430"/>
      <w:bookmarkEnd w:id="1431"/>
      <w:bookmarkEnd w:id="1432"/>
      <w:bookmarkEnd w:id="1433"/>
      <w:bookmarkEnd w:id="1434"/>
      <w:bookmarkEnd w:id="1435"/>
      <w:bookmarkEnd w:id="1436"/>
      <w:bookmarkEnd w:id="1437"/>
      <w:bookmarkEnd w:id="1438"/>
      <w:r>
        <w:t>Automatic Updates</w:t>
      </w:r>
      <w:bookmarkEnd w:id="1439"/>
    </w:p>
    <w:p w14:paraId="11C6FA9E" w14:textId="0B32C7B9"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w:t>
      </w:r>
      <w:del w:id="1441" w:author="Jonathan Pritchard" w:date="2025-03-10T08:00:00Z" w16du:dateUtc="2025-03-10T08:00:00Z">
        <w:r w:rsidR="000553AC" w:rsidRPr="00A527F0" w:rsidDel="00A74A4F">
          <w:delText>-3</w:delText>
        </w:r>
      </w:del>
      <w:r w:rsidR="000553AC" w:rsidRPr="00A527F0">
        <w:t xml:space="preserve">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1442" w:name="_Toc194067152"/>
      <w:r>
        <w:t>I</w:t>
      </w:r>
      <w:r w:rsidR="000A049F" w:rsidRPr="00B77A92">
        <w:t>dentifying automatic chart corrections on demand</w:t>
      </w:r>
      <w:bookmarkEnd w:id="1440"/>
      <w:bookmarkEnd w:id="1442"/>
    </w:p>
    <w:p w14:paraId="159F81CC" w14:textId="04B5429D" w:rsidR="00BD50FC" w:rsidRPr="007B3E43" w:rsidDel="00507E48" w:rsidRDefault="00BD50FC" w:rsidP="002516D0">
      <w:pPr>
        <w:spacing w:after="120" w:line="240" w:lineRule="auto"/>
        <w:jc w:val="both"/>
        <w:rPr>
          <w:del w:id="1443" w:author="jon pritchard" w:date="2025-03-28T14:18:00Z" w16du:dateUtc="2025-03-28T13:18:00Z"/>
          <w:strike/>
          <w:rPrChange w:id="1444" w:author="Jonathan Pritchard" w:date="2025-03-12T08:48:00Z" w16du:dateUtc="2025-03-12T08:48:00Z">
            <w:rPr>
              <w:del w:id="1445" w:author="jon pritchard" w:date="2025-03-28T14:18:00Z" w16du:dateUtc="2025-03-28T13:18:00Z"/>
            </w:rPr>
          </w:rPrChange>
        </w:rPr>
      </w:pPr>
      <w:del w:id="1446" w:author="jon pritchard" w:date="2025-03-28T14:18:00Z" w16du:dateUtc="2025-03-28T13:18:00Z">
        <w:r w:rsidRPr="007B3E43" w:rsidDel="00507E48">
          <w:rPr>
            <w:strike/>
            <w:rPrChange w:id="1447" w:author="Jonathan Pritchard" w:date="2025-03-12T08:48:00Z" w16du:dateUtc="2025-03-12T08:48:00Z">
              <w:rPr/>
            </w:rPrChange>
          </w:rPr>
          <w:delText xml:space="preserve">The ECDIS manufacturer </w:delText>
        </w:r>
        <w:r w:rsidR="002B1BBE" w:rsidRPr="007B3E43" w:rsidDel="00507E48">
          <w:rPr>
            <w:strike/>
            <w:rPrChange w:id="1448" w:author="Jonathan Pritchard" w:date="2025-03-12T08:48:00Z" w16du:dateUtc="2025-03-12T08:48:00Z">
              <w:rPr/>
            </w:rPrChange>
          </w:rPr>
          <w:delText xml:space="preserve">must </w:delText>
        </w:r>
        <w:r w:rsidRPr="007B3E43" w:rsidDel="00507E48">
          <w:rPr>
            <w:strike/>
            <w:rPrChange w:id="1449" w:author="Jonathan Pritchard" w:date="2025-03-12T08:48:00Z" w16du:dateUtc="2025-03-12T08:48:00Z">
              <w:rPr/>
            </w:rPrChange>
          </w:rPr>
          <w:delText xml:space="preserve">provide a means of identifying </w:delText>
        </w:r>
        <w:r w:rsidR="004F141B" w:rsidRPr="007B3E43" w:rsidDel="00507E48">
          <w:rPr>
            <w:strike/>
            <w:rPrChange w:id="1450" w:author="Jonathan Pritchard" w:date="2025-03-12T08:48:00Z" w16du:dateUtc="2025-03-12T08:48:00Z">
              <w:rPr/>
            </w:rPrChange>
          </w:rPr>
          <w:delText xml:space="preserve">automatic </w:delText>
        </w:r>
        <w:r w:rsidRPr="007B3E43" w:rsidDel="00507E48">
          <w:rPr>
            <w:strike/>
            <w:rPrChange w:id="1451" w:author="Jonathan Pritchard" w:date="2025-03-12T08:48:00Z" w16du:dateUtc="2025-03-12T08:48:00Z">
              <w:rPr/>
            </w:rPrChange>
          </w:rPr>
          <w:delText xml:space="preserve">chart corrections to the </w:delText>
        </w:r>
        <w:r w:rsidR="00404620" w:rsidRPr="007B3E43" w:rsidDel="00507E48">
          <w:rPr>
            <w:strike/>
            <w:rPrChange w:id="1452" w:author="Jonathan Pritchard" w:date="2025-03-12T08:48:00Z" w16du:dateUtc="2025-03-12T08:48:00Z">
              <w:rPr/>
            </w:rPrChange>
          </w:rPr>
          <w:delText>System Database</w:delText>
        </w:r>
        <w:r w:rsidR="00071364" w:rsidRPr="007B3E43" w:rsidDel="00507E48">
          <w:rPr>
            <w:strike/>
            <w:rPrChange w:id="1453" w:author="Jonathan Pritchard" w:date="2025-03-12T08:48:00Z" w16du:dateUtc="2025-03-12T08:48:00Z">
              <w:rPr/>
            </w:rPrChange>
          </w:rPr>
          <w:delText xml:space="preserve"> </w:delText>
        </w:r>
        <w:r w:rsidRPr="007B3E43" w:rsidDel="00507E48">
          <w:rPr>
            <w:strike/>
            <w:rPrChange w:id="1454" w:author="Jonathan Pritchard" w:date="2025-03-12T08:48:00Z" w16du:dateUtc="2025-03-12T08:48:00Z">
              <w:rPr/>
            </w:rPrChange>
          </w:rPr>
          <w:delText>on demand by the Mariner.</w:delText>
        </w:r>
      </w:del>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1455" w:name="_Toc194067153"/>
      <w:bookmarkStart w:id="1456" w:name="_Ref49450002"/>
      <w:r w:rsidRPr="00C01EFB">
        <w:t>Update Information</w:t>
      </w:r>
      <w:bookmarkEnd w:id="1455"/>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rPr>
          <w:ins w:id="1457" w:author="jon pritchard" w:date="2025-03-28T10:10:00Z" w16du:dateUtc="2025-03-28T09:10:00Z"/>
        </w:rPr>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D10598" w:rsidRDefault="00D10598">
      <w:pPr>
        <w:spacing w:after="120" w:line="240" w:lineRule="auto"/>
        <w:jc w:val="both"/>
        <w:rPr>
          <w:ins w:id="1458" w:author="jon pritchard" w:date="2025-03-28T10:05:00Z" w16du:dateUtc="2025-03-28T09:05:00Z"/>
          <w:rPrChange w:id="1459" w:author="jon pritchard" w:date="2025-03-28T10:10:00Z" w16du:dateUtc="2025-03-28T09:10:00Z">
            <w:rPr>
              <w:ins w:id="1460" w:author="jon pritchard" w:date="2025-03-28T10:05:00Z" w16du:dateUtc="2025-03-28T09:05:00Z"/>
              <w:i/>
              <w:iCs/>
            </w:rPr>
          </w:rPrChange>
        </w:rPr>
        <w:pPrChange w:id="1461" w:author="jon pritchard" w:date="2025-03-28T10:10:00Z" w16du:dateUtc="2025-03-28T09:10:00Z">
          <w:pPr>
            <w:spacing w:after="120" w:line="240" w:lineRule="auto"/>
          </w:pPr>
        </w:pPrChange>
      </w:pPr>
      <w:ins w:id="1462" w:author="jon pritchard" w:date="2025-03-28T10:10:00Z" w16du:dateUtc="2025-03-28T09:10:00Z">
        <w:r>
          <w:t xml:space="preserve">For example, </w:t>
        </w:r>
      </w:ins>
      <w:ins w:id="1463" w:author="jon pritchard" w:date="2025-03-28T10:12:00Z" w16du:dateUtc="2025-03-28T09:12:00Z">
        <w:r>
          <w:t>when an</w:t>
        </w:r>
      </w:ins>
      <w:ins w:id="1464" w:author="jon pritchard" w:date="2025-03-28T10:10:00Z" w16du:dateUtc="2025-03-28T09:10:00Z">
        <w:r w:rsidRPr="00D42BC9">
          <w:t xml:space="preserve"> ENC update contains updates to various features that adjoin </w:t>
        </w:r>
      </w:ins>
      <w:ins w:id="1465" w:author="jon pritchard" w:date="2025-03-28T10:12:00Z" w16du:dateUtc="2025-03-28T09:12:00Z">
        <w:r>
          <w:t>a</w:t>
        </w:r>
      </w:ins>
      <w:ins w:id="1466" w:author="jon pritchard" w:date="2025-03-28T10:10:00Z" w16du:dateUtc="2025-03-28T09:10:00Z">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ins>
    </w:p>
    <w:p w14:paraId="41AC0130" w14:textId="683F42AE" w:rsidR="001C665A" w:rsidRDefault="001C665A" w:rsidP="00B812CA">
      <w:pPr>
        <w:spacing w:after="120" w:line="240" w:lineRule="auto"/>
        <w:rPr>
          <w:ins w:id="1467" w:author="jon pritchard" w:date="2025-03-28T10:06:00Z" w16du:dateUtc="2025-03-28T09:06:00Z"/>
        </w:rPr>
      </w:pPr>
      <w:ins w:id="1468" w:author="jon pritchard" w:date="2025-03-28T10:06:00Z" w16du:dateUtc="2025-03-28T09:06:00Z">
        <w:r>
          <w:t xml:space="preserve">The </w:t>
        </w:r>
      </w:ins>
      <w:ins w:id="1469" w:author="jon pritchard" w:date="2025-03-28T10:05:00Z">
        <w:r w:rsidRPr="001C665A">
          <w:t>‘Update Review’ IMS</w:t>
        </w:r>
      </w:ins>
      <w:ins w:id="1470" w:author="jon pritchard" w:date="2025-03-28T10:06:00Z" w16du:dateUtc="2025-03-28T09:06:00Z">
        <w:r>
          <w:t xml:space="preserve"> must be implemented </w:t>
        </w:r>
      </w:ins>
      <w:ins w:id="1471" w:author="jon pritchard" w:date="2025-03-28T10:07:00Z" w16du:dateUtc="2025-03-28T09:07:00Z">
        <w:r>
          <w:t xml:space="preserve">to allow update information features to be portrayed </w:t>
        </w:r>
      </w:ins>
      <w:ins w:id="1472" w:author="jon pritchard" w:date="2025-03-28T10:13:00Z" w16du:dateUtc="2025-03-28T09:13:00Z">
        <w:r w:rsidR="00D10598">
          <w:t xml:space="preserve">and </w:t>
        </w:r>
      </w:ins>
      <w:ins w:id="1473" w:author="jon pritchard" w:date="2025-03-28T11:44:00Z" w16du:dateUtc="2025-03-28T10:44:00Z">
        <w:r w:rsidR="00C74D25">
          <w:t>reviewed</w:t>
        </w:r>
      </w:ins>
      <w:ins w:id="1474" w:author="jon pritchard" w:date="2025-03-28T10:13:00Z" w16du:dateUtc="2025-03-28T09:13:00Z">
        <w:r w:rsidR="00D10598">
          <w:t xml:space="preserve"> </w:t>
        </w:r>
      </w:ins>
      <w:ins w:id="1475" w:author="jon pritchard" w:date="2025-03-28T10:07:00Z" w16du:dateUtc="2025-03-28T09:07:00Z">
        <w:r w:rsidR="00D10598">
          <w:t>on demand.</w:t>
        </w:r>
      </w:ins>
      <w:ins w:id="1476" w:author="jon pritchard" w:date="2025-03-28T10:13:00Z" w16du:dateUtc="2025-03-28T09:13:00Z">
        <w:r w:rsidR="00D10598">
          <w:t xml:space="preserve"> </w:t>
        </w:r>
      </w:ins>
    </w:p>
    <w:p w14:paraId="70646CBA" w14:textId="1180FC06" w:rsidR="001C665A" w:rsidRPr="00D10598" w:rsidDel="00C74D25" w:rsidRDefault="001C665A" w:rsidP="00B812CA">
      <w:pPr>
        <w:spacing w:after="120" w:line="240" w:lineRule="auto"/>
        <w:rPr>
          <w:del w:id="1477" w:author="jon pritchard" w:date="2025-03-28T11:44:00Z" w16du:dateUtc="2025-03-28T10:44:00Z"/>
          <w:strike/>
          <w:rPrChange w:id="1478" w:author="jon pritchard" w:date="2025-03-28T10:13:00Z" w16du:dateUtc="2025-03-28T09:13:00Z">
            <w:rPr>
              <w:del w:id="1479" w:author="jon pritchard" w:date="2025-03-28T11:44:00Z" w16du:dateUtc="2025-03-28T10:44:00Z"/>
              <w:i/>
              <w:iCs/>
            </w:rPr>
          </w:rPrChange>
        </w:rPr>
      </w:pPr>
      <w:bookmarkStart w:id="1480" w:name="_Toc194061764"/>
      <w:bookmarkStart w:id="1481" w:name="_Toc194067154"/>
      <w:bookmarkEnd w:id="1480"/>
      <w:bookmarkEnd w:id="1481"/>
    </w:p>
    <w:p w14:paraId="1CAAA5C9" w14:textId="63D67DBC" w:rsidR="004F141B" w:rsidRPr="00D42BC9" w:rsidDel="00D10598" w:rsidRDefault="004F141B" w:rsidP="004F141B">
      <w:pPr>
        <w:spacing w:after="120" w:line="240" w:lineRule="auto"/>
        <w:jc w:val="both"/>
        <w:rPr>
          <w:del w:id="1482" w:author="jon pritchard" w:date="2025-03-28T10:10:00Z" w16du:dateUtc="2025-03-28T09:10:00Z"/>
        </w:rPr>
      </w:pPr>
      <w:del w:id="1483" w:author="jon pritchard" w:date="2025-03-28T10:08:00Z" w16du:dateUtc="2025-03-28T09:08:00Z">
        <w:r w:rsidRPr="00D42BC9" w:rsidDel="00D10598">
          <w:delText>EXAMPLE:</w:delText>
        </w:r>
      </w:del>
      <w:del w:id="1484" w:author="jon pritchard" w:date="2025-03-28T10:10:00Z" w16du:dateUtc="2025-03-28T09:10:00Z">
        <w:r w:rsidRPr="00D42BC9" w:rsidDel="00D10598">
          <w:delText xml:space="preserve">  The ENC update contains updates to various features that adjoined the feature that was actually updated. In this case, the producer will use an </w:delText>
        </w:r>
        <w:r w:rsidRPr="00D42BC9" w:rsidDel="00D10598">
          <w:rPr>
            <w:b/>
            <w:bCs/>
          </w:rPr>
          <w:delText>Update Information</w:delText>
        </w:r>
        <w:r w:rsidRPr="00D42BC9" w:rsidDel="00D10598">
          <w:delText xml:space="preserve"> feature to indicate the actual feature that was affected and a brief description of the changes.</w:delText>
        </w:r>
        <w:bookmarkStart w:id="1485" w:name="_Toc194061765"/>
        <w:bookmarkStart w:id="1486" w:name="_Toc194067155"/>
        <w:bookmarkEnd w:id="1485"/>
        <w:bookmarkEnd w:id="1486"/>
      </w:del>
    </w:p>
    <w:p w14:paraId="6D81B45B" w14:textId="3E3DAE67" w:rsidR="004F141B" w:rsidRPr="00D42BC9" w:rsidRDefault="004F141B" w:rsidP="004F141B">
      <w:pPr>
        <w:pStyle w:val="Heading3"/>
      </w:pPr>
      <w:bookmarkStart w:id="1487" w:name="_Toc178784413"/>
      <w:bookmarkStart w:id="1488" w:name="_Toc178784414"/>
      <w:bookmarkStart w:id="1489" w:name="_Toc178784415"/>
      <w:bookmarkStart w:id="1490" w:name="_Toc178784416"/>
      <w:bookmarkStart w:id="1491" w:name="_Toc178784417"/>
      <w:bookmarkStart w:id="1492" w:name="_Toc178784418"/>
      <w:bookmarkStart w:id="1493" w:name="_Toc178784419"/>
      <w:bookmarkStart w:id="1494" w:name="_Toc178784420"/>
      <w:bookmarkStart w:id="1495" w:name="_Toc178784421"/>
      <w:bookmarkStart w:id="1496" w:name="_Toc178784422"/>
      <w:bookmarkStart w:id="1497" w:name="_Toc178784423"/>
      <w:bookmarkStart w:id="1498" w:name="_Toc175130268"/>
      <w:bookmarkStart w:id="1499" w:name="_Toc175130291"/>
      <w:bookmarkStart w:id="1500" w:name="_Toc194067156"/>
      <w:bookmarkEnd w:id="1456"/>
      <w:bookmarkEnd w:id="1487"/>
      <w:bookmarkEnd w:id="1488"/>
      <w:bookmarkEnd w:id="1489"/>
      <w:bookmarkEnd w:id="1490"/>
      <w:bookmarkEnd w:id="1491"/>
      <w:bookmarkEnd w:id="1492"/>
      <w:bookmarkEnd w:id="1493"/>
      <w:bookmarkEnd w:id="1494"/>
      <w:bookmarkEnd w:id="1495"/>
      <w:bookmarkEnd w:id="1496"/>
      <w:bookmarkEnd w:id="1497"/>
      <w:bookmarkEnd w:id="1498"/>
      <w:bookmarkEnd w:id="1499"/>
      <w:r w:rsidRPr="00D42BC9">
        <w:t>Non</w:t>
      </w:r>
      <w:ins w:id="1501" w:author="jon pritchard" w:date="2025-03-28T13:37:00Z" w16du:dateUtc="2025-03-28T12:37:00Z">
        <w:r w:rsidR="00CF6F82">
          <w:t>-official</w:t>
        </w:r>
      </w:ins>
      <w:del w:id="1502" w:author="jon pritchard" w:date="2025-03-28T13:37:00Z" w16du:dateUtc="2025-03-28T12:37:00Z">
        <w:r w:rsidRPr="00D42BC9" w:rsidDel="00CF6F82">
          <w:delText>-HO</w:delText>
        </w:r>
      </w:del>
      <w:r w:rsidRPr="00D42BC9">
        <w:t xml:space="preserve"> (Non-ENC) Chart Information</w:t>
      </w:r>
      <w:bookmarkEnd w:id="1500"/>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63EF1374"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del w:id="1503" w:author="Jonathan Pritchard" w:date="2025-03-12T08:50:00Z" w16du:dateUtc="2025-03-12T08:50:00Z">
        <w:r w:rsidRPr="00D42BC9" w:rsidDel="007B3E43">
          <w:delText xml:space="preserve">should </w:delText>
        </w:r>
      </w:del>
      <w:ins w:id="1504" w:author="Jonathan Pritchard" w:date="2025-03-12T08:50:00Z" w16du:dateUtc="2025-03-12T08:50:00Z">
        <w:r w:rsidR="007B3E43">
          <w:t>must</w:t>
        </w:r>
        <w:r w:rsidR="007B3E43" w:rsidRPr="00D42BC9">
          <w:t xml:space="preserve"> </w:t>
        </w:r>
      </w:ins>
      <w:r w:rsidRPr="00D42BC9">
        <w:t>be distinguished from manually updated chart information, which uses the same identifiers, by cursor picking.</w:t>
      </w:r>
    </w:p>
    <w:p w14:paraId="5501B461" w14:textId="4CC24993"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del w:id="1505" w:author="Jonathan Pritchard" w:date="2025-03-12T08:50:00Z" w16du:dateUtc="2025-03-12T08:50:00Z">
        <w:r w:rsidRPr="00D42BC9" w:rsidDel="007B3E43">
          <w:delText xml:space="preserve">should </w:delText>
        </w:r>
      </w:del>
      <w:ins w:id="1506" w:author="Jonathan Pritchard" w:date="2025-03-12T08:50:00Z" w16du:dateUtc="2025-03-12T08:50:00Z">
        <w:r w:rsidR="007B3E43">
          <w:t>must</w:t>
        </w:r>
        <w:r w:rsidR="007B3E43" w:rsidRPr="00D42BC9">
          <w:t xml:space="preserve"> </w:t>
        </w:r>
      </w:ins>
      <w:r w:rsidRPr="00D42BC9">
        <w:t xml:space="preserve">be maintained. </w:t>
      </w:r>
    </w:p>
    <w:p w14:paraId="2DCC8E1D" w14:textId="525BBA12" w:rsidR="00627DB2" w:rsidRPr="00D42BC9" w:rsidDel="00507E48" w:rsidRDefault="00BD50FC" w:rsidP="0092126F">
      <w:pPr>
        <w:spacing w:after="120" w:line="240" w:lineRule="auto"/>
        <w:jc w:val="both"/>
        <w:rPr>
          <w:del w:id="1507" w:author="jon pritchard" w:date="2025-03-28T14:18:00Z" w16du:dateUtc="2025-03-28T13:18:00Z"/>
        </w:rPr>
      </w:pPr>
      <w:r w:rsidRPr="00D42BC9">
        <w:t xml:space="preserve">The </w:t>
      </w:r>
      <w:r w:rsidR="00EE3831" w:rsidRPr="00D42BC9">
        <w:t>m</w:t>
      </w:r>
      <w:r w:rsidRPr="00D42BC9">
        <w:t xml:space="preserve">ariner </w:t>
      </w:r>
      <w:del w:id="1508" w:author="Jonathan Pritchard" w:date="2025-03-12T08:50:00Z" w16du:dateUtc="2025-03-12T08:50:00Z">
        <w:r w:rsidRPr="00D42BC9" w:rsidDel="007B3E43">
          <w:delText xml:space="preserve">should </w:delText>
        </w:r>
      </w:del>
      <w:ins w:id="1509" w:author="Jonathan Pritchard" w:date="2025-03-12T08:50:00Z" w16du:dateUtc="2025-03-12T08:50:00Z">
        <w:r w:rsidR="007B3E43">
          <w:t>must</w:t>
        </w:r>
        <w:r w:rsidR="007B3E43" w:rsidRPr="00D42BC9">
          <w:t xml:space="preserve"> </w:t>
        </w:r>
      </w:ins>
      <w:r w:rsidRPr="00D42BC9">
        <w:t>be able to remove all non-</w:t>
      </w:r>
      <w:r w:rsidR="00814DD0" w:rsidRPr="00D42BC9">
        <w:t xml:space="preserve">official </w:t>
      </w:r>
      <w:r w:rsidRPr="00D42BC9">
        <w:t>chart information if the need should arise.</w:t>
      </w:r>
    </w:p>
    <w:p w14:paraId="61C4ACDD" w14:textId="59DEB964" w:rsidR="00FE2291" w:rsidRPr="007B3E43" w:rsidDel="007B3E43" w:rsidRDefault="00FE2291" w:rsidP="00A13F5A">
      <w:pPr>
        <w:pStyle w:val="Heading3"/>
        <w:rPr>
          <w:del w:id="1510" w:author="Jonathan Pritchard" w:date="2025-03-12T08:49:00Z" w16du:dateUtc="2025-03-12T08:49:00Z"/>
          <w:strike/>
          <w:rPrChange w:id="1511" w:author="Jonathan Pritchard" w:date="2025-03-12T08:49:00Z" w16du:dateUtc="2025-03-12T08:49:00Z">
            <w:rPr>
              <w:del w:id="1512" w:author="Jonathan Pritchard" w:date="2025-03-12T08:49:00Z" w16du:dateUtc="2025-03-12T08:49:00Z"/>
            </w:rPr>
          </w:rPrChange>
        </w:rPr>
      </w:pPr>
      <w:bookmarkStart w:id="1513" w:name="_Ref49450019"/>
      <w:del w:id="1514" w:author="Jonathan Pritchard" w:date="2025-03-12T08:49:00Z" w16du:dateUtc="2025-03-12T08:49:00Z">
        <w:r w:rsidRPr="007B3E43" w:rsidDel="007B3E43">
          <w:rPr>
            <w:b w:val="0"/>
            <w:bCs w:val="0"/>
            <w:strike/>
            <w:rPrChange w:id="1515" w:author="Jonathan Pritchard" w:date="2025-03-12T08:49:00Z" w16du:dateUtc="2025-03-12T08:49:00Z">
              <w:rPr>
                <w:b w:val="0"/>
                <w:bCs w:val="0"/>
              </w:rPr>
            </w:rPrChange>
          </w:rPr>
          <w:delText>Other non-</w:delText>
        </w:r>
        <w:r w:rsidR="00D1047F" w:rsidRPr="007B3E43" w:rsidDel="007B3E43">
          <w:rPr>
            <w:b w:val="0"/>
            <w:bCs w:val="0"/>
            <w:strike/>
            <w:rPrChange w:id="1516" w:author="Jonathan Pritchard" w:date="2025-03-12T08:49:00Z" w16du:dateUtc="2025-03-12T08:49:00Z">
              <w:rPr>
                <w:b w:val="0"/>
                <w:bCs w:val="0"/>
              </w:rPr>
            </w:rPrChange>
          </w:rPr>
          <w:delText xml:space="preserve">official </w:delText>
        </w:r>
        <w:r w:rsidRPr="007B3E43" w:rsidDel="007B3E43">
          <w:rPr>
            <w:b w:val="0"/>
            <w:bCs w:val="0"/>
            <w:strike/>
            <w:rPrChange w:id="1517" w:author="Jonathan Pritchard" w:date="2025-03-12T08:49:00Z" w16du:dateUtc="2025-03-12T08:49:00Z">
              <w:rPr>
                <w:b w:val="0"/>
                <w:bCs w:val="0"/>
              </w:rPr>
            </w:rPrChange>
          </w:rPr>
          <w:delText>data</w:delText>
        </w:r>
        <w:bookmarkEnd w:id="1513"/>
      </w:del>
    </w:p>
    <w:p w14:paraId="17BF6404" w14:textId="6C5C0AC4" w:rsidR="00FE2291" w:rsidRPr="007B3E43" w:rsidDel="007B3E43" w:rsidRDefault="00FE2291" w:rsidP="0092126F">
      <w:pPr>
        <w:spacing w:after="120" w:line="240" w:lineRule="auto"/>
        <w:jc w:val="both"/>
        <w:rPr>
          <w:del w:id="1518" w:author="Jonathan Pritchard" w:date="2025-03-12T08:49:00Z" w16du:dateUtc="2025-03-12T08:49:00Z"/>
          <w:strike/>
          <w:rPrChange w:id="1519" w:author="Jonathan Pritchard" w:date="2025-03-12T08:49:00Z" w16du:dateUtc="2025-03-12T08:49:00Z">
            <w:rPr>
              <w:del w:id="1520" w:author="Jonathan Pritchard" w:date="2025-03-12T08:49:00Z" w16du:dateUtc="2025-03-12T08:49:00Z"/>
            </w:rPr>
          </w:rPrChange>
        </w:rPr>
      </w:pPr>
      <w:del w:id="1521" w:author="Jonathan Pritchard" w:date="2025-03-12T08:49:00Z" w16du:dateUtc="2025-03-12T08:49:00Z">
        <w:r w:rsidRPr="007B3E43" w:rsidDel="007B3E43">
          <w:rPr>
            <w:strike/>
            <w:rPrChange w:id="1522" w:author="Jonathan Pritchard" w:date="2025-03-12T08:49:00Z" w16du:dateUtc="2025-03-12T08:49:00Z">
              <w:rPr/>
            </w:rPrChange>
          </w:rPr>
          <w:delText>Non-</w:delText>
        </w:r>
        <w:r w:rsidR="00D1047F" w:rsidRPr="007B3E43" w:rsidDel="007B3E43">
          <w:rPr>
            <w:strike/>
            <w:rPrChange w:id="1523" w:author="Jonathan Pritchard" w:date="2025-03-12T08:49:00Z" w16du:dateUtc="2025-03-12T08:49:00Z">
              <w:rPr/>
            </w:rPrChange>
          </w:rPr>
          <w:delText xml:space="preserve">official </w:delText>
        </w:r>
        <w:r w:rsidRPr="007B3E43" w:rsidDel="007B3E43">
          <w:rPr>
            <w:strike/>
            <w:rPrChange w:id="1524" w:author="Jonathan Pritchard" w:date="2025-03-12T08:49:00Z" w16du:dateUtc="2025-03-12T08:49:00Z">
              <w:rPr/>
            </w:rPrChange>
          </w:rPr>
          <w:delText xml:space="preserve">data must be distinguished from manually updated chart information, which uses the same identifiers, </w:delText>
        </w:r>
        <w:r w:rsidRPr="007B3E43" w:rsidDel="007B3E43">
          <w:rPr>
            <w:b/>
            <w:bCs/>
            <w:strike/>
            <w:rPrChange w:id="1525" w:author="Jonathan Pritchard" w:date="2025-03-12T08:49:00Z" w16du:dateUtc="2025-03-12T08:49:00Z">
              <w:rPr>
                <w:b/>
                <w:bCs/>
              </w:rPr>
            </w:rPrChange>
          </w:rPr>
          <w:delText>by cursor picking</w:delText>
        </w:r>
        <w:r w:rsidRPr="007B3E43" w:rsidDel="007B3E43">
          <w:rPr>
            <w:strike/>
            <w:rPrChange w:id="1526" w:author="Jonathan Pritchard" w:date="2025-03-12T08:49:00Z" w16du:dateUtc="2025-03-12T08:49:00Z">
              <w:rPr/>
            </w:rPrChange>
          </w:rPr>
          <w:delText>.</w:delText>
        </w:r>
      </w:del>
    </w:p>
    <w:p w14:paraId="77CDEBF7" w14:textId="4CF14A04" w:rsidR="00FE2291" w:rsidRPr="007B3E43" w:rsidDel="007B3E43" w:rsidRDefault="00FE2291" w:rsidP="0092126F">
      <w:pPr>
        <w:spacing w:after="120" w:line="240" w:lineRule="auto"/>
        <w:jc w:val="both"/>
        <w:rPr>
          <w:del w:id="1527" w:author="Jonathan Pritchard" w:date="2025-03-12T08:49:00Z" w16du:dateUtc="2025-03-12T08:49:00Z"/>
          <w:strike/>
          <w:rPrChange w:id="1528" w:author="Jonathan Pritchard" w:date="2025-03-12T08:49:00Z" w16du:dateUtc="2025-03-12T08:49:00Z">
            <w:rPr>
              <w:del w:id="1529" w:author="Jonathan Pritchard" w:date="2025-03-12T08:49:00Z" w16du:dateUtc="2025-03-12T08:49:00Z"/>
            </w:rPr>
          </w:rPrChange>
        </w:rPr>
      </w:pPr>
      <w:del w:id="1530" w:author="Jonathan Pritchard" w:date="2025-03-12T08:49:00Z" w16du:dateUtc="2025-03-12T08:49:00Z">
        <w:r w:rsidRPr="007B3E43" w:rsidDel="007B3E43">
          <w:rPr>
            <w:strike/>
            <w:rPrChange w:id="1531" w:author="Jonathan Pritchard" w:date="2025-03-12T08:49:00Z" w16du:dateUtc="2025-03-12T08:49:00Z">
              <w:rPr/>
            </w:rPrChange>
          </w:rPr>
          <w:delText>Non-</w:delText>
        </w:r>
        <w:r w:rsidR="00D1047F" w:rsidRPr="007B3E43" w:rsidDel="007B3E43">
          <w:rPr>
            <w:strike/>
            <w:rPrChange w:id="1532" w:author="Jonathan Pritchard" w:date="2025-03-12T08:49:00Z" w16du:dateUtc="2025-03-12T08:49:00Z">
              <w:rPr/>
            </w:rPrChange>
          </w:rPr>
          <w:delText xml:space="preserve">official </w:delText>
        </w:r>
        <w:r w:rsidRPr="007B3E43" w:rsidDel="007B3E43">
          <w:rPr>
            <w:strike/>
            <w:rPrChange w:id="1533" w:author="Jonathan Pritchard" w:date="2025-03-12T08:49:00Z" w16du:dateUtc="2025-03-12T08:49:00Z">
              <w:rPr/>
            </w:rPrChange>
          </w:rPr>
          <w:delText>chart information may be updated by any systematic procedure. A record of updates must be maintained.</w:delText>
        </w:r>
      </w:del>
    </w:p>
    <w:p w14:paraId="31E25213" w14:textId="7F9E0C41" w:rsidR="00FE2291" w:rsidRPr="007B3E43" w:rsidDel="002006F4" w:rsidRDefault="00FE2291" w:rsidP="0092126F">
      <w:pPr>
        <w:spacing w:after="120" w:line="240" w:lineRule="auto"/>
        <w:jc w:val="both"/>
        <w:rPr>
          <w:del w:id="1534" w:author="jon pritchard" w:date="2025-03-25T06:04:00Z" w16du:dateUtc="2025-03-25T05:04:00Z"/>
          <w:strike/>
          <w:rPrChange w:id="1535" w:author="Jonathan Pritchard" w:date="2025-03-12T08:49:00Z" w16du:dateUtc="2025-03-12T08:49:00Z">
            <w:rPr>
              <w:del w:id="1536" w:author="jon pritchard" w:date="2025-03-25T06:04:00Z" w16du:dateUtc="2025-03-25T05:04:00Z"/>
            </w:rPr>
          </w:rPrChange>
        </w:rPr>
      </w:pPr>
      <w:del w:id="1537" w:author="Jonathan Pritchard" w:date="2025-03-12T08:49:00Z" w16du:dateUtc="2025-03-12T08:49:00Z">
        <w:r w:rsidRPr="007B3E43" w:rsidDel="007B3E43">
          <w:rPr>
            <w:strike/>
            <w:rPrChange w:id="1538" w:author="Jonathan Pritchard" w:date="2025-03-12T08:49:00Z" w16du:dateUtc="2025-03-12T08:49:00Z">
              <w:rPr/>
            </w:rPrChange>
          </w:rPr>
          <w:delText>The Mariner must be able to remove all non-HO chart information if the need should arise.</w:delText>
        </w:r>
      </w:del>
    </w:p>
    <w:p w14:paraId="4A4997F9" w14:textId="77777777" w:rsidR="0092126F" w:rsidRPr="00B77A92" w:rsidRDefault="0092126F" w:rsidP="0092126F">
      <w:pPr>
        <w:spacing w:after="120" w:line="240" w:lineRule="auto"/>
        <w:jc w:val="both"/>
      </w:pPr>
    </w:p>
    <w:p w14:paraId="1AD9C8F3" w14:textId="690797B0" w:rsidR="00A13F5A" w:rsidRPr="00B77A92" w:rsidRDefault="00CF6F82" w:rsidP="00DB7CFE">
      <w:pPr>
        <w:pStyle w:val="Heading2"/>
      </w:pPr>
      <w:bookmarkStart w:id="1539" w:name="_Toc175130295"/>
      <w:bookmarkStart w:id="1540" w:name="_Toc175130296"/>
      <w:bookmarkStart w:id="1541" w:name="_Toc175130297"/>
      <w:bookmarkStart w:id="1542" w:name="_Toc175130298"/>
      <w:bookmarkStart w:id="1543" w:name="_Toc175130299"/>
      <w:bookmarkStart w:id="1544" w:name="_Ref189057024"/>
      <w:bookmarkEnd w:id="1539"/>
      <w:bookmarkEnd w:id="1540"/>
      <w:bookmarkEnd w:id="1541"/>
      <w:bookmarkEnd w:id="1542"/>
      <w:bookmarkEnd w:id="1543"/>
      <w:ins w:id="1545" w:author="jon pritchard" w:date="2025-03-28T13:39:00Z" w16du:dateUtc="2025-03-28T12:39:00Z">
        <w:r>
          <w:t xml:space="preserve"> </w:t>
        </w:r>
      </w:ins>
      <w:bookmarkStart w:id="1546" w:name="_Toc194067157"/>
      <w:commentRangeStart w:id="1547"/>
      <w:r w:rsidR="00A13F5A" w:rsidRPr="00B77A92">
        <w:t>Display and Management of Navigational Warnings</w:t>
      </w:r>
      <w:bookmarkEnd w:id="1544"/>
      <w:commentRangeEnd w:id="1547"/>
      <w:r w:rsidR="00F619AE">
        <w:rPr>
          <w:rStyle w:val="CommentReference"/>
          <w:rFonts w:eastAsia="MS Mincho"/>
          <w:b w:val="0"/>
          <w:bCs w:val="0"/>
        </w:rPr>
        <w:commentReference w:id="1547"/>
      </w:r>
      <w:bookmarkEnd w:id="1546"/>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1548" w:name="_Toc194067158"/>
      <w:r w:rsidRPr="00B77A92">
        <w:t>Additional Portrayal requirements of the Graphical User Interface</w:t>
      </w:r>
      <w:bookmarkEnd w:id="1548"/>
      <w:r w:rsidRPr="00B77A92">
        <w:t xml:space="preserve"> </w:t>
      </w:r>
    </w:p>
    <w:p w14:paraId="27E30459" w14:textId="26C1E61C"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ins w:id="1549" w:author="Jonathan Pritchard" w:date="2025-03-10T12:17:00Z" w16du:dateUtc="2025-03-10T12:17:00Z">
        <w:r w:rsidR="003A53A9">
          <w:t xml:space="preserve"> the following</w:t>
        </w:r>
      </w:ins>
      <w:r w:rsidRPr="00D42BC9">
        <w:t xml:space="preserve"> functionality</w:t>
      </w:r>
      <w:del w:id="1550" w:author="Jonathan Pritchard" w:date="2025-03-10T12:17:00Z" w16du:dateUtc="2025-03-10T12:17:00Z">
        <w:r w:rsidRPr="00D42BC9" w:rsidDel="003A53A9">
          <w:delText xml:space="preserve"> for</w:delText>
        </w:r>
      </w:del>
      <w:r w:rsidRPr="00D42BC9">
        <w:t>;</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4578FBAE"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ins w:id="1551" w:author="Jonathan Pritchard" w:date="2025-03-07T16:48:00Z" w16du:dateUtc="2025-03-07T16:48:00Z">
        <w:r w:rsidR="00A94BB4">
          <w:t>13.2</w:t>
        </w:r>
      </w:ins>
      <w:del w:id="1552" w:author="Jonathan Pritchard" w:date="2025-03-07T16:48:00Z" w16du:dateUtc="2025-03-07T16:48:00Z">
        <w:r w:rsidR="00654651" w:rsidRPr="00D42BC9" w:rsidDel="00A94BB4">
          <w:delText>3</w:delText>
        </w:r>
      </w:del>
      <w:r w:rsidRPr="00D42BC9">
        <w:t xml:space="preserve">). </w:t>
      </w:r>
    </w:p>
    <w:p w14:paraId="3057F4D4" w14:textId="5D5867B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del w:id="1553" w:author="Jonathan Pritchard" w:date="2025-03-07T16:47:00Z" w16du:dateUtc="2025-03-07T16:47:00Z">
        <w:r w:rsidRPr="00D42BC9" w:rsidDel="00A94BB4">
          <w:delText xml:space="preserve">operator </w:delText>
        </w:r>
      </w:del>
      <w:ins w:id="1554" w:author="Jonathan Pritchard" w:date="2025-03-07T16:47:00Z" w16du:dateUtc="2025-03-07T16:47:00Z">
        <w:r w:rsidR="00A94BB4">
          <w:t>mariner</w:t>
        </w:r>
        <w:r w:rsidR="00A94BB4" w:rsidRPr="00D42BC9">
          <w:t xml:space="preserve"> </w:t>
        </w:r>
      </w:ins>
      <w:r w:rsidRPr="00D42BC9">
        <w:t>to enter criteria for filtering of indication of new NAVWARN messages based on time and maximum distance from own ship, monitored route or planned route (see 12.</w:t>
      </w:r>
      <w:ins w:id="1555" w:author="Jonathan Pritchard" w:date="2025-03-07T16:48:00Z" w16du:dateUtc="2025-03-07T16:48:00Z">
        <w:r w:rsidR="00A94BB4">
          <w:t>1</w:t>
        </w:r>
      </w:ins>
      <w:r w:rsidR="00654651" w:rsidRPr="00D42BC9">
        <w:t>3</w:t>
      </w:r>
      <w:ins w:id="1556" w:author="Jonathan Pritchard" w:date="2025-03-07T16:48:00Z" w16du:dateUtc="2025-03-07T16:48:00Z">
        <w:r w:rsidR="00A94BB4">
          <w:t>.2</w:t>
        </w:r>
      </w:ins>
      <w:r w:rsidRPr="00D42BC9">
        <w:t xml:space="preserve">). Default setting must be no filtering. </w:t>
      </w:r>
    </w:p>
    <w:p w14:paraId="39583DFD" w14:textId="563D362E"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w:t>
      </w:r>
      <w:del w:id="1557" w:author="Jonathan Pritchard" w:date="2025-03-12T09:17:00Z" w16du:dateUtc="2025-03-12T09:17:00Z">
        <w:r w:rsidRPr="00D42BC9" w:rsidDel="00BC6E03">
          <w:delText xml:space="preserve">readily </w:delText>
        </w:r>
      </w:del>
      <w:r w:rsidRPr="00D42BC9">
        <w:t xml:space="preserve">available </w:t>
      </w:r>
      <w:ins w:id="1558" w:author="Jonathan Pritchard" w:date="2025-03-12T09:17:00Z" w16du:dateUtc="2025-03-12T09:17:00Z">
        <w:r w:rsidR="00BC6E03">
          <w:t xml:space="preserve">on demand </w:t>
        </w:r>
      </w:ins>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proofErr w:type="spellStart"/>
      <w:r w:rsidRPr="00D42BC9">
        <w:rPr>
          <w:b/>
        </w:rPr>
        <w:t>NAVWARNPart</w:t>
      </w:r>
      <w:proofErr w:type="spellEnd"/>
      <w:r w:rsidRPr="00D42BC9">
        <w:t xml:space="preserve">, </w:t>
      </w:r>
      <w:proofErr w:type="spellStart"/>
      <w:r w:rsidRPr="00D42BC9">
        <w:rPr>
          <w:b/>
        </w:rPr>
        <w:t>warningInformation</w:t>
      </w:r>
      <w:proofErr w:type="spellEnd"/>
      <w:r w:rsidRPr="00D42BC9">
        <w:t xml:space="preserve"> attributes present. </w:t>
      </w:r>
    </w:p>
    <w:p w14:paraId="05A4A900" w14:textId="77777777" w:rsidR="00A13F5A" w:rsidRPr="00B77A92" w:rsidRDefault="00A13F5A" w:rsidP="00A13F5A">
      <w:pPr>
        <w:rPr>
          <w:b/>
          <w:bCs/>
          <w:i/>
          <w:iCs/>
        </w:rPr>
      </w:pPr>
      <w:r w:rsidRPr="00D42BC9">
        <w:rPr>
          <w:b/>
          <w:bCs/>
          <w:i/>
          <w:iCs/>
        </w:rPr>
        <w:t xml:space="preserve">NOTE: It may be possible to create some of this functionality via portrayal context </w:t>
      </w:r>
      <w:commentRangeStart w:id="1559"/>
      <w:r w:rsidRPr="00D42BC9">
        <w:rPr>
          <w:b/>
          <w:bCs/>
          <w:i/>
          <w:iCs/>
        </w:rPr>
        <w:t>parameters,</w:t>
      </w:r>
      <w:r w:rsidRPr="00B77A92">
        <w:rPr>
          <w:b/>
          <w:bCs/>
          <w:i/>
          <w:iCs/>
        </w:rPr>
        <w:t xml:space="preserve"> </w:t>
      </w:r>
      <w:commentRangeEnd w:id="1559"/>
      <w:r w:rsidR="003118E4">
        <w:rPr>
          <w:rStyle w:val="CommentReference"/>
        </w:rPr>
        <w:commentReference w:id="1559"/>
      </w:r>
    </w:p>
    <w:p w14:paraId="0AD67FC2" w14:textId="57C041AF" w:rsidR="00A13F5A" w:rsidRPr="00B77A92" w:rsidRDefault="00A13F5A" w:rsidP="00A13F5A">
      <w:pPr>
        <w:pStyle w:val="Heading3"/>
      </w:pPr>
      <w:bookmarkStart w:id="1560" w:name="_Toc194067159"/>
      <w:r w:rsidRPr="00B77A92">
        <w:t>Filtering Navigational Warning information</w:t>
      </w:r>
      <w:bookmarkEnd w:id="1560"/>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ins w:id="1561" w:author="Jonathan Pritchard" w:date="2025-03-07T16:49:00Z" w16du:dateUtc="2025-03-07T16:49:00Z">
        <w:r w:rsidR="00A94BB4">
          <w:t>:</w:t>
        </w:r>
      </w:ins>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ins w:id="1562" w:author="Grant, David M (52400) CIV USN NIWC ATLANTIC VA (USA)" w:date="2025-02-24T15:16:00Z" w16du:dateUtc="2025-02-24T20:16:00Z">
        <w:r w:rsidR="008F1369">
          <w:t xml:space="preserve">be </w:t>
        </w:r>
      </w:ins>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proofErr w:type="spellStart"/>
      <w:r w:rsidRPr="00B77A92">
        <w:rPr>
          <w:b/>
          <w:bCs/>
        </w:rPr>
        <w:t>NAVWARNPreamble</w:t>
      </w:r>
      <w:proofErr w:type="spellEnd"/>
      <w:r w:rsidRPr="00B77A92">
        <w:rPr>
          <w:b/>
          <w:bCs/>
        </w:rPr>
        <w:t xml:space="preserv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publicationTime</w:t>
      </w:r>
      <w:proofErr w:type="spellEnd"/>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cancellationDate</w:t>
      </w:r>
      <w:proofErr w:type="spellEnd"/>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NAVWARNPart</w:t>
      </w:r>
      <w:proofErr w:type="spellEnd"/>
      <w:r w:rsidRPr="00B77A92">
        <w:rPr>
          <w:rFonts w:ascii="Courier New" w:hAnsi="Courier New" w:cs="Courier New"/>
          <w:b/>
          <w:sz w:val="24"/>
          <w:szCs w:val="28"/>
        </w:rPr>
        <w:t xml:space="preserve"> </w:t>
      </w:r>
      <w:proofErr w:type="spellStart"/>
      <w:r w:rsidRPr="00B77A92">
        <w:rPr>
          <w:rFonts w:ascii="Courier New" w:hAnsi="Courier New" w:cs="Courier New"/>
          <w:b/>
          <w:sz w:val="24"/>
          <w:szCs w:val="28"/>
        </w:rPr>
        <w:t>fixedDateRange</w:t>
      </w:r>
      <w:proofErr w:type="spellEnd"/>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1563" w:name="_Toc194067160"/>
      <w:r w:rsidRPr="00B77A92">
        <w:t>Cancelled datasets</w:t>
      </w:r>
      <w:bookmarkEnd w:id="1563"/>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35D1366A" w:rsidR="00A13F5A" w:rsidRPr="00B77A92" w:rsidRDefault="00A13F5A" w:rsidP="00A13F5A">
      <w:pPr>
        <w:pStyle w:val="Heading3"/>
      </w:pPr>
      <w:bookmarkStart w:id="1564" w:name="_Toc194067161"/>
      <w:r w:rsidRPr="00B77A92">
        <w:t xml:space="preserve">Portrayal of feature </w:t>
      </w:r>
      <w:del w:id="1565" w:author="Jonathan Pritchard" w:date="2025-03-11T14:57:00Z" w16du:dateUtc="2025-03-11T14:57:00Z">
        <w:r w:rsidRPr="00B77A92" w:rsidDel="00EF3E08">
          <w:delText xml:space="preserve">classes </w:delText>
        </w:r>
      </w:del>
      <w:ins w:id="1566" w:author="Jonathan Pritchard" w:date="2025-03-11T14:57:00Z" w16du:dateUtc="2025-03-11T14:57:00Z">
        <w:r w:rsidR="00EF3E08">
          <w:t>types</w:t>
        </w:r>
        <w:bookmarkEnd w:id="1564"/>
        <w:r w:rsidR="00EF3E08" w:rsidRPr="00B77A92">
          <w:t xml:space="preserve"> </w:t>
        </w:r>
      </w:ins>
    </w:p>
    <w:p w14:paraId="303F768A" w14:textId="6750E9E6" w:rsidR="00A13F5A" w:rsidRPr="00B77A92" w:rsidRDefault="00A13F5A" w:rsidP="00A13F5A">
      <w:r w:rsidRPr="00B77A92">
        <w:t xml:space="preserve">The </w:t>
      </w:r>
      <w:proofErr w:type="spellStart"/>
      <w:r w:rsidRPr="00B77A92">
        <w:rPr>
          <w:b/>
        </w:rPr>
        <w:t>NAVWARNAreaAffected</w:t>
      </w:r>
      <w:proofErr w:type="spellEnd"/>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del w:id="1567" w:author="Jonathan Pritchard" w:date="2025-03-10T12:24:00Z" w16du:dateUtc="2025-03-10T12:24:00Z">
        <w:r w:rsidRPr="00B77A92" w:rsidDel="004505B4">
          <w:delText xml:space="preserve"> </w:delText>
        </w:r>
        <w:r w:rsidR="003D789C" w:rsidDel="004505B4">
          <w:delText>x</w:delText>
        </w:r>
      </w:del>
    </w:p>
    <w:p w14:paraId="5105DEAB" w14:textId="0BF5D5BA" w:rsidR="00A13F5A" w:rsidRPr="00B77A92" w:rsidRDefault="00A13F5A" w:rsidP="00B812CA">
      <w:r w:rsidRPr="00B77A92">
        <w:t xml:space="preserve">When a </w:t>
      </w:r>
      <w:proofErr w:type="spellStart"/>
      <w:r w:rsidRPr="00B77A92">
        <w:rPr>
          <w:b/>
        </w:rPr>
        <w:t>NAVWARNPart</w:t>
      </w:r>
      <w:proofErr w:type="spellEnd"/>
      <w:r w:rsidRPr="00B77A92">
        <w:t xml:space="preserve"> is not portrayed, such as when user selections mark it not to be visualized, any associated </w:t>
      </w:r>
      <w:proofErr w:type="spellStart"/>
      <w:r w:rsidRPr="00B77A92">
        <w:rPr>
          <w:b/>
        </w:rPr>
        <w:t>TextPlacement</w:t>
      </w:r>
      <w:proofErr w:type="spellEnd"/>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1568" w:name="_Toc194067162"/>
      <w:bookmarkStart w:id="1569" w:name="_Hlk188622011"/>
      <w:commentRangeStart w:id="1570"/>
      <w:r w:rsidRPr="00B812CA">
        <w:lastRenderedPageBreak/>
        <w:t>Coverage</w:t>
      </w:r>
      <w:r w:rsidR="00795CE2" w:rsidRPr="00B812CA">
        <w:t>s</w:t>
      </w:r>
      <w:r w:rsidR="0082087D" w:rsidRPr="00B812CA">
        <w:t xml:space="preserve"> and Time Series</w:t>
      </w:r>
      <w:r w:rsidR="000B3A59">
        <w:t xml:space="preserve"> for Gridded Data (S-102, S-104 and S-111)</w:t>
      </w:r>
      <w:commentRangeEnd w:id="1570"/>
      <w:r w:rsidR="00494538">
        <w:rPr>
          <w:rStyle w:val="CommentReference"/>
          <w:rFonts w:eastAsia="MS Mincho"/>
          <w:b w:val="0"/>
          <w:bCs w:val="0"/>
        </w:rPr>
        <w:commentReference w:id="1570"/>
      </w:r>
      <w:bookmarkEnd w:id="1568"/>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rPr>
          <w:ins w:id="1571" w:author="jon pritchard" w:date="2025-03-28T14:04:00Z" w16du:dateUtc="2025-03-28T13:04:00Z"/>
        </w:rPr>
      </w:pPr>
      <w:ins w:id="1572" w:author="jon pritchard" w:date="2025-03-28T14:04:00Z">
        <w:r w:rsidRPr="00A841E5">
          <w:t>For S-102 and S-104 datasets, ECDIS must support gridded data in DCF 2 format only.  For S-111 datasets, ECDIS must support gridded data in DCF 2 or DCF 3 format only</w:t>
        </w:r>
      </w:ins>
    </w:p>
    <w:p w14:paraId="58D5FB5F" w14:textId="3E1C0D42" w:rsidR="000B3A59" w:rsidRPr="00B812CA" w:rsidDel="00A841E5" w:rsidRDefault="000B3A59" w:rsidP="00B812CA">
      <w:pPr>
        <w:spacing w:after="120" w:line="240" w:lineRule="auto"/>
        <w:jc w:val="both"/>
        <w:rPr>
          <w:del w:id="1573" w:author="jon pritchard" w:date="2025-03-28T14:04:00Z" w16du:dateUtc="2025-03-28T13:04:00Z"/>
        </w:rPr>
      </w:pPr>
      <w:commentRangeStart w:id="1574"/>
      <w:del w:id="1575" w:author="jon pritchard" w:date="2025-03-28T14:04:00Z" w16du:dateUtc="2025-03-28T13:04:00Z">
        <w:r w:rsidRPr="002D7DEE" w:rsidDel="00A841E5">
          <w:delText xml:space="preserve">ECDIS must support </w:delText>
        </w:r>
        <w:r w:rsidR="00D42BC9" w:rsidRPr="002D7DEE" w:rsidDel="00A841E5">
          <w:delText>gridded data, DCF 2 and 3.</w:delText>
        </w:r>
        <w:commentRangeEnd w:id="1574"/>
        <w:r w:rsidR="00494538" w:rsidDel="00A841E5">
          <w:rPr>
            <w:rStyle w:val="CommentReference"/>
          </w:rPr>
          <w:commentReference w:id="1574"/>
        </w:r>
      </w:del>
    </w:p>
    <w:p w14:paraId="2BED3CC9" w14:textId="589DDE65" w:rsidR="009F2195" w:rsidRPr="00B812CA" w:rsidRDefault="00677C3F" w:rsidP="00923F11">
      <w:pPr>
        <w:spacing w:after="120" w:line="240" w:lineRule="auto"/>
        <w:jc w:val="both"/>
      </w:pPr>
      <w:commentRangeStart w:id="1576"/>
      <w:r w:rsidRPr="00B812CA">
        <w:t xml:space="preserve">Gridded data will specify either continuous or discrete interpolation </w:t>
      </w:r>
      <w:r w:rsidR="000B3A59">
        <w:t xml:space="preserve">(no interpolation between points) </w:t>
      </w:r>
      <w:r w:rsidRPr="00B812CA">
        <w:t xml:space="preserve">between grid points. </w:t>
      </w:r>
      <w:commentRangeEnd w:id="1576"/>
      <w:r w:rsidR="004109B8">
        <w:rPr>
          <w:rStyle w:val="CommentReference"/>
        </w:rPr>
        <w:commentReference w:id="1576"/>
      </w:r>
      <w:r w:rsidRPr="00B812CA">
        <w:t>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1577" w:name="_Toc178784432"/>
      <w:bookmarkStart w:id="1578" w:name="_Toc178784433"/>
      <w:bookmarkStart w:id="1579" w:name="_Toc178784434"/>
      <w:bookmarkStart w:id="1580" w:name="_Toc178784435"/>
      <w:bookmarkStart w:id="1581" w:name="_Toc178784436"/>
      <w:bookmarkStart w:id="1582" w:name="_Toc178784437"/>
      <w:bookmarkStart w:id="1583" w:name="_Toc178784438"/>
      <w:bookmarkStart w:id="1584" w:name="_Toc178784439"/>
      <w:bookmarkStart w:id="1585" w:name="_Toc178784440"/>
      <w:bookmarkStart w:id="1586" w:name="_Toc178784455"/>
      <w:bookmarkStart w:id="1587" w:name="_Toc178784456"/>
      <w:bookmarkStart w:id="1588" w:name="_Toc178784457"/>
      <w:bookmarkStart w:id="1589" w:name="_Toc178784458"/>
      <w:bookmarkStart w:id="1590" w:name="_Toc178784459"/>
      <w:bookmarkStart w:id="1591" w:name="_Toc178784460"/>
      <w:bookmarkStart w:id="1592" w:name="_Toc178784461"/>
      <w:bookmarkStart w:id="1593" w:name="_Toc178784462"/>
      <w:bookmarkStart w:id="1594" w:name="_Toc178784463"/>
      <w:bookmarkStart w:id="1595" w:name="_Toc178784464"/>
      <w:bookmarkStart w:id="1596" w:name="_Toc178784465"/>
      <w:bookmarkStart w:id="1597" w:name="_Toc178784466"/>
      <w:bookmarkStart w:id="1598" w:name="_Toc178784467"/>
      <w:bookmarkStart w:id="1599" w:name="_Toc178784468"/>
      <w:bookmarkStart w:id="1600" w:name="_Toc178784469"/>
      <w:bookmarkStart w:id="1601" w:name="_Toc98339923"/>
      <w:bookmarkStart w:id="1602" w:name="_Toc98340299"/>
      <w:bookmarkStart w:id="1603" w:name="_Toc99104668"/>
      <w:bookmarkStart w:id="1604" w:name="_Toc99105110"/>
      <w:bookmarkStart w:id="1605" w:name="_Toc194067163"/>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r w:rsidRPr="00B812CA">
        <w:t>Thinning</w:t>
      </w:r>
      <w:bookmarkEnd w:id="1605"/>
    </w:p>
    <w:bookmarkEnd w:id="1569"/>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0EB93F41" w14:textId="1ADAF757" w:rsidR="00290775" w:rsidDel="00FA4497" w:rsidRDefault="00AB26E9" w:rsidP="001A67BD">
      <w:pPr>
        <w:spacing w:after="120" w:line="240" w:lineRule="auto"/>
        <w:jc w:val="both"/>
        <w:rPr>
          <w:del w:id="1606" w:author="jon pritchard" w:date="2025-03-28T15:31:00Z" w16du:dateUtc="2025-03-28T14:31:00Z"/>
        </w:rPr>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ins w:id="1607" w:author="Jonathan Pritchard" w:date="2025-03-10T12:25:00Z" w16du:dateUtc="2025-03-10T12:25:00Z">
        <w:r w:rsidR="004505B4">
          <w:t>G</w:t>
        </w:r>
      </w:ins>
      <w:del w:id="1608" w:author="Jonathan Pritchard" w:date="2025-03-10T12:25:00Z" w16du:dateUtc="2025-03-10T12:25:00Z">
        <w:r w:rsidR="00D42BC9" w:rsidDel="004505B4">
          <w:delText>C</w:delText>
        </w:r>
      </w:del>
      <w:r w:rsidR="00E85AE1" w:rsidRPr="00B812CA">
        <w:t xml:space="preserve"> </w:t>
      </w:r>
      <w:r w:rsidRPr="00B812CA">
        <w:t>or other algorithms of their own devising.</w:t>
      </w:r>
    </w:p>
    <w:p w14:paraId="48C400F9" w14:textId="1B7E37D5" w:rsidR="00335D32" w:rsidRPr="00EF3E08" w:rsidDel="00A841E5" w:rsidRDefault="00335D32" w:rsidP="001A67BD">
      <w:pPr>
        <w:spacing w:after="120" w:line="240" w:lineRule="auto"/>
        <w:jc w:val="both"/>
        <w:rPr>
          <w:del w:id="1609" w:author="jon pritchard" w:date="2025-03-28T14:03:00Z" w16du:dateUtc="2025-03-28T13:03:00Z"/>
        </w:rPr>
      </w:pPr>
      <w:del w:id="1610" w:author="jon pritchard" w:date="2025-03-28T14:03:00Z" w16du:dateUtc="2025-03-28T13:03:00Z">
        <w:r w:rsidRPr="00EF3E08" w:rsidDel="00A841E5">
          <w:rPr>
            <w:highlight w:val="yellow"/>
            <w:rPrChange w:id="1611" w:author="Jonathan Pritchard" w:date="2025-03-11T15:02:00Z" w16du:dateUtc="2025-03-11T15:02:00Z">
              <w:rPr/>
            </w:rPrChange>
          </w:rPr>
          <w:delText xml:space="preserve">S-100 </w:delText>
        </w:r>
      </w:del>
      <w:ins w:id="1612" w:author="Jonathan Pritchard" w:date="2025-03-11T15:01:00Z" w16du:dateUtc="2025-03-11T15:01:00Z">
        <w:del w:id="1613" w:author="jon pritchard" w:date="2025-03-28T14:03:00Z" w16du:dateUtc="2025-03-28T13:03:00Z">
          <w:r w:rsidR="00EF3E08" w:rsidRPr="00EF3E08" w:rsidDel="00A841E5">
            <w:rPr>
              <w:highlight w:val="yellow"/>
              <w:rPrChange w:id="1614" w:author="Jonathan Pritchard" w:date="2025-03-11T15:02:00Z" w16du:dateUtc="2025-03-11T15:02:00Z">
                <w:rPr/>
              </w:rPrChange>
            </w:rPr>
            <w:delText xml:space="preserve">uses </w:delText>
          </w:r>
        </w:del>
      </w:ins>
      <w:del w:id="1615" w:author="jon pritchard" w:date="2025-03-28T14:03:00Z" w16du:dateUtc="2025-03-28T13:03:00Z">
        <w:r w:rsidR="00010CEC" w:rsidRPr="00EF3E08" w:rsidDel="00A841E5">
          <w:rPr>
            <w:highlight w:val="yellow"/>
            <w:rPrChange w:id="1616" w:author="Jonathan Pritchard" w:date="2025-03-11T15:02:00Z" w16du:dateUtc="2025-03-11T15:02:00Z">
              <w:rPr/>
            </w:rPrChange>
          </w:rPr>
          <w:delText>supports</w:delText>
        </w:r>
        <w:r w:rsidRPr="00EF3E08" w:rsidDel="00A841E5">
          <w:rPr>
            <w:highlight w:val="yellow"/>
            <w:rPrChange w:id="1617" w:author="Jonathan Pritchard" w:date="2025-03-11T15:02:00Z" w16du:dateUtc="2025-03-11T15:02:00Z">
              <w:rPr/>
            </w:rPrChange>
          </w:rPr>
          <w:delText xml:space="preserve"> thinning via the common point rule</w:delText>
        </w:r>
      </w:del>
      <w:ins w:id="1618" w:author="Jonathan Pritchard" w:date="2025-03-11T15:01:00Z" w16du:dateUtc="2025-03-11T15:01:00Z">
        <w:del w:id="1619" w:author="jon pritchard" w:date="2025-03-28T14:03:00Z" w16du:dateUtc="2025-03-28T13:03:00Z">
          <w:r w:rsidR="00EF3E08" w:rsidRPr="00EF3E08" w:rsidDel="00A841E5">
            <w:rPr>
              <w:highlight w:val="yellow"/>
              <w:rPrChange w:id="1620" w:author="Jonathan Pritchard" w:date="2025-03-11T15:02:00Z" w16du:dateUtc="2025-03-11T15:02:00Z">
                <w:rPr/>
              </w:rPrChange>
            </w:rPr>
            <w:delText xml:space="preserve"> when multiple grid points resolve to the same location and is used </w:delText>
          </w:r>
        </w:del>
      </w:ins>
      <w:ins w:id="1621" w:author="Jonathan Pritchard" w:date="2025-03-11T15:02:00Z" w16du:dateUtc="2025-03-11T15:02:00Z">
        <w:del w:id="1622" w:author="jon pritchard" w:date="2025-03-28T14:03:00Z" w16du:dateUtc="2025-03-28T13:03:00Z">
          <w:r w:rsidR="00EF3E08" w:rsidRPr="00EF3E08" w:rsidDel="00A841E5">
            <w:rPr>
              <w:highlight w:val="yellow"/>
              <w:rPrChange w:id="1623" w:author="Jonathan Pritchard" w:date="2025-03-11T15:02:00Z" w16du:dateUtc="2025-03-11T15:02:00Z">
                <w:rPr/>
              </w:rPrChange>
            </w:rPr>
            <w:delText>within thinning algorithms</w:delText>
          </w:r>
        </w:del>
      </w:ins>
      <w:del w:id="1624" w:author="jon pritchard" w:date="2025-03-28T14:03:00Z" w16du:dateUtc="2025-03-28T13:03:00Z">
        <w:r w:rsidR="00D42BC9" w:rsidRPr="00EF3E08" w:rsidDel="00A841E5">
          <w:rPr>
            <w:highlight w:val="yellow"/>
            <w:rPrChange w:id="1625" w:author="Jonathan Pritchard" w:date="2025-03-11T15:02:00Z" w16du:dateUtc="2025-03-11T15:02:00Z">
              <w:rPr/>
            </w:rPrChange>
          </w:rPr>
          <w:delText>.</w:delText>
        </w:r>
      </w:del>
    </w:p>
    <w:p w14:paraId="136221B5" w14:textId="77777777" w:rsidR="00203BD0" w:rsidRPr="00B812CA" w:rsidRDefault="00203BD0" w:rsidP="00203BD0">
      <w:pPr>
        <w:spacing w:after="120" w:line="240" w:lineRule="auto"/>
        <w:jc w:val="both"/>
      </w:pPr>
    </w:p>
    <w:p w14:paraId="70D27033" w14:textId="434D4D96" w:rsidR="00F22049" w:rsidRPr="00B812CA" w:rsidRDefault="00F22049" w:rsidP="00DB7CFE">
      <w:pPr>
        <w:pStyle w:val="Heading2"/>
      </w:pPr>
      <w:bookmarkStart w:id="1626" w:name="_Ref49451543"/>
      <w:bookmarkStart w:id="1627" w:name="_Ref49451559"/>
      <w:bookmarkStart w:id="1628" w:name="_Toc194067164"/>
      <w:r w:rsidRPr="00B812CA">
        <w:t>Temporal variation</w:t>
      </w:r>
      <w:bookmarkEnd w:id="1626"/>
      <w:bookmarkEnd w:id="1627"/>
      <w:bookmarkEnd w:id="1628"/>
    </w:p>
    <w:p w14:paraId="47075A25" w14:textId="4D4ABFC5" w:rsidR="003F1FEF" w:rsidRPr="00B812CA" w:rsidRDefault="003F1FEF" w:rsidP="00203BD0">
      <w:pPr>
        <w:spacing w:after="120" w:line="240" w:lineRule="auto"/>
        <w:jc w:val="both"/>
      </w:pPr>
      <w:r w:rsidRPr="00B812CA">
        <w:t xml:space="preserve">The metadata variables related to time are </w:t>
      </w:r>
      <w:proofErr w:type="spellStart"/>
      <w:r w:rsidRPr="00B812CA">
        <w:rPr>
          <w:i/>
          <w:iCs/>
        </w:rPr>
        <w:t>dateTimeOfFirstRecord</w:t>
      </w:r>
      <w:proofErr w:type="spellEnd"/>
      <w:r w:rsidRPr="00B812CA">
        <w:t xml:space="preserve">, </w:t>
      </w:r>
      <w:proofErr w:type="spellStart"/>
      <w:r w:rsidRPr="00B812CA">
        <w:rPr>
          <w:i/>
          <w:iCs/>
        </w:rPr>
        <w:t>dateTimeOfLastRecord</w:t>
      </w:r>
      <w:proofErr w:type="spellEnd"/>
      <w:r w:rsidRPr="00B812CA">
        <w:t xml:space="preserve">, </w:t>
      </w:r>
      <w:proofErr w:type="spellStart"/>
      <w:r w:rsidRPr="00B812CA">
        <w:rPr>
          <w:i/>
          <w:iCs/>
        </w:rPr>
        <w:t>timeRecordInterval</w:t>
      </w:r>
      <w:proofErr w:type="spellEnd"/>
      <w:r w:rsidRPr="00B812CA">
        <w:t xml:space="preserve">, </w:t>
      </w:r>
      <w:proofErr w:type="spellStart"/>
      <w:r w:rsidRPr="00B812CA">
        <w:rPr>
          <w:i/>
          <w:iCs/>
        </w:rPr>
        <w:t>numberOfTimes</w:t>
      </w:r>
      <w:proofErr w:type="spellEnd"/>
      <w:r w:rsidR="00957791" w:rsidRPr="00B812CA">
        <w:rPr>
          <w:i/>
          <w:iCs/>
        </w:rPr>
        <w:t xml:space="preserve">, </w:t>
      </w:r>
      <w:proofErr w:type="spellStart"/>
      <w:r w:rsidR="00957791" w:rsidRPr="00B812CA">
        <w:rPr>
          <w:i/>
          <w:iCs/>
        </w:rPr>
        <w:t>timeIntervalIndex</w:t>
      </w:r>
      <w:proofErr w:type="spellEnd"/>
      <w:r w:rsidR="00957791" w:rsidRPr="00B812CA">
        <w:rPr>
          <w:i/>
          <w:iCs/>
        </w:rPr>
        <w:t xml:space="preserve">, </w:t>
      </w:r>
      <w:proofErr w:type="spellStart"/>
      <w:r w:rsidR="00957791" w:rsidRPr="00B812CA">
        <w:rPr>
          <w:i/>
          <w:iCs/>
        </w:rPr>
        <w:t>timePoint</w:t>
      </w:r>
      <w:proofErr w:type="spellEnd"/>
      <w:r w:rsidR="00957791" w:rsidRPr="00B812CA">
        <w:rPr>
          <w:i/>
          <w:iCs/>
        </w:rPr>
        <w:t xml:space="preserve">, </w:t>
      </w:r>
      <w:proofErr w:type="spellStart"/>
      <w:r w:rsidR="00957791" w:rsidRPr="00B812CA">
        <w:rPr>
          <w:i/>
          <w:iCs/>
        </w:rPr>
        <w:t>startDateTime</w:t>
      </w:r>
      <w:proofErr w:type="spellEnd"/>
      <w:r w:rsidR="00957791" w:rsidRPr="00B812CA">
        <w:rPr>
          <w:i/>
          <w:iCs/>
        </w:rPr>
        <w:t xml:space="preserve">, </w:t>
      </w:r>
      <w:r w:rsidR="00957791" w:rsidRPr="00B812CA">
        <w:t>and</w:t>
      </w:r>
      <w:r w:rsidR="00957791" w:rsidRPr="00B812CA">
        <w:rPr>
          <w:i/>
          <w:iCs/>
        </w:rPr>
        <w:t xml:space="preserve"> </w:t>
      </w:r>
      <w:proofErr w:type="spellStart"/>
      <w:r w:rsidR="00957791" w:rsidRPr="00B812CA">
        <w:rPr>
          <w:i/>
          <w:iCs/>
        </w:rPr>
        <w:t>endDateTime</w:t>
      </w:r>
      <w:proofErr w:type="spellEnd"/>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proofErr w:type="spellStart"/>
      <w:r w:rsidR="00957791" w:rsidRPr="00B812CA">
        <w:rPr>
          <w:i/>
          <w:iCs/>
        </w:rPr>
        <w:t>timePoint</w:t>
      </w:r>
      <w:proofErr w:type="spellEnd"/>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proofErr w:type="spellStart"/>
      <w:r w:rsidRPr="00B812CA">
        <w:rPr>
          <w:i/>
          <w:iCs/>
        </w:rPr>
        <w:t>timeRecordInterval</w:t>
      </w:r>
      <w:proofErr w:type="spellEnd"/>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proofErr w:type="spellStart"/>
      <w:r w:rsidR="000560A4" w:rsidRPr="00B812CA">
        <w:rPr>
          <w:i/>
          <w:iCs/>
        </w:rPr>
        <w:t>startDateTime</w:t>
      </w:r>
      <w:proofErr w:type="spellEnd"/>
      <w:r w:rsidR="000560A4" w:rsidRPr="00B812CA">
        <w:rPr>
          <w:i/>
          <w:iCs/>
        </w:rPr>
        <w:t>,</w:t>
      </w:r>
      <w:r w:rsidR="000560A4" w:rsidRPr="00B812CA">
        <w:t xml:space="preserve"> </w:t>
      </w:r>
      <w:proofErr w:type="spellStart"/>
      <w:r w:rsidR="000560A4" w:rsidRPr="00B812CA">
        <w:rPr>
          <w:i/>
          <w:iCs/>
        </w:rPr>
        <w:t>endDateTime</w:t>
      </w:r>
      <w:proofErr w:type="spellEnd"/>
      <w:r w:rsidR="000560A4" w:rsidRPr="00B812CA">
        <w:rPr>
          <w:i/>
          <w:iCs/>
        </w:rPr>
        <w:t>]</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proofErr w:type="spellStart"/>
      <w:r w:rsidR="000560A4" w:rsidRPr="00B812CA">
        <w:rPr>
          <w:i/>
          <w:iCs/>
        </w:rPr>
        <w:t>startDateTime</w:t>
      </w:r>
      <w:proofErr w:type="spellEnd"/>
      <w:r w:rsidR="000560A4" w:rsidRPr="00B812CA">
        <w:t xml:space="preserve">, </w:t>
      </w:r>
      <w:proofErr w:type="spellStart"/>
      <w:r w:rsidR="000560A4" w:rsidRPr="00B812CA">
        <w:rPr>
          <w:i/>
          <w:iCs/>
        </w:rPr>
        <w:t>endDateTime</w:t>
      </w:r>
      <w:proofErr w:type="spellEnd"/>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proofErr w:type="spellStart"/>
      <w:r w:rsidR="000560A4" w:rsidRPr="00B812CA">
        <w:rPr>
          <w:i/>
          <w:iCs/>
        </w:rPr>
        <w:t>endDateTime</w:t>
      </w:r>
      <w:proofErr w:type="spellEnd"/>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proofErr w:type="spellStart"/>
      <w:r w:rsidRPr="00B812CA">
        <w:rPr>
          <w:i/>
          <w:iCs/>
        </w:rPr>
        <w:t>timeRecordInterval</w:t>
      </w:r>
      <w:proofErr w:type="spellEnd"/>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commentRangeStart w:id="1629"/>
      <w:r w:rsidRPr="00B812CA">
        <w:t>should</w:t>
      </w:r>
      <w:r w:rsidR="008D4877" w:rsidRPr="00B812CA">
        <w:t xml:space="preserve"> </w:t>
      </w:r>
      <w:commentRangeEnd w:id="1629"/>
      <w:r w:rsidR="00EF0A31">
        <w:rPr>
          <w:rStyle w:val="CommentReference"/>
        </w:rPr>
        <w:commentReference w:id="1629"/>
      </w:r>
      <w:r w:rsidR="008D4877" w:rsidRPr="00B812CA">
        <w:t xml:space="preserve">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1630" w:name="_Toc175130314"/>
      <w:bookmarkStart w:id="1631" w:name="_Toc178784472"/>
      <w:bookmarkStart w:id="1632" w:name="_Toc175130315"/>
      <w:bookmarkStart w:id="1633" w:name="_Toc178784473"/>
      <w:bookmarkStart w:id="1634" w:name="_Toc175130316"/>
      <w:bookmarkStart w:id="1635" w:name="_Toc178784474"/>
      <w:bookmarkStart w:id="1636" w:name="_Toc175130317"/>
      <w:bookmarkStart w:id="1637" w:name="_Toc178784475"/>
      <w:bookmarkStart w:id="1638" w:name="_Toc175130318"/>
      <w:bookmarkStart w:id="1639" w:name="_Toc178784476"/>
      <w:bookmarkStart w:id="1640" w:name="_Toc194067165"/>
      <w:bookmarkEnd w:id="1630"/>
      <w:bookmarkEnd w:id="1631"/>
      <w:bookmarkEnd w:id="1632"/>
      <w:bookmarkEnd w:id="1633"/>
      <w:bookmarkEnd w:id="1634"/>
      <w:bookmarkEnd w:id="1635"/>
      <w:bookmarkEnd w:id="1636"/>
      <w:bookmarkEnd w:id="1637"/>
      <w:bookmarkEnd w:id="1638"/>
      <w:bookmarkEnd w:id="1639"/>
      <w:r w:rsidRPr="00B77A92">
        <w:lastRenderedPageBreak/>
        <w:t>Colours</w:t>
      </w:r>
      <w:bookmarkStart w:id="1641" w:name="_Ref47571511"/>
      <w:bookmarkStart w:id="1642" w:name="_Ref47571525"/>
      <w:bookmarkStart w:id="1643" w:name="_Ref47571532"/>
      <w:bookmarkEnd w:id="1640"/>
    </w:p>
    <w:p w14:paraId="22B74343" w14:textId="19FA06AD" w:rsidR="00046CD2" w:rsidRPr="00B812CA" w:rsidRDefault="004B6C6C" w:rsidP="00DB7CFE">
      <w:pPr>
        <w:pStyle w:val="Heading2"/>
      </w:pPr>
      <w:bookmarkStart w:id="1644" w:name="_Toc194067166"/>
      <w:r w:rsidRPr="00B812CA">
        <w:t>C</w:t>
      </w:r>
      <w:r w:rsidR="00046CD2" w:rsidRPr="00B812CA">
        <w:t xml:space="preserve">olour </w:t>
      </w:r>
      <w:r w:rsidR="00F31F5D" w:rsidRPr="00B812CA">
        <w:t>palettes</w:t>
      </w:r>
      <w:bookmarkEnd w:id="1641"/>
      <w:bookmarkEnd w:id="1642"/>
      <w:bookmarkEnd w:id="1643"/>
      <w:r w:rsidRPr="00B812CA">
        <w:t xml:space="preserve"> implemented by the portrayal catalogue</w:t>
      </w:r>
      <w:bookmarkEnd w:id="1644"/>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1645" w:name="_Toc38829558"/>
      <w:bookmarkStart w:id="1646" w:name="_Toc38830061"/>
      <w:bookmarkStart w:id="1647" w:name="_Toc38936224"/>
      <w:bookmarkEnd w:id="1645"/>
      <w:bookmarkEnd w:id="1646"/>
      <w:bookmarkEnd w:id="1647"/>
    </w:p>
    <w:p w14:paraId="583774C1" w14:textId="7C861526" w:rsidR="000A5F45" w:rsidRPr="00B812CA" w:rsidRDefault="007E2E86" w:rsidP="00BE68E8">
      <w:pPr>
        <w:pStyle w:val="Heading1"/>
      </w:pPr>
      <w:bookmarkStart w:id="1648" w:name="_Toc38829561"/>
      <w:bookmarkStart w:id="1649" w:name="_Toc38830064"/>
      <w:bookmarkStart w:id="1650" w:name="_Toc38936227"/>
      <w:bookmarkStart w:id="1651" w:name="_Toc40990418"/>
      <w:bookmarkStart w:id="1652" w:name="_Toc41235029"/>
      <w:bookmarkStart w:id="1653" w:name="_Toc41235073"/>
      <w:bookmarkStart w:id="1654" w:name="_Toc42694845"/>
      <w:bookmarkStart w:id="1655" w:name="_Toc42708806"/>
      <w:bookmarkStart w:id="1656" w:name="_Toc38829562"/>
      <w:bookmarkStart w:id="1657" w:name="_Toc38830065"/>
      <w:bookmarkStart w:id="1658" w:name="_Toc38936228"/>
      <w:bookmarkStart w:id="1659" w:name="_Toc40990419"/>
      <w:bookmarkStart w:id="1660" w:name="_Toc41235030"/>
      <w:bookmarkStart w:id="1661" w:name="_Toc41235074"/>
      <w:bookmarkStart w:id="1662" w:name="_Toc42694846"/>
      <w:bookmarkStart w:id="1663" w:name="_Toc42708807"/>
      <w:bookmarkStart w:id="1664" w:name="_Toc38829563"/>
      <w:bookmarkStart w:id="1665" w:name="_Toc38830066"/>
      <w:bookmarkStart w:id="1666" w:name="_Toc38936229"/>
      <w:bookmarkStart w:id="1667" w:name="_Toc40990420"/>
      <w:bookmarkStart w:id="1668" w:name="_Toc41235031"/>
      <w:bookmarkStart w:id="1669" w:name="_Toc41235075"/>
      <w:bookmarkStart w:id="1670" w:name="_Toc42694847"/>
      <w:bookmarkStart w:id="1671" w:name="_Toc42708808"/>
      <w:bookmarkStart w:id="1672" w:name="_Toc38829564"/>
      <w:bookmarkStart w:id="1673" w:name="_Toc38830067"/>
      <w:bookmarkStart w:id="1674" w:name="_Toc38936230"/>
      <w:bookmarkStart w:id="1675" w:name="_Toc40990421"/>
      <w:bookmarkStart w:id="1676" w:name="_Toc41235032"/>
      <w:bookmarkStart w:id="1677" w:name="_Toc41235076"/>
      <w:bookmarkStart w:id="1678" w:name="_Toc42694848"/>
      <w:bookmarkStart w:id="1679" w:name="_Toc42708809"/>
      <w:bookmarkStart w:id="1680" w:name="_Toc38829565"/>
      <w:bookmarkStart w:id="1681" w:name="_Toc38830068"/>
      <w:bookmarkStart w:id="1682" w:name="_Toc38936231"/>
      <w:bookmarkStart w:id="1683" w:name="_Toc40990422"/>
      <w:bookmarkStart w:id="1684" w:name="_Toc41235033"/>
      <w:bookmarkStart w:id="1685" w:name="_Toc41235077"/>
      <w:bookmarkStart w:id="1686" w:name="_Toc42694849"/>
      <w:bookmarkStart w:id="1687" w:name="_Toc42708810"/>
      <w:bookmarkStart w:id="1688" w:name="_Ref47470424"/>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ins w:id="1689" w:author="Jonathan Pritchard" w:date="2025-03-12T07:31:00Z" w16du:dateUtc="2025-03-12T07:31:00Z">
        <w:del w:id="1690" w:author="jon pritchard" w:date="2025-03-26T00:56:00Z" w16du:dateUtc="2025-03-25T23:56:00Z">
          <w:r w:rsidDel="00283798">
            <w:delText>DISCU</w:delText>
          </w:r>
        </w:del>
        <w:del w:id="1691" w:author="jon pritchard" w:date="2025-03-26T00:55:00Z" w16du:dateUtc="2025-03-25T23:55:00Z">
          <w:r w:rsidDel="00283798">
            <w:delText>SS</w:delText>
          </w:r>
          <w:r w:rsidDel="00283798">
            <w:tab/>
          </w:r>
        </w:del>
      </w:ins>
      <w:bookmarkStart w:id="1692" w:name="_Toc194067167"/>
      <w:r w:rsidR="00843133" w:rsidRPr="00B812CA">
        <w:t>Cursor Pick Reports and Displays in Interface Panels</w:t>
      </w:r>
      <w:bookmarkEnd w:id="1688"/>
      <w:bookmarkEnd w:id="1692"/>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5076502B" w14:textId="2A31BEEC" w:rsidR="00EF5BF4" w:rsidRPr="00B812CA" w:rsidDel="00FA4497" w:rsidRDefault="00EF5BF4" w:rsidP="00997923">
      <w:pPr>
        <w:spacing w:after="120" w:line="240" w:lineRule="auto"/>
        <w:jc w:val="both"/>
        <w:rPr>
          <w:del w:id="1693" w:author="jon pritchard" w:date="2025-03-28T15:31:00Z" w16du:dateUtc="2025-03-28T14:31:00Z"/>
          <w:highlight w:val="yellow"/>
        </w:rPr>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3CAF5146" w14:textId="77777777" w:rsidR="00507556" w:rsidRPr="00B77A92" w:rsidRDefault="00507556" w:rsidP="00997923">
      <w:pPr>
        <w:spacing w:after="120" w:line="240" w:lineRule="auto"/>
        <w:jc w:val="both"/>
      </w:pPr>
    </w:p>
    <w:p w14:paraId="0DA21912" w14:textId="173AA460" w:rsidR="00843133" w:rsidRPr="00B77A92" w:rsidRDefault="00843133" w:rsidP="00DB7CFE">
      <w:pPr>
        <w:pStyle w:val="Heading2"/>
      </w:pPr>
      <w:bookmarkStart w:id="1694" w:name="_Toc194067168"/>
      <w:r w:rsidRPr="00B77A92">
        <w:t>Curso</w:t>
      </w:r>
      <w:r w:rsidR="00AB7E34" w:rsidRPr="00B77A92">
        <w:t>r pick r</w:t>
      </w:r>
      <w:r w:rsidRPr="00B77A92">
        <w:t>ules</w:t>
      </w:r>
      <w:bookmarkEnd w:id="1694"/>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proofErr w:type="spellStart"/>
      <w:r w:rsidRPr="00E85AE1">
        <w:rPr>
          <w:i/>
          <w:iCs/>
        </w:rPr>
        <w:t>featureName</w:t>
      </w:r>
      <w:proofErr w:type="spellEnd"/>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ins w:id="1695" w:author="Jonathan Pritchard" w:date="2025-03-11T15:04:00Z" w16du:dateUtc="2025-03-11T15:04:00Z">
        <w:r w:rsidR="00EF3E08">
          <w:t xml:space="preserve">feature catalogue </w:t>
        </w:r>
      </w:ins>
      <w:r w:rsidRPr="00B812CA">
        <w:t>visibility</w:t>
      </w:r>
      <w:r w:rsidR="00D42BC9">
        <w:t xml:space="preserve"> </w:t>
      </w:r>
      <w:r w:rsidRPr="00B812CA">
        <w:t>must not be included.</w:t>
      </w:r>
      <w:ins w:id="1696" w:author="Jonathan Pritchard" w:date="2025-03-11T15:04:00Z" w16du:dateUtc="2025-03-11T15:04:00Z">
        <w:r w:rsidR="00EF3E08">
          <w:t xml:space="preserve"> If visibility is not defined then it must be assumed to be public.</w:t>
        </w:r>
      </w:ins>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proofErr w:type="spellStart"/>
      <w:r w:rsidRPr="00B812CA">
        <w:rPr>
          <w:i/>
          <w:iCs/>
        </w:rPr>
        <w:t>interoperabilityIdentifier</w:t>
      </w:r>
      <w:proofErr w:type="spellEnd"/>
      <w:r w:rsidRPr="00B812CA">
        <w:t xml:space="preserve"> values must be </w:t>
      </w:r>
      <w:r w:rsidR="00380FF3">
        <w:t>presented together and merged</w:t>
      </w:r>
      <w:r w:rsidR="00DB4AA7">
        <w:t>.</w:t>
      </w:r>
    </w:p>
    <w:p w14:paraId="2409EF77" w14:textId="506520BA" w:rsidR="00072E6E" w:rsidDel="00C0545F" w:rsidRDefault="00072E6E" w:rsidP="00072E6E">
      <w:pPr>
        <w:pStyle w:val="ListParagraph"/>
        <w:numPr>
          <w:ilvl w:val="0"/>
          <w:numId w:val="34"/>
        </w:numPr>
        <w:spacing w:after="120" w:line="240" w:lineRule="auto"/>
        <w:jc w:val="both"/>
        <w:rPr>
          <w:del w:id="1697" w:author="jon pritchard" w:date="2025-03-28T14:11:00Z" w16du:dateUtc="2025-03-28T13:11:00Z"/>
        </w:rPr>
      </w:pPr>
      <w:r>
        <w:t xml:space="preserve"> Descriptions of attributes and their values, available in the feature catalogue, must be shown on demand.</w:t>
      </w:r>
    </w:p>
    <w:p w14:paraId="3182E621" w14:textId="77777777" w:rsidR="00CF32A4" w:rsidDel="00C0545F" w:rsidRDefault="00CF32A4">
      <w:pPr>
        <w:pStyle w:val="ListParagraph"/>
        <w:numPr>
          <w:ilvl w:val="0"/>
          <w:numId w:val="34"/>
        </w:numPr>
        <w:spacing w:after="120" w:line="240" w:lineRule="auto"/>
        <w:jc w:val="both"/>
        <w:rPr>
          <w:del w:id="1698" w:author="jon pritchard" w:date="2025-03-28T14:11:00Z" w16du:dateUtc="2025-03-28T13:11:00Z"/>
        </w:rPr>
        <w:pPrChange w:id="1699" w:author="jon pritchard" w:date="2025-03-28T14:11:00Z" w16du:dateUtc="2025-03-28T13:11:00Z">
          <w:pPr>
            <w:spacing w:after="120" w:line="240" w:lineRule="auto"/>
            <w:jc w:val="both"/>
          </w:pPr>
        </w:pPrChange>
      </w:pPr>
    </w:p>
    <w:p w14:paraId="059C51B0" w14:textId="3A4260E9" w:rsidR="00CF32A4" w:rsidRPr="00DE19F5" w:rsidDel="00C0545F" w:rsidRDefault="00CF32A4">
      <w:pPr>
        <w:pStyle w:val="ListParagraph"/>
        <w:rPr>
          <w:del w:id="1700" w:author="jon pritchard" w:date="2025-03-28T14:11:00Z" w16du:dateUtc="2025-03-28T13:11:00Z"/>
        </w:rPr>
        <w:pPrChange w:id="1701" w:author="jon pritchard" w:date="2025-03-28T14:11:00Z" w16du:dateUtc="2025-03-28T13:11:00Z">
          <w:pPr>
            <w:pStyle w:val="Heading2"/>
          </w:pPr>
        </w:pPrChange>
      </w:pPr>
      <w:del w:id="1702" w:author="jon pritchard" w:date="2025-03-28T14:11:00Z" w16du:dateUtc="2025-03-28T13:11:00Z">
        <w:r w:rsidRPr="00DE19F5" w:rsidDel="00C0545F">
          <w:delText xml:space="preserve">Abbreviations </w:delText>
        </w:r>
      </w:del>
    </w:p>
    <w:p w14:paraId="58F68415" w14:textId="4B413AE0" w:rsidR="00CF32A4" w:rsidDel="00C0545F" w:rsidRDefault="00CF32A4">
      <w:pPr>
        <w:pStyle w:val="ListParagraph"/>
        <w:rPr>
          <w:del w:id="1703" w:author="jon pritchard" w:date="2025-03-28T14:11:00Z" w16du:dateUtc="2025-03-28T13:11:00Z"/>
        </w:rPr>
        <w:pPrChange w:id="1704" w:author="jon pritchard" w:date="2025-03-28T14:11:00Z" w16du:dateUtc="2025-03-28T13:11:00Z">
          <w:pPr>
            <w:spacing w:after="120" w:line="240" w:lineRule="auto"/>
            <w:jc w:val="both"/>
          </w:pPr>
        </w:pPrChange>
      </w:pPr>
      <w:del w:id="1705" w:author="jon pritchard" w:date="2025-03-28T14:11:00Z" w16du:dateUtc="2025-03-28T13:11:00Z">
        <w:r w:rsidRPr="00DE19F5" w:rsidDel="00C0545F">
          <w:delText>Text abbreviations [Informative]</w:delText>
        </w:r>
      </w:del>
    </w:p>
    <w:p w14:paraId="7010ABEB" w14:textId="77777777" w:rsidR="00C0545F" w:rsidRPr="00DE19F5" w:rsidRDefault="00C0545F">
      <w:pPr>
        <w:pStyle w:val="ListParagraph"/>
        <w:numPr>
          <w:ilvl w:val="0"/>
          <w:numId w:val="34"/>
        </w:numPr>
        <w:spacing w:after="120" w:line="240" w:lineRule="auto"/>
        <w:jc w:val="both"/>
        <w:rPr>
          <w:ins w:id="1706" w:author="jon pritchard" w:date="2025-03-28T14:11:00Z" w16du:dateUtc="2025-03-28T13:11:00Z"/>
        </w:rPr>
        <w:pPrChange w:id="1707" w:author="jon pritchard" w:date="2025-03-28T14:11:00Z" w16du:dateUtc="2025-03-28T13:11:00Z">
          <w:pPr>
            <w:pStyle w:val="Heading3"/>
          </w:pPr>
        </w:pPrChange>
      </w:pPr>
    </w:p>
    <w:p w14:paraId="04360DD9" w14:textId="4CBE329D" w:rsidR="00CF32A4" w:rsidRPr="00DE19F5" w:rsidDel="00C0545F" w:rsidRDefault="00CF32A4" w:rsidP="00CF32A4">
      <w:pPr>
        <w:spacing w:after="120" w:line="240" w:lineRule="auto"/>
        <w:jc w:val="both"/>
        <w:rPr>
          <w:del w:id="1708" w:author="jon pritchard" w:date="2025-03-28T14:11:00Z" w16du:dateUtc="2025-03-28T13:11:00Z"/>
        </w:rPr>
      </w:pPr>
      <w:del w:id="1709" w:author="jon pritchard" w:date="2025-03-28T14:11:00Z" w16du:dateUtc="2025-03-28T13:11:00Z">
        <w:r w:rsidRPr="00DE19F5" w:rsidDel="00C0545F">
          <w:delText xml:space="preserve">The abbreviations in </w:delText>
        </w:r>
        <w:r w:rsidR="00F12027" w:rsidDel="00C0545F">
          <w:delText>Table 5</w:delText>
        </w:r>
        <w:r w:rsidRPr="00DE19F5" w:rsidDel="00C0545F">
          <w:delText xml:space="preserve"> are used on the ECDIS display by the portrayal catalogue.</w:delText>
        </w:r>
      </w:del>
    </w:p>
    <w:p w14:paraId="28BDE6BF" w14:textId="37A894EA" w:rsidR="00CF32A4" w:rsidRPr="00DE19F5" w:rsidDel="00C0545F" w:rsidRDefault="00CF32A4" w:rsidP="00CF32A4">
      <w:pPr>
        <w:spacing w:after="120" w:line="240" w:lineRule="auto"/>
        <w:jc w:val="both"/>
        <w:rPr>
          <w:del w:id="1710" w:author="jon pritchard" w:date="2025-03-28T14:11:00Z" w16du:dateUtc="2025-03-28T13:11:00Z"/>
        </w:rPr>
      </w:pPr>
    </w:p>
    <w:tbl>
      <w:tblPr>
        <w:tblStyle w:val="TableGrid"/>
        <w:tblW w:w="0" w:type="auto"/>
        <w:jc w:val="center"/>
        <w:tblCellMar>
          <w:top w:w="40" w:type="dxa"/>
          <w:left w:w="115" w:type="dxa"/>
          <w:bottom w:w="40" w:type="dxa"/>
          <w:right w:w="115" w:type="dxa"/>
        </w:tblCellMar>
        <w:tblLook w:val="04A0" w:firstRow="1" w:lastRow="0" w:firstColumn="1" w:lastColumn="0" w:noHBand="0" w:noVBand="1"/>
      </w:tblPr>
      <w:tblGrid>
        <w:gridCol w:w="3595"/>
        <w:gridCol w:w="2250"/>
      </w:tblGrid>
      <w:tr w:rsidR="00CF32A4" w:rsidRPr="00B77A92" w:rsidDel="00C0545F" w14:paraId="66470451" w14:textId="4988ED25" w:rsidTr="00D343CC">
        <w:trPr>
          <w:cantSplit/>
          <w:tblHeader/>
          <w:jc w:val="center"/>
          <w:del w:id="1711" w:author="jon pritchard" w:date="2025-03-28T14:11:00Z"/>
        </w:trPr>
        <w:tc>
          <w:tcPr>
            <w:tcW w:w="5845" w:type="dxa"/>
            <w:gridSpan w:val="2"/>
            <w:shd w:val="clear" w:color="auto" w:fill="D9D9D9" w:themeFill="background1" w:themeFillShade="D9"/>
          </w:tcPr>
          <w:p w14:paraId="1849E79C" w14:textId="2DAC6419" w:rsidR="00CF32A4" w:rsidRPr="00DE19F5" w:rsidDel="00C0545F" w:rsidRDefault="00CF32A4" w:rsidP="00D343CC">
            <w:pPr>
              <w:jc w:val="center"/>
              <w:rPr>
                <w:del w:id="1712" w:author="jon pritchard" w:date="2025-03-28T14:11:00Z" w16du:dateUtc="2025-03-28T13:11:00Z"/>
                <w:b/>
                <w:bCs/>
              </w:rPr>
            </w:pPr>
            <w:del w:id="1713" w:author="jon pritchard" w:date="2025-03-28T14:11:00Z" w16du:dateUtc="2025-03-28T13:11:00Z">
              <w:r w:rsidRPr="00DE19F5" w:rsidDel="00C0545F">
                <w:rPr>
                  <w:b/>
                  <w:bCs/>
                </w:rPr>
                <w:delText>Abbreviations</w:delText>
              </w:r>
            </w:del>
          </w:p>
        </w:tc>
      </w:tr>
      <w:tr w:rsidR="00CF32A4" w:rsidRPr="00B77A92" w:rsidDel="00C0545F" w14:paraId="44C98555" w14:textId="4CB76435" w:rsidTr="00D343CC">
        <w:trPr>
          <w:cantSplit/>
          <w:tblHeader/>
          <w:jc w:val="center"/>
          <w:del w:id="1714" w:author="jon pritchard" w:date="2025-03-28T14:11:00Z"/>
        </w:trPr>
        <w:tc>
          <w:tcPr>
            <w:tcW w:w="3595" w:type="dxa"/>
            <w:shd w:val="clear" w:color="auto" w:fill="D9D9D9" w:themeFill="background1" w:themeFillShade="D9"/>
          </w:tcPr>
          <w:p w14:paraId="4D7D7D8D" w14:textId="54280BD7" w:rsidR="00CF32A4" w:rsidRPr="00DE19F5" w:rsidDel="00C0545F" w:rsidRDefault="00CF32A4" w:rsidP="00D343CC">
            <w:pPr>
              <w:rPr>
                <w:del w:id="1715" w:author="jon pritchard" w:date="2025-03-28T14:11:00Z" w16du:dateUtc="2025-03-28T13:11:00Z"/>
                <w:b/>
                <w:bCs/>
              </w:rPr>
            </w:pPr>
            <w:del w:id="1716" w:author="jon pritchard" w:date="2025-03-28T14:11:00Z" w16du:dateUtc="2025-03-28T13:11:00Z">
              <w:r w:rsidRPr="00DE19F5" w:rsidDel="00C0545F">
                <w:rPr>
                  <w:b/>
                  <w:bCs/>
                </w:rPr>
                <w:delText>Prefixes</w:delText>
              </w:r>
            </w:del>
          </w:p>
        </w:tc>
        <w:tc>
          <w:tcPr>
            <w:tcW w:w="2250" w:type="dxa"/>
            <w:shd w:val="clear" w:color="auto" w:fill="D9D9D9" w:themeFill="background1" w:themeFillShade="D9"/>
          </w:tcPr>
          <w:p w14:paraId="62467A2A" w14:textId="07D3357B" w:rsidR="00CF32A4" w:rsidRPr="00DE19F5" w:rsidDel="00C0545F" w:rsidRDefault="00CF32A4" w:rsidP="00D343CC">
            <w:pPr>
              <w:rPr>
                <w:del w:id="1717" w:author="jon pritchard" w:date="2025-03-28T14:11:00Z" w16du:dateUtc="2025-03-28T13:11:00Z"/>
                <w:b/>
                <w:bCs/>
              </w:rPr>
            </w:pPr>
            <w:del w:id="1718" w:author="jon pritchard" w:date="2025-03-28T14:11:00Z" w16du:dateUtc="2025-03-28T13:11:00Z">
              <w:r w:rsidRPr="00DE19F5" w:rsidDel="00C0545F">
                <w:rPr>
                  <w:b/>
                  <w:bCs/>
                </w:rPr>
                <w:delText>Suffixes</w:delText>
              </w:r>
            </w:del>
          </w:p>
        </w:tc>
      </w:tr>
      <w:tr w:rsidR="00CF32A4" w:rsidRPr="00B77A92" w:rsidDel="00C0545F" w14:paraId="11375AC0" w14:textId="4E61E10E" w:rsidTr="00D343CC">
        <w:trPr>
          <w:cantSplit/>
          <w:jc w:val="center"/>
          <w:del w:id="1719" w:author="jon pritchard" w:date="2025-03-28T14:11:00Z"/>
        </w:trPr>
        <w:tc>
          <w:tcPr>
            <w:tcW w:w="3595" w:type="dxa"/>
          </w:tcPr>
          <w:p w14:paraId="020CF330" w14:textId="46777789" w:rsidR="00CF32A4" w:rsidRPr="00DE19F5" w:rsidDel="00C0545F" w:rsidRDefault="00CF32A4" w:rsidP="00D343CC">
            <w:pPr>
              <w:keepNext/>
              <w:tabs>
                <w:tab w:val="left" w:pos="690"/>
                <w:tab w:val="left" w:pos="960"/>
              </w:tabs>
              <w:ind w:left="960" w:hanging="960"/>
              <w:rPr>
                <w:del w:id="1720" w:author="jon pritchard" w:date="2025-03-28T14:11:00Z" w16du:dateUtc="2025-03-28T13:11:00Z"/>
              </w:rPr>
            </w:pPr>
            <w:del w:id="1721" w:author="jon pritchard" w:date="2025-03-28T14:11:00Z" w16du:dateUtc="2025-03-28T13:11:00Z">
              <w:r w:rsidRPr="00DE19F5" w:rsidDel="00C0545F">
                <w:delText>bn</w:delText>
              </w:r>
              <w:r w:rsidRPr="00DE19F5" w:rsidDel="00C0545F">
                <w:tab/>
                <w:delText>=</w:delText>
              </w:r>
              <w:r w:rsidRPr="00DE19F5" w:rsidDel="00C0545F">
                <w:tab/>
                <w:delText>beacon (INT1)</w:delText>
              </w:r>
            </w:del>
          </w:p>
          <w:p w14:paraId="45DA1BBB" w14:textId="395D8956" w:rsidR="00CF32A4" w:rsidRPr="00DE19F5" w:rsidDel="00C0545F" w:rsidRDefault="00CF32A4" w:rsidP="00D343CC">
            <w:pPr>
              <w:keepNext/>
              <w:tabs>
                <w:tab w:val="left" w:pos="690"/>
                <w:tab w:val="left" w:pos="960"/>
              </w:tabs>
              <w:ind w:left="960" w:hanging="960"/>
              <w:rPr>
                <w:del w:id="1722" w:author="jon pritchard" w:date="2025-03-28T14:11:00Z" w16du:dateUtc="2025-03-28T13:11:00Z"/>
              </w:rPr>
            </w:pPr>
            <w:del w:id="1723" w:author="jon pritchard" w:date="2025-03-28T14:11:00Z" w16du:dateUtc="2025-03-28T13:11:00Z">
              <w:r w:rsidRPr="00DE19F5" w:rsidDel="00C0545F">
                <w:delText>by</w:delText>
              </w:r>
              <w:r w:rsidRPr="00DE19F5" w:rsidDel="00C0545F">
                <w:tab/>
                <w:delText>=</w:delText>
              </w:r>
              <w:r w:rsidRPr="00DE19F5" w:rsidDel="00C0545F">
                <w:tab/>
                <w:delText>buoy</w:delText>
              </w:r>
            </w:del>
          </w:p>
          <w:p w14:paraId="5B669D9D" w14:textId="15BF6949" w:rsidR="00CF32A4" w:rsidRPr="00DE19F5" w:rsidDel="00C0545F" w:rsidRDefault="00CF32A4" w:rsidP="00D343CC">
            <w:pPr>
              <w:keepNext/>
              <w:tabs>
                <w:tab w:val="left" w:pos="690"/>
                <w:tab w:val="left" w:pos="960"/>
              </w:tabs>
              <w:ind w:left="960" w:hanging="960"/>
              <w:rPr>
                <w:del w:id="1724" w:author="jon pritchard" w:date="2025-03-28T14:11:00Z" w16du:dateUtc="2025-03-28T13:11:00Z"/>
              </w:rPr>
            </w:pPr>
            <w:del w:id="1725" w:author="jon pritchard" w:date="2025-03-28T14:11:00Z" w16du:dateUtc="2025-03-28T13:11:00Z">
              <w:r w:rsidRPr="00DE19F5" w:rsidDel="00C0545F">
                <w:delText xml:space="preserve">clr </w:delText>
              </w:r>
              <w:r w:rsidRPr="00DE19F5" w:rsidDel="00C0545F">
                <w:tab/>
                <w:delText>=</w:delText>
              </w:r>
              <w:r w:rsidRPr="00DE19F5" w:rsidDel="00C0545F">
                <w:tab/>
                <w:delText>overhead clearance</w:delText>
              </w:r>
            </w:del>
          </w:p>
          <w:p w14:paraId="0AB98839" w14:textId="45B31DB8" w:rsidR="00CF32A4" w:rsidRPr="00DE19F5" w:rsidDel="00C0545F" w:rsidRDefault="00CF32A4" w:rsidP="00D343CC">
            <w:pPr>
              <w:keepNext/>
              <w:tabs>
                <w:tab w:val="left" w:pos="690"/>
                <w:tab w:val="left" w:pos="960"/>
              </w:tabs>
              <w:ind w:left="960" w:hanging="960"/>
              <w:rPr>
                <w:del w:id="1726" w:author="jon pritchard" w:date="2025-03-28T14:11:00Z" w16du:dateUtc="2025-03-28T13:11:00Z"/>
              </w:rPr>
            </w:pPr>
            <w:del w:id="1727" w:author="jon pritchard" w:date="2025-03-28T14:11:00Z" w16du:dateUtc="2025-03-28T13:11:00Z">
              <w:r w:rsidRPr="00DE19F5" w:rsidDel="00C0545F">
                <w:delText>clr cl</w:delText>
              </w:r>
              <w:r w:rsidRPr="00DE19F5" w:rsidDel="00C0545F">
                <w:tab/>
                <w:delText>=</w:delText>
              </w:r>
              <w:r w:rsidRPr="00DE19F5" w:rsidDel="00C0545F">
                <w:tab/>
                <w:delText>clearance closed</w:delText>
              </w:r>
            </w:del>
          </w:p>
          <w:p w14:paraId="0AABB3AC" w14:textId="13DA55E0" w:rsidR="00CF32A4" w:rsidRPr="00DE19F5" w:rsidDel="00C0545F" w:rsidRDefault="00CF32A4" w:rsidP="00D343CC">
            <w:pPr>
              <w:keepNext/>
              <w:tabs>
                <w:tab w:val="left" w:pos="690"/>
                <w:tab w:val="left" w:pos="960"/>
              </w:tabs>
              <w:ind w:left="960" w:hanging="960"/>
              <w:rPr>
                <w:del w:id="1728" w:author="jon pritchard" w:date="2025-03-28T14:11:00Z" w16du:dateUtc="2025-03-28T13:11:00Z"/>
              </w:rPr>
            </w:pPr>
            <w:del w:id="1729" w:author="jon pritchard" w:date="2025-03-28T14:11:00Z" w16du:dateUtc="2025-03-28T13:11:00Z">
              <w:r w:rsidRPr="00DE19F5" w:rsidDel="00C0545F">
                <w:delText xml:space="preserve">clr op </w:delText>
              </w:r>
              <w:r w:rsidRPr="00DE19F5" w:rsidDel="00C0545F">
                <w:tab/>
                <w:delText>=</w:delText>
              </w:r>
              <w:r w:rsidRPr="00DE19F5" w:rsidDel="00C0545F">
                <w:tab/>
                <w:delText>clearance open</w:delText>
              </w:r>
            </w:del>
          </w:p>
          <w:p w14:paraId="78189377" w14:textId="0D94F31A" w:rsidR="00CF32A4" w:rsidRPr="00DE19F5" w:rsidDel="00C0545F" w:rsidRDefault="00CF32A4" w:rsidP="00D343CC">
            <w:pPr>
              <w:keepNext/>
              <w:tabs>
                <w:tab w:val="left" w:pos="690"/>
                <w:tab w:val="left" w:pos="960"/>
              </w:tabs>
              <w:ind w:left="960" w:hanging="960"/>
              <w:rPr>
                <w:del w:id="1730" w:author="jon pritchard" w:date="2025-03-28T14:11:00Z" w16du:dateUtc="2025-03-28T13:11:00Z"/>
              </w:rPr>
            </w:pPr>
            <w:del w:id="1731" w:author="jon pritchard" w:date="2025-03-28T14:11:00Z" w16du:dateUtc="2025-03-28T13:11:00Z">
              <w:r w:rsidRPr="00DE19F5" w:rsidDel="00C0545F">
                <w:delText xml:space="preserve">sf clr </w:delText>
              </w:r>
              <w:r w:rsidRPr="00DE19F5" w:rsidDel="00C0545F">
                <w:tab/>
                <w:delText>=</w:delText>
              </w:r>
              <w:r w:rsidRPr="00DE19F5" w:rsidDel="00C0545F">
                <w:tab/>
                <w:delText>safe clearance</w:delText>
              </w:r>
            </w:del>
          </w:p>
          <w:p w14:paraId="61DE2F18" w14:textId="53B422D4" w:rsidR="00CF32A4" w:rsidRPr="00DE19F5" w:rsidDel="00C0545F" w:rsidRDefault="00CF32A4" w:rsidP="00D343CC">
            <w:pPr>
              <w:keepNext/>
              <w:tabs>
                <w:tab w:val="left" w:pos="690"/>
                <w:tab w:val="left" w:pos="960"/>
              </w:tabs>
              <w:ind w:left="960" w:hanging="960"/>
              <w:rPr>
                <w:del w:id="1732" w:author="jon pritchard" w:date="2025-03-28T14:11:00Z" w16du:dateUtc="2025-03-28T13:11:00Z"/>
              </w:rPr>
            </w:pPr>
            <w:del w:id="1733" w:author="jon pritchard" w:date="2025-03-28T14:11:00Z" w16du:dateUtc="2025-03-28T13:11:00Z">
              <w:r w:rsidRPr="00DE19F5" w:rsidDel="00C0545F">
                <w:delText>No</w:delText>
              </w:r>
              <w:r w:rsidRPr="00DE19F5" w:rsidDel="00C0545F">
                <w:tab/>
                <w:delText>=</w:delText>
              </w:r>
              <w:r w:rsidRPr="00DE19F5" w:rsidDel="00C0545F">
                <w:tab/>
                <w:delText>number (INT1)</w:delText>
              </w:r>
            </w:del>
          </w:p>
          <w:p w14:paraId="23C19718" w14:textId="31003176" w:rsidR="00CF32A4" w:rsidRPr="00DE19F5" w:rsidDel="00C0545F" w:rsidRDefault="00CF32A4" w:rsidP="00D343CC">
            <w:pPr>
              <w:keepNext/>
              <w:tabs>
                <w:tab w:val="left" w:pos="690"/>
                <w:tab w:val="left" w:pos="960"/>
              </w:tabs>
              <w:ind w:left="960" w:hanging="960"/>
              <w:rPr>
                <w:del w:id="1734" w:author="jon pritchard" w:date="2025-03-28T14:11:00Z" w16du:dateUtc="2025-03-28T13:11:00Z"/>
              </w:rPr>
            </w:pPr>
            <w:del w:id="1735" w:author="jon pritchard" w:date="2025-03-28T14:11:00Z" w16du:dateUtc="2025-03-28T13:11:00Z">
              <w:r w:rsidRPr="00DE19F5" w:rsidDel="00C0545F">
                <w:delText xml:space="preserve">Plt </w:delText>
              </w:r>
              <w:r w:rsidRPr="00DE19F5" w:rsidDel="00C0545F">
                <w:tab/>
                <w:delText>=</w:delText>
              </w:r>
              <w:r w:rsidRPr="00DE19F5" w:rsidDel="00C0545F">
                <w:tab/>
                <w:delText>pilot</w:delText>
              </w:r>
            </w:del>
          </w:p>
          <w:p w14:paraId="54CE325C" w14:textId="25AF615F" w:rsidR="00CF32A4" w:rsidRPr="00DE19F5" w:rsidDel="00C0545F" w:rsidRDefault="00CF32A4" w:rsidP="00D343CC">
            <w:pPr>
              <w:keepNext/>
              <w:tabs>
                <w:tab w:val="left" w:pos="690"/>
                <w:tab w:val="left" w:pos="960"/>
              </w:tabs>
              <w:ind w:left="960" w:hanging="960"/>
              <w:rPr>
                <w:del w:id="1736" w:author="jon pritchard" w:date="2025-03-28T14:11:00Z" w16du:dateUtc="2025-03-28T13:11:00Z"/>
              </w:rPr>
            </w:pPr>
            <w:del w:id="1737" w:author="jon pritchard" w:date="2025-03-28T14:11:00Z" w16du:dateUtc="2025-03-28T13:11:00Z">
              <w:r w:rsidRPr="00DE19F5" w:rsidDel="00C0545F">
                <w:delText xml:space="preserve">Prod </w:delText>
              </w:r>
              <w:r w:rsidRPr="00DE19F5" w:rsidDel="00C0545F">
                <w:tab/>
                <w:delText>=</w:delText>
              </w:r>
              <w:r w:rsidRPr="00DE19F5" w:rsidDel="00C0545F">
                <w:tab/>
                <w:delText>offshore production (INT1)</w:delText>
              </w:r>
            </w:del>
          </w:p>
          <w:p w14:paraId="056EC792" w14:textId="696E7666" w:rsidR="00CF32A4" w:rsidRPr="00DE19F5" w:rsidDel="00C0545F" w:rsidRDefault="00CF32A4" w:rsidP="00D343CC">
            <w:pPr>
              <w:keepNext/>
              <w:tabs>
                <w:tab w:val="left" w:pos="690"/>
                <w:tab w:val="left" w:pos="960"/>
              </w:tabs>
              <w:ind w:left="960" w:hanging="960"/>
              <w:rPr>
                <w:del w:id="1738" w:author="jon pritchard" w:date="2025-03-28T14:11:00Z" w16du:dateUtc="2025-03-28T13:11:00Z"/>
              </w:rPr>
            </w:pPr>
            <w:del w:id="1739" w:author="jon pritchard" w:date="2025-03-28T14:11:00Z" w16du:dateUtc="2025-03-28T13:11:00Z">
              <w:r w:rsidRPr="00DE19F5" w:rsidDel="00C0545F">
                <w:delText xml:space="preserve">LtV </w:delText>
              </w:r>
              <w:r w:rsidRPr="00DE19F5" w:rsidDel="00C0545F">
                <w:tab/>
                <w:delText>=</w:delText>
              </w:r>
              <w:r w:rsidRPr="00DE19F5" w:rsidDel="00C0545F">
                <w:tab/>
                <w:delText>light vessel</w:delText>
              </w:r>
            </w:del>
          </w:p>
          <w:p w14:paraId="05EADED8" w14:textId="7741D638" w:rsidR="00CF32A4" w:rsidRPr="00F01EC1" w:rsidDel="00C0545F" w:rsidRDefault="00CF32A4" w:rsidP="00D343CC">
            <w:pPr>
              <w:keepNext/>
              <w:tabs>
                <w:tab w:val="left" w:pos="690"/>
                <w:tab w:val="left" w:pos="960"/>
              </w:tabs>
              <w:ind w:left="960" w:hanging="960"/>
              <w:rPr>
                <w:del w:id="1740" w:author="jon pritchard" w:date="2025-03-28T14:11:00Z" w16du:dateUtc="2025-03-28T13:11:00Z"/>
              </w:rPr>
            </w:pPr>
            <w:del w:id="1741" w:author="jon pritchard" w:date="2025-03-28T14:11:00Z" w16du:dateUtc="2025-03-28T13:11:00Z">
              <w:r w:rsidRPr="00DE19F5" w:rsidDel="00C0545F">
                <w:delText xml:space="preserve">varn </w:delText>
              </w:r>
              <w:r w:rsidRPr="00F01EC1" w:rsidDel="00C0545F">
                <w:tab/>
                <w:delText>=</w:delText>
              </w:r>
              <w:r w:rsidRPr="00F01EC1" w:rsidDel="00C0545F">
                <w:tab/>
                <w:delText>magnetic variation</w:delText>
              </w:r>
            </w:del>
          </w:p>
          <w:p w14:paraId="1E73BDCB" w14:textId="060F4ACE" w:rsidR="00CF32A4" w:rsidRPr="00F01EC1" w:rsidDel="00C0545F" w:rsidRDefault="00CF32A4" w:rsidP="00D343CC">
            <w:pPr>
              <w:keepNext/>
              <w:tabs>
                <w:tab w:val="left" w:pos="690"/>
                <w:tab w:val="left" w:pos="960"/>
              </w:tabs>
              <w:ind w:left="960" w:hanging="960"/>
              <w:rPr>
                <w:del w:id="1742" w:author="jon pritchard" w:date="2025-03-28T14:11:00Z" w16du:dateUtc="2025-03-28T13:11:00Z"/>
              </w:rPr>
            </w:pPr>
            <w:del w:id="1743" w:author="jon pritchard" w:date="2025-03-28T14:11:00Z" w16du:dateUtc="2025-03-28T13:11:00Z">
              <w:r w:rsidRPr="00F01EC1" w:rsidDel="00C0545F">
                <w:delText xml:space="preserve">ch </w:delText>
              </w:r>
              <w:r w:rsidRPr="00F01EC1" w:rsidDel="00C0545F">
                <w:tab/>
                <w:delText>=</w:delText>
              </w:r>
              <w:r w:rsidRPr="00F01EC1" w:rsidDel="00C0545F">
                <w:tab/>
                <w:delText>communication channel</w:delText>
              </w:r>
            </w:del>
          </w:p>
          <w:p w14:paraId="5944C67F" w14:textId="308CF1A5" w:rsidR="00CF32A4" w:rsidRPr="00F01EC1" w:rsidDel="00C0545F" w:rsidRDefault="00CF32A4" w:rsidP="00D343CC">
            <w:pPr>
              <w:keepNext/>
              <w:tabs>
                <w:tab w:val="left" w:pos="690"/>
                <w:tab w:val="left" w:pos="960"/>
              </w:tabs>
              <w:ind w:left="960" w:hanging="960"/>
              <w:rPr>
                <w:del w:id="1744" w:author="jon pritchard" w:date="2025-03-28T14:11:00Z" w16du:dateUtc="2025-03-28T13:11:00Z"/>
              </w:rPr>
            </w:pPr>
            <w:del w:id="1745" w:author="jon pritchard" w:date="2025-03-28T14:11:00Z" w16du:dateUtc="2025-03-28T13:11:00Z">
              <w:r w:rsidRPr="00F01EC1" w:rsidDel="00C0545F">
                <w:delText>NMT</w:delText>
              </w:r>
              <w:r w:rsidRPr="00F01EC1" w:rsidDel="00C0545F">
                <w:tab/>
                <w:delText>=</w:delText>
              </w:r>
              <w:r w:rsidRPr="00F01EC1" w:rsidDel="00C0545F">
                <w:tab/>
                <w:delText>not more than “CLEARING BEARING”</w:delText>
              </w:r>
            </w:del>
          </w:p>
          <w:p w14:paraId="3E7FE75B" w14:textId="054820B5" w:rsidR="00CF32A4" w:rsidRPr="00F01EC1" w:rsidDel="00C0545F" w:rsidRDefault="00CF32A4" w:rsidP="00D343CC">
            <w:pPr>
              <w:keepNext/>
              <w:tabs>
                <w:tab w:val="left" w:pos="690"/>
                <w:tab w:val="left" w:pos="960"/>
              </w:tabs>
              <w:ind w:left="960" w:hanging="960"/>
              <w:rPr>
                <w:del w:id="1746" w:author="jon pritchard" w:date="2025-03-28T14:11:00Z" w16du:dateUtc="2025-03-28T13:11:00Z"/>
              </w:rPr>
            </w:pPr>
            <w:del w:id="1747" w:author="jon pritchard" w:date="2025-03-28T14:11:00Z" w16du:dateUtc="2025-03-28T13:11:00Z">
              <w:r w:rsidRPr="00B77A92" w:rsidDel="00C0545F">
                <w:rPr>
                  <w:rFonts w:cs="Arial"/>
                </w:rPr>
                <w:delText>NLT</w:delText>
              </w:r>
              <w:r w:rsidRPr="00B77A92" w:rsidDel="00C0545F">
                <w:rPr>
                  <w:rFonts w:cs="Arial"/>
                </w:rPr>
                <w:tab/>
                <w:delText>=</w:delText>
              </w:r>
              <w:r w:rsidRPr="00B77A92" w:rsidDel="00C0545F">
                <w:rPr>
                  <w:rFonts w:cs="Arial"/>
                </w:rPr>
                <w:tab/>
                <w:delText>not less than “CLEARING BEARING”</w:delText>
              </w:r>
            </w:del>
          </w:p>
        </w:tc>
        <w:tc>
          <w:tcPr>
            <w:tcW w:w="2250" w:type="dxa"/>
          </w:tcPr>
          <w:p w14:paraId="4BDB5324" w14:textId="24AAEC6E" w:rsidR="00CF32A4" w:rsidRPr="00F01EC1" w:rsidDel="00C0545F" w:rsidRDefault="00CF32A4" w:rsidP="00D343CC">
            <w:pPr>
              <w:keepNext/>
              <w:rPr>
                <w:del w:id="1748" w:author="jon pritchard" w:date="2025-03-28T14:11:00Z" w16du:dateUtc="2025-03-28T13:11:00Z"/>
              </w:rPr>
            </w:pPr>
            <w:del w:id="1749" w:author="jon pritchard" w:date="2025-03-28T14:11:00Z" w16du:dateUtc="2025-03-28T13:11:00Z">
              <w:r w:rsidRPr="00F01EC1" w:rsidDel="00C0545F">
                <w:delText xml:space="preserve">kn </w:delText>
              </w:r>
              <w:r w:rsidRPr="00F01EC1" w:rsidDel="00C0545F">
                <w:tab/>
                <w:delText>= knots (INT1)</w:delText>
              </w:r>
            </w:del>
          </w:p>
          <w:p w14:paraId="3811780D" w14:textId="5B14F758" w:rsidR="00CF32A4" w:rsidRPr="00F01EC1" w:rsidDel="00C0545F" w:rsidRDefault="00CF32A4" w:rsidP="00D343CC">
            <w:pPr>
              <w:keepNext/>
              <w:rPr>
                <w:del w:id="1750" w:author="jon pritchard" w:date="2025-03-28T14:11:00Z" w16du:dateUtc="2025-03-28T13:11:00Z"/>
              </w:rPr>
            </w:pPr>
            <w:del w:id="1751" w:author="jon pritchard" w:date="2025-03-28T14:11:00Z" w16du:dateUtc="2025-03-28T13:11:00Z">
              <w:r w:rsidRPr="00F01EC1" w:rsidDel="00C0545F">
                <w:delText>deg</w:delText>
              </w:r>
              <w:r w:rsidRPr="00F01EC1" w:rsidDel="00C0545F">
                <w:tab/>
                <w:delText>= degrees</w:delText>
              </w:r>
            </w:del>
          </w:p>
        </w:tc>
      </w:tr>
    </w:tbl>
    <w:p w14:paraId="13A12AEE" w14:textId="5DE4CFDC" w:rsidR="00CF32A4" w:rsidRPr="00450770" w:rsidDel="00C0545F" w:rsidRDefault="00CF32A4" w:rsidP="00CF32A4">
      <w:pPr>
        <w:pStyle w:val="Caption"/>
        <w:spacing w:after="120" w:line="240" w:lineRule="auto"/>
        <w:jc w:val="center"/>
        <w:rPr>
          <w:del w:id="1752" w:author="jon pritchard" w:date="2025-03-28T14:11:00Z" w16du:dateUtc="2025-03-28T13:11:00Z"/>
        </w:rPr>
      </w:pPr>
      <w:del w:id="1753" w:author="jon pritchard" w:date="2025-03-28T14:11:00Z" w16du:dateUtc="2025-03-28T13:11:00Z">
        <w:r w:rsidRPr="00B77A92" w:rsidDel="00C0545F">
          <w:lastRenderedPageBreak/>
          <w:delText xml:space="preserve">Table </w:delText>
        </w:r>
      </w:del>
      <w:ins w:id="1754" w:author="Jonathan Pritchard" w:date="2025-03-07T16:40:00Z" w16du:dateUtc="2025-03-07T16:40:00Z">
        <w:del w:id="1755" w:author="jon pritchard" w:date="2025-03-28T14:11:00Z" w16du:dateUtc="2025-03-28T13:11:00Z">
          <w:r w:rsidR="00C56536" w:rsidDel="00C0545F">
            <w:fldChar w:fldCharType="begin"/>
          </w:r>
          <w:r w:rsidR="00C56536" w:rsidDel="00C0545F">
            <w:delInstrText xml:space="preserve"> SEQ Table \* ARABIC </w:delInstrText>
          </w:r>
        </w:del>
      </w:ins>
      <w:del w:id="1756" w:author="jon pritchard" w:date="2025-03-28T14:11:00Z" w16du:dateUtc="2025-03-28T13:11:00Z">
        <w:r w:rsidR="00C56536" w:rsidDel="00C0545F">
          <w:fldChar w:fldCharType="separate"/>
        </w:r>
      </w:del>
      <w:ins w:id="1757" w:author="Jonathan Pritchard" w:date="2025-03-07T16:40:00Z" w16du:dateUtc="2025-03-07T16:40:00Z">
        <w:del w:id="1758" w:author="jon pritchard" w:date="2025-03-28T14:11:00Z" w16du:dateUtc="2025-03-28T13:11:00Z">
          <w:r w:rsidR="00C56536" w:rsidDel="00C0545F">
            <w:rPr>
              <w:noProof/>
            </w:rPr>
            <w:delText>5</w:delText>
          </w:r>
          <w:r w:rsidR="00C56536" w:rsidDel="00C0545F">
            <w:fldChar w:fldCharType="end"/>
          </w:r>
        </w:del>
      </w:ins>
      <w:del w:id="1759" w:author="jon pritchard" w:date="2025-03-28T14:11:00Z" w16du:dateUtc="2025-03-28T13:11:00Z">
        <w:r w:rsidR="0045426C" w:rsidDel="00C0545F">
          <w:fldChar w:fldCharType="begin"/>
        </w:r>
        <w:r w:rsidR="0045426C" w:rsidDel="00C0545F">
          <w:delInstrText xml:space="preserve"> SEQ Table \* ARABIC </w:delInstrText>
        </w:r>
        <w:r w:rsidR="0045426C" w:rsidDel="00C0545F">
          <w:fldChar w:fldCharType="separate"/>
        </w:r>
        <w:r w:rsidR="000553AC" w:rsidDel="00C0545F">
          <w:rPr>
            <w:noProof/>
          </w:rPr>
          <w:delText>5</w:delText>
        </w:r>
        <w:r w:rsidR="0045426C" w:rsidDel="00C0545F">
          <w:fldChar w:fldCharType="end"/>
        </w:r>
        <w:r w:rsidRPr="00B77A92" w:rsidDel="00C0545F">
          <w:delText xml:space="preserve"> - Abbreviations and format specifiers used by portrayal catalogue</w:delText>
        </w:r>
      </w:del>
    </w:p>
    <w:p w14:paraId="6C02EA90" w14:textId="77777777" w:rsidR="00507556" w:rsidRPr="00B77A92" w:rsidRDefault="00507556" w:rsidP="00507556">
      <w:pPr>
        <w:spacing w:after="120" w:line="240" w:lineRule="auto"/>
        <w:jc w:val="both"/>
      </w:pPr>
    </w:p>
    <w:p w14:paraId="11278E59" w14:textId="63F037E2" w:rsidR="007C15E6" w:rsidRPr="00073E85" w:rsidRDefault="007C15E6">
      <w:pPr>
        <w:pStyle w:val="Heading2"/>
        <w:pPrChange w:id="1760" w:author="jon pritchard" w:date="2025-03-28T14:11:00Z" w16du:dateUtc="2025-03-28T13:11:00Z">
          <w:pPr>
            <w:pStyle w:val="Heading3"/>
          </w:pPr>
        </w:pPrChange>
      </w:pPr>
      <w:bookmarkStart w:id="1761" w:name="_Toc178784481"/>
      <w:bookmarkStart w:id="1762" w:name="_Toc178784482"/>
      <w:bookmarkStart w:id="1763" w:name="_Toc178784483"/>
      <w:bookmarkEnd w:id="1761"/>
      <w:bookmarkEnd w:id="1762"/>
      <w:bookmarkEnd w:id="1763"/>
      <w:del w:id="1764" w:author="jon pritchard" w:date="2025-03-26T22:25:00Z" w16du:dateUtc="2025-03-26T21:25:00Z">
        <w:r w:rsidRPr="00073E85" w:rsidDel="0087682E">
          <w:delText xml:space="preserve">User </w:delText>
        </w:r>
        <w:r w:rsidR="009674CE" w:rsidRPr="00073E85" w:rsidDel="0087682E">
          <w:delText>d</w:delText>
        </w:r>
        <w:r w:rsidRPr="00073E85" w:rsidDel="0087682E">
          <w:delText xml:space="preserve">efined </w:delText>
        </w:r>
        <w:r w:rsidR="009674CE" w:rsidRPr="00073E85" w:rsidDel="0087682E">
          <w:delText>c</w:delText>
        </w:r>
        <w:r w:rsidRPr="00073E85" w:rsidDel="0087682E">
          <w:delText>urs</w:delText>
        </w:r>
        <w:r w:rsidR="00BC7FEC" w:rsidRPr="00073E85" w:rsidDel="0087682E">
          <w:delText>o</w:delText>
        </w:r>
        <w:r w:rsidRPr="00073E85" w:rsidDel="0087682E">
          <w:delText xml:space="preserve">r </w:delText>
        </w:r>
        <w:r w:rsidR="009674CE" w:rsidRPr="00073E85" w:rsidDel="0087682E">
          <w:delText>p</w:delText>
        </w:r>
        <w:r w:rsidRPr="00073E85" w:rsidDel="0087682E">
          <w:delText xml:space="preserve">ick </w:delText>
        </w:r>
        <w:r w:rsidR="009674CE" w:rsidRPr="00073E85" w:rsidDel="0087682E">
          <w:delText>p</w:delText>
        </w:r>
        <w:r w:rsidRPr="00073E85" w:rsidDel="0087682E">
          <w:delText>arameters</w:delText>
        </w:r>
      </w:del>
      <w:bookmarkStart w:id="1765" w:name="_Toc194067169"/>
      <w:ins w:id="1766" w:author="jon pritchard" w:date="2025-03-26T22:25:00Z" w16du:dateUtc="2025-03-26T21:25:00Z">
        <w:r w:rsidR="0087682E" w:rsidRPr="0087682E">
          <w:t xml:space="preserve">Display of </w:t>
        </w:r>
        <w:r w:rsidR="0087682E">
          <w:t xml:space="preserve">dataset </w:t>
        </w:r>
        <w:r w:rsidR="0087682E" w:rsidRPr="0087682E">
          <w:t>supp</w:t>
        </w:r>
        <w:r w:rsidR="0087682E">
          <w:t>ort</w:t>
        </w:r>
        <w:r w:rsidR="0087682E" w:rsidRPr="0087682E">
          <w:t xml:space="preserve"> files</w:t>
        </w:r>
      </w:ins>
      <w:bookmarkEnd w:id="1765"/>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2BE7CDF0" w:rsidR="00427676" w:rsidRPr="00EA3A73" w:rsidRDefault="00427676" w:rsidP="00DB7CFE">
      <w:pPr>
        <w:pStyle w:val="Heading2"/>
      </w:pPr>
      <w:del w:id="1767" w:author="Jonathan Pritchard" w:date="2025-03-11T15:02:00Z" w16du:dateUtc="2025-03-11T15:02:00Z">
        <w:r w:rsidRPr="00EA3A73" w:rsidDel="00EF3E08">
          <w:delText>Visibility of feature attributes</w:delText>
        </w:r>
      </w:del>
      <w:bookmarkStart w:id="1768" w:name="_Toc194067170"/>
      <w:ins w:id="1769" w:author="Jonathan Pritchard" w:date="2025-03-11T15:02:00Z" w16du:dateUtc="2025-03-11T15:02:00Z">
        <w:r w:rsidR="00EF3E08">
          <w:t>Pick report organisation</w:t>
        </w:r>
      </w:ins>
      <w:r w:rsidRPr="00EA3A73">
        <w:t>.</w:t>
      </w:r>
      <w:bookmarkEnd w:id="1768"/>
    </w:p>
    <w:p w14:paraId="1CDFCB69" w14:textId="226E43C3" w:rsidR="007C15E6" w:rsidRPr="00B77A92" w:rsidRDefault="007C15E6" w:rsidP="00E673D5">
      <w:pPr>
        <w:pStyle w:val="Heading3"/>
      </w:pPr>
      <w:bookmarkStart w:id="1770" w:name="_Toc178784486"/>
      <w:bookmarkStart w:id="1771" w:name="_Toc194067171"/>
      <w:bookmarkEnd w:id="1770"/>
      <w:r w:rsidRPr="00B77A92">
        <w:t xml:space="preserve">Sorting </w:t>
      </w:r>
      <w:r w:rsidR="009674CE" w:rsidRPr="00B77A92">
        <w:t>o</w:t>
      </w:r>
      <w:r w:rsidR="00EE7A2C" w:rsidRPr="00B77A92">
        <w:t>rder</w:t>
      </w:r>
      <w:r w:rsidR="009674CE" w:rsidRPr="00B77A92">
        <w:t xml:space="preserve"> of results</w:t>
      </w:r>
      <w:bookmarkEnd w:id="1771"/>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commentRangeStart w:id="1772"/>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commentRangeEnd w:id="1772"/>
      <w:r w:rsidR="00494538">
        <w:rPr>
          <w:rStyle w:val="CommentReference"/>
        </w:rPr>
        <w:commentReference w:id="1772"/>
      </w:r>
    </w:p>
    <w:p w14:paraId="063D9ECD" w14:textId="3AFFEDDC" w:rsidR="007C15E6" w:rsidRPr="00B77A92" w:rsidRDefault="007C15E6" w:rsidP="00E673D5">
      <w:pPr>
        <w:pStyle w:val="Heading3"/>
      </w:pPr>
      <w:bookmarkStart w:id="1773" w:name="_Toc178784488"/>
      <w:bookmarkStart w:id="1774" w:name="_Ref47277288"/>
      <w:bookmarkStart w:id="1775" w:name="_Ref47298226"/>
      <w:bookmarkStart w:id="1776" w:name="_Toc194067172"/>
      <w:bookmarkEnd w:id="1773"/>
      <w:r w:rsidRPr="00B77A92">
        <w:t xml:space="preserve">Hover-over </w:t>
      </w:r>
      <w:r w:rsidR="009674CE" w:rsidRPr="00B77A92">
        <w:t>f</w:t>
      </w:r>
      <w:r w:rsidRPr="00B77A92">
        <w:t>unction</w:t>
      </w:r>
      <w:bookmarkEnd w:id="1774"/>
      <w:bookmarkEnd w:id="1775"/>
      <w:bookmarkEnd w:id="1776"/>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1777"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1777"/>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1778"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ins w:id="1779"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0" w:author="jon pritchard" w:date="2025-03-28T14:24:00Z" w16du:dateUtc="2025-03-28T13:24:00Z">
                    <w:rPr>
                      <w:rFonts w:ascii="Aptos Narrow" w:eastAsia="Times New Roman" w:hAnsi="Aptos Narrow"/>
                      <w:i/>
                      <w:iCs/>
                      <w:color w:val="000000"/>
                      <w:sz w:val="22"/>
                      <w:szCs w:val="22"/>
                      <w:lang w:eastAsia="en-GB"/>
                    </w:rPr>
                  </w:rPrChange>
                </w:rPr>
                <w:t>Plymouth Devonport</w:t>
              </w:r>
            </w:ins>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ins w:id="1781" w:author="jon pritchard" w:date="2025-03-28T14:24:00Z" w16du:dateUtc="2025-03-28T13:24:00Z">
              <w:r w:rsidR="00507E48">
                <w:rPr>
                  <w:rFonts w:ascii="Aptos Narrow" w:eastAsia="Times New Roman" w:hAnsi="Aptos Narrow"/>
                  <w:i/>
                  <w:iCs/>
                  <w:color w:val="000000"/>
                  <w:sz w:val="22"/>
                  <w:szCs w:val="22"/>
                  <w:lang w:eastAsia="en-GB"/>
                </w:rPr>
                <w:t xml:space="preserve"> </w:t>
              </w:r>
              <w:r w:rsidR="00507E48" w:rsidRPr="00507E48">
                <w:rPr>
                  <w:rFonts w:ascii="Aptos Narrow" w:eastAsia="Times New Roman" w:hAnsi="Aptos Narrow"/>
                  <w:b/>
                  <w:bCs/>
                  <w:color w:val="00B0F0"/>
                  <w:sz w:val="22"/>
                  <w:szCs w:val="22"/>
                  <w:lang w:eastAsia="en-GB"/>
                  <w:rPrChange w:id="1782" w:author="jon pritchard" w:date="2025-03-28T14:24:00Z" w16du:dateUtc="2025-03-28T13:24:00Z">
                    <w:rPr>
                      <w:rFonts w:ascii="Aptos Narrow" w:eastAsia="Times New Roman" w:hAnsi="Aptos Narrow"/>
                      <w:i/>
                      <w:iCs/>
                      <w:color w:val="000000"/>
                      <w:sz w:val="22"/>
                      <w:szCs w:val="22"/>
                      <w:lang w:eastAsia="en-GB"/>
                    </w:rPr>
                  </w:rPrChange>
                </w:rPr>
                <w:t>0014</w:t>
              </w:r>
            </w:ins>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ins w:id="1783" w:author="jon pritchard" w:date="2025-03-28T14:24:00Z" w16du:dateUtc="2025-03-28T13:24:00Z">
              <w:r w:rsidR="00507E48" w:rsidRPr="00507E48">
                <w:rPr>
                  <w:rFonts w:ascii="Aptos Narrow" w:eastAsia="Times New Roman" w:hAnsi="Aptos Narrow"/>
                  <w:b/>
                  <w:bCs/>
                  <w:color w:val="00B0F0"/>
                  <w:sz w:val="22"/>
                  <w:szCs w:val="22"/>
                  <w:lang w:eastAsia="en-GB"/>
                  <w:rPrChange w:id="1784" w:author="jon pritchard" w:date="2025-03-28T14:25:00Z" w16du:dateUtc="2025-03-28T13:25:00Z">
                    <w:rPr>
                      <w:rFonts w:ascii="Aptos Narrow" w:eastAsia="Times New Roman" w:hAnsi="Aptos Narrow"/>
                      <w:i/>
                      <w:iCs/>
                      <w:color w:val="000000"/>
                      <w:sz w:val="22"/>
                      <w:szCs w:val="22"/>
                      <w:lang w:eastAsia="en-GB"/>
                    </w:rPr>
                  </w:rPrChange>
                </w:rPr>
                <w:t>S-101</w:t>
              </w:r>
            </w:ins>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07E48" w:rsidRDefault="00507E48">
            <w:pPr>
              <w:spacing w:after="0" w:line="240" w:lineRule="auto"/>
              <w:jc w:val="center"/>
              <w:rPr>
                <w:rFonts w:ascii="Aptos Narrow" w:eastAsia="Times New Roman" w:hAnsi="Aptos Narrow"/>
                <w:b/>
                <w:bCs/>
                <w:color w:val="00B0F0"/>
                <w:sz w:val="22"/>
                <w:szCs w:val="22"/>
                <w:lang w:eastAsia="en-GB"/>
                <w:rPrChange w:id="1785" w:author="jon pritchard" w:date="2025-03-28T14:25:00Z" w16du:dateUtc="2025-03-28T13:25:00Z">
                  <w:rPr>
                    <w:rFonts w:ascii="Aptos Narrow" w:eastAsia="Times New Roman" w:hAnsi="Aptos Narrow"/>
                    <w:color w:val="000000"/>
                    <w:sz w:val="22"/>
                    <w:szCs w:val="22"/>
                    <w:lang w:eastAsia="en-GB"/>
                  </w:rPr>
                </w:rPrChange>
              </w:rPr>
              <w:pPrChange w:id="1786" w:author="jon pritchard" w:date="2025-03-28T14:25:00Z" w16du:dateUtc="2025-03-28T13:25:00Z">
                <w:pPr>
                  <w:spacing w:after="0" w:line="240" w:lineRule="auto"/>
                </w:pPr>
              </w:pPrChange>
            </w:pPr>
            <w:ins w:id="1787" w:author="jon pritchard" w:date="2025-03-28T14:21:00Z" w16du:dateUtc="2025-03-28T13:21:00Z">
              <w:r w:rsidRPr="00507E48">
                <w:rPr>
                  <w:rFonts w:ascii="Aptos Narrow" w:eastAsia="Times New Roman" w:hAnsi="Aptos Narrow"/>
                  <w:b/>
                  <w:bCs/>
                  <w:color w:val="00B0F0"/>
                  <w:sz w:val="22"/>
                  <w:szCs w:val="22"/>
                  <w:lang w:eastAsia="en-GB"/>
                  <w:rPrChange w:id="1788" w:author="jon pritchard" w:date="2025-03-28T14:25:00Z" w16du:dateUtc="2025-03-28T13:25:00Z">
                    <w:rPr>
                      <w:rFonts w:ascii="Aptos Narrow" w:eastAsia="Times New Roman" w:hAnsi="Aptos Narrow"/>
                      <w:color w:val="000000"/>
                      <w:sz w:val="22"/>
                      <w:szCs w:val="22"/>
                      <w:highlight w:val="yellow"/>
                      <w:lang w:eastAsia="en-GB"/>
                    </w:rPr>
                  </w:rPrChange>
                </w:rPr>
                <w:t>113</w:t>
              </w:r>
            </w:ins>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07E48" w:rsidRDefault="00507E48">
            <w:pPr>
              <w:spacing w:after="0" w:line="240" w:lineRule="auto"/>
              <w:jc w:val="center"/>
              <w:rPr>
                <w:rFonts w:ascii="Aptos Narrow" w:eastAsia="Times New Roman" w:hAnsi="Aptos Narrow"/>
                <w:b/>
                <w:bCs/>
                <w:color w:val="00B0F0"/>
                <w:sz w:val="22"/>
                <w:szCs w:val="22"/>
                <w:lang w:eastAsia="en-GB"/>
                <w:rPrChange w:id="1789" w:author="jon pritchard" w:date="2025-03-28T14:25:00Z" w16du:dateUtc="2025-03-28T13:25:00Z">
                  <w:rPr>
                    <w:rFonts w:ascii="Aptos Narrow" w:eastAsia="Times New Roman" w:hAnsi="Aptos Narrow"/>
                    <w:color w:val="000000"/>
                    <w:sz w:val="22"/>
                    <w:szCs w:val="22"/>
                    <w:lang w:eastAsia="en-GB"/>
                  </w:rPr>
                </w:rPrChange>
              </w:rPr>
              <w:pPrChange w:id="1790" w:author="jon pritchard" w:date="2025-03-28T14:25:00Z" w16du:dateUtc="2025-03-28T13:25:00Z">
                <w:pPr>
                  <w:spacing w:after="0" w:line="240" w:lineRule="auto"/>
                </w:pPr>
              </w:pPrChange>
            </w:pPr>
            <w:ins w:id="1791" w:author="jon pritchard" w:date="2025-03-28T14:22:00Z" w16du:dateUtc="2025-03-28T13:22:00Z">
              <w:r w:rsidRPr="00507E48">
                <w:rPr>
                  <w:rFonts w:ascii="Aptos Narrow" w:eastAsia="Times New Roman" w:hAnsi="Aptos Narrow"/>
                  <w:b/>
                  <w:bCs/>
                  <w:color w:val="00B0F0"/>
                  <w:sz w:val="22"/>
                  <w:szCs w:val="22"/>
                  <w:lang w:eastAsia="en-GB"/>
                  <w:rPrChange w:id="1792" w:author="jon pritchard" w:date="2025-03-28T14:25:00Z" w16du:dateUtc="2025-03-28T13:25:00Z">
                    <w:rPr>
                      <w:rFonts w:ascii="Aptos Narrow" w:eastAsia="Times New Roman" w:hAnsi="Aptos Narrow"/>
                      <w:color w:val="000000"/>
                      <w:sz w:val="22"/>
                      <w:szCs w:val="22"/>
                      <w:highlight w:val="yellow"/>
                      <w:lang w:eastAsia="en-GB"/>
                    </w:rPr>
                  </w:rPrChange>
                </w:rPr>
                <w:t>0.1</w:t>
              </w:r>
            </w:ins>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07E48" w:rsidRDefault="00507E48">
            <w:pPr>
              <w:spacing w:after="0" w:line="240" w:lineRule="auto"/>
              <w:jc w:val="center"/>
              <w:rPr>
                <w:rFonts w:ascii="Aptos Narrow" w:eastAsia="Times New Roman" w:hAnsi="Aptos Narrow"/>
                <w:b/>
                <w:bCs/>
                <w:color w:val="00B0F0"/>
                <w:sz w:val="22"/>
                <w:szCs w:val="22"/>
                <w:lang w:eastAsia="en-GB"/>
                <w:rPrChange w:id="1793" w:author="jon pritchard" w:date="2025-03-28T14:25:00Z" w16du:dateUtc="2025-03-28T13:25:00Z">
                  <w:rPr>
                    <w:rFonts w:ascii="Aptos Narrow" w:eastAsia="Times New Roman" w:hAnsi="Aptos Narrow"/>
                    <w:color w:val="000000"/>
                    <w:sz w:val="22"/>
                    <w:szCs w:val="22"/>
                    <w:lang w:eastAsia="en-GB"/>
                  </w:rPr>
                </w:rPrChange>
              </w:rPr>
              <w:pPrChange w:id="1794" w:author="jon pritchard" w:date="2025-03-28T14:25:00Z" w16du:dateUtc="2025-03-28T13:25:00Z">
                <w:pPr>
                  <w:spacing w:after="0" w:line="240" w:lineRule="auto"/>
                </w:pPr>
              </w:pPrChange>
            </w:pPr>
            <w:ins w:id="1795" w:author="jon pritchard" w:date="2025-03-28T14:23:00Z" w16du:dateUtc="2025-03-28T13:23:00Z">
              <w:r w:rsidRPr="00507E48">
                <w:rPr>
                  <w:rFonts w:ascii="Aptos Narrow" w:eastAsia="Times New Roman" w:hAnsi="Aptos Narrow"/>
                  <w:b/>
                  <w:bCs/>
                  <w:color w:val="00B0F0"/>
                  <w:sz w:val="22"/>
                  <w:szCs w:val="22"/>
                  <w:lang w:eastAsia="en-GB"/>
                  <w:rPrChange w:id="1796"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07E48" w:rsidRDefault="00507E48">
            <w:pPr>
              <w:spacing w:after="0" w:line="240" w:lineRule="auto"/>
              <w:jc w:val="center"/>
              <w:rPr>
                <w:rFonts w:ascii="Aptos Narrow" w:eastAsia="Times New Roman" w:hAnsi="Aptos Narrow"/>
                <w:b/>
                <w:bCs/>
                <w:color w:val="00B0F0"/>
                <w:sz w:val="22"/>
                <w:szCs w:val="22"/>
                <w:lang w:eastAsia="en-GB"/>
                <w:rPrChange w:id="1797" w:author="jon pritchard" w:date="2025-03-28T14:25:00Z" w16du:dateUtc="2025-03-28T13:25:00Z">
                  <w:rPr>
                    <w:rFonts w:ascii="Aptos Narrow" w:eastAsia="Times New Roman" w:hAnsi="Aptos Narrow"/>
                    <w:color w:val="000000"/>
                    <w:sz w:val="22"/>
                    <w:szCs w:val="22"/>
                    <w:lang w:eastAsia="en-GB"/>
                  </w:rPr>
                </w:rPrChange>
              </w:rPr>
              <w:pPrChange w:id="1798" w:author="jon pritchard" w:date="2025-03-28T14:25:00Z" w16du:dateUtc="2025-03-28T13:25:00Z">
                <w:pPr>
                  <w:spacing w:after="0" w:line="240" w:lineRule="auto"/>
                </w:pPr>
              </w:pPrChange>
            </w:pPr>
            <w:ins w:id="1799" w:author="jon pritchard" w:date="2025-03-28T14:21:00Z" w16du:dateUtc="2025-03-28T13:21:00Z">
              <w:r w:rsidRPr="00507E48">
                <w:rPr>
                  <w:rFonts w:ascii="Aptos Narrow" w:eastAsia="Times New Roman" w:hAnsi="Aptos Narrow"/>
                  <w:b/>
                  <w:bCs/>
                  <w:color w:val="00B0F0"/>
                  <w:sz w:val="22"/>
                  <w:szCs w:val="22"/>
                  <w:lang w:eastAsia="en-GB"/>
                  <w:rPrChange w:id="1800" w:author="jon pritchard" w:date="2025-03-28T14:25:00Z" w16du:dateUtc="2025-03-28T13:25:00Z">
                    <w:rPr>
                      <w:rFonts w:ascii="Aptos Narrow" w:eastAsia="Times New Roman" w:hAnsi="Aptos Narrow"/>
                      <w:color w:val="000000"/>
                      <w:sz w:val="22"/>
                      <w:szCs w:val="22"/>
                      <w:highlight w:val="yellow"/>
                      <w:lang w:eastAsia="en-GB"/>
                    </w:rPr>
                  </w:rPrChange>
                </w:rPr>
                <w:t>332</w:t>
              </w:r>
            </w:ins>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07E48" w:rsidRDefault="00507E48">
            <w:pPr>
              <w:spacing w:after="0" w:line="240" w:lineRule="auto"/>
              <w:jc w:val="center"/>
              <w:rPr>
                <w:rFonts w:ascii="Aptos Narrow" w:eastAsia="Times New Roman" w:hAnsi="Aptos Narrow"/>
                <w:b/>
                <w:bCs/>
                <w:color w:val="00B0F0"/>
                <w:sz w:val="22"/>
                <w:szCs w:val="22"/>
                <w:lang w:eastAsia="en-GB"/>
                <w:rPrChange w:id="1801" w:author="jon pritchard" w:date="2025-03-28T14:25:00Z" w16du:dateUtc="2025-03-28T13:25:00Z">
                  <w:rPr>
                    <w:rFonts w:ascii="Aptos Narrow" w:eastAsia="Times New Roman" w:hAnsi="Aptos Narrow"/>
                    <w:color w:val="000000"/>
                    <w:sz w:val="22"/>
                    <w:szCs w:val="22"/>
                    <w:lang w:eastAsia="en-GB"/>
                  </w:rPr>
                </w:rPrChange>
              </w:rPr>
              <w:pPrChange w:id="1802" w:author="jon pritchard" w:date="2025-03-28T14:25:00Z" w16du:dateUtc="2025-03-28T13:25:00Z">
                <w:pPr>
                  <w:spacing w:after="0" w:line="240" w:lineRule="auto"/>
                </w:pPr>
              </w:pPrChange>
            </w:pPr>
            <w:ins w:id="1803" w:author="jon pritchard" w:date="2025-03-28T14:22:00Z" w16du:dateUtc="2025-03-28T13:22:00Z">
              <w:r w:rsidRPr="00507E48">
                <w:rPr>
                  <w:rFonts w:ascii="Aptos Narrow" w:eastAsia="Times New Roman" w:hAnsi="Aptos Narrow"/>
                  <w:b/>
                  <w:bCs/>
                  <w:color w:val="00B0F0"/>
                  <w:sz w:val="22"/>
                  <w:szCs w:val="22"/>
                  <w:lang w:eastAsia="en-GB"/>
                  <w:rPrChange w:id="1804"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07E48" w:rsidRDefault="00507E48">
            <w:pPr>
              <w:spacing w:after="0" w:line="240" w:lineRule="auto"/>
              <w:jc w:val="center"/>
              <w:rPr>
                <w:rFonts w:ascii="Aptos Narrow" w:eastAsia="Times New Roman" w:hAnsi="Aptos Narrow"/>
                <w:b/>
                <w:bCs/>
                <w:color w:val="00B0F0"/>
                <w:sz w:val="22"/>
                <w:szCs w:val="22"/>
                <w:lang w:eastAsia="en-GB"/>
                <w:rPrChange w:id="1805" w:author="jon pritchard" w:date="2025-03-28T14:25:00Z" w16du:dateUtc="2025-03-28T13:25:00Z">
                  <w:rPr>
                    <w:rFonts w:ascii="Aptos Narrow" w:eastAsia="Times New Roman" w:hAnsi="Aptos Narrow"/>
                    <w:color w:val="000000"/>
                    <w:sz w:val="22"/>
                    <w:szCs w:val="22"/>
                    <w:lang w:eastAsia="en-GB"/>
                  </w:rPr>
                </w:rPrChange>
              </w:rPr>
              <w:pPrChange w:id="1806" w:author="jon pritchard" w:date="2025-03-28T14:25:00Z" w16du:dateUtc="2025-03-28T13:25:00Z">
                <w:pPr>
                  <w:spacing w:after="0" w:line="240" w:lineRule="auto"/>
                </w:pPr>
              </w:pPrChange>
            </w:pPr>
            <w:ins w:id="1807" w:author="jon pritchard" w:date="2025-03-28T14:23:00Z" w16du:dateUtc="2025-03-28T13:23:00Z">
              <w:r w:rsidRPr="00507E48">
                <w:rPr>
                  <w:rFonts w:ascii="Aptos Narrow" w:eastAsia="Times New Roman" w:hAnsi="Aptos Narrow"/>
                  <w:b/>
                  <w:bCs/>
                  <w:color w:val="00B0F0"/>
                  <w:sz w:val="22"/>
                  <w:szCs w:val="22"/>
                  <w:lang w:eastAsia="en-GB"/>
                  <w:rPrChange w:id="1808"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07E48" w:rsidRDefault="00507E48">
            <w:pPr>
              <w:spacing w:after="0" w:line="240" w:lineRule="auto"/>
              <w:jc w:val="center"/>
              <w:rPr>
                <w:rFonts w:ascii="Aptos Narrow" w:eastAsia="Times New Roman" w:hAnsi="Aptos Narrow"/>
                <w:b/>
                <w:bCs/>
                <w:color w:val="00B0F0"/>
                <w:sz w:val="22"/>
                <w:szCs w:val="22"/>
                <w:lang w:eastAsia="en-GB"/>
                <w:rPrChange w:id="1809" w:author="jon pritchard" w:date="2025-03-28T14:25:00Z" w16du:dateUtc="2025-03-28T13:25:00Z">
                  <w:rPr>
                    <w:rFonts w:ascii="Aptos Narrow" w:eastAsia="Times New Roman" w:hAnsi="Aptos Narrow"/>
                    <w:color w:val="000000"/>
                    <w:sz w:val="22"/>
                    <w:szCs w:val="22"/>
                    <w:lang w:eastAsia="en-GB"/>
                  </w:rPr>
                </w:rPrChange>
              </w:rPr>
              <w:pPrChange w:id="1810" w:author="jon pritchard" w:date="2025-03-28T14:25:00Z" w16du:dateUtc="2025-03-28T13:25:00Z">
                <w:pPr>
                  <w:spacing w:after="0" w:line="240" w:lineRule="auto"/>
                </w:pPr>
              </w:pPrChange>
            </w:pPr>
            <w:ins w:id="1811" w:author="jon pritchard" w:date="2025-03-28T14:21:00Z" w16du:dateUtc="2025-03-28T13:21:00Z">
              <w:r w:rsidRPr="00507E48">
                <w:rPr>
                  <w:rFonts w:ascii="Aptos Narrow" w:eastAsia="Times New Roman" w:hAnsi="Aptos Narrow"/>
                  <w:b/>
                  <w:bCs/>
                  <w:color w:val="00B0F0"/>
                  <w:sz w:val="22"/>
                  <w:szCs w:val="22"/>
                  <w:lang w:eastAsia="en-GB"/>
                  <w:rPrChange w:id="1812" w:author="jon pritchard" w:date="2025-03-28T14:25:00Z" w16du:dateUtc="2025-03-28T13:25:00Z">
                    <w:rPr>
                      <w:rFonts w:ascii="Aptos Narrow" w:eastAsia="Times New Roman" w:hAnsi="Aptos Narrow"/>
                      <w:color w:val="000000"/>
                      <w:sz w:val="22"/>
                      <w:szCs w:val="22"/>
                      <w:highlight w:val="yellow"/>
                      <w:lang w:eastAsia="en-GB"/>
                    </w:rPr>
                  </w:rPrChange>
                </w:rPr>
                <w:t>331</w:t>
              </w:r>
            </w:ins>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07E48" w:rsidRDefault="00507E48">
            <w:pPr>
              <w:spacing w:after="0" w:line="240" w:lineRule="auto"/>
              <w:jc w:val="center"/>
              <w:rPr>
                <w:rFonts w:ascii="Aptos Narrow" w:eastAsia="Times New Roman" w:hAnsi="Aptos Narrow"/>
                <w:b/>
                <w:bCs/>
                <w:color w:val="00B0F0"/>
                <w:sz w:val="22"/>
                <w:szCs w:val="22"/>
                <w:lang w:eastAsia="en-GB"/>
                <w:rPrChange w:id="1813" w:author="jon pritchard" w:date="2025-03-28T14:25:00Z" w16du:dateUtc="2025-03-28T13:25:00Z">
                  <w:rPr>
                    <w:rFonts w:ascii="Aptos Narrow" w:eastAsia="Times New Roman" w:hAnsi="Aptos Narrow"/>
                    <w:color w:val="000000"/>
                    <w:sz w:val="22"/>
                    <w:szCs w:val="22"/>
                    <w:lang w:eastAsia="en-GB"/>
                  </w:rPr>
                </w:rPrChange>
              </w:rPr>
              <w:pPrChange w:id="1814" w:author="jon pritchard" w:date="2025-03-28T14:25:00Z" w16du:dateUtc="2025-03-28T13:25:00Z">
                <w:pPr>
                  <w:spacing w:after="0" w:line="240" w:lineRule="auto"/>
                </w:pPr>
              </w:pPrChange>
            </w:pPr>
            <w:ins w:id="1815" w:author="jon pritchard" w:date="2025-03-28T14:22:00Z" w16du:dateUtc="2025-03-28T13:22:00Z">
              <w:r w:rsidRPr="00507E48">
                <w:rPr>
                  <w:rFonts w:ascii="Aptos Narrow" w:eastAsia="Times New Roman" w:hAnsi="Aptos Narrow"/>
                  <w:b/>
                  <w:bCs/>
                  <w:color w:val="00B0F0"/>
                  <w:sz w:val="22"/>
                  <w:szCs w:val="22"/>
                  <w:lang w:eastAsia="en-GB"/>
                  <w:rPrChange w:id="1816"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07E48" w:rsidRDefault="00507E48">
            <w:pPr>
              <w:spacing w:after="0" w:line="240" w:lineRule="auto"/>
              <w:jc w:val="center"/>
              <w:rPr>
                <w:rFonts w:ascii="Aptos Narrow" w:eastAsia="Times New Roman" w:hAnsi="Aptos Narrow"/>
                <w:b/>
                <w:bCs/>
                <w:color w:val="00B0F0"/>
                <w:sz w:val="22"/>
                <w:szCs w:val="22"/>
                <w:lang w:eastAsia="en-GB"/>
                <w:rPrChange w:id="1817" w:author="jon pritchard" w:date="2025-03-28T14:25:00Z" w16du:dateUtc="2025-03-28T13:25:00Z">
                  <w:rPr>
                    <w:rFonts w:ascii="Aptos Narrow" w:eastAsia="Times New Roman" w:hAnsi="Aptos Narrow"/>
                    <w:color w:val="000000"/>
                    <w:sz w:val="22"/>
                    <w:szCs w:val="22"/>
                    <w:lang w:eastAsia="en-GB"/>
                  </w:rPr>
                </w:rPrChange>
              </w:rPr>
              <w:pPrChange w:id="1818" w:author="jon pritchard" w:date="2025-03-28T14:25:00Z" w16du:dateUtc="2025-03-28T13:25:00Z">
                <w:pPr>
                  <w:spacing w:after="0" w:line="240" w:lineRule="auto"/>
                </w:pPr>
              </w:pPrChange>
            </w:pPr>
            <w:ins w:id="1819" w:author="jon pritchard" w:date="2025-03-28T14:23:00Z" w16du:dateUtc="2025-03-28T13:23:00Z">
              <w:r w:rsidRPr="00507E48">
                <w:rPr>
                  <w:rFonts w:ascii="Aptos Narrow" w:eastAsia="Times New Roman" w:hAnsi="Aptos Narrow"/>
                  <w:b/>
                  <w:bCs/>
                  <w:color w:val="00B0F0"/>
                  <w:sz w:val="22"/>
                  <w:szCs w:val="22"/>
                  <w:lang w:eastAsia="en-GB"/>
                  <w:rPrChange w:id="1820"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07E48" w:rsidRDefault="00507E48">
            <w:pPr>
              <w:spacing w:after="0" w:line="240" w:lineRule="auto"/>
              <w:jc w:val="center"/>
              <w:rPr>
                <w:rFonts w:ascii="Aptos Narrow" w:eastAsia="Times New Roman" w:hAnsi="Aptos Narrow"/>
                <w:b/>
                <w:bCs/>
                <w:color w:val="00B0F0"/>
                <w:sz w:val="22"/>
                <w:szCs w:val="22"/>
                <w:lang w:eastAsia="en-GB"/>
                <w:rPrChange w:id="1821" w:author="jon pritchard" w:date="2025-03-28T14:25:00Z" w16du:dateUtc="2025-03-28T13:25:00Z">
                  <w:rPr>
                    <w:rFonts w:ascii="Aptos Narrow" w:eastAsia="Times New Roman" w:hAnsi="Aptos Narrow"/>
                    <w:color w:val="000000"/>
                    <w:sz w:val="22"/>
                    <w:szCs w:val="22"/>
                    <w:lang w:eastAsia="en-GB"/>
                  </w:rPr>
                </w:rPrChange>
              </w:rPr>
              <w:pPrChange w:id="1822" w:author="jon pritchard" w:date="2025-03-28T14:25:00Z" w16du:dateUtc="2025-03-28T13:25:00Z">
                <w:pPr>
                  <w:spacing w:after="0" w:line="240" w:lineRule="auto"/>
                </w:pPr>
              </w:pPrChange>
            </w:pPr>
            <w:ins w:id="1823" w:author="jon pritchard" w:date="2025-03-28T14:21:00Z" w16du:dateUtc="2025-03-28T13:21:00Z">
              <w:r w:rsidRPr="00507E48">
                <w:rPr>
                  <w:rFonts w:ascii="Aptos Narrow" w:eastAsia="Times New Roman" w:hAnsi="Aptos Narrow"/>
                  <w:b/>
                  <w:bCs/>
                  <w:color w:val="00B0F0"/>
                  <w:sz w:val="22"/>
                  <w:szCs w:val="22"/>
                  <w:lang w:eastAsia="en-GB"/>
                  <w:rPrChange w:id="1824" w:author="jon pritchard" w:date="2025-03-28T14:25:00Z" w16du:dateUtc="2025-03-28T13:25:00Z">
                    <w:rPr>
                      <w:rFonts w:ascii="Aptos Narrow" w:eastAsia="Times New Roman" w:hAnsi="Aptos Narrow"/>
                      <w:color w:val="000000"/>
                      <w:sz w:val="22"/>
                      <w:szCs w:val="22"/>
                      <w:highlight w:val="yellow"/>
                      <w:lang w:eastAsia="en-GB"/>
                    </w:rPr>
                  </w:rPrChange>
                </w:rPr>
                <w:t>342</w:t>
              </w:r>
            </w:ins>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07E48" w:rsidRDefault="00507E48">
            <w:pPr>
              <w:spacing w:after="0" w:line="240" w:lineRule="auto"/>
              <w:jc w:val="center"/>
              <w:rPr>
                <w:rFonts w:ascii="Aptos Narrow" w:eastAsia="Times New Roman" w:hAnsi="Aptos Narrow"/>
                <w:b/>
                <w:bCs/>
                <w:color w:val="00B0F0"/>
                <w:sz w:val="22"/>
                <w:szCs w:val="22"/>
                <w:lang w:eastAsia="en-GB"/>
                <w:rPrChange w:id="1825" w:author="jon pritchard" w:date="2025-03-28T14:25:00Z" w16du:dateUtc="2025-03-28T13:25:00Z">
                  <w:rPr>
                    <w:rFonts w:ascii="Aptos Narrow" w:eastAsia="Times New Roman" w:hAnsi="Aptos Narrow"/>
                    <w:color w:val="000000"/>
                    <w:sz w:val="22"/>
                    <w:szCs w:val="22"/>
                    <w:lang w:eastAsia="en-GB"/>
                  </w:rPr>
                </w:rPrChange>
              </w:rPr>
              <w:pPrChange w:id="1826" w:author="jon pritchard" w:date="2025-03-28T14:25:00Z" w16du:dateUtc="2025-03-28T13:25:00Z">
                <w:pPr>
                  <w:spacing w:after="0" w:line="240" w:lineRule="auto"/>
                </w:pPr>
              </w:pPrChange>
            </w:pPr>
            <w:ins w:id="1827" w:author="jon pritchard" w:date="2025-03-28T14:22:00Z" w16du:dateUtc="2025-03-28T13:22:00Z">
              <w:r w:rsidRPr="00507E48">
                <w:rPr>
                  <w:rFonts w:ascii="Aptos Narrow" w:eastAsia="Times New Roman" w:hAnsi="Aptos Narrow"/>
                  <w:b/>
                  <w:bCs/>
                  <w:color w:val="00B0F0"/>
                  <w:sz w:val="22"/>
                  <w:szCs w:val="22"/>
                  <w:lang w:eastAsia="en-GB"/>
                  <w:rPrChange w:id="1828"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07E48" w:rsidRDefault="00507E48">
            <w:pPr>
              <w:spacing w:after="0" w:line="240" w:lineRule="auto"/>
              <w:jc w:val="center"/>
              <w:rPr>
                <w:rFonts w:ascii="Aptos Narrow" w:eastAsia="Times New Roman" w:hAnsi="Aptos Narrow"/>
                <w:b/>
                <w:bCs/>
                <w:color w:val="00B0F0"/>
                <w:sz w:val="22"/>
                <w:szCs w:val="22"/>
                <w:lang w:eastAsia="en-GB"/>
                <w:rPrChange w:id="1829" w:author="jon pritchard" w:date="2025-03-28T14:25:00Z" w16du:dateUtc="2025-03-28T13:25:00Z">
                  <w:rPr>
                    <w:rFonts w:ascii="Aptos Narrow" w:eastAsia="Times New Roman" w:hAnsi="Aptos Narrow"/>
                    <w:color w:val="000000"/>
                    <w:sz w:val="22"/>
                    <w:szCs w:val="22"/>
                    <w:lang w:eastAsia="en-GB"/>
                  </w:rPr>
                </w:rPrChange>
              </w:rPr>
              <w:pPrChange w:id="1830" w:author="jon pritchard" w:date="2025-03-28T14:25:00Z" w16du:dateUtc="2025-03-28T13:25:00Z">
                <w:pPr>
                  <w:spacing w:after="0" w:line="240" w:lineRule="auto"/>
                </w:pPr>
              </w:pPrChange>
            </w:pPr>
            <w:ins w:id="1831" w:author="jon pritchard" w:date="2025-03-28T14:23:00Z" w16du:dateUtc="2025-03-28T13:23:00Z">
              <w:r w:rsidRPr="00507E48">
                <w:rPr>
                  <w:rFonts w:ascii="Aptos Narrow" w:eastAsia="Times New Roman" w:hAnsi="Aptos Narrow"/>
                  <w:b/>
                  <w:bCs/>
                  <w:color w:val="00B0F0"/>
                  <w:sz w:val="22"/>
                  <w:szCs w:val="22"/>
                  <w:lang w:eastAsia="en-GB"/>
                  <w:rPrChange w:id="1832"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07E48" w:rsidRDefault="00507E48">
            <w:pPr>
              <w:spacing w:after="0" w:line="240" w:lineRule="auto"/>
              <w:jc w:val="center"/>
              <w:rPr>
                <w:rFonts w:ascii="Aptos Narrow" w:eastAsia="Times New Roman" w:hAnsi="Aptos Narrow"/>
                <w:b/>
                <w:bCs/>
                <w:color w:val="00B0F0"/>
                <w:sz w:val="22"/>
                <w:szCs w:val="22"/>
                <w:lang w:eastAsia="en-GB"/>
                <w:rPrChange w:id="1833" w:author="jon pritchard" w:date="2025-03-28T14:25:00Z" w16du:dateUtc="2025-03-28T13:25:00Z">
                  <w:rPr>
                    <w:rFonts w:ascii="Aptos Narrow" w:eastAsia="Times New Roman" w:hAnsi="Aptos Narrow"/>
                    <w:color w:val="000000"/>
                    <w:sz w:val="22"/>
                    <w:szCs w:val="22"/>
                    <w:lang w:eastAsia="en-GB"/>
                  </w:rPr>
                </w:rPrChange>
              </w:rPr>
              <w:pPrChange w:id="1834" w:author="jon pritchard" w:date="2025-03-28T14:25:00Z" w16du:dateUtc="2025-03-28T13:25:00Z">
                <w:pPr>
                  <w:spacing w:after="0" w:line="240" w:lineRule="auto"/>
                </w:pPr>
              </w:pPrChange>
            </w:pPr>
            <w:ins w:id="1835" w:author="jon pritchard" w:date="2025-03-28T14:21:00Z" w16du:dateUtc="2025-03-28T13:21:00Z">
              <w:r w:rsidRPr="00507E48">
                <w:rPr>
                  <w:rFonts w:ascii="Aptos Narrow" w:eastAsia="Times New Roman" w:hAnsi="Aptos Narrow"/>
                  <w:b/>
                  <w:bCs/>
                  <w:color w:val="00B0F0"/>
                  <w:sz w:val="22"/>
                  <w:szCs w:val="22"/>
                  <w:lang w:eastAsia="en-GB"/>
                  <w:rPrChange w:id="1836" w:author="jon pritchard" w:date="2025-03-28T14:25:00Z" w16du:dateUtc="2025-03-28T13:25:00Z">
                    <w:rPr>
                      <w:rFonts w:ascii="Aptos Narrow" w:eastAsia="Times New Roman" w:hAnsi="Aptos Narrow"/>
                      <w:color w:val="000000"/>
                      <w:sz w:val="22"/>
                      <w:szCs w:val="22"/>
                      <w:highlight w:val="yellow"/>
                      <w:lang w:eastAsia="en-GB"/>
                    </w:rPr>
                  </w:rPrChange>
                </w:rPr>
                <w:t>347</w:t>
              </w:r>
            </w:ins>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07E48" w:rsidRDefault="00507E48">
            <w:pPr>
              <w:spacing w:after="0" w:line="240" w:lineRule="auto"/>
              <w:jc w:val="center"/>
              <w:rPr>
                <w:rFonts w:ascii="Aptos Narrow" w:eastAsia="Times New Roman" w:hAnsi="Aptos Narrow"/>
                <w:b/>
                <w:bCs/>
                <w:color w:val="00B0F0"/>
                <w:sz w:val="22"/>
                <w:szCs w:val="22"/>
                <w:lang w:eastAsia="en-GB"/>
                <w:rPrChange w:id="1837" w:author="jon pritchard" w:date="2025-03-28T14:25:00Z" w16du:dateUtc="2025-03-28T13:25:00Z">
                  <w:rPr>
                    <w:rFonts w:ascii="Aptos Narrow" w:eastAsia="Times New Roman" w:hAnsi="Aptos Narrow"/>
                    <w:color w:val="000000"/>
                    <w:sz w:val="22"/>
                    <w:szCs w:val="22"/>
                    <w:lang w:eastAsia="en-GB"/>
                  </w:rPr>
                </w:rPrChange>
              </w:rPr>
              <w:pPrChange w:id="1838" w:author="jon pritchard" w:date="2025-03-28T14:25:00Z" w16du:dateUtc="2025-03-28T13:25:00Z">
                <w:pPr>
                  <w:spacing w:after="0" w:line="240" w:lineRule="auto"/>
                </w:pPr>
              </w:pPrChange>
            </w:pPr>
            <w:ins w:id="1839" w:author="jon pritchard" w:date="2025-03-28T14:22:00Z" w16du:dateUtc="2025-03-28T13:22:00Z">
              <w:r w:rsidRPr="00507E48">
                <w:rPr>
                  <w:rFonts w:ascii="Aptos Narrow" w:eastAsia="Times New Roman" w:hAnsi="Aptos Narrow"/>
                  <w:b/>
                  <w:bCs/>
                  <w:color w:val="00B0F0"/>
                  <w:sz w:val="22"/>
                  <w:szCs w:val="22"/>
                  <w:lang w:eastAsia="en-GB"/>
                  <w:rPrChange w:id="1840" w:author="jon pritchard" w:date="2025-03-28T14:25:00Z" w16du:dateUtc="2025-03-28T13:25:00Z">
                    <w:rPr>
                      <w:rFonts w:ascii="Aptos Narrow" w:eastAsia="Times New Roman" w:hAnsi="Aptos Narrow"/>
                      <w:color w:val="000000"/>
                      <w:sz w:val="22"/>
                      <w:szCs w:val="22"/>
                      <w:highlight w:val="yellow"/>
                      <w:lang w:eastAsia="en-GB"/>
                    </w:rPr>
                  </w:rPrChange>
                </w:rPr>
                <w:t>0.7</w:t>
              </w:r>
            </w:ins>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07E48" w:rsidRDefault="00507E48">
            <w:pPr>
              <w:spacing w:after="0" w:line="240" w:lineRule="auto"/>
              <w:jc w:val="center"/>
              <w:rPr>
                <w:rFonts w:ascii="Aptos Narrow" w:eastAsia="Times New Roman" w:hAnsi="Aptos Narrow"/>
                <w:b/>
                <w:bCs/>
                <w:color w:val="00B0F0"/>
                <w:sz w:val="22"/>
                <w:szCs w:val="22"/>
                <w:lang w:eastAsia="en-GB"/>
                <w:rPrChange w:id="1841" w:author="jon pritchard" w:date="2025-03-28T14:25:00Z" w16du:dateUtc="2025-03-28T13:25:00Z">
                  <w:rPr>
                    <w:rFonts w:ascii="Aptos Narrow" w:eastAsia="Times New Roman" w:hAnsi="Aptos Narrow"/>
                    <w:color w:val="000000"/>
                    <w:sz w:val="22"/>
                    <w:szCs w:val="22"/>
                    <w:lang w:eastAsia="en-GB"/>
                  </w:rPr>
                </w:rPrChange>
              </w:rPr>
              <w:pPrChange w:id="1842" w:author="jon pritchard" w:date="2025-03-28T14:25:00Z" w16du:dateUtc="2025-03-28T13:25:00Z">
                <w:pPr>
                  <w:spacing w:after="0" w:line="240" w:lineRule="auto"/>
                </w:pPr>
              </w:pPrChange>
            </w:pPr>
            <w:ins w:id="1843" w:author="jon pritchard" w:date="2025-03-28T14:23:00Z" w16du:dateUtc="2025-03-28T13:23:00Z">
              <w:r w:rsidRPr="00507E48">
                <w:rPr>
                  <w:rFonts w:ascii="Aptos Narrow" w:eastAsia="Times New Roman" w:hAnsi="Aptos Narrow"/>
                  <w:b/>
                  <w:bCs/>
                  <w:color w:val="00B0F0"/>
                  <w:sz w:val="22"/>
                  <w:szCs w:val="22"/>
                  <w:lang w:eastAsia="en-GB"/>
                  <w:rPrChange w:id="1844"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07E48" w:rsidRDefault="00507E48">
            <w:pPr>
              <w:spacing w:after="0" w:line="240" w:lineRule="auto"/>
              <w:jc w:val="center"/>
              <w:rPr>
                <w:rFonts w:ascii="Aptos Narrow" w:eastAsia="Times New Roman" w:hAnsi="Aptos Narrow"/>
                <w:b/>
                <w:bCs/>
                <w:color w:val="00B0F0"/>
                <w:sz w:val="22"/>
                <w:szCs w:val="22"/>
                <w:lang w:eastAsia="en-GB"/>
                <w:rPrChange w:id="1845" w:author="jon pritchard" w:date="2025-03-28T14:25:00Z" w16du:dateUtc="2025-03-28T13:25:00Z">
                  <w:rPr>
                    <w:rFonts w:ascii="Aptos Narrow" w:eastAsia="Times New Roman" w:hAnsi="Aptos Narrow"/>
                    <w:color w:val="000000"/>
                    <w:sz w:val="22"/>
                    <w:szCs w:val="22"/>
                    <w:lang w:eastAsia="en-GB"/>
                  </w:rPr>
                </w:rPrChange>
              </w:rPr>
              <w:pPrChange w:id="1846" w:author="jon pritchard" w:date="2025-03-28T14:25:00Z" w16du:dateUtc="2025-03-28T13:25:00Z">
                <w:pPr>
                  <w:spacing w:after="0" w:line="240" w:lineRule="auto"/>
                </w:pPr>
              </w:pPrChange>
            </w:pPr>
            <w:ins w:id="1847" w:author="jon pritchard" w:date="2025-03-28T14:21:00Z" w16du:dateUtc="2025-03-28T13:21:00Z">
              <w:r w:rsidRPr="00507E48">
                <w:rPr>
                  <w:rFonts w:ascii="Aptos Narrow" w:eastAsia="Times New Roman" w:hAnsi="Aptos Narrow"/>
                  <w:b/>
                  <w:bCs/>
                  <w:color w:val="00B0F0"/>
                  <w:sz w:val="22"/>
                  <w:szCs w:val="22"/>
                  <w:lang w:eastAsia="en-GB"/>
                  <w:rPrChange w:id="1848" w:author="jon pritchard" w:date="2025-03-28T14:25:00Z" w16du:dateUtc="2025-03-28T13:25:00Z">
                    <w:rPr>
                      <w:rFonts w:ascii="Aptos Narrow" w:eastAsia="Times New Roman" w:hAnsi="Aptos Narrow"/>
                      <w:color w:val="000000"/>
                      <w:sz w:val="22"/>
                      <w:szCs w:val="22"/>
                      <w:highlight w:val="yellow"/>
                      <w:lang w:eastAsia="en-GB"/>
                    </w:rPr>
                  </w:rPrChange>
                </w:rPr>
                <w:t>333</w:t>
              </w:r>
            </w:ins>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07E48" w:rsidRDefault="00507E48">
            <w:pPr>
              <w:spacing w:after="0" w:line="240" w:lineRule="auto"/>
              <w:jc w:val="center"/>
              <w:rPr>
                <w:rFonts w:ascii="Aptos Narrow" w:eastAsia="Times New Roman" w:hAnsi="Aptos Narrow"/>
                <w:b/>
                <w:bCs/>
                <w:color w:val="00B0F0"/>
                <w:sz w:val="22"/>
                <w:szCs w:val="22"/>
                <w:lang w:eastAsia="en-GB"/>
                <w:rPrChange w:id="1849" w:author="jon pritchard" w:date="2025-03-28T14:25:00Z" w16du:dateUtc="2025-03-28T13:25:00Z">
                  <w:rPr>
                    <w:rFonts w:ascii="Aptos Narrow" w:eastAsia="Times New Roman" w:hAnsi="Aptos Narrow"/>
                    <w:color w:val="000000"/>
                    <w:sz w:val="22"/>
                    <w:szCs w:val="22"/>
                    <w:lang w:eastAsia="en-GB"/>
                  </w:rPr>
                </w:rPrChange>
              </w:rPr>
              <w:pPrChange w:id="1850" w:author="jon pritchard" w:date="2025-03-28T14:25:00Z" w16du:dateUtc="2025-03-28T13:25:00Z">
                <w:pPr>
                  <w:spacing w:after="0" w:line="240" w:lineRule="auto"/>
                </w:pPr>
              </w:pPrChange>
            </w:pPr>
            <w:ins w:id="1851" w:author="jon pritchard" w:date="2025-03-28T14:22:00Z" w16du:dateUtc="2025-03-28T13:22:00Z">
              <w:r w:rsidRPr="00507E48">
                <w:rPr>
                  <w:rFonts w:ascii="Aptos Narrow" w:eastAsia="Times New Roman" w:hAnsi="Aptos Narrow"/>
                  <w:b/>
                  <w:bCs/>
                  <w:color w:val="00B0F0"/>
                  <w:sz w:val="22"/>
                  <w:szCs w:val="22"/>
                  <w:lang w:eastAsia="en-GB"/>
                  <w:rPrChange w:id="1852" w:author="jon pritchard" w:date="2025-03-28T14:25:00Z" w16du:dateUtc="2025-03-28T13:25:00Z">
                    <w:rPr>
                      <w:rFonts w:ascii="Aptos Narrow" w:eastAsia="Times New Roman" w:hAnsi="Aptos Narrow"/>
                      <w:color w:val="000000"/>
                      <w:sz w:val="22"/>
                      <w:szCs w:val="22"/>
                      <w:highlight w:val="yellow"/>
                      <w:lang w:eastAsia="en-GB"/>
                    </w:rPr>
                  </w:rPrChange>
                </w:rPr>
                <w:t>0.5</w:t>
              </w:r>
            </w:ins>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07E48" w:rsidRDefault="00507E48">
            <w:pPr>
              <w:spacing w:after="0" w:line="240" w:lineRule="auto"/>
              <w:jc w:val="center"/>
              <w:rPr>
                <w:rFonts w:ascii="Aptos Narrow" w:eastAsia="Times New Roman" w:hAnsi="Aptos Narrow"/>
                <w:b/>
                <w:bCs/>
                <w:color w:val="00B0F0"/>
                <w:sz w:val="22"/>
                <w:szCs w:val="22"/>
                <w:lang w:eastAsia="en-GB"/>
                <w:rPrChange w:id="1853" w:author="jon pritchard" w:date="2025-03-28T14:25:00Z" w16du:dateUtc="2025-03-28T13:25:00Z">
                  <w:rPr>
                    <w:rFonts w:ascii="Aptos Narrow" w:eastAsia="Times New Roman" w:hAnsi="Aptos Narrow"/>
                    <w:color w:val="000000"/>
                    <w:sz w:val="22"/>
                    <w:szCs w:val="22"/>
                    <w:lang w:eastAsia="en-GB"/>
                  </w:rPr>
                </w:rPrChange>
              </w:rPr>
              <w:pPrChange w:id="1854" w:author="jon pritchard" w:date="2025-03-28T14:25:00Z" w16du:dateUtc="2025-03-28T13:25:00Z">
                <w:pPr>
                  <w:spacing w:after="0" w:line="240" w:lineRule="auto"/>
                </w:pPr>
              </w:pPrChange>
            </w:pPr>
            <w:ins w:id="1855" w:author="jon pritchard" w:date="2025-03-28T14:23:00Z" w16du:dateUtc="2025-03-28T13:23:00Z">
              <w:r w:rsidRPr="00507E48">
                <w:rPr>
                  <w:rFonts w:ascii="Aptos Narrow" w:eastAsia="Times New Roman" w:hAnsi="Aptos Narrow"/>
                  <w:b/>
                  <w:bCs/>
                  <w:color w:val="00B0F0"/>
                  <w:sz w:val="22"/>
                  <w:szCs w:val="22"/>
                  <w:lang w:eastAsia="en-GB"/>
                  <w:rPrChange w:id="1856"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07E48" w:rsidRDefault="00507E48">
            <w:pPr>
              <w:spacing w:after="0" w:line="240" w:lineRule="auto"/>
              <w:jc w:val="center"/>
              <w:rPr>
                <w:rFonts w:ascii="Aptos Narrow" w:eastAsia="Times New Roman" w:hAnsi="Aptos Narrow"/>
                <w:b/>
                <w:bCs/>
                <w:color w:val="00B0F0"/>
                <w:sz w:val="22"/>
                <w:szCs w:val="22"/>
                <w:lang w:eastAsia="en-GB"/>
                <w:rPrChange w:id="1857" w:author="jon pritchard" w:date="2025-03-28T14:25:00Z" w16du:dateUtc="2025-03-28T13:25:00Z">
                  <w:rPr>
                    <w:rFonts w:ascii="Aptos Narrow" w:eastAsia="Times New Roman" w:hAnsi="Aptos Narrow"/>
                    <w:color w:val="000000"/>
                    <w:sz w:val="22"/>
                    <w:szCs w:val="22"/>
                    <w:lang w:eastAsia="en-GB"/>
                  </w:rPr>
                </w:rPrChange>
              </w:rPr>
              <w:pPrChange w:id="1858" w:author="jon pritchard" w:date="2025-03-28T14:25:00Z" w16du:dateUtc="2025-03-28T13:25:00Z">
                <w:pPr>
                  <w:spacing w:after="0" w:line="240" w:lineRule="auto"/>
                </w:pPr>
              </w:pPrChange>
            </w:pPr>
            <w:ins w:id="1859" w:author="jon pritchard" w:date="2025-03-28T14:21:00Z" w16du:dateUtc="2025-03-28T13:21:00Z">
              <w:r w:rsidRPr="00507E48">
                <w:rPr>
                  <w:rFonts w:ascii="Aptos Narrow" w:eastAsia="Times New Roman" w:hAnsi="Aptos Narrow"/>
                  <w:b/>
                  <w:bCs/>
                  <w:color w:val="00B0F0"/>
                  <w:sz w:val="22"/>
                  <w:szCs w:val="22"/>
                  <w:lang w:eastAsia="en-GB"/>
                  <w:rPrChange w:id="1860" w:author="jon pritchard" w:date="2025-03-28T14:25:00Z" w16du:dateUtc="2025-03-28T13:25:00Z">
                    <w:rPr>
                      <w:rFonts w:ascii="Aptos Narrow" w:eastAsia="Times New Roman" w:hAnsi="Aptos Narrow"/>
                      <w:color w:val="000000"/>
                      <w:sz w:val="22"/>
                      <w:szCs w:val="22"/>
                      <w:highlight w:val="yellow"/>
                      <w:lang w:eastAsia="en-GB"/>
                    </w:rPr>
                  </w:rPrChange>
                </w:rPr>
                <w:t>317</w:t>
              </w:r>
            </w:ins>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07E48" w:rsidRDefault="00507E48">
            <w:pPr>
              <w:spacing w:after="0" w:line="240" w:lineRule="auto"/>
              <w:jc w:val="center"/>
              <w:rPr>
                <w:rFonts w:ascii="Aptos Narrow" w:eastAsia="Times New Roman" w:hAnsi="Aptos Narrow"/>
                <w:b/>
                <w:bCs/>
                <w:color w:val="00B0F0"/>
                <w:sz w:val="22"/>
                <w:szCs w:val="22"/>
                <w:lang w:eastAsia="en-GB"/>
                <w:rPrChange w:id="1861" w:author="jon pritchard" w:date="2025-03-28T14:25:00Z" w16du:dateUtc="2025-03-28T13:25:00Z">
                  <w:rPr>
                    <w:rFonts w:ascii="Aptos Narrow" w:eastAsia="Times New Roman" w:hAnsi="Aptos Narrow"/>
                    <w:color w:val="000000"/>
                    <w:sz w:val="22"/>
                    <w:szCs w:val="22"/>
                    <w:lang w:eastAsia="en-GB"/>
                  </w:rPr>
                </w:rPrChange>
              </w:rPr>
              <w:pPrChange w:id="1862" w:author="jon pritchard" w:date="2025-03-28T14:25:00Z" w16du:dateUtc="2025-03-28T13:25:00Z">
                <w:pPr>
                  <w:spacing w:after="0" w:line="240" w:lineRule="auto"/>
                </w:pPr>
              </w:pPrChange>
            </w:pPr>
            <w:ins w:id="1863" w:author="jon pritchard" w:date="2025-03-28T14:22:00Z" w16du:dateUtc="2025-03-28T13:22:00Z">
              <w:r w:rsidRPr="00507E48">
                <w:rPr>
                  <w:rFonts w:ascii="Aptos Narrow" w:eastAsia="Times New Roman" w:hAnsi="Aptos Narrow"/>
                  <w:b/>
                  <w:bCs/>
                  <w:color w:val="00B0F0"/>
                  <w:sz w:val="22"/>
                  <w:szCs w:val="22"/>
                  <w:lang w:eastAsia="en-GB"/>
                  <w:rPrChange w:id="1864"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07E48" w:rsidRDefault="00507E48">
            <w:pPr>
              <w:spacing w:after="0" w:line="240" w:lineRule="auto"/>
              <w:jc w:val="center"/>
              <w:rPr>
                <w:rFonts w:ascii="Aptos Narrow" w:eastAsia="Times New Roman" w:hAnsi="Aptos Narrow"/>
                <w:b/>
                <w:bCs/>
                <w:color w:val="00B0F0"/>
                <w:sz w:val="22"/>
                <w:szCs w:val="22"/>
                <w:lang w:eastAsia="en-GB"/>
                <w:rPrChange w:id="1865" w:author="jon pritchard" w:date="2025-03-28T14:25:00Z" w16du:dateUtc="2025-03-28T13:25:00Z">
                  <w:rPr>
                    <w:rFonts w:ascii="Aptos Narrow" w:eastAsia="Times New Roman" w:hAnsi="Aptos Narrow"/>
                    <w:color w:val="000000"/>
                    <w:sz w:val="22"/>
                    <w:szCs w:val="22"/>
                    <w:lang w:eastAsia="en-GB"/>
                  </w:rPr>
                </w:rPrChange>
              </w:rPr>
              <w:pPrChange w:id="1866" w:author="jon pritchard" w:date="2025-03-28T14:25:00Z" w16du:dateUtc="2025-03-28T13:25:00Z">
                <w:pPr>
                  <w:spacing w:after="0" w:line="240" w:lineRule="auto"/>
                </w:pPr>
              </w:pPrChange>
            </w:pPr>
            <w:ins w:id="1867" w:author="jon pritchard" w:date="2025-03-28T14:23:00Z" w16du:dateUtc="2025-03-28T13:23:00Z">
              <w:r w:rsidRPr="00507E48">
                <w:rPr>
                  <w:rFonts w:ascii="Aptos Narrow" w:eastAsia="Times New Roman" w:hAnsi="Aptos Narrow"/>
                  <w:b/>
                  <w:bCs/>
                  <w:color w:val="00B0F0"/>
                  <w:sz w:val="22"/>
                  <w:szCs w:val="22"/>
                  <w:lang w:eastAsia="en-GB"/>
                  <w:rPrChange w:id="1868" w:author="jon pritchard" w:date="2025-03-28T14:25:00Z" w16du:dateUtc="2025-03-28T13:25:00Z">
                    <w:rPr>
                      <w:rFonts w:ascii="Aptos Narrow" w:eastAsia="Times New Roman" w:hAnsi="Aptos Narrow"/>
                      <w:color w:val="000000"/>
                      <w:sz w:val="22"/>
                      <w:szCs w:val="22"/>
                      <w:highlight w:val="yellow"/>
                      <w:lang w:eastAsia="en-GB"/>
                    </w:rPr>
                  </w:rPrChange>
                </w:rPr>
                <w:t>1.0</w:t>
              </w:r>
            </w:ins>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07E48" w:rsidRDefault="00507E48">
            <w:pPr>
              <w:spacing w:after="0" w:line="240" w:lineRule="auto"/>
              <w:jc w:val="center"/>
              <w:rPr>
                <w:rFonts w:ascii="Aptos Narrow" w:eastAsia="Times New Roman" w:hAnsi="Aptos Narrow"/>
                <w:b/>
                <w:bCs/>
                <w:color w:val="00B0F0"/>
                <w:sz w:val="22"/>
                <w:szCs w:val="22"/>
                <w:lang w:eastAsia="en-GB"/>
                <w:rPrChange w:id="1869" w:author="jon pritchard" w:date="2025-03-28T14:25:00Z" w16du:dateUtc="2025-03-28T13:25:00Z">
                  <w:rPr>
                    <w:rFonts w:ascii="Aptos Narrow" w:eastAsia="Times New Roman" w:hAnsi="Aptos Narrow"/>
                    <w:color w:val="000000"/>
                    <w:sz w:val="22"/>
                    <w:szCs w:val="22"/>
                    <w:lang w:eastAsia="en-GB"/>
                  </w:rPr>
                </w:rPrChange>
              </w:rPr>
              <w:pPrChange w:id="1870" w:author="jon pritchard" w:date="2025-03-28T14:25:00Z" w16du:dateUtc="2025-03-28T13:25:00Z">
                <w:pPr>
                  <w:spacing w:after="0" w:line="240" w:lineRule="auto"/>
                </w:pPr>
              </w:pPrChange>
            </w:pPr>
            <w:ins w:id="1871" w:author="jon pritchard" w:date="2025-03-28T14:21:00Z" w16du:dateUtc="2025-03-28T13:21:00Z">
              <w:r w:rsidRPr="00507E48">
                <w:rPr>
                  <w:rFonts w:ascii="Aptos Narrow" w:eastAsia="Times New Roman" w:hAnsi="Aptos Narrow"/>
                  <w:b/>
                  <w:bCs/>
                  <w:color w:val="00B0F0"/>
                  <w:sz w:val="22"/>
                  <w:szCs w:val="22"/>
                  <w:lang w:eastAsia="en-GB"/>
                  <w:rPrChange w:id="1872" w:author="jon pritchard" w:date="2025-03-28T14:25:00Z" w16du:dateUtc="2025-03-28T13:25:00Z">
                    <w:rPr>
                      <w:rFonts w:ascii="Aptos Narrow" w:eastAsia="Times New Roman" w:hAnsi="Aptos Narrow"/>
                      <w:color w:val="000000"/>
                      <w:sz w:val="22"/>
                      <w:szCs w:val="22"/>
                      <w:highlight w:val="yellow"/>
                      <w:lang w:eastAsia="en-GB"/>
                    </w:rPr>
                  </w:rPrChange>
                </w:rPr>
                <w:t>178</w:t>
              </w:r>
            </w:ins>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07E48" w:rsidRDefault="00507E48">
            <w:pPr>
              <w:spacing w:after="0" w:line="240" w:lineRule="auto"/>
              <w:jc w:val="center"/>
              <w:rPr>
                <w:rFonts w:ascii="Aptos Narrow" w:eastAsia="Times New Roman" w:hAnsi="Aptos Narrow"/>
                <w:b/>
                <w:bCs/>
                <w:color w:val="00B0F0"/>
                <w:sz w:val="22"/>
                <w:szCs w:val="22"/>
                <w:lang w:eastAsia="en-GB"/>
                <w:rPrChange w:id="1873" w:author="jon pritchard" w:date="2025-03-28T14:25:00Z" w16du:dateUtc="2025-03-28T13:25:00Z">
                  <w:rPr>
                    <w:rFonts w:ascii="Aptos Narrow" w:eastAsia="Times New Roman" w:hAnsi="Aptos Narrow"/>
                    <w:color w:val="000000"/>
                    <w:sz w:val="22"/>
                    <w:szCs w:val="22"/>
                    <w:lang w:eastAsia="en-GB"/>
                  </w:rPr>
                </w:rPrChange>
              </w:rPr>
              <w:pPrChange w:id="1874" w:author="jon pritchard" w:date="2025-03-28T14:25:00Z" w16du:dateUtc="2025-03-28T13:25:00Z">
                <w:pPr>
                  <w:spacing w:after="0" w:line="240" w:lineRule="auto"/>
                </w:pPr>
              </w:pPrChange>
            </w:pPr>
            <w:ins w:id="1875" w:author="jon pritchard" w:date="2025-03-28T14:22:00Z" w16du:dateUtc="2025-03-28T13:22:00Z">
              <w:r w:rsidRPr="00507E48">
                <w:rPr>
                  <w:rFonts w:ascii="Aptos Narrow" w:eastAsia="Times New Roman" w:hAnsi="Aptos Narrow"/>
                  <w:b/>
                  <w:bCs/>
                  <w:color w:val="00B0F0"/>
                  <w:sz w:val="22"/>
                  <w:szCs w:val="22"/>
                  <w:lang w:eastAsia="en-GB"/>
                  <w:rPrChange w:id="1876" w:author="jon pritchard" w:date="2025-03-28T14:25:00Z" w16du:dateUtc="2025-03-28T13:25:00Z">
                    <w:rPr>
                      <w:rFonts w:ascii="Aptos Narrow" w:eastAsia="Times New Roman" w:hAnsi="Aptos Narrow"/>
                      <w:color w:val="000000"/>
                      <w:sz w:val="22"/>
                      <w:szCs w:val="22"/>
                      <w:highlight w:val="yellow"/>
                      <w:lang w:eastAsia="en-GB"/>
                    </w:rPr>
                  </w:rPrChange>
                </w:rPr>
                <w:t>0.3</w:t>
              </w:r>
            </w:ins>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07E48" w:rsidRDefault="00507E48">
            <w:pPr>
              <w:spacing w:after="0" w:line="240" w:lineRule="auto"/>
              <w:jc w:val="center"/>
              <w:rPr>
                <w:rFonts w:ascii="Aptos Narrow" w:eastAsia="Times New Roman" w:hAnsi="Aptos Narrow"/>
                <w:b/>
                <w:bCs/>
                <w:color w:val="00B0F0"/>
                <w:sz w:val="22"/>
                <w:szCs w:val="22"/>
                <w:lang w:eastAsia="en-GB"/>
                <w:rPrChange w:id="1877" w:author="jon pritchard" w:date="2025-03-28T14:25:00Z" w16du:dateUtc="2025-03-28T13:25:00Z">
                  <w:rPr>
                    <w:rFonts w:ascii="Aptos Narrow" w:eastAsia="Times New Roman" w:hAnsi="Aptos Narrow"/>
                    <w:color w:val="000000"/>
                    <w:sz w:val="22"/>
                    <w:szCs w:val="22"/>
                    <w:lang w:eastAsia="en-GB"/>
                  </w:rPr>
                </w:rPrChange>
              </w:rPr>
              <w:pPrChange w:id="1878" w:author="jon pritchard" w:date="2025-03-28T14:25:00Z" w16du:dateUtc="2025-03-28T13:25:00Z">
                <w:pPr>
                  <w:spacing w:after="0" w:line="240" w:lineRule="auto"/>
                </w:pPr>
              </w:pPrChange>
            </w:pPr>
            <w:ins w:id="1879" w:author="jon pritchard" w:date="2025-03-28T14:23:00Z" w16du:dateUtc="2025-03-28T13:23:00Z">
              <w:r w:rsidRPr="00507E48">
                <w:rPr>
                  <w:rFonts w:ascii="Aptos Narrow" w:eastAsia="Times New Roman" w:hAnsi="Aptos Narrow"/>
                  <w:b/>
                  <w:bCs/>
                  <w:color w:val="00B0F0"/>
                  <w:sz w:val="22"/>
                  <w:szCs w:val="22"/>
                  <w:lang w:eastAsia="en-GB"/>
                  <w:rPrChange w:id="1880"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07E48" w:rsidRDefault="00507E48">
            <w:pPr>
              <w:spacing w:after="0" w:line="240" w:lineRule="auto"/>
              <w:jc w:val="center"/>
              <w:rPr>
                <w:rFonts w:ascii="Aptos Narrow" w:eastAsia="Times New Roman" w:hAnsi="Aptos Narrow"/>
                <w:b/>
                <w:bCs/>
                <w:color w:val="00B0F0"/>
                <w:sz w:val="22"/>
                <w:szCs w:val="22"/>
                <w:lang w:eastAsia="en-GB"/>
                <w:rPrChange w:id="1881" w:author="jon pritchard" w:date="2025-03-28T14:25:00Z" w16du:dateUtc="2025-03-28T13:25:00Z">
                  <w:rPr>
                    <w:rFonts w:ascii="Aptos Narrow" w:eastAsia="Times New Roman" w:hAnsi="Aptos Narrow"/>
                    <w:color w:val="000000"/>
                    <w:sz w:val="22"/>
                    <w:szCs w:val="22"/>
                    <w:lang w:eastAsia="en-GB"/>
                  </w:rPr>
                </w:rPrChange>
              </w:rPr>
              <w:pPrChange w:id="1882" w:author="jon pritchard" w:date="2025-03-28T14:25:00Z" w16du:dateUtc="2025-03-28T13:25:00Z">
                <w:pPr>
                  <w:spacing w:after="0" w:line="240" w:lineRule="auto"/>
                </w:pPr>
              </w:pPrChange>
            </w:pPr>
            <w:ins w:id="1883" w:author="jon pritchard" w:date="2025-03-28T14:21:00Z" w16du:dateUtc="2025-03-28T13:21:00Z">
              <w:r w:rsidRPr="00507E48">
                <w:rPr>
                  <w:rFonts w:ascii="Aptos Narrow" w:eastAsia="Times New Roman" w:hAnsi="Aptos Narrow"/>
                  <w:b/>
                  <w:bCs/>
                  <w:color w:val="00B0F0"/>
                  <w:sz w:val="22"/>
                  <w:szCs w:val="22"/>
                  <w:lang w:eastAsia="en-GB"/>
                  <w:rPrChange w:id="1884" w:author="jon pritchard" w:date="2025-03-28T14:25:00Z" w16du:dateUtc="2025-03-28T13:25:00Z">
                    <w:rPr>
                      <w:rFonts w:ascii="Aptos Narrow" w:eastAsia="Times New Roman" w:hAnsi="Aptos Narrow"/>
                      <w:color w:val="000000"/>
                      <w:sz w:val="22"/>
                      <w:szCs w:val="22"/>
                      <w:highlight w:val="yellow"/>
                      <w:lang w:eastAsia="en-GB"/>
                    </w:rPr>
                  </w:rPrChange>
                </w:rPr>
                <w:t>146</w:t>
              </w:r>
            </w:ins>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07E48" w:rsidRDefault="00507E48">
            <w:pPr>
              <w:spacing w:after="0" w:line="240" w:lineRule="auto"/>
              <w:jc w:val="center"/>
              <w:rPr>
                <w:rFonts w:ascii="Aptos Narrow" w:eastAsia="Times New Roman" w:hAnsi="Aptos Narrow"/>
                <w:b/>
                <w:bCs/>
                <w:color w:val="00B0F0"/>
                <w:sz w:val="22"/>
                <w:szCs w:val="22"/>
                <w:lang w:eastAsia="en-GB"/>
                <w:rPrChange w:id="1885" w:author="jon pritchard" w:date="2025-03-28T14:25:00Z" w16du:dateUtc="2025-03-28T13:25:00Z">
                  <w:rPr>
                    <w:rFonts w:ascii="Aptos Narrow" w:eastAsia="Times New Roman" w:hAnsi="Aptos Narrow"/>
                    <w:color w:val="000000"/>
                    <w:sz w:val="22"/>
                    <w:szCs w:val="22"/>
                    <w:lang w:eastAsia="en-GB"/>
                  </w:rPr>
                </w:rPrChange>
              </w:rPr>
              <w:pPrChange w:id="1886" w:author="jon pritchard" w:date="2025-03-28T14:25:00Z" w16du:dateUtc="2025-03-28T13:25:00Z">
                <w:pPr>
                  <w:spacing w:after="0" w:line="240" w:lineRule="auto"/>
                </w:pPr>
              </w:pPrChange>
            </w:pPr>
            <w:ins w:id="1887" w:author="jon pritchard" w:date="2025-03-28T14:22:00Z" w16du:dateUtc="2025-03-28T13:22:00Z">
              <w:r w:rsidRPr="00507E48">
                <w:rPr>
                  <w:rFonts w:ascii="Aptos Narrow" w:eastAsia="Times New Roman" w:hAnsi="Aptos Narrow"/>
                  <w:b/>
                  <w:bCs/>
                  <w:color w:val="00B0F0"/>
                  <w:sz w:val="22"/>
                  <w:szCs w:val="22"/>
                  <w:lang w:eastAsia="en-GB"/>
                  <w:rPrChange w:id="1888" w:author="jon pritchard" w:date="2025-03-28T14:25:00Z" w16du:dateUtc="2025-03-28T13:25:00Z">
                    <w:rPr>
                      <w:rFonts w:ascii="Aptos Narrow" w:eastAsia="Times New Roman" w:hAnsi="Aptos Narrow"/>
                      <w:color w:val="000000"/>
                      <w:sz w:val="22"/>
                      <w:szCs w:val="22"/>
                      <w:highlight w:val="yellow"/>
                      <w:lang w:eastAsia="en-GB"/>
                    </w:rPr>
                  </w:rPrChange>
                </w:rPr>
                <w:t>0.6</w:t>
              </w:r>
            </w:ins>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07E48" w:rsidRDefault="00507E48">
            <w:pPr>
              <w:spacing w:after="0" w:line="240" w:lineRule="auto"/>
              <w:jc w:val="center"/>
              <w:rPr>
                <w:rFonts w:ascii="Aptos Narrow" w:eastAsia="Times New Roman" w:hAnsi="Aptos Narrow"/>
                <w:b/>
                <w:bCs/>
                <w:color w:val="00B0F0"/>
                <w:sz w:val="22"/>
                <w:szCs w:val="22"/>
                <w:lang w:eastAsia="en-GB"/>
                <w:rPrChange w:id="1889" w:author="jon pritchard" w:date="2025-03-28T14:25:00Z" w16du:dateUtc="2025-03-28T13:25:00Z">
                  <w:rPr>
                    <w:rFonts w:ascii="Aptos Narrow" w:eastAsia="Times New Roman" w:hAnsi="Aptos Narrow"/>
                    <w:color w:val="000000"/>
                    <w:sz w:val="22"/>
                    <w:szCs w:val="22"/>
                    <w:lang w:eastAsia="en-GB"/>
                  </w:rPr>
                </w:rPrChange>
              </w:rPr>
              <w:pPrChange w:id="1890" w:author="jon pritchard" w:date="2025-03-28T14:25:00Z" w16du:dateUtc="2025-03-28T13:25:00Z">
                <w:pPr>
                  <w:spacing w:after="0" w:line="240" w:lineRule="auto"/>
                </w:pPr>
              </w:pPrChange>
            </w:pPr>
            <w:ins w:id="1891" w:author="jon pritchard" w:date="2025-03-28T14:23:00Z" w16du:dateUtc="2025-03-28T13:23:00Z">
              <w:r w:rsidRPr="00507E48">
                <w:rPr>
                  <w:rFonts w:ascii="Aptos Narrow" w:eastAsia="Times New Roman" w:hAnsi="Aptos Narrow"/>
                  <w:b/>
                  <w:bCs/>
                  <w:color w:val="00B0F0"/>
                  <w:sz w:val="22"/>
                  <w:szCs w:val="22"/>
                  <w:lang w:eastAsia="en-GB"/>
                  <w:rPrChange w:id="1892"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07E48" w:rsidRDefault="00507E48">
            <w:pPr>
              <w:spacing w:after="0" w:line="240" w:lineRule="auto"/>
              <w:jc w:val="center"/>
              <w:rPr>
                <w:rFonts w:ascii="Aptos Narrow" w:eastAsia="Times New Roman" w:hAnsi="Aptos Narrow"/>
                <w:b/>
                <w:bCs/>
                <w:color w:val="00B0F0"/>
                <w:sz w:val="22"/>
                <w:szCs w:val="22"/>
                <w:lang w:eastAsia="en-GB"/>
                <w:rPrChange w:id="1893" w:author="jon pritchard" w:date="2025-03-28T14:25:00Z" w16du:dateUtc="2025-03-28T13:25:00Z">
                  <w:rPr>
                    <w:rFonts w:ascii="Aptos Narrow" w:eastAsia="Times New Roman" w:hAnsi="Aptos Narrow"/>
                    <w:color w:val="000000"/>
                    <w:sz w:val="22"/>
                    <w:szCs w:val="22"/>
                    <w:lang w:eastAsia="en-GB"/>
                  </w:rPr>
                </w:rPrChange>
              </w:rPr>
              <w:pPrChange w:id="1894" w:author="jon pritchard" w:date="2025-03-28T14:25:00Z" w16du:dateUtc="2025-03-28T13:25:00Z">
                <w:pPr>
                  <w:spacing w:after="0" w:line="240" w:lineRule="auto"/>
                </w:pPr>
              </w:pPrChange>
            </w:pPr>
            <w:ins w:id="1895" w:author="jon pritchard" w:date="2025-03-28T14:21:00Z" w16du:dateUtc="2025-03-28T13:21:00Z">
              <w:r w:rsidRPr="00507E48">
                <w:rPr>
                  <w:rFonts w:ascii="Aptos Narrow" w:eastAsia="Times New Roman" w:hAnsi="Aptos Narrow"/>
                  <w:b/>
                  <w:bCs/>
                  <w:color w:val="00B0F0"/>
                  <w:sz w:val="22"/>
                  <w:szCs w:val="22"/>
                  <w:lang w:eastAsia="en-GB"/>
                  <w:rPrChange w:id="1896" w:author="jon pritchard" w:date="2025-03-28T14:25:00Z" w16du:dateUtc="2025-03-28T13:25:00Z">
                    <w:rPr>
                      <w:rFonts w:ascii="Aptos Narrow" w:eastAsia="Times New Roman" w:hAnsi="Aptos Narrow"/>
                      <w:color w:val="000000"/>
                      <w:sz w:val="22"/>
                      <w:szCs w:val="22"/>
                      <w:highlight w:val="yellow"/>
                      <w:lang w:eastAsia="en-GB"/>
                    </w:rPr>
                  </w:rPrChange>
                </w:rPr>
                <w:t>140</w:t>
              </w:r>
            </w:ins>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07E48" w:rsidRDefault="00507E48">
            <w:pPr>
              <w:spacing w:after="0" w:line="240" w:lineRule="auto"/>
              <w:jc w:val="center"/>
              <w:rPr>
                <w:rFonts w:ascii="Aptos Narrow" w:eastAsia="Times New Roman" w:hAnsi="Aptos Narrow"/>
                <w:b/>
                <w:bCs/>
                <w:color w:val="00B0F0"/>
                <w:sz w:val="22"/>
                <w:szCs w:val="22"/>
                <w:lang w:eastAsia="en-GB"/>
                <w:rPrChange w:id="1897" w:author="jon pritchard" w:date="2025-03-28T14:25:00Z" w16du:dateUtc="2025-03-28T13:25:00Z">
                  <w:rPr>
                    <w:rFonts w:ascii="Aptos Narrow" w:eastAsia="Times New Roman" w:hAnsi="Aptos Narrow"/>
                    <w:color w:val="000000"/>
                    <w:sz w:val="22"/>
                    <w:szCs w:val="22"/>
                    <w:lang w:eastAsia="en-GB"/>
                  </w:rPr>
                </w:rPrChange>
              </w:rPr>
              <w:pPrChange w:id="1898" w:author="jon pritchard" w:date="2025-03-28T14:25:00Z" w16du:dateUtc="2025-03-28T13:25:00Z">
                <w:pPr>
                  <w:spacing w:after="0" w:line="240" w:lineRule="auto"/>
                </w:pPr>
              </w:pPrChange>
            </w:pPr>
            <w:ins w:id="1899" w:author="jon pritchard" w:date="2025-03-28T14:22:00Z" w16du:dateUtc="2025-03-28T13:22:00Z">
              <w:r w:rsidRPr="00507E48">
                <w:rPr>
                  <w:rFonts w:ascii="Aptos Narrow" w:eastAsia="Times New Roman" w:hAnsi="Aptos Narrow"/>
                  <w:b/>
                  <w:bCs/>
                  <w:color w:val="00B0F0"/>
                  <w:sz w:val="22"/>
                  <w:szCs w:val="22"/>
                  <w:lang w:eastAsia="en-GB"/>
                  <w:rPrChange w:id="1900" w:author="jon pritchard" w:date="2025-03-28T14:25:00Z" w16du:dateUtc="2025-03-28T13:25:00Z">
                    <w:rPr>
                      <w:rFonts w:ascii="Aptos Narrow" w:eastAsia="Times New Roman" w:hAnsi="Aptos Narrow"/>
                      <w:color w:val="000000"/>
                      <w:sz w:val="22"/>
                      <w:szCs w:val="22"/>
                      <w:highlight w:val="yellow"/>
                      <w:lang w:eastAsia="en-GB"/>
                    </w:rPr>
                  </w:rPrChange>
                </w:rPr>
                <w:t>1.0</w:t>
              </w:r>
            </w:ins>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07E48" w:rsidRDefault="00507E48">
            <w:pPr>
              <w:spacing w:after="0" w:line="240" w:lineRule="auto"/>
              <w:jc w:val="center"/>
              <w:rPr>
                <w:rFonts w:ascii="Aptos Narrow" w:eastAsia="Times New Roman" w:hAnsi="Aptos Narrow"/>
                <w:b/>
                <w:bCs/>
                <w:color w:val="00B0F0"/>
                <w:sz w:val="22"/>
                <w:szCs w:val="22"/>
                <w:lang w:eastAsia="en-GB"/>
                <w:rPrChange w:id="1901" w:author="jon pritchard" w:date="2025-03-28T14:25:00Z" w16du:dateUtc="2025-03-28T13:25:00Z">
                  <w:rPr>
                    <w:rFonts w:ascii="Aptos Narrow" w:eastAsia="Times New Roman" w:hAnsi="Aptos Narrow"/>
                    <w:color w:val="000000"/>
                    <w:sz w:val="22"/>
                    <w:szCs w:val="22"/>
                    <w:lang w:eastAsia="en-GB"/>
                  </w:rPr>
                </w:rPrChange>
              </w:rPr>
              <w:pPrChange w:id="1902" w:author="jon pritchard" w:date="2025-03-28T14:25:00Z" w16du:dateUtc="2025-03-28T13:25:00Z">
                <w:pPr>
                  <w:spacing w:after="0" w:line="240" w:lineRule="auto"/>
                </w:pPr>
              </w:pPrChange>
            </w:pPr>
            <w:ins w:id="1903" w:author="jon pritchard" w:date="2025-03-28T14:23:00Z" w16du:dateUtc="2025-03-28T13:23:00Z">
              <w:r w:rsidRPr="00507E48">
                <w:rPr>
                  <w:rFonts w:ascii="Aptos Narrow" w:eastAsia="Times New Roman" w:hAnsi="Aptos Narrow"/>
                  <w:b/>
                  <w:bCs/>
                  <w:color w:val="00B0F0"/>
                  <w:sz w:val="22"/>
                  <w:szCs w:val="22"/>
                  <w:lang w:eastAsia="en-GB"/>
                  <w:rPrChange w:id="1904"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07E48" w:rsidRDefault="00507E48">
            <w:pPr>
              <w:spacing w:after="0" w:line="240" w:lineRule="auto"/>
              <w:jc w:val="center"/>
              <w:rPr>
                <w:rFonts w:ascii="Aptos Narrow" w:eastAsia="Times New Roman" w:hAnsi="Aptos Narrow"/>
                <w:b/>
                <w:bCs/>
                <w:color w:val="00B0F0"/>
                <w:sz w:val="22"/>
                <w:szCs w:val="22"/>
                <w:lang w:eastAsia="en-GB"/>
                <w:rPrChange w:id="1905" w:author="jon pritchard" w:date="2025-03-28T14:25:00Z" w16du:dateUtc="2025-03-28T13:25:00Z">
                  <w:rPr>
                    <w:rFonts w:ascii="Aptos Narrow" w:eastAsia="Times New Roman" w:hAnsi="Aptos Narrow"/>
                    <w:color w:val="000000"/>
                    <w:sz w:val="22"/>
                    <w:szCs w:val="22"/>
                    <w:lang w:eastAsia="en-GB"/>
                  </w:rPr>
                </w:rPrChange>
              </w:rPr>
              <w:pPrChange w:id="1906" w:author="jon pritchard" w:date="2025-03-28T14:25:00Z" w16du:dateUtc="2025-03-28T13:25:00Z">
                <w:pPr>
                  <w:spacing w:after="0" w:line="240" w:lineRule="auto"/>
                </w:pPr>
              </w:pPrChange>
            </w:pPr>
            <w:ins w:id="1907" w:author="jon pritchard" w:date="2025-03-28T14:21:00Z" w16du:dateUtc="2025-03-28T13:21:00Z">
              <w:r w:rsidRPr="00507E48">
                <w:rPr>
                  <w:rFonts w:ascii="Aptos Narrow" w:eastAsia="Times New Roman" w:hAnsi="Aptos Narrow"/>
                  <w:b/>
                  <w:bCs/>
                  <w:color w:val="00B0F0"/>
                  <w:sz w:val="22"/>
                  <w:szCs w:val="22"/>
                  <w:lang w:eastAsia="en-GB"/>
                  <w:rPrChange w:id="1908"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07E48" w:rsidRDefault="00507E48">
            <w:pPr>
              <w:spacing w:after="0" w:line="240" w:lineRule="auto"/>
              <w:jc w:val="center"/>
              <w:rPr>
                <w:rFonts w:ascii="Aptos Narrow" w:eastAsia="Times New Roman" w:hAnsi="Aptos Narrow"/>
                <w:b/>
                <w:bCs/>
                <w:color w:val="00B0F0"/>
                <w:sz w:val="22"/>
                <w:szCs w:val="22"/>
                <w:lang w:eastAsia="en-GB"/>
                <w:rPrChange w:id="1909" w:author="jon pritchard" w:date="2025-03-28T14:25:00Z" w16du:dateUtc="2025-03-28T13:25:00Z">
                  <w:rPr>
                    <w:rFonts w:ascii="Aptos Narrow" w:eastAsia="Times New Roman" w:hAnsi="Aptos Narrow"/>
                    <w:color w:val="000000"/>
                    <w:sz w:val="22"/>
                    <w:szCs w:val="22"/>
                    <w:lang w:eastAsia="en-GB"/>
                  </w:rPr>
                </w:rPrChange>
              </w:rPr>
              <w:pPrChange w:id="1910" w:author="jon pritchard" w:date="2025-03-28T14:25:00Z" w16du:dateUtc="2025-03-28T13:25:00Z">
                <w:pPr>
                  <w:spacing w:after="0" w:line="240" w:lineRule="auto"/>
                </w:pPr>
              </w:pPrChange>
            </w:pPr>
            <w:ins w:id="1911" w:author="jon pritchard" w:date="2025-03-28T14:22:00Z" w16du:dateUtc="2025-03-28T13:22:00Z">
              <w:r w:rsidRPr="00507E48">
                <w:rPr>
                  <w:rFonts w:ascii="Aptos Narrow" w:eastAsia="Times New Roman" w:hAnsi="Aptos Narrow"/>
                  <w:b/>
                  <w:bCs/>
                  <w:color w:val="00B0F0"/>
                  <w:sz w:val="22"/>
                  <w:szCs w:val="22"/>
                  <w:lang w:eastAsia="en-GB"/>
                  <w:rPrChange w:id="1912" w:author="jon pritchard" w:date="2025-03-28T14:25:00Z" w16du:dateUtc="2025-03-28T13:25:00Z">
                    <w:rPr>
                      <w:rFonts w:ascii="Aptos Narrow" w:eastAsia="Times New Roman" w:hAnsi="Aptos Narrow"/>
                      <w:color w:val="000000"/>
                      <w:sz w:val="22"/>
                      <w:szCs w:val="22"/>
                      <w:highlight w:val="yellow"/>
                      <w:lang w:eastAsia="en-GB"/>
                    </w:rPr>
                  </w:rPrChange>
                </w:rPr>
                <w:t>1.1</w:t>
              </w:r>
            </w:ins>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07E48" w:rsidRDefault="00507E48">
            <w:pPr>
              <w:spacing w:after="0" w:line="240" w:lineRule="auto"/>
              <w:jc w:val="center"/>
              <w:rPr>
                <w:rFonts w:ascii="Aptos Narrow" w:eastAsia="Times New Roman" w:hAnsi="Aptos Narrow"/>
                <w:b/>
                <w:bCs/>
                <w:color w:val="00B0F0"/>
                <w:sz w:val="22"/>
                <w:szCs w:val="22"/>
                <w:lang w:eastAsia="en-GB"/>
                <w:rPrChange w:id="1913" w:author="jon pritchard" w:date="2025-03-28T14:25:00Z" w16du:dateUtc="2025-03-28T13:25:00Z">
                  <w:rPr>
                    <w:rFonts w:ascii="Aptos Narrow" w:eastAsia="Times New Roman" w:hAnsi="Aptos Narrow"/>
                    <w:color w:val="000000"/>
                    <w:sz w:val="22"/>
                    <w:szCs w:val="22"/>
                    <w:lang w:eastAsia="en-GB"/>
                  </w:rPr>
                </w:rPrChange>
              </w:rPr>
              <w:pPrChange w:id="1914" w:author="jon pritchard" w:date="2025-03-28T14:25:00Z" w16du:dateUtc="2025-03-28T13:25:00Z">
                <w:pPr>
                  <w:spacing w:after="0" w:line="240" w:lineRule="auto"/>
                </w:pPr>
              </w:pPrChange>
            </w:pPr>
            <w:ins w:id="1915" w:author="jon pritchard" w:date="2025-03-28T14:23:00Z" w16du:dateUtc="2025-03-28T13:23:00Z">
              <w:r w:rsidRPr="00507E48">
                <w:rPr>
                  <w:rFonts w:ascii="Aptos Narrow" w:eastAsia="Times New Roman" w:hAnsi="Aptos Narrow"/>
                  <w:b/>
                  <w:bCs/>
                  <w:color w:val="00B0F0"/>
                  <w:sz w:val="22"/>
                  <w:szCs w:val="22"/>
                  <w:lang w:eastAsia="en-GB"/>
                  <w:rPrChange w:id="1916"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07E48" w:rsidRDefault="00507E48">
            <w:pPr>
              <w:spacing w:after="0" w:line="240" w:lineRule="auto"/>
              <w:jc w:val="center"/>
              <w:rPr>
                <w:rFonts w:ascii="Aptos Narrow" w:eastAsia="Times New Roman" w:hAnsi="Aptos Narrow"/>
                <w:b/>
                <w:bCs/>
                <w:color w:val="00B0F0"/>
                <w:sz w:val="22"/>
                <w:szCs w:val="22"/>
                <w:lang w:eastAsia="en-GB"/>
                <w:rPrChange w:id="1917" w:author="jon pritchard" w:date="2025-03-28T14:25:00Z" w16du:dateUtc="2025-03-28T13:25:00Z">
                  <w:rPr>
                    <w:rFonts w:ascii="Aptos Narrow" w:eastAsia="Times New Roman" w:hAnsi="Aptos Narrow"/>
                    <w:color w:val="000000"/>
                    <w:sz w:val="22"/>
                    <w:szCs w:val="22"/>
                    <w:lang w:eastAsia="en-GB"/>
                  </w:rPr>
                </w:rPrChange>
              </w:rPr>
              <w:pPrChange w:id="1918" w:author="jon pritchard" w:date="2025-03-28T14:25:00Z" w16du:dateUtc="2025-03-28T13:25:00Z">
                <w:pPr>
                  <w:spacing w:after="0" w:line="240" w:lineRule="auto"/>
                </w:pPr>
              </w:pPrChange>
            </w:pPr>
            <w:ins w:id="1919" w:author="jon pritchard" w:date="2025-03-28T14:22:00Z" w16du:dateUtc="2025-03-28T13:22:00Z">
              <w:r w:rsidRPr="00507E48">
                <w:rPr>
                  <w:rFonts w:ascii="Aptos Narrow" w:eastAsia="Times New Roman" w:hAnsi="Aptos Narrow"/>
                  <w:b/>
                  <w:bCs/>
                  <w:color w:val="00B0F0"/>
                  <w:sz w:val="22"/>
                  <w:szCs w:val="22"/>
                  <w:lang w:eastAsia="en-GB"/>
                  <w:rPrChange w:id="1920" w:author="jon pritchard" w:date="2025-03-28T14:25:00Z" w16du:dateUtc="2025-03-28T13:25:00Z">
                    <w:rPr>
                      <w:rFonts w:ascii="Aptos Narrow" w:eastAsia="Times New Roman" w:hAnsi="Aptos Narrow"/>
                      <w:color w:val="000000"/>
                      <w:sz w:val="22"/>
                      <w:szCs w:val="22"/>
                      <w:highlight w:val="yellow"/>
                      <w:lang w:eastAsia="en-GB"/>
                    </w:rPr>
                  </w:rPrChange>
                </w:rPr>
                <w:t>143</w:t>
              </w:r>
            </w:ins>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07E48" w:rsidRDefault="00507E48">
            <w:pPr>
              <w:spacing w:after="0" w:line="240" w:lineRule="auto"/>
              <w:jc w:val="center"/>
              <w:rPr>
                <w:rFonts w:ascii="Aptos Narrow" w:eastAsia="Times New Roman" w:hAnsi="Aptos Narrow"/>
                <w:b/>
                <w:bCs/>
                <w:color w:val="00B0F0"/>
                <w:sz w:val="22"/>
                <w:szCs w:val="22"/>
                <w:lang w:eastAsia="en-GB"/>
                <w:rPrChange w:id="1921" w:author="jon pritchard" w:date="2025-03-28T14:25:00Z" w16du:dateUtc="2025-03-28T13:25:00Z">
                  <w:rPr>
                    <w:rFonts w:ascii="Aptos Narrow" w:eastAsia="Times New Roman" w:hAnsi="Aptos Narrow"/>
                    <w:color w:val="000000"/>
                    <w:sz w:val="22"/>
                    <w:szCs w:val="22"/>
                    <w:lang w:eastAsia="en-GB"/>
                  </w:rPr>
                </w:rPrChange>
              </w:rPr>
              <w:pPrChange w:id="1922" w:author="jon pritchard" w:date="2025-03-28T14:25:00Z" w16du:dateUtc="2025-03-28T13:25:00Z">
                <w:pPr>
                  <w:spacing w:after="0" w:line="240" w:lineRule="auto"/>
                </w:pPr>
              </w:pPrChange>
            </w:pPr>
            <w:ins w:id="1923" w:author="jon pritchard" w:date="2025-03-28T14:23:00Z" w16du:dateUtc="2025-03-28T13:23:00Z">
              <w:r w:rsidRPr="00507E48">
                <w:rPr>
                  <w:rFonts w:ascii="Aptos Narrow" w:eastAsia="Times New Roman" w:hAnsi="Aptos Narrow"/>
                  <w:b/>
                  <w:bCs/>
                  <w:color w:val="00B0F0"/>
                  <w:sz w:val="22"/>
                  <w:szCs w:val="22"/>
                  <w:lang w:eastAsia="en-GB"/>
                  <w:rPrChange w:id="1924" w:author="jon pritchard" w:date="2025-03-28T14:25:00Z" w16du:dateUtc="2025-03-28T13:25:00Z">
                    <w:rPr>
                      <w:rFonts w:ascii="Aptos Narrow" w:eastAsia="Times New Roman" w:hAnsi="Aptos Narrow"/>
                      <w:color w:val="000000"/>
                      <w:sz w:val="22"/>
                      <w:szCs w:val="22"/>
                      <w:highlight w:val="yellow"/>
                      <w:lang w:eastAsia="en-GB"/>
                    </w:rPr>
                  </w:rPrChange>
                </w:rPr>
                <w:t>0.8</w:t>
              </w:r>
            </w:ins>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07E48" w:rsidRDefault="00507E48">
            <w:pPr>
              <w:spacing w:after="0" w:line="240" w:lineRule="auto"/>
              <w:jc w:val="center"/>
              <w:rPr>
                <w:rFonts w:ascii="Aptos Narrow" w:eastAsia="Times New Roman" w:hAnsi="Aptos Narrow"/>
                <w:b/>
                <w:bCs/>
                <w:color w:val="00B0F0"/>
                <w:sz w:val="22"/>
                <w:szCs w:val="22"/>
                <w:lang w:eastAsia="en-GB"/>
                <w:rPrChange w:id="1925" w:author="jon pritchard" w:date="2025-03-28T14:25:00Z" w16du:dateUtc="2025-03-28T13:25:00Z">
                  <w:rPr>
                    <w:rFonts w:ascii="Aptos Narrow" w:eastAsia="Times New Roman" w:hAnsi="Aptos Narrow"/>
                    <w:color w:val="000000"/>
                    <w:sz w:val="22"/>
                    <w:szCs w:val="22"/>
                    <w:lang w:eastAsia="en-GB"/>
                  </w:rPr>
                </w:rPrChange>
              </w:rPr>
              <w:pPrChange w:id="1926" w:author="jon pritchard" w:date="2025-03-28T14:25:00Z" w16du:dateUtc="2025-03-28T13:25:00Z">
                <w:pPr>
                  <w:spacing w:after="0" w:line="240" w:lineRule="auto"/>
                </w:pPr>
              </w:pPrChange>
            </w:pPr>
            <w:ins w:id="1927" w:author="jon pritchard" w:date="2025-03-28T14:23:00Z" w16du:dateUtc="2025-03-28T13:23:00Z">
              <w:r w:rsidRPr="00507E48">
                <w:rPr>
                  <w:rFonts w:ascii="Aptos Narrow" w:eastAsia="Times New Roman" w:hAnsi="Aptos Narrow"/>
                  <w:b/>
                  <w:bCs/>
                  <w:color w:val="00B0F0"/>
                  <w:sz w:val="22"/>
                  <w:szCs w:val="22"/>
                  <w:lang w:eastAsia="en-GB"/>
                  <w:rPrChange w:id="1928"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07E48" w:rsidRDefault="00507E48">
            <w:pPr>
              <w:spacing w:after="0" w:line="240" w:lineRule="auto"/>
              <w:jc w:val="center"/>
              <w:rPr>
                <w:rFonts w:ascii="Aptos Narrow" w:eastAsia="Times New Roman" w:hAnsi="Aptos Narrow"/>
                <w:b/>
                <w:bCs/>
                <w:color w:val="00B0F0"/>
                <w:sz w:val="22"/>
                <w:szCs w:val="22"/>
                <w:lang w:eastAsia="en-GB"/>
                <w:rPrChange w:id="1929" w:author="jon pritchard" w:date="2025-03-28T14:25:00Z" w16du:dateUtc="2025-03-28T13:25:00Z">
                  <w:rPr>
                    <w:rFonts w:ascii="Aptos Narrow" w:eastAsia="Times New Roman" w:hAnsi="Aptos Narrow"/>
                    <w:color w:val="000000"/>
                    <w:sz w:val="22"/>
                    <w:szCs w:val="22"/>
                    <w:lang w:eastAsia="en-GB"/>
                  </w:rPr>
                </w:rPrChange>
              </w:rPr>
              <w:pPrChange w:id="1930" w:author="jon pritchard" w:date="2025-03-28T14:25:00Z" w16du:dateUtc="2025-03-28T13:25:00Z">
                <w:pPr>
                  <w:spacing w:after="0" w:line="240" w:lineRule="auto"/>
                </w:pPr>
              </w:pPrChange>
            </w:pPr>
            <w:ins w:id="1931" w:author="jon pritchard" w:date="2025-03-28T14:22:00Z" w16du:dateUtc="2025-03-28T13:22:00Z">
              <w:r w:rsidRPr="00507E48">
                <w:rPr>
                  <w:rFonts w:ascii="Aptos Narrow" w:eastAsia="Times New Roman" w:hAnsi="Aptos Narrow"/>
                  <w:b/>
                  <w:bCs/>
                  <w:color w:val="00B0F0"/>
                  <w:sz w:val="22"/>
                  <w:szCs w:val="22"/>
                  <w:lang w:eastAsia="en-GB"/>
                  <w:rPrChange w:id="1932" w:author="jon pritchard" w:date="2025-03-28T14:25:00Z" w16du:dateUtc="2025-03-28T13:25:00Z">
                    <w:rPr>
                      <w:rFonts w:ascii="Aptos Narrow" w:eastAsia="Times New Roman" w:hAnsi="Aptos Narrow"/>
                      <w:color w:val="000000"/>
                      <w:sz w:val="22"/>
                      <w:szCs w:val="22"/>
                      <w:highlight w:val="yellow"/>
                      <w:lang w:eastAsia="en-GB"/>
                    </w:rPr>
                  </w:rPrChange>
                </w:rPr>
                <w:t>138</w:t>
              </w:r>
            </w:ins>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07E48" w:rsidRDefault="00507E48">
            <w:pPr>
              <w:spacing w:after="0" w:line="240" w:lineRule="auto"/>
              <w:jc w:val="center"/>
              <w:rPr>
                <w:rFonts w:ascii="Aptos Narrow" w:eastAsia="Times New Roman" w:hAnsi="Aptos Narrow"/>
                <w:b/>
                <w:bCs/>
                <w:color w:val="00B0F0"/>
                <w:sz w:val="22"/>
                <w:szCs w:val="22"/>
                <w:lang w:eastAsia="en-GB"/>
                <w:rPrChange w:id="1933" w:author="jon pritchard" w:date="2025-03-28T14:25:00Z" w16du:dateUtc="2025-03-28T13:25:00Z">
                  <w:rPr>
                    <w:rFonts w:ascii="Aptos Narrow" w:eastAsia="Times New Roman" w:hAnsi="Aptos Narrow"/>
                    <w:color w:val="000000"/>
                    <w:sz w:val="22"/>
                    <w:szCs w:val="22"/>
                    <w:lang w:eastAsia="en-GB"/>
                  </w:rPr>
                </w:rPrChange>
              </w:rPr>
              <w:pPrChange w:id="1934" w:author="jon pritchard" w:date="2025-03-28T14:25:00Z" w16du:dateUtc="2025-03-28T13:25:00Z">
                <w:pPr>
                  <w:spacing w:after="0" w:line="240" w:lineRule="auto"/>
                </w:pPr>
              </w:pPrChange>
            </w:pPr>
            <w:ins w:id="1935" w:author="jon pritchard" w:date="2025-03-28T14:22:00Z" w16du:dateUtc="2025-03-28T13:22:00Z">
              <w:r w:rsidRPr="00507E48">
                <w:rPr>
                  <w:rFonts w:ascii="Aptos Narrow" w:eastAsia="Times New Roman" w:hAnsi="Aptos Narrow"/>
                  <w:b/>
                  <w:bCs/>
                  <w:color w:val="00B0F0"/>
                  <w:sz w:val="22"/>
                  <w:szCs w:val="22"/>
                  <w:lang w:eastAsia="en-GB"/>
                  <w:rPrChange w:id="1936" w:author="jon pritchard" w:date="2025-03-28T14:25:00Z" w16du:dateUtc="2025-03-28T13:25:00Z">
                    <w:rPr>
                      <w:rFonts w:ascii="Aptos Narrow" w:eastAsia="Times New Roman" w:hAnsi="Aptos Narrow"/>
                      <w:color w:val="000000"/>
                      <w:sz w:val="22"/>
                      <w:szCs w:val="22"/>
                      <w:highlight w:val="yellow"/>
                      <w:lang w:eastAsia="en-GB"/>
                    </w:rPr>
                  </w:rPrChange>
                </w:rPr>
                <w:t>0.</w:t>
              </w:r>
            </w:ins>
            <w:ins w:id="1937" w:author="jon pritchard" w:date="2025-03-28T14:23:00Z" w16du:dateUtc="2025-03-28T13:23:00Z">
              <w:r w:rsidRPr="00507E48">
                <w:rPr>
                  <w:rFonts w:ascii="Aptos Narrow" w:eastAsia="Times New Roman" w:hAnsi="Aptos Narrow"/>
                  <w:b/>
                  <w:bCs/>
                  <w:color w:val="00B0F0"/>
                  <w:sz w:val="22"/>
                  <w:szCs w:val="22"/>
                  <w:lang w:eastAsia="en-GB"/>
                  <w:rPrChange w:id="1938" w:author="jon pritchard" w:date="2025-03-28T14:25:00Z" w16du:dateUtc="2025-03-28T13:25:00Z">
                    <w:rPr>
                      <w:rFonts w:ascii="Aptos Narrow" w:eastAsia="Times New Roman" w:hAnsi="Aptos Narrow"/>
                      <w:color w:val="000000"/>
                      <w:sz w:val="22"/>
                      <w:szCs w:val="22"/>
                      <w:highlight w:val="yellow"/>
                      <w:lang w:eastAsia="en-GB"/>
                    </w:rPr>
                  </w:rPrChange>
                </w:rPr>
                <w:t>3</w:t>
              </w:r>
            </w:ins>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07E48" w:rsidRDefault="00507E48">
            <w:pPr>
              <w:spacing w:after="0" w:line="240" w:lineRule="auto"/>
              <w:jc w:val="center"/>
              <w:rPr>
                <w:rFonts w:ascii="Aptos Narrow" w:eastAsia="Times New Roman" w:hAnsi="Aptos Narrow"/>
                <w:b/>
                <w:bCs/>
                <w:color w:val="00B0F0"/>
                <w:sz w:val="22"/>
                <w:szCs w:val="22"/>
                <w:lang w:eastAsia="en-GB"/>
                <w:rPrChange w:id="1939" w:author="jon pritchard" w:date="2025-03-28T14:25:00Z" w16du:dateUtc="2025-03-28T13:25:00Z">
                  <w:rPr>
                    <w:rFonts w:ascii="Aptos Narrow" w:eastAsia="Times New Roman" w:hAnsi="Aptos Narrow"/>
                    <w:color w:val="000000"/>
                    <w:sz w:val="22"/>
                    <w:szCs w:val="22"/>
                    <w:lang w:eastAsia="en-GB"/>
                  </w:rPr>
                </w:rPrChange>
              </w:rPr>
              <w:pPrChange w:id="1940" w:author="jon pritchard" w:date="2025-03-28T14:25:00Z" w16du:dateUtc="2025-03-28T13:25:00Z">
                <w:pPr>
                  <w:spacing w:after="0" w:line="240" w:lineRule="auto"/>
                </w:pPr>
              </w:pPrChange>
            </w:pPr>
            <w:ins w:id="1941" w:author="jon pritchard" w:date="2025-03-28T14:24:00Z" w16du:dateUtc="2025-03-28T13:24:00Z">
              <w:r w:rsidRPr="00507E48">
                <w:rPr>
                  <w:rFonts w:ascii="Aptos Narrow" w:eastAsia="Times New Roman" w:hAnsi="Aptos Narrow"/>
                  <w:b/>
                  <w:bCs/>
                  <w:color w:val="00B0F0"/>
                  <w:sz w:val="22"/>
                  <w:szCs w:val="22"/>
                  <w:lang w:eastAsia="en-GB"/>
                  <w:rPrChange w:id="1942" w:author="jon pritchard" w:date="2025-03-28T14:25:00Z" w16du:dateUtc="2025-03-28T13:25:00Z">
                    <w:rPr>
                      <w:rFonts w:ascii="Aptos Narrow" w:eastAsia="Times New Roman" w:hAnsi="Aptos Narrow"/>
                      <w:color w:val="000000"/>
                      <w:sz w:val="22"/>
                      <w:szCs w:val="22"/>
                      <w:highlight w:val="yellow"/>
                      <w:lang w:eastAsia="en-GB"/>
                    </w:rPr>
                  </w:rPrChange>
                </w:rPr>
                <w:t>0.5</w:t>
              </w:r>
            </w:ins>
          </w:p>
        </w:tc>
      </w:tr>
    </w:tbl>
    <w:p w14:paraId="1C90FFB0" w14:textId="77777777" w:rsidR="00764DCF" w:rsidRPr="00764DCF" w:rsidRDefault="00764DCF" w:rsidP="002D7DEE"/>
    <w:p w14:paraId="79A9F07D" w14:textId="614E829D" w:rsidR="006D3D53" w:rsidRPr="00B812CA" w:rsidRDefault="005E3EB6" w:rsidP="00A05AE2">
      <w:pPr>
        <w:pStyle w:val="Caption"/>
        <w:spacing w:after="120" w:line="240" w:lineRule="auto"/>
        <w:jc w:val="center"/>
      </w:pPr>
      <w:r w:rsidRPr="00B77A92">
        <w:t xml:space="preserve">Table </w:t>
      </w:r>
      <w:ins w:id="1943" w:author="Jonathan Pritchard" w:date="2025-03-07T16:40:00Z" w16du:dateUtc="2025-03-07T16:40:00Z">
        <w:r w:rsidR="00C56536">
          <w:fldChar w:fldCharType="begin"/>
        </w:r>
        <w:r w:rsidR="00C56536">
          <w:instrText xml:space="preserve"> SEQ Table \* ARABIC </w:instrText>
        </w:r>
      </w:ins>
      <w:r w:rsidR="00C56536">
        <w:fldChar w:fldCharType="separate"/>
      </w:r>
      <w:ins w:id="1944" w:author="Jonathan Pritchard" w:date="2025-03-07T16:40:00Z" w16du:dateUtc="2025-03-07T16:40:00Z">
        <w:r w:rsidR="00C56536">
          <w:rPr>
            <w:noProof/>
          </w:rPr>
          <w:t>6</w:t>
        </w:r>
        <w:r w:rsidR="00C56536">
          <w:fldChar w:fldCharType="end"/>
        </w:r>
      </w:ins>
      <w:del w:id="1945"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6</w:delText>
        </w:r>
        <w:r w:rsidR="0045426C" w:rsidDel="00C56536">
          <w:fldChar w:fldCharType="end"/>
        </w:r>
      </w:del>
      <w:bookmarkEnd w:id="1778"/>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1946" w:name="_Toc178784491"/>
      <w:bookmarkStart w:id="1947" w:name="_Toc178784492"/>
      <w:bookmarkStart w:id="1948" w:name="_Toc178784493"/>
      <w:bookmarkStart w:id="1949" w:name="_Toc178784494"/>
      <w:bookmarkStart w:id="1950" w:name="_Toc178784495"/>
      <w:bookmarkStart w:id="1951" w:name="_Toc178784496"/>
      <w:bookmarkStart w:id="1952" w:name="_Toc178784497"/>
      <w:bookmarkStart w:id="1953" w:name="_Toc178784498"/>
      <w:bookmarkStart w:id="1954" w:name="_Toc38829567"/>
      <w:bookmarkStart w:id="1955" w:name="_Toc38830070"/>
      <w:bookmarkStart w:id="1956" w:name="_Toc38936233"/>
      <w:bookmarkStart w:id="1957" w:name="_Toc40990424"/>
      <w:bookmarkStart w:id="1958" w:name="_Toc41235035"/>
      <w:bookmarkStart w:id="1959" w:name="_Toc41235079"/>
      <w:bookmarkStart w:id="1960" w:name="_Toc42694851"/>
      <w:bookmarkStart w:id="1961" w:name="_Toc42708812"/>
      <w:bookmarkStart w:id="1962" w:name="_Toc194067174"/>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r w:rsidRPr="00B77A92">
        <w:t xml:space="preserve">Alerts </w:t>
      </w:r>
      <w:r w:rsidR="00A80530" w:rsidRPr="00B77A92">
        <w:t>and Indications</w:t>
      </w:r>
      <w:bookmarkEnd w:id="1962"/>
    </w:p>
    <w:p w14:paraId="345CA945" w14:textId="235711BF" w:rsidR="005F2B6F" w:rsidRDefault="00A80530" w:rsidP="004710ED">
      <w:pPr>
        <w:spacing w:after="120" w:line="240" w:lineRule="auto"/>
        <w:jc w:val="both"/>
      </w:pPr>
      <w:r w:rsidRPr="00B77A92">
        <w:t xml:space="preserve">IMO Resolution </w:t>
      </w:r>
      <w:del w:id="1963" w:author="Jonathan Pritchard" w:date="2025-03-10T07:42:00Z" w16du:dateUtc="2025-03-10T07:42:00Z">
        <w:r w:rsidRPr="00B77A92" w:rsidDel="0056040E">
          <w:delText>MSC.</w:delText>
        </w:r>
        <w:r w:rsidR="005C7BA9" w:rsidRPr="00B77A92" w:rsidDel="0056040E">
          <w:delText>530(106)</w:delText>
        </w:r>
      </w:del>
      <w:ins w:id="1964" w:author="Jonathan Pritchard" w:date="2025-03-10T07:42:00Z" w16du:dateUtc="2025-03-10T07:42:00Z">
        <w:r w:rsidR="0056040E">
          <w:t>MSC.530(106)/</w:t>
        </w:r>
      </w:ins>
      <w:ins w:id="1965" w:author="Jonathan Pritchard" w:date="2025-03-10T07:46:00Z" w16du:dateUtc="2025-03-10T07:46:00Z">
        <w:r w:rsidR="0056040E">
          <w:t>Rev</w:t>
        </w:r>
      </w:ins>
      <w:ins w:id="1966" w:author="Jonathan Pritchard" w:date="2025-03-10T07:42:00Z" w16du:dateUtc="2025-03-10T07:42:00Z">
        <w:r w:rsidR="0056040E">
          <w:t>.1</w:t>
        </w:r>
      </w:ins>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1967" w:name="_Toc194067175"/>
      <w:r>
        <w:t>Multiple spatial objects.</w:t>
      </w:r>
      <w:bookmarkEnd w:id="1967"/>
    </w:p>
    <w:p w14:paraId="4999E7FB" w14:textId="20BBD170" w:rsidR="00F12027" w:rsidRDefault="00F12027" w:rsidP="004710ED">
      <w:pPr>
        <w:spacing w:after="120" w:line="240" w:lineRule="auto"/>
        <w:jc w:val="both"/>
      </w:pPr>
      <w:r>
        <w:t xml:space="preserve">If multiple spatial objects are identified then the union of those spatial objects must be highlighted. If the same spatial object identifies an alert and an indication then the drawing order must be the alert highlight followed by the </w:t>
      </w:r>
      <w:commentRangeStart w:id="1968"/>
      <w:r>
        <w:t xml:space="preserve">drawing </w:t>
      </w:r>
      <w:commentRangeEnd w:id="1968"/>
      <w:r w:rsidR="0047367B">
        <w:rPr>
          <w:rStyle w:val="CommentReference"/>
        </w:rPr>
        <w:commentReference w:id="1968"/>
      </w:r>
      <w:commentRangeStart w:id="1969"/>
      <w:r>
        <w:t>highlight</w:t>
      </w:r>
      <w:commentRangeEnd w:id="1969"/>
      <w:r w:rsidR="009B7D29">
        <w:rPr>
          <w:rStyle w:val="CommentReference"/>
        </w:rPr>
        <w:commentReference w:id="1969"/>
      </w:r>
      <w:r>
        <w: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1970" w:name="_Toc178784500"/>
      <w:bookmarkStart w:id="1971" w:name="_Ref44433395"/>
      <w:bookmarkStart w:id="1972" w:name="_Toc194067176"/>
      <w:bookmarkEnd w:id="1970"/>
      <w:r w:rsidRPr="00B77A92">
        <w:t xml:space="preserve">Use of </w:t>
      </w:r>
      <w:r w:rsidR="00F42A19" w:rsidRPr="00B77A92">
        <w:t xml:space="preserve">Context </w:t>
      </w:r>
      <w:r w:rsidRPr="00B77A92">
        <w:t>P</w:t>
      </w:r>
      <w:r w:rsidR="00F42A19" w:rsidRPr="00B77A92">
        <w:t>arameters</w:t>
      </w:r>
      <w:bookmarkEnd w:id="1971"/>
      <w:bookmarkEnd w:id="1972"/>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1973" w:name="_Ref45143486"/>
      <w:bookmarkStart w:id="1974" w:name="_Ref171161739"/>
      <w:bookmarkStart w:id="1975" w:name="_Toc194067177"/>
      <w:r w:rsidRPr="00B77A92">
        <w:t>Dual-fuel systems</w:t>
      </w:r>
      <w:bookmarkEnd w:id="1973"/>
      <w:bookmarkEnd w:id="1974"/>
      <w:bookmarkEnd w:id="1975"/>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1976" w:name="_Toc178784503"/>
      <w:bookmarkStart w:id="1977" w:name="_Toc178784504"/>
      <w:bookmarkStart w:id="1978" w:name="_Toc178784505"/>
      <w:bookmarkStart w:id="1979" w:name="_Toc178784506"/>
      <w:bookmarkStart w:id="1980" w:name="_Toc178784507"/>
      <w:bookmarkStart w:id="1981" w:name="_Toc178784508"/>
      <w:bookmarkStart w:id="1982" w:name="_Toc178784509"/>
      <w:bookmarkStart w:id="1983" w:name="_Toc178784510"/>
      <w:bookmarkStart w:id="1984" w:name="_Toc194067178"/>
      <w:bookmarkEnd w:id="1976"/>
      <w:bookmarkEnd w:id="1977"/>
      <w:bookmarkEnd w:id="1978"/>
      <w:bookmarkEnd w:id="1979"/>
      <w:bookmarkEnd w:id="1980"/>
      <w:bookmarkEnd w:id="1981"/>
      <w:bookmarkEnd w:id="1982"/>
      <w:bookmarkEnd w:id="1983"/>
      <w:r w:rsidRPr="00B77A92">
        <w:t>Display of additional information layers</w:t>
      </w:r>
      <w:bookmarkEnd w:id="1984"/>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1985" w:name="_Toc194067179"/>
      <w:r w:rsidRPr="00B77A92">
        <w:lastRenderedPageBreak/>
        <w:t>Concurrent applicability of S-</w:t>
      </w:r>
      <w:r w:rsidR="00962723" w:rsidRPr="00B77A92">
        <w:t>52</w:t>
      </w:r>
      <w:r w:rsidR="00390D83" w:rsidRPr="00B77A92">
        <w:t xml:space="preserve"> and S-57</w:t>
      </w:r>
      <w:bookmarkEnd w:id="1985"/>
    </w:p>
    <w:p w14:paraId="16FAA11D" w14:textId="689BC6FD" w:rsidR="00075907" w:rsidRPr="009E353B" w:rsidRDefault="007A21C9" w:rsidP="004C121F">
      <w:pPr>
        <w:spacing w:after="120" w:line="240" w:lineRule="auto"/>
        <w:jc w:val="both"/>
      </w:pPr>
      <w:commentRangeStart w:id="1986"/>
      <w:r w:rsidRPr="00B77A92">
        <w:t xml:space="preserve">Dual-fuel </w:t>
      </w:r>
      <w:commentRangeEnd w:id="1986"/>
      <w:r w:rsidR="00D50CD2">
        <w:rPr>
          <w:rStyle w:val="CommentReference"/>
        </w:rPr>
        <w:commentReference w:id="1986"/>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07E1BC78"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del w:id="1987" w:author="jon pritchard" w:date="2025-03-28T11:17:00Z" w16du:dateUtc="2025-03-28T10:17:00Z">
        <w:r w:rsidRPr="009E353B" w:rsidDel="00415C1B">
          <w:delText>user selectable</w:delText>
        </w:r>
      </w:del>
      <w:ins w:id="1988" w:author="jon pritchard" w:date="2025-03-28T11:17:00Z" w16du:dateUtc="2025-03-28T10:17:00Z">
        <w:r w:rsidR="00415C1B">
          <w:t>Enhanced</w:t>
        </w:r>
      </w:ins>
      <w:r w:rsidRPr="009E353B">
        <w:t xml:space="preserve"> </w:t>
      </w:r>
      <w:ins w:id="1989" w:author="jon pritchard" w:date="2025-03-28T11:17:00Z" w16du:dateUtc="2025-03-28T10:17:00Z">
        <w:r w:rsidR="00415C1B">
          <w:t>S</w:t>
        </w:r>
      </w:ins>
      <w:del w:id="1990" w:author="jon pritchard" w:date="2025-03-28T11:17:00Z" w16du:dateUtc="2025-03-28T10:17:00Z">
        <w:r w:rsidRPr="009E353B" w:rsidDel="00415C1B">
          <w:delText>s</w:delText>
        </w:r>
      </w:del>
      <w:r w:rsidRPr="009E353B">
        <w:t xml:space="preserve">afety </w:t>
      </w:r>
      <w:ins w:id="1991" w:author="jon pritchard" w:date="2025-03-28T11:18:00Z" w16du:dateUtc="2025-03-28T10:18:00Z">
        <w:r w:rsidR="00415C1B">
          <w:t>C</w:t>
        </w:r>
      </w:ins>
      <w:del w:id="1992" w:author="jon pritchard" w:date="2025-03-28T11:18:00Z" w16du:dateUtc="2025-03-28T10:18:00Z">
        <w:r w:rsidRPr="009E353B" w:rsidDel="00415C1B">
          <w:delText>c</w:delText>
        </w:r>
      </w:del>
      <w:r w:rsidRPr="009E353B">
        <w:t xml:space="preserve">ontour and </w:t>
      </w:r>
      <w:del w:id="1993" w:author="Jonathan Pritchard" w:date="2025-03-11T16:20:00Z" w16du:dateUtc="2025-03-11T16:20:00Z">
        <w:r w:rsidRPr="009E353B" w:rsidDel="009D5976">
          <w:delText>water level adjustment</w:delText>
        </w:r>
      </w:del>
      <w:ins w:id="1994" w:author="Jonathan Pritchard" w:date="2025-03-11T16:20:00Z" w16du:dateUtc="2025-03-11T16:20:00Z">
        <w:r w:rsidR="009D5976">
          <w:t>Water Level Adjustment</w:t>
        </w:r>
      </w:ins>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1995" w:name="_Toc194067180"/>
      <w:r w:rsidRPr="00B812CA">
        <w:t>Specifications for the display screen</w:t>
      </w:r>
      <w:bookmarkEnd w:id="1995"/>
    </w:p>
    <w:p w14:paraId="7AAA8BD5" w14:textId="2B70B9A4" w:rsidR="00874728" w:rsidRPr="00B77A92" w:rsidRDefault="00725E1B" w:rsidP="00DB7CFE">
      <w:pPr>
        <w:pStyle w:val="Heading2"/>
      </w:pPr>
      <w:bookmarkStart w:id="1996" w:name="_Ref47552325"/>
      <w:bookmarkStart w:id="1997" w:name="_Ref47552331"/>
      <w:bookmarkStart w:id="1998" w:name="_Ref47553093"/>
      <w:bookmarkStart w:id="1999" w:name="_Toc194067181"/>
      <w:r w:rsidRPr="00B77A92">
        <w:t>Physical display requirements</w:t>
      </w:r>
      <w:bookmarkEnd w:id="1996"/>
      <w:bookmarkEnd w:id="1997"/>
      <w:bookmarkEnd w:id="1998"/>
      <w:bookmarkEnd w:id="1999"/>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04DE9754"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ins w:id="2000" w:author="Jonathan Pritchard" w:date="2025-03-10T08:00:00Z" w16du:dateUtc="2025-03-10T08:00:00Z">
        <w:r w:rsidR="00A74A4F">
          <w:t>10.2</w:t>
        </w:r>
      </w:ins>
      <w:del w:id="2001" w:author="Jonathan Pritchard" w:date="2025-03-10T08:00:00Z" w16du:dateUtc="2025-03-10T08:00:00Z">
        <w:r w:rsidR="000553AC" w:rsidRPr="003D0589" w:rsidDel="00A74A4F">
          <w:delText>C-13.2</w:delText>
        </w:r>
      </w:del>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2002" w:name="_Toc194067182"/>
      <w:r w:rsidRPr="00B77A92">
        <w:t>Colour reproduction</w:t>
      </w:r>
      <w:bookmarkEnd w:id="2002"/>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2003" w:name="_Ref49462011"/>
      <w:bookmarkStart w:id="2004" w:name="_Toc194067183"/>
      <w:r w:rsidRPr="00B77A92">
        <w:t>Display requirements for colours</w:t>
      </w:r>
      <w:bookmarkEnd w:id="2003"/>
      <w:bookmarkEnd w:id="2004"/>
    </w:p>
    <w:p w14:paraId="3CB3320E" w14:textId="50B40509" w:rsidR="00334FE9" w:rsidRPr="00B77A92" w:rsidRDefault="00334FE9" w:rsidP="00E673D5">
      <w:pPr>
        <w:pStyle w:val="Heading3"/>
      </w:pPr>
      <w:bookmarkStart w:id="2005" w:name="_Toc178784517"/>
      <w:bookmarkStart w:id="2006" w:name="_Toc178784518"/>
      <w:bookmarkStart w:id="2007" w:name="_Toc178784519"/>
      <w:bookmarkStart w:id="2008" w:name="_Toc178784520"/>
      <w:bookmarkStart w:id="2009" w:name="_Toc178784521"/>
      <w:bookmarkStart w:id="2010" w:name="_Toc178784522"/>
      <w:bookmarkStart w:id="2011" w:name="_Toc178784523"/>
      <w:bookmarkStart w:id="2012" w:name="_Toc178784524"/>
      <w:bookmarkStart w:id="2013" w:name="_Toc178784525"/>
      <w:bookmarkStart w:id="2014" w:name="_Toc178784526"/>
      <w:bookmarkStart w:id="2015" w:name="_Toc178784527"/>
      <w:bookmarkStart w:id="2016" w:name="_Toc178784528"/>
      <w:bookmarkStart w:id="2017" w:name="_Toc194067184"/>
      <w:bookmarkEnd w:id="2005"/>
      <w:bookmarkEnd w:id="2006"/>
      <w:bookmarkEnd w:id="2007"/>
      <w:bookmarkEnd w:id="2008"/>
      <w:bookmarkEnd w:id="2009"/>
      <w:bookmarkEnd w:id="2010"/>
      <w:bookmarkEnd w:id="2011"/>
      <w:bookmarkEnd w:id="2012"/>
      <w:bookmarkEnd w:id="2013"/>
      <w:bookmarkEnd w:id="2014"/>
      <w:bookmarkEnd w:id="2015"/>
      <w:bookmarkEnd w:id="2016"/>
      <w:r w:rsidRPr="00B77A92">
        <w:t>General</w:t>
      </w:r>
      <w:bookmarkEnd w:id="2017"/>
    </w:p>
    <w:p w14:paraId="3F3D2767" w14:textId="7CBFFF48"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del w:id="2018" w:author="Grant, David M (52400) CIV USN NIWC ATLANTIC VA (USA)" w:date="2025-02-25T14:28:00Z" w16du:dateUtc="2025-02-25T19:28:00Z">
        <w:r w:rsidR="00203CD4" w:rsidRPr="00B77A92" w:rsidDel="00BB11A2">
          <w:delText>S</w:delText>
        </w:r>
        <w:r w:rsidRPr="00B77A92" w:rsidDel="00BB11A2">
          <w:delText>pecification</w:delText>
        </w:r>
      </w:del>
      <w:ins w:id="2019" w:author="Grant, David M (52400) CIV USN NIWC ATLANTIC VA (USA)" w:date="2025-02-25T14:28:00Z" w16du:dateUtc="2025-02-25T19:28:00Z">
        <w:r w:rsidR="00BB11A2">
          <w:t>s</w:t>
        </w:r>
        <w:r w:rsidR="00BB11A2" w:rsidRPr="00B77A92">
          <w:t>pecification</w:t>
        </w:r>
      </w:ins>
      <w:r w:rsidRPr="00B77A92">
        <w:t>.</w:t>
      </w:r>
      <w:r w:rsidR="003035C4" w:rsidRPr="00B77A92" w:rsidDel="003035C4">
        <w:t xml:space="preserve"> </w:t>
      </w:r>
    </w:p>
    <w:p w14:paraId="285A3A85" w14:textId="48CB40A6" w:rsidR="00334FE9" w:rsidRPr="00B77A92" w:rsidRDefault="00334FE9" w:rsidP="00E673D5">
      <w:pPr>
        <w:pStyle w:val="Heading3"/>
      </w:pPr>
      <w:bookmarkStart w:id="2020" w:name="_Toc49466645"/>
      <w:bookmarkStart w:id="2021" w:name="_Toc49466891"/>
      <w:bookmarkStart w:id="2022" w:name="_Toc178784530"/>
      <w:bookmarkStart w:id="2023" w:name="_Toc178784531"/>
      <w:bookmarkStart w:id="2024" w:name="_Toc178784532"/>
      <w:bookmarkStart w:id="2025" w:name="_Toc178784533"/>
      <w:bookmarkStart w:id="2026" w:name="_Toc178784534"/>
      <w:bookmarkStart w:id="2027" w:name="_Toc178784535"/>
      <w:bookmarkStart w:id="2028" w:name="_Toc194067185"/>
      <w:bookmarkEnd w:id="2020"/>
      <w:bookmarkEnd w:id="2021"/>
      <w:bookmarkEnd w:id="2022"/>
      <w:bookmarkEnd w:id="2023"/>
      <w:bookmarkEnd w:id="2024"/>
      <w:bookmarkEnd w:id="2025"/>
      <w:bookmarkEnd w:id="2026"/>
      <w:bookmarkEnd w:id="2027"/>
      <w:r w:rsidRPr="00B77A92">
        <w:t>Display calibration and verification</w:t>
      </w:r>
      <w:bookmarkEnd w:id="2028"/>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rPr>
          <w:ins w:id="2029" w:author="Jonathan Pritchard" w:date="2025-03-07T16:50:00Z" w16du:dateUtc="2025-03-07T16:50:00Z"/>
        </w:rPr>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pPr>
        <w:pStyle w:val="Heading3"/>
        <w:pPrChange w:id="2030" w:author="Jonathan Pritchard" w:date="2025-03-07T16:50:00Z" w16du:dateUtc="2025-03-07T16:50:00Z">
          <w:pPr>
            <w:spacing w:after="120" w:line="240" w:lineRule="auto"/>
            <w:jc w:val="both"/>
          </w:pPr>
        </w:pPrChange>
      </w:pPr>
      <w:bookmarkStart w:id="2031" w:name="_Toc194067186"/>
      <w:r w:rsidRPr="00B77A92">
        <w:t>Colour control,</w:t>
      </w:r>
      <w:r w:rsidR="00334FE9" w:rsidRPr="00B77A92">
        <w:t xml:space="preserve"> contrast and brightness controls</w:t>
      </w:r>
      <w:bookmarkEnd w:id="2031"/>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524D2C21" w:rsidR="00334FE9" w:rsidRPr="00B77A92" w:rsidRDefault="00334FE9" w:rsidP="003D0589">
      <w:pPr>
        <w:pStyle w:val="Heading3"/>
      </w:pPr>
      <w:bookmarkStart w:id="2032" w:name="_Toc194067187"/>
      <w:r w:rsidRPr="00B77A92">
        <w:t>Effect of controls</w:t>
      </w:r>
      <w:bookmarkEnd w:id="2032"/>
      <w:del w:id="2033" w:author="Grant, David M (52400) CIV USN NIWC ATLANTIC VA (USA)" w:date="2025-02-25T14:29:00Z" w16du:dateUtc="2025-02-25T19:29:00Z">
        <w:r w:rsidRPr="00B77A92" w:rsidDel="002D3151">
          <w:delText>.</w:delText>
        </w:r>
      </w:del>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75A2DD2E" w:rsidR="008E6C83" w:rsidRPr="00B77A92" w:rsidRDefault="00334FE9" w:rsidP="003D0589">
      <w:pPr>
        <w:pStyle w:val="Heading3"/>
      </w:pPr>
      <w:bookmarkStart w:id="2034" w:name="_Toc194067188"/>
      <w:r w:rsidRPr="00B77A92">
        <w:lastRenderedPageBreak/>
        <w:t>Use of the controls</w:t>
      </w:r>
      <w:bookmarkEnd w:id="2034"/>
      <w:del w:id="2035" w:author="Grant, David M (52400) CIV USN NIWC ATLANTIC VA (USA)" w:date="2025-02-25T14:29:00Z" w16du:dateUtc="2025-02-25T19:29:00Z">
        <w:r w:rsidRPr="00B77A92" w:rsidDel="002D3151">
          <w:delText>.</w:delText>
        </w:r>
      </w:del>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2036" w:name="_Toc194067189"/>
      <w:r w:rsidRPr="00B77A92">
        <w:t>Setting the controls for route monitoring</w:t>
      </w:r>
      <w:bookmarkEnd w:id="2036"/>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bookmarkStart w:id="2037" w:name="_Toc194067190"/>
    <w:p w14:paraId="24AC6B9E" w14:textId="6CBD9855" w:rsidR="00725E1B" w:rsidRPr="00B77A92" w:rsidRDefault="003A3C6A" w:rsidP="00DB7CFE">
      <w:pPr>
        <w:pStyle w:val="Heading2"/>
      </w:pPr>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&#13;&#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2037"/>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2038" w:name="_Toc178784538"/>
      <w:bookmarkStart w:id="2039" w:name="_Toc178784539"/>
      <w:bookmarkStart w:id="2040" w:name="_Ref49465180"/>
      <w:bookmarkStart w:id="2041" w:name="_Toc194067191"/>
      <w:bookmarkEnd w:id="2038"/>
      <w:bookmarkEnd w:id="2039"/>
      <w:r w:rsidRPr="00B77A92">
        <w:t>Colour conversion tolerances and tests</w:t>
      </w:r>
      <w:bookmarkEnd w:id="2040"/>
      <w:bookmarkEnd w:id="2041"/>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0180F153"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ins w:id="2042" w:author="Jonathan Pritchard" w:date="2025-03-10T12:26:00Z" w16du:dateUtc="2025-03-10T12:26:00Z">
        <w:r w:rsidR="004505B4">
          <w:t xml:space="preserve"> display</w:t>
        </w:r>
      </w:ins>
      <w:r w:rsidRPr="00B77A92">
        <w:t xml:space="preserve"> </w:t>
      </w:r>
      <w:del w:id="2043" w:author="Jonathan Pritchard" w:date="2025-03-07T16:51:00Z" w16du:dateUtc="2025-03-07T16:51:00Z">
        <w:r w:rsidRPr="00B812CA" w:rsidDel="00A94BB4">
          <w:rPr>
            <w:strike/>
          </w:rPr>
          <w:delText>CRT</w:delText>
        </w:r>
        <w:r w:rsidRPr="00B77A92" w:rsidDel="00A94BB4">
          <w:delText xml:space="preserve"> </w:delText>
        </w:r>
      </w:del>
      <w:r w:rsidRPr="00B77A92">
        <w:t>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 xml:space="preserve">tolerances described above, has not yet been evaluated at the low </w:t>
      </w:r>
      <w:proofErr w:type="spellStart"/>
      <w:r w:rsidRPr="00B77A92">
        <w:t>luminances</w:t>
      </w:r>
      <w:proofErr w:type="spellEnd"/>
      <w:r w:rsidRPr="00B77A92">
        <w:t xml:space="preserve">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9C1D72D" w:rsidR="001238EC" w:rsidRPr="00B77A92" w:rsidRDefault="00082C11" w:rsidP="00DF09FE">
      <w:pPr>
        <w:pStyle w:val="Caption"/>
        <w:spacing w:after="120" w:line="240" w:lineRule="auto"/>
        <w:jc w:val="center"/>
      </w:pPr>
      <w:r w:rsidRPr="00B77A92">
        <w:t xml:space="preserve">Table </w:t>
      </w:r>
      <w:del w:id="2044" w:author="Jonathan Pritchard" w:date="2025-03-10T08:00:00Z" w16du:dateUtc="2025-03-10T08:00:00Z">
        <w:r w:rsidR="00DF09FE" w:rsidRPr="00B77A92" w:rsidDel="00A74A4F">
          <w:delText>C-</w:delText>
        </w:r>
      </w:del>
      <w:ins w:id="2045" w:author="Jonathan Pritchard" w:date="2025-03-07T16:40:00Z" w16du:dateUtc="2025-03-07T16:40:00Z">
        <w:r w:rsidR="00C56536">
          <w:fldChar w:fldCharType="begin"/>
        </w:r>
        <w:r w:rsidR="00C56536">
          <w:instrText xml:space="preserve"> SEQ Table \* ARABIC </w:instrText>
        </w:r>
      </w:ins>
      <w:r w:rsidR="00C56536">
        <w:fldChar w:fldCharType="separate"/>
      </w:r>
      <w:ins w:id="2046" w:author="Jonathan Pritchard" w:date="2025-03-07T16:40:00Z" w16du:dateUtc="2025-03-07T16:40:00Z">
        <w:r w:rsidR="00C56536">
          <w:rPr>
            <w:noProof/>
          </w:rPr>
          <w:t>7</w:t>
        </w:r>
        <w:r w:rsidR="00C56536">
          <w:fldChar w:fldCharType="end"/>
        </w:r>
      </w:ins>
      <w:del w:id="2047" w:author="Jonathan Pritchard" w:date="2025-03-07T16:40:00Z" w16du:dateUtc="2025-03-07T16:40:00Z">
        <w:r w:rsidR="0045426C" w:rsidDel="00C56536">
          <w:fldChar w:fldCharType="begin"/>
        </w:r>
        <w:r w:rsidR="0045426C" w:rsidDel="00C56536">
          <w:delInstrText xml:space="preserve"> SEQ Table \* ARABIC </w:delInstrText>
        </w:r>
        <w:r w:rsidR="0045426C" w:rsidDel="00C56536">
          <w:fldChar w:fldCharType="separate"/>
        </w:r>
        <w:r w:rsidR="000553AC" w:rsidDel="00C56536">
          <w:rPr>
            <w:noProof/>
          </w:rPr>
          <w:delText>7</w:delText>
        </w:r>
        <w:r w:rsidR="0045426C" w:rsidDel="00C56536">
          <w:fldChar w:fldCharType="end"/>
        </w:r>
      </w:del>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 xml:space="preserve">easuring their CIE coordinates </w:t>
      </w:r>
      <w:proofErr w:type="spellStart"/>
      <w:r w:rsidRPr="00B77A92">
        <w:t>x,y</w:t>
      </w:r>
      <w:proofErr w:type="spellEnd"/>
      <w:r w:rsidRPr="00B77A92">
        <w:t xml:space="preserve">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082C7381"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del w:id="2048" w:author="jon pritchard" w:date="2025-03-28T14:30:00Z" w16du:dateUtc="2025-03-28T13:30:00Z">
        <w:r w:rsidR="00E551AD" w:rsidRPr="00B77A92" w:rsidDel="00BC7A29">
          <w:delText xml:space="preserve"> </w:delText>
        </w:r>
      </w:del>
      <w:ins w:id="2049" w:author="jon pritchard" w:date="2025-03-28T14:30:00Z" w16du:dateUtc="2025-03-28T13:30:00Z">
        <w:r w:rsidR="00BC7A29">
          <w:t>.</w:t>
        </w:r>
      </w:ins>
      <w:del w:id="2050" w:author="jon pritchard" w:date="2025-03-28T14:30:00Z" w16du:dateUtc="2025-03-28T13:30:00Z">
        <w:r w:rsidRPr="00B77A92" w:rsidDel="00BC7A29">
          <w:delText>(</w:delText>
        </w:r>
        <w:r w:rsidRPr="00A74A4F" w:rsidDel="00BC7A29">
          <w:rPr>
            <w:highlight w:val="yellow"/>
            <w:rPrChange w:id="2051" w:author="Jonathan Pritchard" w:date="2025-03-10T08:01:00Z" w16du:dateUtc="2025-03-10T08:01:00Z">
              <w:rPr/>
            </w:rPrChange>
          </w:rPr>
          <w:delText xml:space="preserve">see </w:delText>
        </w:r>
        <w:r w:rsidR="00844B63" w:rsidRPr="00A74A4F" w:rsidDel="00BC7A29">
          <w:rPr>
            <w:highlight w:val="yellow"/>
            <w:rPrChange w:id="2052" w:author="Jonathan Pritchard" w:date="2025-03-10T08:01:00Z" w16du:dateUtc="2025-03-10T08:01:00Z">
              <w:rPr/>
            </w:rPrChange>
          </w:rPr>
          <w:delText>clause</w:delText>
        </w:r>
        <w:r w:rsidRPr="00A74A4F" w:rsidDel="00BC7A29">
          <w:rPr>
            <w:highlight w:val="yellow"/>
            <w:rPrChange w:id="2053" w:author="Jonathan Pritchard" w:date="2025-03-10T08:01:00Z" w16du:dateUtc="2025-03-10T08:01:00Z">
              <w:rPr/>
            </w:rPrChange>
          </w:rPr>
          <w:delText xml:space="preserve"> </w:delText>
        </w:r>
        <w:r w:rsidR="00844B63" w:rsidRPr="00A74A4F" w:rsidDel="00BC7A29">
          <w:rPr>
            <w:highlight w:val="yellow"/>
            <w:rPrChange w:id="2054" w:author="Jonathan Pritchard" w:date="2025-03-10T08:01:00Z" w16du:dateUtc="2025-03-10T08:01:00Z">
              <w:rPr/>
            </w:rPrChange>
          </w:rPr>
          <w:delText>C-20.4.1.1</w:delText>
        </w:r>
        <w:r w:rsidRPr="00B77A92" w:rsidDel="00BC7A29">
          <w:delText>).</w:delText>
        </w:r>
      </w:del>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2055" w:name="_Ref189057358"/>
      <w:bookmarkStart w:id="2056" w:name="_Toc194067192"/>
      <w:bookmarkStart w:id="2057" w:name="_Ref47573996"/>
      <w:r w:rsidRPr="00B77A92">
        <w:t>ECDIS Chart 1</w:t>
      </w:r>
      <w:r w:rsidR="00DF1BB9">
        <w:t xml:space="preserve"> and Colour </w:t>
      </w:r>
      <w:r w:rsidR="00D91D56">
        <w:t>(</w:t>
      </w:r>
      <w:r w:rsidR="00DF1BB9">
        <w:t>Differentiation</w:t>
      </w:r>
      <w:r w:rsidR="00D91D56">
        <w:t>)</w:t>
      </w:r>
      <w:r w:rsidR="00DF1BB9">
        <w:t xml:space="preserve"> Test Diagram</w:t>
      </w:r>
      <w:bookmarkEnd w:id="2055"/>
      <w:bookmarkEnd w:id="2056"/>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w:t>
      </w:r>
      <w:proofErr w:type="spellStart"/>
      <w:r w:rsidRPr="00B77A92">
        <w:t>linestyles</w:t>
      </w:r>
      <w:proofErr w:type="spellEnd"/>
      <w:r w:rsidRPr="00B77A92">
        <w:t xml:space="preserve">.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6BBFC5C2"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ins w:id="2058" w:author="Jonathan Pritchard" w:date="2025-03-10T12:27:00Z" w16du:dateUtc="2025-03-10T12:27:00Z">
        <w:r w:rsidR="004505B4">
          <w:fldChar w:fldCharType="begin"/>
        </w:r>
        <w:r w:rsidR="004505B4">
          <w:instrText xml:space="preserve"> REF _Ref192502093 \r \h </w:instrText>
        </w:r>
      </w:ins>
      <w:ins w:id="2059" w:author="Jonathan Pritchard" w:date="2025-03-10T12:27:00Z" w16du:dateUtc="2025-03-10T12:27:00Z">
        <w:r w:rsidR="004505B4">
          <w:fldChar w:fldCharType="separate"/>
        </w:r>
        <w:r w:rsidR="004505B4">
          <w:t>19.6.2</w:t>
        </w:r>
        <w:r w:rsidR="004505B4">
          <w:fldChar w:fldCharType="end"/>
        </w:r>
      </w:ins>
      <w:commentRangeStart w:id="2060"/>
      <w:del w:id="2061" w:author="Jonathan Pritchard" w:date="2025-03-10T12:27:00Z" w16du:dateUtc="2025-03-10T12:27:00Z">
        <w:r w:rsidRPr="00B77A92" w:rsidDel="004505B4">
          <w:fldChar w:fldCharType="begin"/>
        </w:r>
        <w:r w:rsidRPr="00B77A92" w:rsidDel="004505B4">
          <w:delInstrText xml:space="preserve"> REF _Ref49454764 \r \h </w:delInstrText>
        </w:r>
        <w:r w:rsidR="00EA38BE" w:rsidRPr="00B77A92" w:rsidDel="004505B4">
          <w:delInstrText xml:space="preserve"> \* MERGEFORMAT </w:delInstrText>
        </w:r>
        <w:r w:rsidRPr="00B77A92" w:rsidDel="004505B4">
          <w:fldChar w:fldCharType="separate"/>
        </w:r>
        <w:r w:rsidR="000553AC" w:rsidDel="004505B4">
          <w:rPr>
            <w:b/>
            <w:bCs/>
            <w:lang w:val="en-US"/>
          </w:rPr>
          <w:delText>Er</w:delText>
        </w:r>
      </w:del>
      <w:del w:id="2062" w:author="Jonathan Pritchard" w:date="2025-03-10T12:26:00Z" w16du:dateUtc="2025-03-10T12:26:00Z">
        <w:r w:rsidR="000553AC" w:rsidDel="004505B4">
          <w:rPr>
            <w:b/>
            <w:bCs/>
            <w:lang w:val="en-US"/>
          </w:rPr>
          <w:delText>r</w:delText>
        </w:r>
      </w:del>
      <w:del w:id="2063" w:author="Jonathan Pritchard" w:date="2025-03-10T12:27:00Z" w16du:dateUtc="2025-03-10T12:27:00Z">
        <w:r w:rsidR="000553AC" w:rsidDel="004505B4">
          <w:rPr>
            <w:b/>
            <w:bCs/>
            <w:lang w:val="en-US"/>
          </w:rPr>
          <w:delText>or! Reference source not found.</w:delText>
        </w:r>
        <w:r w:rsidRPr="00B77A92" w:rsidDel="004505B4">
          <w:fldChar w:fldCharType="end"/>
        </w:r>
      </w:del>
      <w:commentRangeEnd w:id="2060"/>
      <w:r w:rsidR="00391806">
        <w:rPr>
          <w:rStyle w:val="CommentReference"/>
        </w:rPr>
        <w:commentReference w:id="2060"/>
      </w:r>
    </w:p>
    <w:p w14:paraId="34A544B9" w14:textId="3CD00612" w:rsidR="00883232" w:rsidRPr="00B77A92" w:rsidRDefault="00346791" w:rsidP="00DB7CFE">
      <w:pPr>
        <w:pStyle w:val="Heading2"/>
      </w:pPr>
      <w:bookmarkStart w:id="2064" w:name="_Ref49458949"/>
      <w:bookmarkStart w:id="2065" w:name="_Toc194067193"/>
      <w:r w:rsidRPr="00B77A92">
        <w:t>Use of ECDIS Chart 1 and Colour Test Diagram</w:t>
      </w:r>
      <w:bookmarkEnd w:id="2057"/>
      <w:bookmarkEnd w:id="2064"/>
      <w:bookmarkEnd w:id="2065"/>
    </w:p>
    <w:p w14:paraId="1360AB5D" w14:textId="2ED40663" w:rsidR="00883232" w:rsidRPr="00B77A92" w:rsidRDefault="00883232" w:rsidP="00E673D5">
      <w:pPr>
        <w:pStyle w:val="Heading3"/>
      </w:pPr>
      <w:bookmarkStart w:id="2066" w:name="_Toc194067194"/>
      <w:r w:rsidRPr="00B77A92">
        <w:t>Specification for ECDIS Chart 1 and the Colour Test Diagram</w:t>
      </w:r>
      <w:bookmarkEnd w:id="2066"/>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w:t>
      </w:r>
      <w:proofErr w:type="spellStart"/>
      <w:r w:rsidR="00513480">
        <w:t>optimumDisplayScale</w:t>
      </w:r>
      <w:proofErr w:type="spellEnd"/>
      <w:r w:rsidR="00513480">
        <w:t xml:space="preserv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ins w:id="2067" w:author="Jonathan Pritchard" w:date="2025-03-10T12:32:00Z" w16du:dateUtc="2025-03-10T12:32:00Z">
        <w:r w:rsidR="004505B4">
          <w:t>.</w:t>
        </w:r>
      </w:ins>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ins w:id="2068" w:author="Jonathan Pritchard" w:date="2025-03-07T16:52:00Z" w16du:dateUtc="2025-03-07T16:52:00Z">
        <w:r w:rsidR="00A94BB4">
          <w:t>.</w:t>
        </w:r>
      </w:ins>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ins w:id="2069" w:author="Jonathan Pritchard" w:date="2025-03-07T16:51:00Z" w16du:dateUtc="2025-03-07T16:51:00Z">
        <w:r w:rsidR="00A94BB4">
          <w:t>.</w:t>
        </w:r>
      </w:ins>
    </w:p>
    <w:p w14:paraId="2EF40CBD" w14:textId="204A9D59" w:rsidR="00883232" w:rsidRDefault="00DF1BB9" w:rsidP="00525920">
      <w:pPr>
        <w:pStyle w:val="Heading3"/>
      </w:pPr>
      <w:bookmarkStart w:id="2070" w:name="_Toc175130365"/>
      <w:bookmarkStart w:id="2071" w:name="_Toc178784545"/>
      <w:bookmarkStart w:id="2072" w:name="_Toc175130366"/>
      <w:bookmarkStart w:id="2073" w:name="_Toc178784546"/>
      <w:bookmarkStart w:id="2074" w:name="_Ref192502093"/>
      <w:bookmarkStart w:id="2075" w:name="_Toc194067195"/>
      <w:bookmarkEnd w:id="2070"/>
      <w:bookmarkEnd w:id="2071"/>
      <w:bookmarkEnd w:id="2072"/>
      <w:bookmarkEnd w:id="2073"/>
      <w:r>
        <w:t>The</w:t>
      </w:r>
      <w:r w:rsidR="00883232" w:rsidRPr="00B77A92">
        <w:t xml:space="preserve"> Colour Test Diagram</w:t>
      </w:r>
      <w:bookmarkEnd w:id="2074"/>
      <w:bookmarkEnd w:id="2075"/>
    </w:p>
    <w:p w14:paraId="36F6D02B" w14:textId="61CD1DF4"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del w:id="2076" w:author="Jonathan Pritchard" w:date="2025-03-10T08:02:00Z" w16du:dateUtc="2025-03-10T08:02:00Z">
        <w:r w:rsidR="000553AC" w:rsidRPr="00B77A92" w:rsidDel="00A74A4F">
          <w:delText>C-</w:delText>
        </w:r>
      </w:del>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5473C740"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commentRangeStart w:id="2077"/>
      <w:r w:rsidRPr="00BC7A29">
        <w:t>In</w:t>
      </w:r>
      <w:commentRangeEnd w:id="2077"/>
      <w:r w:rsidR="00663161" w:rsidRPr="00BC7A29">
        <w:rPr>
          <w:rStyle w:val="CommentReference"/>
        </w:rPr>
        <w:commentReference w:id="2077"/>
      </w:r>
      <w:r w:rsidRPr="00BC7A29">
        <w:t xml:space="preserve"> addition, a grey scale is </w:t>
      </w:r>
      <w:del w:id="2078" w:author="jon pritchard" w:date="2025-03-28T14:31:00Z" w16du:dateUtc="2025-03-28T13:31:00Z">
        <w:r w:rsidRPr="00BC7A29" w:rsidDel="00BC7A29">
          <w:delText xml:space="preserve">described in clause </w:delText>
        </w:r>
      </w:del>
      <w:ins w:id="2079" w:author="jon pritchard" w:date="2025-03-28T14:31:00Z" w16du:dateUtc="2025-03-28T13:31:00Z">
        <w:r w:rsidR="00BC7A29" w:rsidRPr="00BC7A29">
          <w:rPr>
            <w:rPrChange w:id="2080" w:author="jon pritchard" w:date="2025-03-28T14:31:00Z" w16du:dateUtc="2025-03-28T13:31:00Z">
              <w:rPr>
                <w:highlight w:val="yellow"/>
              </w:rPr>
            </w:rPrChange>
          </w:rPr>
          <w:t xml:space="preserve">included in </w:t>
        </w:r>
      </w:ins>
      <w:r w:rsidRPr="00BC7A29">
        <w:fldChar w:fldCharType="begin"/>
      </w:r>
      <w:r w:rsidRPr="00BC7A29">
        <w:instrText xml:space="preserve"> REF _Ref49458949 \r \h  \* MERGEFORMAT </w:instrText>
      </w:r>
      <w:r w:rsidRPr="00BC7A29">
        <w:fldChar w:fldCharType="separate"/>
      </w:r>
      <w:ins w:id="2081" w:author="Jonathan Pritchard" w:date="2025-03-10T08:04:00Z" w16du:dateUtc="2025-03-10T08:04:00Z">
        <w:r w:rsidR="00663161" w:rsidRPr="00BC7A29">
          <w:t>19.6</w:t>
        </w:r>
      </w:ins>
      <w:del w:id="2082" w:author="Jonathan Pritchard" w:date="2025-03-10T08:04:00Z" w16du:dateUtc="2025-03-10T08:04:00Z">
        <w:r w:rsidR="000553AC" w:rsidRPr="00BC7A29" w:rsidDel="00663161">
          <w:delText>C-22.6</w:delText>
        </w:r>
      </w:del>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204B736A" w:rsidR="00DF1BB9" w:rsidRPr="00B77A92" w:rsidRDefault="00DF1BB9" w:rsidP="00DF1BB9">
      <w:pPr>
        <w:pStyle w:val="Caption"/>
        <w:spacing w:after="120" w:line="240" w:lineRule="auto"/>
        <w:jc w:val="center"/>
      </w:pPr>
      <w:bookmarkStart w:id="2083" w:name="_Ref49456149"/>
      <w:r w:rsidRPr="00B77A92">
        <w:t xml:space="preserve">Figure </w:t>
      </w:r>
      <w:del w:id="2084" w:author="Jonathan Pritchard" w:date="2025-03-10T08:02:00Z" w16du:dateUtc="2025-03-10T08:02:00Z">
        <w:r w:rsidRPr="00B77A92" w:rsidDel="00A74A4F">
          <w:delText>C-</w:delText>
        </w:r>
      </w:del>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2083"/>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w:t>
      </w:r>
      <w:proofErr w:type="spellStart"/>
      <w:r w:rsidR="002B49F2" w:rsidRPr="002D7DEE">
        <w:t>optimumD</w:t>
      </w:r>
      <w:r w:rsidR="00A877AA" w:rsidRPr="002D7DEE">
        <w:t>i</w:t>
      </w:r>
      <w:r w:rsidR="002B49F2" w:rsidRPr="002D7DEE">
        <w:t>splayScale</w:t>
      </w:r>
      <w:proofErr w:type="spellEnd"/>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2085" w:name="_Toc194067196"/>
      <w:r w:rsidRPr="00B77A92">
        <w:t>Relationship to S-57 Chart 1</w:t>
      </w:r>
      <w:bookmarkEnd w:id="2085"/>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2086" w:name="_Toc194067197"/>
      <w:r>
        <w:t>The Black-adjust symbol</w:t>
      </w:r>
      <w:bookmarkEnd w:id="2086"/>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ins w:id="2087" w:author="Jonathan Pritchard" w:date="2025-03-10T12:32:00Z" w16du:dateUtc="2025-03-10T12:32:00Z">
        <w:r w:rsidR="004505B4">
          <w:t>.</w:t>
        </w:r>
      </w:ins>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2088" w:name="_Toc194067198"/>
      <w:r w:rsidRPr="00B77A92">
        <w:t>Data</w:t>
      </w:r>
      <w:r w:rsidR="00FF6170" w:rsidRPr="00B77A92">
        <w:t xml:space="preserve">set </w:t>
      </w:r>
      <w:r w:rsidR="00716214" w:rsidRPr="00B77A92">
        <w:t>M</w:t>
      </w:r>
      <w:r w:rsidRPr="00B77A92">
        <w:t>anagement</w:t>
      </w:r>
      <w:bookmarkEnd w:id="2088"/>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1BE406E4" w:rsidR="004D3BE6" w:rsidRPr="00B77A92" w:rsidRDefault="008C3652" w:rsidP="00DB7CFE">
      <w:pPr>
        <w:pStyle w:val="Heading2"/>
      </w:pPr>
      <w:del w:id="2089" w:author="Jonathan Pritchard" w:date="2025-03-07T16:53:00Z" w16du:dateUtc="2025-03-07T16:53:00Z">
        <w:r w:rsidRPr="00B77A92" w:rsidDel="00A94BB4">
          <w:delText>Multiple p</w:delText>
        </w:r>
        <w:r w:rsidR="004D3BE6" w:rsidRPr="00B77A92" w:rsidDel="00A94BB4">
          <w:delText>roduct versions</w:delText>
        </w:r>
        <w:r w:rsidR="00642A9A" w:rsidRPr="00B77A92" w:rsidDel="00A94BB4">
          <w:delText xml:space="preserve"> and portrayal</w:delText>
        </w:r>
      </w:del>
      <w:bookmarkStart w:id="2090" w:name="_Toc194067199"/>
      <w:ins w:id="2091" w:author="Jonathan Pritchard" w:date="2025-03-07T16:53:00Z" w16du:dateUtc="2025-03-07T16:53:00Z">
        <w:r w:rsidR="00A94BB4" w:rsidRPr="00A94BB4">
          <w:t>Multiple Feature and Portrayal Catalogues</w:t>
        </w:r>
      </w:ins>
      <w:bookmarkEnd w:id="2090"/>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183126D9" w:rsidR="0073642C" w:rsidRPr="00B77A92" w:rsidRDefault="00EE40E0" w:rsidP="006D480D">
      <w:pPr>
        <w:spacing w:after="120" w:line="240" w:lineRule="auto"/>
        <w:jc w:val="both"/>
      </w:pPr>
      <w:ins w:id="2092" w:author="Jonathan Pritchard" w:date="2025-03-12T07:40:00Z" w16du:dateUtc="2025-03-12T07:40:00Z">
        <w:r>
          <w:t xml:space="preserve">A list of </w:t>
        </w:r>
      </w:ins>
      <w:del w:id="2093" w:author="Jonathan Pritchard" w:date="2025-03-12T07:40:00Z" w16du:dateUtc="2025-03-12T07:40:00Z">
        <w:r w:rsidR="0073642C" w:rsidRPr="000740C7" w:rsidDel="00EE40E0">
          <w:delText>T</w:delText>
        </w:r>
      </w:del>
      <w:ins w:id="2094" w:author="Jonathan Pritchard" w:date="2025-03-12T07:40:00Z" w16du:dateUtc="2025-03-12T07:40:00Z">
        <w:r>
          <w:t>t</w:t>
        </w:r>
      </w:ins>
      <w:r w:rsidR="0073642C" w:rsidRPr="000740C7">
        <w:t>he</w:t>
      </w:r>
      <w:r w:rsidR="0073642C" w:rsidRPr="00B812CA">
        <w:t xml:space="preserve"> available</w:t>
      </w:r>
      <w:r w:rsidR="0073642C" w:rsidRPr="000740C7">
        <w:t xml:space="preserve"> versions of </w:t>
      </w:r>
      <w:r w:rsidR="000740C7">
        <w:t xml:space="preserve">all </w:t>
      </w:r>
      <w:ins w:id="2095" w:author="Jonathan Pritchard" w:date="2025-03-12T07:40:00Z" w16du:dateUtc="2025-03-12T07:40:00Z">
        <w:r>
          <w:t xml:space="preserve">installed </w:t>
        </w:r>
      </w:ins>
      <w:r w:rsidR="0073642C" w:rsidRPr="000740C7">
        <w:t xml:space="preserve">feature and portrayal catalogues </w:t>
      </w:r>
      <w:ins w:id="2096" w:author="Jonathan Pritchard" w:date="2025-03-12T07:40:00Z" w16du:dateUtc="2025-03-12T07:40:00Z">
        <w:r>
          <w:t>together with their vers</w:t>
        </w:r>
      </w:ins>
      <w:ins w:id="2097" w:author="Jonathan Pritchard" w:date="2025-03-12T07:41:00Z" w16du:dateUtc="2025-03-12T07:41:00Z">
        <w:r>
          <w:t xml:space="preserve">ions </w:t>
        </w:r>
      </w:ins>
      <w:r w:rsidR="0073642C" w:rsidRPr="000740C7">
        <w:t xml:space="preserve">must be available </w:t>
      </w:r>
      <w:ins w:id="2098" w:author="Jonathan Pritchard" w:date="2025-03-12T07:41:00Z" w16du:dateUtc="2025-03-12T07:41:00Z">
        <w:r>
          <w:t>to the user on demand.</w:t>
        </w:r>
      </w:ins>
      <w:del w:id="2099" w:author="Jonathan Pritchard" w:date="2025-03-11T15:06:00Z" w16du:dateUtc="2025-03-11T15:06:00Z">
        <w:r w:rsidR="0073642C" w:rsidRPr="000740C7" w:rsidDel="003D3E9C">
          <w:delText>to</w:delText>
        </w:r>
      </w:del>
      <w:del w:id="2100" w:author="Jonathan Pritchard" w:date="2025-03-12T07:41:00Z" w16du:dateUtc="2025-03-12T07:41:00Z">
        <w:r w:rsidR="0073642C" w:rsidRPr="000740C7" w:rsidDel="00EE40E0">
          <w:delText xml:space="preserve"> the user.</w:delText>
        </w:r>
      </w:del>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BC7A29">
        <w:rPr>
          <w:rPrChange w:id="2101" w:author="jon pritchard" w:date="2025-03-28T14:31:00Z" w16du:dateUtc="2025-03-28T13:31:00Z">
            <w:rPr>
              <w:highlight w:val="yellow"/>
            </w:rPr>
          </w:rPrChange>
        </w:rPr>
        <w:t>B</w:t>
      </w:r>
      <w:r w:rsidRPr="00BC7A29">
        <w:t xml:space="preserve"> for</w:t>
      </w:r>
      <w:r w:rsidRPr="00B77A92">
        <w:t xml:space="preserve"> loading and ingest processes including </w:t>
      </w:r>
      <w:commentRangeStart w:id="2102"/>
      <w:r w:rsidRPr="00B77A92">
        <w:t>SSE</w:t>
      </w:r>
      <w:commentRangeEnd w:id="2102"/>
      <w:r w:rsidR="00330F66">
        <w:rPr>
          <w:rStyle w:val="CommentReference"/>
        </w:rPr>
        <w:commentReference w:id="2102"/>
      </w:r>
      <w:r w:rsidRPr="00B77A92">
        <w:t xml:space="preserve"> Codes relating to </w:t>
      </w:r>
      <w:r w:rsidR="0073642C">
        <w:t>catalogues.</w:t>
      </w:r>
    </w:p>
    <w:p w14:paraId="224C02EB" w14:textId="7B4696D1" w:rsidR="00DB48AD" w:rsidRDefault="00D75AC7" w:rsidP="000472A8">
      <w:pPr>
        <w:spacing w:after="60" w:line="240" w:lineRule="auto"/>
        <w:jc w:val="both"/>
      </w:pPr>
      <w:ins w:id="2103" w:author="Jonathan Pritchard" w:date="2025-03-07T16:53:00Z" w16du:dateUtc="2025-03-07T16:53:00Z">
        <w:r>
          <w:lastRenderedPageBreak/>
          <w:t>The v</w:t>
        </w:r>
      </w:ins>
      <w:del w:id="2104" w:author="Jonathan Pritchard" w:date="2025-03-07T16:53:00Z" w16du:dateUtc="2025-03-07T16:53:00Z">
        <w:r w:rsidR="00F26CEE" w:rsidRPr="00B77A92" w:rsidDel="00D75AC7">
          <w:delText>V</w:delText>
        </w:r>
      </w:del>
      <w:r w:rsidR="001C665F" w:rsidRPr="00B77A92">
        <w:t xml:space="preserve">ersioning of </w:t>
      </w:r>
      <w:ins w:id="2105" w:author="Jonathan Pritchard" w:date="2025-03-07T16:53:00Z" w16du:dateUtc="2025-03-07T16:53:00Z">
        <w:r>
          <w:t>Feature and Po</w:t>
        </w:r>
      </w:ins>
      <w:ins w:id="2106" w:author="Jonathan Pritchard" w:date="2025-03-07T16:54:00Z" w16du:dateUtc="2025-03-07T16:54:00Z">
        <w:r>
          <w:t xml:space="preserve">rtrayal </w:t>
        </w:r>
      </w:ins>
      <w:del w:id="2107" w:author="Jonathan Pritchard" w:date="2025-03-07T16:54:00Z" w16du:dateUtc="2025-03-07T16:54:00Z">
        <w:r w:rsidR="000472A8" w:rsidRPr="00B77A92" w:rsidDel="00D75AC7">
          <w:delText>P</w:delText>
        </w:r>
        <w:r w:rsidR="001C665F" w:rsidRPr="00B77A92" w:rsidDel="00D75AC7">
          <w:delText xml:space="preserve">roduct </w:delText>
        </w:r>
        <w:r w:rsidR="000472A8" w:rsidRPr="00B77A92" w:rsidDel="00D75AC7">
          <w:delText>S</w:delText>
        </w:r>
        <w:r w:rsidR="001C665F" w:rsidRPr="00B77A92" w:rsidDel="00D75AC7">
          <w:delText>pecifications</w:delText>
        </w:r>
      </w:del>
      <w:ins w:id="2108" w:author="Jonathan Pritchard" w:date="2025-03-07T16:54:00Z" w16du:dateUtc="2025-03-07T16:54:00Z">
        <w:r>
          <w:t>catalogues</w:t>
        </w:r>
      </w:ins>
      <w:r w:rsidR="001C665F" w:rsidRPr="00B77A92">
        <w:t xml:space="preserve"> follow</w:t>
      </w:r>
      <w:ins w:id="2109" w:author="Jonathan Pritchard" w:date="2025-03-07T16:54:00Z" w16du:dateUtc="2025-03-07T16:54:00Z">
        <w:r w:rsidR="000956D5">
          <w:t>s</w:t>
        </w:r>
      </w:ins>
      <w:r w:rsidR="001C665F" w:rsidRPr="00B77A92">
        <w:t xml:space="preserve"> the same rules as </w:t>
      </w:r>
      <w:r w:rsidR="00DB48AD" w:rsidRPr="00B77A92">
        <w:t>S-100</w:t>
      </w:r>
      <w:r w:rsidR="001C665F" w:rsidRPr="00B77A92">
        <w:t xml:space="preserve">, which </w:t>
      </w:r>
      <w:r w:rsidR="00DB48AD" w:rsidRPr="00B77A92">
        <w:t>uses a three-part version number (</w:t>
      </w:r>
      <w:proofErr w:type="spellStart"/>
      <w:r w:rsidR="00DB48AD" w:rsidRPr="00B77A92">
        <w:rPr>
          <w:i/>
          <w:iCs/>
        </w:rPr>
        <w:t>Edition.Revision.Clarification</w:t>
      </w:r>
      <w:proofErr w:type="spellEnd"/>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commentRangeStart w:id="2110"/>
            <w:r w:rsidRPr="00B77A92">
              <w:t>DPS</w:t>
            </w:r>
            <w:commentRangeEnd w:id="2110"/>
            <w:r w:rsidR="00596249">
              <w:rPr>
                <w:rStyle w:val="CommentReference"/>
              </w:rPr>
              <w:commentReference w:id="2110"/>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The “</w:t>
      </w:r>
      <w:proofErr w:type="spellStart"/>
      <w:r w:rsidR="00967824" w:rsidRPr="00B77A92">
        <w:t>ProductEdition</w:t>
      </w:r>
      <w:proofErr w:type="spellEnd"/>
      <w:r w:rsidR="00967824" w:rsidRPr="00B77A92">
        <w:t xml:space="preserve">” element of the </w:t>
      </w:r>
      <w:proofErr w:type="spellStart"/>
      <w:r w:rsidR="00967824" w:rsidRPr="00B77A92">
        <w:t>DatasetIdentification</w:t>
      </w:r>
      <w:proofErr w:type="spellEnd"/>
      <w:r w:rsidR="00967824" w:rsidRPr="00B77A92">
        <w:t xml:space="preserve">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 xml:space="preserve">S-XXX is the IHO product specification , </w:t>
      </w:r>
      <w:proofErr w:type="spellStart"/>
      <w:r w:rsidRPr="00B77A92">
        <w:t>e.g</w:t>
      </w:r>
      <w:proofErr w:type="spellEnd"/>
      <w:r w:rsidRPr="00B77A92">
        <w:t xml:space="preserve">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w:t>
      </w:r>
      <w:proofErr w:type="spellStart"/>
      <w:r>
        <w:t>PortrayalCatalogue</w:t>
      </w:r>
      <w:proofErr w:type="spellEnd"/>
      <w:r>
        <w:t xml:space="preserv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2B84D887" w:rsidR="00E52A1A" w:rsidRPr="00B77A92" w:rsidRDefault="00C54A05" w:rsidP="00DB7CFE">
      <w:pPr>
        <w:pStyle w:val="Heading2"/>
      </w:pPr>
      <w:bookmarkStart w:id="2111" w:name="_Toc194067200"/>
      <w:r>
        <w:t xml:space="preserve">Portrayal and </w:t>
      </w:r>
      <w:r w:rsidR="00844F6F">
        <w:t>f</w:t>
      </w:r>
      <w:r>
        <w:t>eature c</w:t>
      </w:r>
      <w:r w:rsidR="001415B6">
        <w:t>atalogue compatibility</w:t>
      </w:r>
      <w:bookmarkEnd w:id="2111"/>
      <w:del w:id="2112" w:author="Grant, David M (52400) CIV USN NIWC ATLANTIC VA (USA)" w:date="2025-02-25T14:37:00Z" w16du:dateUtc="2025-02-25T19:37:00Z">
        <w:r w:rsidR="001415B6" w:rsidDel="009A6D8D">
          <w:delText>.</w:delText>
        </w:r>
      </w:del>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2113" w:name="_Toc194067201"/>
      <w:r w:rsidRPr="00B77A92">
        <w:t>Dataset</w:t>
      </w:r>
      <w:r w:rsidR="00B2410B" w:rsidRPr="00B77A92">
        <w:t xml:space="preserve"> overlaps and gaps</w:t>
      </w:r>
      <w:bookmarkEnd w:id="2113"/>
    </w:p>
    <w:p w14:paraId="0240F4DD" w14:textId="1BBA7FAE" w:rsidR="00E375C1" w:rsidRPr="00B77A92" w:rsidRDefault="00E375C1" w:rsidP="00525920">
      <w:pPr>
        <w:pStyle w:val="Heading3"/>
      </w:pPr>
      <w:bookmarkStart w:id="2114" w:name="_Toc194067202"/>
      <w:r w:rsidRPr="00B77A92">
        <w:t>Overlaps and gaps in ENC coverage</w:t>
      </w:r>
      <w:bookmarkEnd w:id="2114"/>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2115" w:name="_Toc194067203"/>
      <w:r w:rsidRPr="00B77A92">
        <w:t xml:space="preserve">Overlaps and gaps </w:t>
      </w:r>
      <w:r w:rsidR="001D3531" w:rsidRPr="00B77A92">
        <w:t xml:space="preserve">between </w:t>
      </w:r>
      <w:r w:rsidRPr="00B77A92">
        <w:t>other data products</w:t>
      </w:r>
      <w:bookmarkEnd w:id="2115"/>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3EF6BB0B" w:rsidR="006A43DE" w:rsidRPr="00B77A92" w:rsidRDefault="00C47404" w:rsidP="00DB7CFE">
      <w:pPr>
        <w:pStyle w:val="Heading2"/>
      </w:pPr>
      <w:bookmarkStart w:id="2116" w:name="_Ref49451692"/>
      <w:del w:id="2117" w:author="Jonathan Pritchard" w:date="2025-03-07T17:56:00Z" w16du:dateUtc="2025-03-07T17:56:00Z">
        <w:r w:rsidRPr="00B77A92" w:rsidDel="00653128">
          <w:delText>Guidance on u</w:delText>
        </w:r>
      </w:del>
      <w:bookmarkStart w:id="2118" w:name="_Toc194067204"/>
      <w:ins w:id="2119" w:author="Jonathan Pritchard" w:date="2025-03-07T17:56:00Z" w16du:dateUtc="2025-03-07T17:56:00Z">
        <w:r w:rsidR="00653128">
          <w:t>U</w:t>
        </w:r>
      </w:ins>
      <w:r w:rsidR="006A43DE" w:rsidRPr="00B77A92">
        <w:t>pdat</w:t>
      </w:r>
      <w:r w:rsidRPr="00B77A92">
        <w:t>ing</w:t>
      </w:r>
      <w:r w:rsidR="00FE57E5" w:rsidRPr="00B77A92">
        <w:t xml:space="preserve"> </w:t>
      </w:r>
      <w:r w:rsidR="000740C7">
        <w:t>Datasets</w:t>
      </w:r>
      <w:r w:rsidR="00FE57E5" w:rsidRPr="00B77A92">
        <w:t xml:space="preserve"> on ECDIS</w:t>
      </w:r>
      <w:bookmarkEnd w:id="2116"/>
      <w:bookmarkEnd w:id="2118"/>
    </w:p>
    <w:p w14:paraId="47D9A97D" w14:textId="7B7BA002" w:rsidR="007F3619" w:rsidRPr="00B77A92" w:rsidRDefault="007F3619" w:rsidP="00525920">
      <w:pPr>
        <w:pStyle w:val="Heading3"/>
      </w:pPr>
      <w:bookmarkStart w:id="2120" w:name="_Toc194067205"/>
      <w:r w:rsidRPr="00B77A92">
        <w:t>Introduction</w:t>
      </w:r>
      <w:bookmarkEnd w:id="2120"/>
    </w:p>
    <w:p w14:paraId="2A9F3ED5" w14:textId="2F3600DC"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del w:id="2121" w:author="Jonathan Pritchard" w:date="2025-03-10T12:34:00Z" w16du:dateUtc="2025-03-10T12:34:00Z">
        <w:r w:rsidR="00B526AD" w:rsidRPr="00B77A92" w:rsidDel="004505B4">
          <w:delText>S-57</w:delText>
        </w:r>
      </w:del>
      <w:ins w:id="2122" w:author="Jonathan Pritchard" w:date="2025-03-10T12:34:00Z" w16du:dateUtc="2025-03-10T12:34:00Z">
        <w:r w:rsidR="004505B4">
          <w:t>S-65, S-57</w:t>
        </w:r>
      </w:ins>
      <w:r w:rsidR="00B526AD" w:rsidRPr="00B77A92">
        <w:t xml:space="preserve"> and S-6</w:t>
      </w:r>
      <w:ins w:id="2123" w:author="Jonathan Pritchard" w:date="2025-03-10T12:34:00Z" w16du:dateUtc="2025-03-10T12:34:00Z">
        <w:r w:rsidR="004505B4">
          <w:t>3</w:t>
        </w:r>
      </w:ins>
      <w:del w:id="2124" w:author="Jonathan Pritchard" w:date="2025-03-10T12:34:00Z" w16du:dateUtc="2025-03-10T12:34:00Z">
        <w:r w:rsidR="00B526AD" w:rsidRPr="00B77A92" w:rsidDel="004505B4">
          <w:delText>5</w:delText>
        </w:r>
      </w:del>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2125" w:name="_Toc178784556"/>
      <w:bookmarkStart w:id="2126" w:name="_Toc178784557"/>
      <w:bookmarkStart w:id="2127" w:name="_Ref49425494"/>
      <w:bookmarkStart w:id="2128" w:name="_Toc194067206"/>
      <w:bookmarkEnd w:id="2125"/>
      <w:bookmarkEnd w:id="2126"/>
      <w:r w:rsidRPr="00B77A92">
        <w:t>General</w:t>
      </w:r>
      <w:r w:rsidR="007F3619" w:rsidRPr="00B77A92">
        <w:t xml:space="preserve"> requirements</w:t>
      </w:r>
      <w:bookmarkEnd w:id="2127"/>
      <w:bookmarkEnd w:id="2128"/>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2F6D141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ins w:id="2129" w:author="Jonathan Pritchard" w:date="2025-03-07T17:57:00Z" w16du:dateUtc="2025-03-07T17:57:00Z">
        <w:r w:rsidR="00653128">
          <w:t xml:space="preserve"> to all S-100 data products</w:t>
        </w:r>
      </w:ins>
      <w:del w:id="2130" w:author="Jonathan Pritchard" w:date="2025-03-07T17:57:00Z" w16du:dateUtc="2025-03-07T17:57:00Z">
        <w:r w:rsidRPr="00B77A92" w:rsidDel="00653128">
          <w:delText xml:space="preserve">, including time of application and identification parameters described in the </w:delText>
        </w:r>
        <w:r w:rsidR="00B8380C" w:rsidRPr="00B77A92" w:rsidDel="00653128">
          <w:delText xml:space="preserve">applicable </w:delText>
        </w:r>
        <w:r w:rsidRPr="00B77A92" w:rsidDel="00653128">
          <w:delText>Product Specification,</w:delText>
        </w:r>
      </w:del>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2131" w:name="_Toc194067207"/>
      <w:r w:rsidRPr="00B77A92">
        <w:t>Automatic Update</w:t>
      </w:r>
      <w:bookmarkEnd w:id="2131"/>
    </w:p>
    <w:p w14:paraId="45B7B1D7" w14:textId="1A70A6E0"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Pr>
          <w:rStyle w:val="FootnoteReference"/>
        </w:rPr>
        <w:footnoteReference w:id="3"/>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anagement of information about the data services selected in item (</w:t>
      </w:r>
      <w:proofErr w:type="spellStart"/>
      <w:r w:rsidRPr="00425B5E">
        <w:t>i</w:t>
      </w:r>
      <w:proofErr w:type="spellEnd"/>
      <w:r w:rsidRPr="00425B5E">
        <w:t xml:space="preserve">),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193FBF48" w14:textId="78AFEDBD" w:rsidR="006A43DE" w:rsidRPr="00B21F04" w:rsidDel="00B21F04" w:rsidRDefault="006A43DE" w:rsidP="00B21F04">
      <w:pPr>
        <w:pStyle w:val="ListParagraph"/>
        <w:numPr>
          <w:ilvl w:val="0"/>
          <w:numId w:val="57"/>
        </w:numPr>
        <w:spacing w:after="60" w:line="240" w:lineRule="auto"/>
        <w:jc w:val="both"/>
        <w:rPr>
          <w:del w:id="2132" w:author="Jonathan Pritchard" w:date="2025-03-10T12:35:00Z" w16du:dateUtc="2025-03-10T12:35:00Z"/>
          <w:strike/>
          <w:rPrChange w:id="2133" w:author="Jonathan Pritchard" w:date="2025-03-10T12:35:00Z" w16du:dateUtc="2025-03-10T12:35:00Z">
            <w:rPr>
              <w:del w:id="2134" w:author="Jonathan Pritchard" w:date="2025-03-10T12:35:00Z" w16du:dateUtc="2025-03-10T12:35:00Z"/>
            </w:rPr>
          </w:rPrChange>
        </w:rPr>
      </w:pPr>
      <w:r w:rsidRPr="00B77A92">
        <w:rPr>
          <w:b/>
          <w:bCs/>
        </w:rPr>
        <w:t>Sequence Check</w:t>
      </w:r>
      <w:r w:rsidRPr="00B77A92">
        <w:t>.</w:t>
      </w:r>
      <w:r w:rsidR="005C5208">
        <w:t xml:space="preserve"> </w:t>
      </w:r>
      <w:ins w:id="2135" w:author="Jonathan Pritchard" w:date="2025-03-11T15:08:00Z" w16du:dateUtc="2025-03-11T15:08:00Z">
        <w:r w:rsidR="003D3E9C">
          <w:t xml:space="preserve">Where data products support sequential updating </w:t>
        </w:r>
      </w:ins>
      <w:del w:id="2136" w:author="Jonathan Pritchard" w:date="2025-03-11T15:08:00Z" w16du:dateUtc="2025-03-11T15:08:00Z">
        <w:r w:rsidR="005C5208" w:rsidDel="003D3E9C">
          <w:delText>T</w:delText>
        </w:r>
      </w:del>
      <w:ins w:id="2137" w:author="Jonathan Pritchard" w:date="2025-03-11T15:08:00Z" w16du:dateUtc="2025-03-11T15:08:00Z">
        <w:r w:rsidR="003D3E9C">
          <w:t>t</w:t>
        </w:r>
      </w:ins>
      <w:r w:rsidR="005C5208">
        <w:t xml:space="preserve">he ECDIS must ensure updates are </w:t>
      </w:r>
      <w:ins w:id="2138" w:author="Jonathan Pritchard" w:date="2025-03-11T15:08:00Z" w16du:dateUtc="2025-03-11T15:08:00Z">
        <w:r w:rsidR="003D3E9C">
          <w:t xml:space="preserve">always </w:t>
        </w:r>
      </w:ins>
      <w:r w:rsidR="005C5208">
        <w:t>applied in uninterrupted sequence.</w:t>
      </w:r>
      <w:r w:rsidRPr="00B77A92">
        <w:t xml:space="preserve"> </w:t>
      </w:r>
    </w:p>
    <w:p w14:paraId="3C9AA578" w14:textId="77777777" w:rsidR="00B21F04" w:rsidRPr="00B812CA" w:rsidRDefault="00B21F04" w:rsidP="00B812CA">
      <w:pPr>
        <w:pStyle w:val="ListParagraph"/>
        <w:numPr>
          <w:ilvl w:val="0"/>
          <w:numId w:val="57"/>
        </w:numPr>
        <w:spacing w:after="60" w:line="240" w:lineRule="auto"/>
        <w:jc w:val="both"/>
        <w:rPr>
          <w:ins w:id="2139" w:author="Jonathan Pritchard" w:date="2025-03-10T12:35:00Z" w16du:dateUtc="2025-03-10T12:35:00Z"/>
          <w:strike/>
        </w:rPr>
      </w:pPr>
    </w:p>
    <w:p w14:paraId="755BDFCE" w14:textId="04C65D8D" w:rsidR="00742D83" w:rsidRPr="00B77A92" w:rsidRDefault="004B7B5C">
      <w:pPr>
        <w:pStyle w:val="ListParagraph"/>
        <w:numPr>
          <w:ilvl w:val="0"/>
          <w:numId w:val="57"/>
        </w:numPr>
        <w:spacing w:after="60" w:line="240" w:lineRule="auto"/>
        <w:jc w:val="both"/>
        <w:pPrChange w:id="2140" w:author="Jonathan Pritchard" w:date="2025-03-10T12:35:00Z" w16du:dateUtc="2025-03-10T12:35:00Z">
          <w:pPr>
            <w:pStyle w:val="ListParagraph"/>
            <w:spacing w:after="120" w:line="240" w:lineRule="auto"/>
            <w:jc w:val="both"/>
          </w:pPr>
        </w:pPrChange>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5A17BAAD" w14:textId="453B80CF" w:rsidR="006A43DE" w:rsidRPr="00B77A92" w:rsidDel="00653128" w:rsidRDefault="006A43DE" w:rsidP="0043278E">
      <w:pPr>
        <w:pStyle w:val="Heading3"/>
        <w:rPr>
          <w:moveFrom w:id="2141" w:author="Jonathan Pritchard" w:date="2025-03-07T17:59:00Z" w16du:dateUtc="2025-03-07T17:59:00Z"/>
        </w:rPr>
      </w:pPr>
      <w:moveFromRangeStart w:id="2142" w:author="Jonathan Pritchard" w:date="2025-03-07T17:59:00Z" w:name="move192262808"/>
      <w:moveFrom w:id="2143" w:author="Jonathan Pritchard" w:date="2025-03-07T17:59:00Z" w16du:dateUtc="2025-03-07T17:59:00Z">
        <w:r w:rsidRPr="00B77A92" w:rsidDel="00653128">
          <w:lastRenderedPageBreak/>
          <w:t>Manual Update</w:t>
        </w:r>
        <w:bookmarkStart w:id="2144" w:name="_Toc194061820"/>
        <w:bookmarkStart w:id="2145" w:name="_Toc194067208"/>
        <w:bookmarkEnd w:id="2144"/>
        <w:bookmarkEnd w:id="2145"/>
      </w:moveFrom>
    </w:p>
    <w:p w14:paraId="3FAE33F5" w14:textId="61085D19" w:rsidR="006A43DE" w:rsidRPr="00B77A92" w:rsidDel="00653128" w:rsidRDefault="006A43DE" w:rsidP="00AE2737">
      <w:pPr>
        <w:pStyle w:val="ListParagraph"/>
        <w:numPr>
          <w:ilvl w:val="0"/>
          <w:numId w:val="60"/>
        </w:numPr>
        <w:spacing w:after="60" w:line="240" w:lineRule="auto"/>
        <w:jc w:val="both"/>
        <w:rPr>
          <w:moveFrom w:id="2146" w:author="Jonathan Pritchard" w:date="2025-03-07T17:59:00Z" w16du:dateUtc="2025-03-07T17:59:00Z"/>
        </w:rPr>
      </w:pPr>
      <w:moveFrom w:id="2147" w:author="Jonathan Pritchard" w:date="2025-03-07T17:59:00Z" w16du:dateUtc="2025-03-07T17:59:00Z">
        <w:r w:rsidRPr="00B77A92" w:rsidDel="00653128">
          <w:rPr>
            <w:b/>
            <w:bCs/>
          </w:rPr>
          <w:t>Keying and Symbology</w:t>
        </w:r>
        <w:r w:rsidRPr="00B77A92" w:rsidDel="00653128">
          <w:t>.</w:t>
        </w:r>
        <w:r w:rsidR="00B00A5B" w:rsidRPr="00B77A92" w:rsidDel="00653128">
          <w:t xml:space="preserve"> </w:t>
        </w:r>
        <w:r w:rsidRPr="00B77A92" w:rsidDel="00653128">
          <w:t xml:space="preserve">The ECDIS </w:t>
        </w:r>
        <w:r w:rsidR="00AB0716" w:rsidDel="00653128">
          <w:t>must</w:t>
        </w:r>
        <w:r w:rsidRPr="00B77A92" w:rsidDel="00653128">
          <w:t xml:space="preserve"> enable manual entry of updates for non-integrated presentation on the display. A capacity should exist to enable the mariner to:</w:t>
        </w:r>
        <w:bookmarkStart w:id="2148" w:name="_Toc194061821"/>
        <w:bookmarkStart w:id="2149" w:name="_Toc194067209"/>
        <w:bookmarkEnd w:id="2148"/>
        <w:bookmarkEnd w:id="2149"/>
      </w:moveFrom>
    </w:p>
    <w:p w14:paraId="190C07D0" w14:textId="7FD56263" w:rsidR="006A43DE" w:rsidRPr="00B77A92" w:rsidDel="00653128" w:rsidRDefault="006A43DE" w:rsidP="00AE683B">
      <w:pPr>
        <w:pStyle w:val="ListParagraph"/>
        <w:spacing w:after="60" w:line="240" w:lineRule="auto"/>
        <w:jc w:val="both"/>
        <w:rPr>
          <w:moveFrom w:id="2150" w:author="Jonathan Pritchard" w:date="2025-03-07T17:59:00Z" w16du:dateUtc="2025-03-07T17:59:00Z"/>
        </w:rPr>
      </w:pPr>
      <w:moveFrom w:id="2151" w:author="Jonathan Pritchard" w:date="2025-03-07T17:59:00Z" w16du:dateUtc="2025-03-07T17:59:00Z">
        <w:r w:rsidRPr="00B77A92" w:rsidDel="00653128">
          <w:rPr>
            <w:b/>
            <w:bCs/>
          </w:rPr>
          <w:t>.1</w:t>
        </w:r>
        <w:r w:rsidRPr="00B77A92" w:rsidDel="00653128">
          <w:t xml:space="preserve"> </w:t>
        </w:r>
        <w:r w:rsidR="00AE683B" w:rsidRPr="00B77A92" w:rsidDel="00653128">
          <w:t>E</w:t>
        </w:r>
        <w:r w:rsidRPr="00B77A92" w:rsidDel="00653128">
          <w:t xml:space="preserve">nter the update so it can be displayed as described in </w:t>
        </w:r>
        <w:r w:rsidR="008A73DC" w:rsidRPr="00B77A92" w:rsidDel="00653128">
          <w:t xml:space="preserve">this </w:t>
        </w:r>
        <w:r w:rsidR="007048BF" w:rsidDel="00653128">
          <w:t>specification</w:t>
        </w:r>
        <w:r w:rsidRPr="00B77A92" w:rsidDel="00653128">
          <w:t>.</w:t>
        </w:r>
        <w:bookmarkStart w:id="2152" w:name="_Toc194061822"/>
        <w:bookmarkStart w:id="2153" w:name="_Toc194067210"/>
        <w:bookmarkEnd w:id="2152"/>
        <w:bookmarkEnd w:id="2153"/>
      </w:moveFrom>
    </w:p>
    <w:p w14:paraId="7D9466D0" w14:textId="32E5BFB0" w:rsidR="006A43DE" w:rsidRPr="00B77A92" w:rsidDel="00653128" w:rsidRDefault="006A43DE" w:rsidP="00AE683B">
      <w:pPr>
        <w:pStyle w:val="ListParagraph"/>
        <w:spacing w:after="120" w:line="240" w:lineRule="auto"/>
        <w:jc w:val="both"/>
        <w:rPr>
          <w:moveFrom w:id="2154" w:author="Jonathan Pritchard" w:date="2025-03-07T17:59:00Z" w16du:dateUtc="2025-03-07T17:59:00Z"/>
        </w:rPr>
      </w:pPr>
      <w:moveFrom w:id="2155" w:author="Jonathan Pritchard" w:date="2025-03-07T17:59:00Z" w16du:dateUtc="2025-03-07T17:59:00Z">
        <w:r w:rsidRPr="00B77A92" w:rsidDel="00653128">
          <w:rPr>
            <w:b/>
            <w:bCs/>
          </w:rPr>
          <w:t>.2</w:t>
        </w:r>
        <w:r w:rsidRPr="00B77A92" w:rsidDel="00653128">
          <w:t xml:space="preserve"> </w:t>
        </w:r>
        <w:r w:rsidR="00AE683B" w:rsidRPr="00B77A92" w:rsidDel="00653128">
          <w:t>E</w:t>
        </w:r>
        <w:r w:rsidRPr="00B77A92" w:rsidDel="00653128">
          <w:t xml:space="preserve">nsure all update text information relevant to the new condition and to the source of the update, as entered by the </w:t>
        </w:r>
        <w:r w:rsidR="00AE683B" w:rsidRPr="00B77A92" w:rsidDel="00653128">
          <w:t>M</w:t>
        </w:r>
        <w:r w:rsidRPr="00B77A92" w:rsidDel="00653128">
          <w:t>ariner, is recorded by the system for display on demand.</w:t>
        </w:r>
        <w:bookmarkStart w:id="2156" w:name="_Toc194061823"/>
        <w:bookmarkStart w:id="2157" w:name="_Toc194067211"/>
        <w:bookmarkEnd w:id="2156"/>
        <w:bookmarkEnd w:id="2157"/>
      </w:moveFrom>
    </w:p>
    <w:p w14:paraId="413938DE" w14:textId="0E409A1E" w:rsidR="006A43DE" w:rsidRPr="00B77A92" w:rsidDel="00653128" w:rsidRDefault="006A43DE" w:rsidP="00AE2737">
      <w:pPr>
        <w:pStyle w:val="ListParagraph"/>
        <w:numPr>
          <w:ilvl w:val="0"/>
          <w:numId w:val="60"/>
        </w:numPr>
        <w:spacing w:after="120" w:line="240" w:lineRule="auto"/>
        <w:jc w:val="both"/>
        <w:rPr>
          <w:moveFrom w:id="2158" w:author="Jonathan Pritchard" w:date="2025-03-07T17:59:00Z" w16du:dateUtc="2025-03-07T17:59:00Z"/>
        </w:rPr>
      </w:pPr>
      <w:moveFrom w:id="2159" w:author="Jonathan Pritchard" w:date="2025-03-07T17:59:00Z" w16du:dateUtc="2025-03-07T17:59:00Z">
        <w:r w:rsidRPr="00B77A92" w:rsidDel="00653128">
          <w:rPr>
            <w:b/>
            <w:bCs/>
          </w:rPr>
          <w:t xml:space="preserve">Indications and </w:t>
        </w:r>
        <w:r w:rsidR="00C0149A" w:rsidRPr="00B77A92" w:rsidDel="00653128">
          <w:rPr>
            <w:b/>
            <w:bCs/>
          </w:rPr>
          <w:t>Alerts</w:t>
        </w:r>
        <w:r w:rsidRPr="00B77A92" w:rsidDel="00653128">
          <w:t>. The ECDIS should be capable of sensing indications and al</w:t>
        </w:r>
        <w:r w:rsidR="00C0149A" w:rsidRPr="00B77A92" w:rsidDel="00653128">
          <w:t>erts</w:t>
        </w:r>
        <w:r w:rsidRPr="00B77A92" w:rsidDel="00653128">
          <w:t xml:space="preserve"> related to non-integrated (manual) updates, just as it does for integrated </w:t>
        </w:r>
        <w:r w:rsidR="00AE683B" w:rsidRPr="00B77A92" w:rsidDel="00653128">
          <w:t>u</w:t>
        </w:r>
        <w:r w:rsidRPr="00B77A92" w:rsidDel="00653128">
          <w:t>pdates.</w:t>
        </w:r>
        <w:bookmarkStart w:id="2160" w:name="_Toc194061824"/>
        <w:bookmarkStart w:id="2161" w:name="_Toc194067212"/>
        <w:bookmarkEnd w:id="2160"/>
        <w:bookmarkEnd w:id="2161"/>
      </w:moveFrom>
    </w:p>
    <w:p w14:paraId="4B476780" w14:textId="1B6CF1EC" w:rsidR="006A43DE" w:rsidRPr="00B77A92" w:rsidDel="00653128" w:rsidRDefault="006A43DE" w:rsidP="00AE2737">
      <w:pPr>
        <w:pStyle w:val="ListParagraph"/>
        <w:numPr>
          <w:ilvl w:val="0"/>
          <w:numId w:val="60"/>
        </w:numPr>
        <w:spacing w:after="120" w:line="240" w:lineRule="auto"/>
        <w:jc w:val="both"/>
        <w:rPr>
          <w:moveFrom w:id="2162" w:author="Jonathan Pritchard" w:date="2025-03-07T17:59:00Z" w16du:dateUtc="2025-03-07T17:59:00Z"/>
        </w:rPr>
      </w:pPr>
      <w:moveFrom w:id="2163" w:author="Jonathan Pritchard" w:date="2025-03-07T17:59:00Z" w16du:dateUtc="2025-03-07T17:59:00Z">
        <w:r w:rsidRPr="00B77A92" w:rsidDel="00653128">
          <w:rPr>
            <w:b/>
            <w:bCs/>
          </w:rPr>
          <w:t>Presentation</w:t>
        </w:r>
        <w:r w:rsidRPr="00B77A92" w:rsidDel="00653128">
          <w:t xml:space="preserve">. Manual updates </w:t>
        </w:r>
        <w:r w:rsidR="00B15F52" w:rsidRPr="00B77A92" w:rsidDel="00653128">
          <w:t xml:space="preserve">must </w:t>
        </w:r>
        <w:r w:rsidRPr="00B77A92" w:rsidDel="00653128">
          <w:t xml:space="preserve">be displayed as described in </w:t>
        </w:r>
        <w:r w:rsidR="008A73DC" w:rsidRPr="00B77A92" w:rsidDel="00653128">
          <w:t xml:space="preserve">this </w:t>
        </w:r>
        <w:r w:rsidR="007048BF" w:rsidDel="00653128">
          <w:t>specification</w:t>
        </w:r>
        <w:r w:rsidRPr="00B77A92" w:rsidDel="00653128">
          <w:t xml:space="preserve">, </w:t>
        </w:r>
        <w:r w:rsidR="008A73DC" w:rsidRPr="00B77A92" w:rsidDel="00653128">
          <w:t>clause</w:t>
        </w:r>
        <w:r w:rsidRPr="00B77A92" w:rsidDel="00653128">
          <w:t xml:space="preserve"> </w:t>
        </w:r>
        <w:r w:rsidR="00FA7715" w:rsidRPr="00B77A92" w:rsidDel="00653128">
          <w:fldChar w:fldCharType="begin"/>
        </w:r>
        <w:r w:rsidR="00FA7715" w:rsidRPr="00B77A92" w:rsidDel="00653128">
          <w:instrText xml:space="preserve"> REF _Ref49427616 \r \h </w:instrText>
        </w:r>
        <w:r w:rsidR="00AE683B" w:rsidRPr="00B77A92" w:rsidDel="00653128">
          <w:instrText xml:space="preserve"> \* MERGEFORMAT </w:instrText>
        </w:r>
      </w:moveFrom>
      <w:del w:id="2164" w:author="Jonathan Pritchard" w:date="2025-03-07T17:59:00Z" w16du:dateUtc="2025-03-07T17:59:00Z"/>
      <w:moveFrom w:id="2165" w:author="Jonathan Pritchard" w:date="2025-03-07T17:59:00Z" w16du:dateUtc="2025-03-07T17:59:00Z">
        <w:r w:rsidR="00FA7715" w:rsidRPr="00B77A92" w:rsidDel="00653128">
          <w:fldChar w:fldCharType="separate"/>
        </w:r>
        <w:r w:rsidR="00624B58" w:rsidDel="00653128">
          <w:t>9.3</w:t>
        </w:r>
        <w:r w:rsidR="00FA7715" w:rsidRPr="00B77A92" w:rsidDel="00653128">
          <w:fldChar w:fldCharType="end"/>
        </w:r>
        <w:r w:rsidRPr="00B77A92" w:rsidDel="00653128">
          <w:t>.</w:t>
        </w:r>
        <w:bookmarkStart w:id="2166" w:name="_Toc194061825"/>
        <w:bookmarkStart w:id="2167" w:name="_Toc194067213"/>
        <w:bookmarkEnd w:id="2166"/>
        <w:bookmarkEnd w:id="2167"/>
      </w:moveFrom>
    </w:p>
    <w:p w14:paraId="0D5A84F3" w14:textId="0797EDAA" w:rsidR="006A43DE" w:rsidRPr="00B77A92" w:rsidDel="00653128" w:rsidRDefault="006A43DE" w:rsidP="00AE2737">
      <w:pPr>
        <w:pStyle w:val="ListParagraph"/>
        <w:numPr>
          <w:ilvl w:val="0"/>
          <w:numId w:val="60"/>
        </w:numPr>
        <w:spacing w:after="120" w:line="240" w:lineRule="auto"/>
        <w:jc w:val="both"/>
        <w:rPr>
          <w:moveFrom w:id="2168" w:author="Jonathan Pritchard" w:date="2025-03-07T17:59:00Z" w16du:dateUtc="2025-03-07T17:59:00Z"/>
        </w:rPr>
      </w:pPr>
      <w:moveFrom w:id="2169" w:author="Jonathan Pritchard" w:date="2025-03-07T17:59:00Z" w16du:dateUtc="2025-03-07T17:59:00Z">
        <w:r w:rsidRPr="00B77A92" w:rsidDel="00653128">
          <w:rPr>
            <w:b/>
            <w:bCs/>
          </w:rPr>
          <w:t>Text</w:t>
        </w:r>
        <w:r w:rsidRPr="00B77A92" w:rsidDel="00653128">
          <w:t>. It should be possible to enter text into the ECDIS.</w:t>
        </w:r>
        <w:bookmarkStart w:id="2170" w:name="_Toc194061826"/>
        <w:bookmarkStart w:id="2171" w:name="_Toc194067214"/>
        <w:bookmarkEnd w:id="2170"/>
        <w:bookmarkEnd w:id="2171"/>
      </w:moveFrom>
    </w:p>
    <w:p w14:paraId="05A72F26" w14:textId="1CBF90A8" w:rsidR="006A43DE" w:rsidRPr="00B77A92" w:rsidDel="00653128" w:rsidRDefault="006A43DE" w:rsidP="00AE2737">
      <w:pPr>
        <w:pStyle w:val="ListParagraph"/>
        <w:numPr>
          <w:ilvl w:val="0"/>
          <w:numId w:val="60"/>
        </w:numPr>
        <w:spacing w:after="120" w:line="240" w:lineRule="auto"/>
        <w:jc w:val="both"/>
        <w:rPr>
          <w:moveFrom w:id="2172" w:author="Jonathan Pritchard" w:date="2025-03-07T17:59:00Z" w16du:dateUtc="2025-03-07T17:59:00Z"/>
        </w:rPr>
      </w:pPr>
      <w:moveFrom w:id="2173" w:author="Jonathan Pritchard" w:date="2025-03-07T17:59:00Z" w16du:dateUtc="2025-03-07T17:59:00Z">
        <w:r w:rsidRPr="00B77A92" w:rsidDel="00653128">
          <w:rPr>
            <w:b/>
            <w:bCs/>
          </w:rPr>
          <w:t>Archiving of Manual Updates</w:t>
        </w:r>
        <w:r w:rsidRPr="00B77A92" w:rsidDel="00653128">
          <w:t>. It should be possible to remove from the display any manual update. The removed update should be retained in the ECDIS for future review until commencement of the next voyage, but will not be otherwise displayed.</w:t>
        </w:r>
        <w:bookmarkStart w:id="2174" w:name="_Toc194061827"/>
        <w:bookmarkStart w:id="2175" w:name="_Toc194067215"/>
        <w:bookmarkEnd w:id="2174"/>
        <w:bookmarkEnd w:id="2175"/>
      </w:moveFrom>
    </w:p>
    <w:p w14:paraId="2BF0F69F" w14:textId="6E8D1DF2" w:rsidR="00097BCB" w:rsidRPr="00B77A92" w:rsidRDefault="005C140F" w:rsidP="00DB7CFE">
      <w:pPr>
        <w:pStyle w:val="Heading2"/>
      </w:pPr>
      <w:bookmarkStart w:id="2176" w:name="_Toc187673148"/>
      <w:bookmarkStart w:id="2177" w:name="_Toc187673380"/>
      <w:bookmarkStart w:id="2178" w:name="_Toc188368737"/>
      <w:bookmarkStart w:id="2179" w:name="_Toc188621939"/>
      <w:bookmarkStart w:id="2180" w:name="_Toc188950520"/>
      <w:bookmarkStart w:id="2181" w:name="_Toc188968439"/>
      <w:bookmarkStart w:id="2182" w:name="_Toc188968664"/>
      <w:bookmarkStart w:id="2183" w:name="_Toc187673149"/>
      <w:bookmarkStart w:id="2184" w:name="_Toc187673381"/>
      <w:bookmarkStart w:id="2185" w:name="_Toc188368738"/>
      <w:bookmarkStart w:id="2186" w:name="_Toc188621940"/>
      <w:bookmarkStart w:id="2187" w:name="_Toc188950521"/>
      <w:bookmarkStart w:id="2188" w:name="_Toc188968440"/>
      <w:bookmarkStart w:id="2189" w:name="_Toc188968665"/>
      <w:bookmarkStart w:id="2190" w:name="_Toc187673150"/>
      <w:bookmarkStart w:id="2191" w:name="_Toc187673382"/>
      <w:bookmarkStart w:id="2192" w:name="_Toc188368739"/>
      <w:bookmarkStart w:id="2193" w:name="_Toc188621941"/>
      <w:bookmarkStart w:id="2194" w:name="_Toc188950522"/>
      <w:bookmarkStart w:id="2195" w:name="_Toc188968441"/>
      <w:bookmarkStart w:id="2196" w:name="_Toc188968666"/>
      <w:bookmarkStart w:id="2197" w:name="_Toc187673151"/>
      <w:bookmarkStart w:id="2198" w:name="_Toc187673383"/>
      <w:bookmarkStart w:id="2199" w:name="_Toc188368740"/>
      <w:bookmarkStart w:id="2200" w:name="_Toc188621942"/>
      <w:bookmarkStart w:id="2201" w:name="_Toc188950523"/>
      <w:bookmarkStart w:id="2202" w:name="_Toc188968442"/>
      <w:bookmarkStart w:id="2203" w:name="_Toc188968667"/>
      <w:bookmarkStart w:id="2204" w:name="_Toc187673152"/>
      <w:bookmarkStart w:id="2205" w:name="_Toc187673384"/>
      <w:bookmarkStart w:id="2206" w:name="_Toc188368741"/>
      <w:bookmarkStart w:id="2207" w:name="_Toc188621943"/>
      <w:bookmarkStart w:id="2208" w:name="_Toc188950524"/>
      <w:bookmarkStart w:id="2209" w:name="_Toc188968443"/>
      <w:bookmarkStart w:id="2210" w:name="_Toc188968668"/>
      <w:bookmarkStart w:id="2211" w:name="_Toc187673153"/>
      <w:bookmarkStart w:id="2212" w:name="_Toc187673385"/>
      <w:bookmarkStart w:id="2213" w:name="_Toc188368742"/>
      <w:bookmarkStart w:id="2214" w:name="_Toc188621944"/>
      <w:bookmarkStart w:id="2215" w:name="_Toc188950525"/>
      <w:bookmarkStart w:id="2216" w:name="_Toc188968444"/>
      <w:bookmarkStart w:id="2217" w:name="_Toc188968669"/>
      <w:bookmarkStart w:id="2218" w:name="_Toc187673154"/>
      <w:bookmarkStart w:id="2219" w:name="_Toc187673386"/>
      <w:bookmarkStart w:id="2220" w:name="_Toc188368743"/>
      <w:bookmarkStart w:id="2221" w:name="_Toc188621945"/>
      <w:bookmarkStart w:id="2222" w:name="_Toc188950526"/>
      <w:bookmarkStart w:id="2223" w:name="_Toc188968445"/>
      <w:bookmarkStart w:id="2224" w:name="_Toc188968670"/>
      <w:bookmarkStart w:id="2225" w:name="_Toc175130381"/>
      <w:bookmarkStart w:id="2226" w:name="_Toc178784562"/>
      <w:bookmarkStart w:id="2227" w:name="_Toc194067216"/>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moveFromRangeEnd w:id="2142"/>
      <w:r w:rsidRPr="00B77A92">
        <w:t>New editions, re-issues,</w:t>
      </w:r>
      <w:r w:rsidR="00B345CE" w:rsidRPr="00B77A92">
        <w:t xml:space="preserve"> cancellations</w:t>
      </w:r>
      <w:r w:rsidRPr="00B77A92">
        <w:t xml:space="preserve"> and updates</w:t>
      </w:r>
      <w:r w:rsidR="00DF374C" w:rsidRPr="00B77A92">
        <w:t xml:space="preserve"> of datasets</w:t>
      </w:r>
      <w:bookmarkEnd w:id="2227"/>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2002A2A3"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w:t>
      </w:r>
      <w:r w:rsidR="00011277" w:rsidRPr="008A7FAE">
        <w:t xml:space="preserve">in clause </w:t>
      </w:r>
      <w:r w:rsidR="00326324" w:rsidRPr="008A7FAE">
        <w:fldChar w:fldCharType="begin"/>
      </w:r>
      <w:r w:rsidR="00326324" w:rsidRPr="008A7FAE">
        <w:instrText xml:space="preserve"> REF _Ref49451543 \r \h </w:instrText>
      </w:r>
      <w:r w:rsidR="00DC1E55" w:rsidRPr="008A7FAE">
        <w:instrText xml:space="preserve"> \* MERGEFORMAT </w:instrText>
      </w:r>
      <w:r w:rsidR="00326324" w:rsidRPr="008A7FAE">
        <w:fldChar w:fldCharType="separate"/>
      </w:r>
      <w:ins w:id="2228" w:author="Jonathan Pritchard" w:date="2025-03-10T08:02:00Z" w16du:dateUtc="2025-03-10T08:02:00Z">
        <w:r w:rsidR="00A74A4F" w:rsidRPr="008A7FAE">
          <w:t>13.2</w:t>
        </w:r>
      </w:ins>
      <w:del w:id="2229" w:author="Jonathan Pritchard" w:date="2025-03-10T08:02:00Z" w16du:dateUtc="2025-03-10T08:02:00Z">
        <w:r w:rsidR="000553AC" w:rsidRPr="008A7FAE" w:rsidDel="00A74A4F">
          <w:delText>C-16.2</w:delText>
        </w:r>
      </w:del>
      <w:r w:rsidR="00326324" w:rsidRPr="008A7FAE">
        <w:fldChar w:fldCharType="end"/>
      </w:r>
      <w:r w:rsidR="00011277" w:rsidRPr="008A7FAE">
        <w:t xml:space="preserve"> about </w:t>
      </w:r>
      <w:r w:rsidR="00326324" w:rsidRPr="008A7FAE">
        <w:t>the</w:t>
      </w:r>
      <w:r w:rsidR="00326324" w:rsidRPr="00B77A92">
        <w:t xml:space="preserv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17D3D3E6"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ins w:id="2230" w:author="Jonathan Pritchard" w:date="2025-03-10T08:02:00Z" w16du:dateUtc="2025-03-10T08:02:00Z">
        <w:r w:rsidR="00A74A4F">
          <w:t>20.4</w:t>
        </w:r>
      </w:ins>
      <w:del w:id="2231" w:author="Jonathan Pritchard" w:date="2025-03-10T08:02:00Z" w16du:dateUtc="2025-03-10T08:02:00Z">
        <w:r w:rsidR="000553AC" w:rsidDel="00A74A4F">
          <w:delText>C-23.4</w:delText>
        </w:r>
      </w:del>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24E687C5"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ins w:id="2232" w:author="Jonathan Pritchard" w:date="2025-03-10T08:02:00Z" w16du:dateUtc="2025-03-10T08:02:00Z">
        <w:r w:rsidR="00A74A4F">
          <w:t>13.2</w:t>
        </w:r>
      </w:ins>
      <w:del w:id="2233" w:author="Jonathan Pritchard" w:date="2025-03-10T08:02:00Z" w16du:dateUtc="2025-03-10T08:02:00Z">
        <w:r w:rsidR="000553AC" w:rsidRPr="00A310A1" w:rsidDel="00A74A4F">
          <w:delText>C-16.2</w:delText>
        </w:r>
      </w:del>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1F20A77F" w14:textId="21EF842E" w:rsidR="00981782" w:rsidRPr="00663161" w:rsidDel="002006F4" w:rsidRDefault="00D87FDE" w:rsidP="00DC1E55">
      <w:pPr>
        <w:spacing w:after="120" w:line="240" w:lineRule="auto"/>
        <w:jc w:val="both"/>
        <w:rPr>
          <w:del w:id="2234" w:author="jon pritchard" w:date="2025-03-25T06:06:00Z" w16du:dateUtc="2025-03-25T05:06:00Z"/>
          <w:strike/>
          <w:rPrChange w:id="2235" w:author="Jonathan Pritchard" w:date="2025-03-10T08:02:00Z" w16du:dateUtc="2025-03-10T08:02:00Z">
            <w:rPr>
              <w:del w:id="2236" w:author="jon pritchard" w:date="2025-03-25T06:06:00Z" w16du:dateUtc="2025-03-25T05:06:00Z"/>
            </w:rPr>
          </w:rPrChange>
        </w:rPr>
      </w:pPr>
      <w:commentRangeStart w:id="2237"/>
      <w:del w:id="2238" w:author="jon pritchard" w:date="2025-03-25T06:06:00Z" w16du:dateUtc="2025-03-25T05:06:00Z">
        <w:r w:rsidRPr="00663161" w:rsidDel="002006F4">
          <w:rPr>
            <w:strike/>
            <w:rPrChange w:id="2239" w:author="Jonathan Pritchard" w:date="2025-03-10T08:02:00Z" w16du:dateUtc="2025-03-10T08:02:00Z">
              <w:rPr/>
            </w:rPrChange>
          </w:rPr>
          <w:delText>The</w:delText>
        </w:r>
        <w:r w:rsidR="00981782" w:rsidRPr="00663161" w:rsidDel="002006F4">
          <w:rPr>
            <w:strike/>
            <w:rPrChange w:id="2240" w:author="Jonathan Pritchard" w:date="2025-03-10T08:02:00Z" w16du:dateUtc="2025-03-10T08:02:00Z">
              <w:rPr/>
            </w:rPrChange>
          </w:rPr>
          <w:delText xml:space="preserve"> guidance about updating support files </w:delText>
        </w:r>
        <w:r w:rsidR="00011277" w:rsidRPr="00663161" w:rsidDel="002006F4">
          <w:rPr>
            <w:strike/>
            <w:rPrChange w:id="2241" w:author="Jonathan Pritchard" w:date="2025-03-10T08:02:00Z" w16du:dateUtc="2025-03-10T08:02:00Z">
              <w:rPr/>
            </w:rPrChange>
          </w:rPr>
          <w:delText>(</w:delText>
        </w:r>
        <w:r w:rsidRPr="00663161" w:rsidDel="002006F4">
          <w:rPr>
            <w:strike/>
            <w:rPrChange w:id="2242" w:author="Jonathan Pritchard" w:date="2025-03-10T08:02:00Z" w16du:dateUtc="2025-03-10T08:02:00Z">
              <w:rPr/>
            </w:rPrChange>
          </w:rPr>
          <w:fldChar w:fldCharType="begin"/>
        </w:r>
        <w:r w:rsidRPr="00663161" w:rsidDel="002006F4">
          <w:rPr>
            <w:strike/>
            <w:rPrChange w:id="2243" w:author="Jonathan Pritchard" w:date="2025-03-10T08:02:00Z" w16du:dateUtc="2025-03-10T08:02:00Z">
              <w:rPr/>
            </w:rPrChange>
          </w:rPr>
          <w:delInstrText xml:space="preserve"> REF _Ref188950832 \r \h  \* MERGEFORMAT </w:delInstrText>
        </w:r>
        <w:r w:rsidRPr="0060595A" w:rsidDel="002006F4">
          <w:rPr>
            <w:strike/>
          </w:rPr>
        </w:r>
        <w:r w:rsidRPr="00663161" w:rsidDel="002006F4">
          <w:rPr>
            <w:strike/>
            <w:rPrChange w:id="2244" w:author="Jonathan Pritchard" w:date="2025-03-10T08:02:00Z" w16du:dateUtc="2025-03-10T08:02:00Z">
              <w:rPr/>
            </w:rPrChange>
          </w:rPr>
          <w:fldChar w:fldCharType="separate"/>
        </w:r>
        <w:r w:rsidRPr="00663161" w:rsidDel="002006F4">
          <w:rPr>
            <w:strike/>
            <w:rPrChange w:id="2245" w:author="Jonathan Pritchard" w:date="2025-03-10T08:02:00Z" w16du:dateUtc="2025-03-10T08:02:00Z">
              <w:rPr/>
            </w:rPrChange>
          </w:rPr>
          <w:delText>21.1</w:delText>
        </w:r>
        <w:r w:rsidRPr="00663161" w:rsidDel="002006F4">
          <w:rPr>
            <w:strike/>
            <w:rPrChange w:id="2246" w:author="Jonathan Pritchard" w:date="2025-03-10T08:02:00Z" w16du:dateUtc="2025-03-10T08:02:00Z">
              <w:rPr/>
            </w:rPrChange>
          </w:rPr>
          <w:fldChar w:fldCharType="end"/>
        </w:r>
        <w:r w:rsidR="00011277" w:rsidRPr="00663161" w:rsidDel="002006F4">
          <w:rPr>
            <w:strike/>
            <w:rPrChange w:id="2247" w:author="Jonathan Pritchard" w:date="2025-03-10T08:02:00Z" w16du:dateUtc="2025-03-10T08:02:00Z">
              <w:rPr/>
            </w:rPrChange>
          </w:rPr>
          <w:delText xml:space="preserve">) </w:delText>
        </w:r>
        <w:r w:rsidR="00981782" w:rsidRPr="00663161" w:rsidDel="002006F4">
          <w:rPr>
            <w:strike/>
            <w:rPrChange w:id="2248" w:author="Jonathan Pritchard" w:date="2025-03-10T08:02:00Z" w16du:dateUtc="2025-03-10T08:02:00Z">
              <w:rPr/>
            </w:rPrChange>
          </w:rPr>
          <w:delText>when replacing or deleting a dataset.</w:delText>
        </w:r>
        <w:bookmarkStart w:id="2249" w:name="_Toc194061829"/>
        <w:bookmarkStart w:id="2250" w:name="_Toc194067217"/>
        <w:bookmarkEnd w:id="2249"/>
        <w:bookmarkEnd w:id="2250"/>
      </w:del>
    </w:p>
    <w:p w14:paraId="2E1E9F74" w14:textId="29796C9D" w:rsidR="00B073EA" w:rsidRDefault="00732F08" w:rsidP="00BE68E8">
      <w:pPr>
        <w:pStyle w:val="Heading1"/>
      </w:pPr>
      <w:bookmarkStart w:id="2251" w:name="_Ref167112888"/>
      <w:bookmarkStart w:id="2252" w:name="_Toc194067218"/>
      <w:r w:rsidRPr="00B77A92">
        <w:t xml:space="preserve">Dataset </w:t>
      </w:r>
      <w:r w:rsidR="00B073EA" w:rsidRPr="00B77A92">
        <w:t xml:space="preserve">Support </w:t>
      </w:r>
      <w:r w:rsidR="001309C7" w:rsidRPr="00B77A92">
        <w:t>F</w:t>
      </w:r>
      <w:r w:rsidR="00B073EA" w:rsidRPr="00B77A92">
        <w:t>ile</w:t>
      </w:r>
      <w:r w:rsidR="00453DD3">
        <w:t>s</w:t>
      </w:r>
      <w:bookmarkEnd w:id="2251"/>
      <w:commentRangeEnd w:id="2237"/>
      <w:r w:rsidR="00070F7F">
        <w:rPr>
          <w:rStyle w:val="CommentReference"/>
          <w:rFonts w:eastAsia="MS Mincho"/>
          <w:b w:val="0"/>
          <w:bCs w:val="0"/>
        </w:rPr>
        <w:commentReference w:id="2237"/>
      </w:r>
      <w:bookmarkEnd w:id="2252"/>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7CF7AA82" w:rsidR="00453DD3" w:rsidRDefault="00453DD3" w:rsidP="002D7DEE">
      <w:pPr>
        <w:jc w:val="both"/>
      </w:pPr>
      <w:r>
        <w:t xml:space="preserve">The ECDIS must support the import of exchange set contents into the System database. There is no requirement to import or update any other </w:t>
      </w:r>
      <w:del w:id="2253" w:author="Jonathan Pritchard" w:date="2025-03-11T15:12:00Z" w16du:dateUtc="2025-03-11T15:12:00Z">
        <w:r w:rsidDel="003D3E9C">
          <w:delText>category of file</w:delText>
        </w:r>
      </w:del>
      <w:ins w:id="2254" w:author="Jonathan Pritchard" w:date="2025-03-11T15:12:00Z" w16du:dateUtc="2025-03-11T15:12:00Z">
        <w:r w:rsidR="003D3E9C">
          <w:t>content</w:t>
        </w:r>
      </w:ins>
      <w:r>
        <w:t xml:space="preserve"> from an exchange set. This includes </w:t>
      </w:r>
      <w:del w:id="2255" w:author="Jonathan Pritchard" w:date="2025-03-11T15:13:00Z" w16du:dateUtc="2025-03-11T15:13:00Z">
        <w:r w:rsidDel="003D3E9C">
          <w:delText xml:space="preserve">S-100 itself and </w:delText>
        </w:r>
      </w:del>
      <w:r>
        <w:t xml:space="preserve">any of </w:t>
      </w:r>
      <w:ins w:id="2256" w:author="Jonathan Pritchard" w:date="2025-03-11T15:12:00Z" w16du:dateUtc="2025-03-11T15:12:00Z">
        <w:r w:rsidR="003D3E9C">
          <w:t xml:space="preserve">S-100’s </w:t>
        </w:r>
      </w:ins>
      <w:del w:id="2257" w:author="Jonathan Pritchard" w:date="2025-03-11T15:12:00Z" w16du:dateUtc="2025-03-11T15:12:00Z">
        <w:r w:rsidDel="003D3E9C">
          <w:delText xml:space="preserve">its </w:delText>
        </w:r>
      </w:del>
      <w:r>
        <w:t>component schemas and system support files</w:t>
      </w:r>
      <w:ins w:id="2258" w:author="Jonathan Pritchard" w:date="2025-03-11T15:14:00Z" w16du:dateUtc="2025-03-11T15:14:00Z">
        <w:r w:rsidR="003D3E9C">
          <w:t xml:space="preserve"> associated with those schemas</w:t>
        </w:r>
      </w:ins>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7C901B86" w:rsidR="00453DD3" w:rsidRDefault="00453DD3" w:rsidP="002D7DEE">
      <w:pPr>
        <w:pStyle w:val="Heading2"/>
      </w:pPr>
      <w:bookmarkStart w:id="2259" w:name="_Toc194067219"/>
      <w:bookmarkStart w:id="2260" w:name="_Ref188950832"/>
      <w:r>
        <w:t>Exchange set delivery</w:t>
      </w:r>
      <w:bookmarkEnd w:id="2259"/>
      <w:del w:id="2261" w:author="Grant, David M (52400) CIV USN NIWC ATLANTIC VA (USA)" w:date="2025-02-25T14:52:00Z" w16du:dateUtc="2025-02-25T19:52:00Z">
        <w:r w:rsidDel="00DB23CD">
          <w:delText>.</w:delText>
        </w:r>
      </w:del>
      <w:bookmarkEnd w:id="2260"/>
    </w:p>
    <w:p w14:paraId="300F0C50" w14:textId="75341FB8" w:rsidR="00453DD3" w:rsidRDefault="00453DD3" w:rsidP="002D7DEE">
      <w:pPr>
        <w:spacing w:after="120" w:line="240" w:lineRule="auto"/>
        <w:contextualSpacing/>
        <w:jc w:val="both"/>
      </w:pPr>
      <w:r>
        <w:t xml:space="preserve">Exchange sets which contain base datasets will also contain all </w:t>
      </w:r>
      <w:ins w:id="2262" w:author="Grant, David M (52400) CIV USN NIWC ATLANTIC VA (USA)" w:date="2025-02-25T14:53:00Z" w16du:dateUtc="2025-02-25T19:53:00Z">
        <w:r w:rsidR="00106E90">
          <w:t xml:space="preserve">relevant </w:t>
        </w:r>
      </w:ins>
      <w:r>
        <w:t>dataset support</w:t>
      </w:r>
      <w:del w:id="2263" w:author="Grant, David M (52400) CIV USN NIWC ATLANTIC VA (USA)" w:date="2025-02-25T14:53:00Z" w16du:dateUtc="2025-02-25T19:53:00Z">
        <w:r w:rsidDel="00106E90">
          <w:delText xml:space="preserve"> files which are defined as attribute values</w:delText>
        </w:r>
      </w:del>
      <w:r>
        <w:t xml:space="preserve">. Exchange sets containing updates will deliver any dataset support files which are required by those updates. This may not be necessarily all the dataset support files associated with the </w:t>
      </w:r>
      <w:ins w:id="2264" w:author="Grant, David M (52400) CIV USN NIWC ATLANTIC VA (USA)" w:date="2025-02-25T14:52:00Z" w16du:dateUtc="2025-02-25T19:52:00Z">
        <w:r w:rsidR="00360B24">
          <w:t xml:space="preserve">base </w:t>
        </w:r>
      </w:ins>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2265" w:name="_Toc194067220"/>
      <w:r w:rsidRPr="007058D2">
        <w:t>Management of a</w:t>
      </w:r>
      <w:r w:rsidRPr="00B812CA">
        <w:t>utomatic</w:t>
      </w:r>
      <w:r w:rsidRPr="007058D2">
        <w:t xml:space="preserve"> updates to </w:t>
      </w:r>
      <w:r w:rsidRPr="00B812CA">
        <w:t>Dataset</w:t>
      </w:r>
      <w:r w:rsidRPr="007058D2">
        <w:t xml:space="preserve"> Support files</w:t>
      </w:r>
      <w:bookmarkEnd w:id="2265"/>
    </w:p>
    <w:p w14:paraId="4B35A43A" w14:textId="4F692416" w:rsidR="00453DD3" w:rsidRPr="00B77A92" w:rsidRDefault="00453DD3" w:rsidP="00D87FDE">
      <w:pPr>
        <w:jc w:val="both"/>
      </w:pPr>
      <w:r w:rsidRPr="00B77A92">
        <w:t xml:space="preserve">Dataset names in S-100 are unique </w:t>
      </w:r>
      <w:r w:rsidRPr="00415C1B">
        <w:t>(S-100 Part 1</w:t>
      </w:r>
      <w:r w:rsidR="00D87FDE" w:rsidRPr="00415C1B">
        <w:t>7</w:t>
      </w:r>
      <w:del w:id="2266" w:author="Jonathan Pritchard" w:date="2025-03-07T18:05:00Z" w16du:dateUtc="2025-03-07T18:05:00Z">
        <w:r w:rsidRPr="00B77A92" w:rsidDel="00653128">
          <w:delText>.</w:delText>
        </w:r>
      </w:del>
      <w:ins w:id="2267" w:author="Jonathan Pritchard" w:date="2025-03-07T18:05:00Z" w16du:dateUtc="2025-03-07T18:05:00Z">
        <w:r w:rsidR="00653128">
          <w:t>).</w:t>
        </w:r>
      </w:ins>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2397735A" w:rsidR="00453DD3" w:rsidRPr="00415C1B" w:rsidRDefault="006E5EB0" w:rsidP="00453DD3">
      <w:pPr>
        <w:pStyle w:val="ListParagraph"/>
        <w:numPr>
          <w:ilvl w:val="0"/>
          <w:numId w:val="127"/>
        </w:numPr>
        <w:spacing w:after="120" w:line="240" w:lineRule="auto"/>
        <w:jc w:val="both"/>
      </w:pPr>
      <w:ins w:id="2268" w:author="jon pritchard" w:date="2025-03-26T22:20:00Z" w16du:dateUtc="2025-03-26T21:20:00Z">
        <w:r w:rsidRPr="008C35BD">
          <w:rPr>
            <w:i/>
            <w:iCs/>
            <w:rPrChange w:id="2269" w:author="jon pritchard" w:date="2025-03-28T14:32:00Z" w16du:dateUtc="2025-03-28T13:32:00Z">
              <w:rPr>
                <w:highlight w:val="yellow"/>
              </w:rPr>
            </w:rPrChange>
          </w:rPr>
          <w:lastRenderedPageBreak/>
          <w:t>n</w:t>
        </w:r>
      </w:ins>
      <w:del w:id="2270" w:author="jon pritchard" w:date="2025-03-26T22:20:00Z" w16du:dateUtc="2025-03-26T21:20:00Z">
        <w:r w:rsidR="00453DD3" w:rsidRPr="008C35BD" w:rsidDel="006E5EB0">
          <w:rPr>
            <w:i/>
            <w:iCs/>
            <w:rPrChange w:id="2271" w:author="jon pritchard" w:date="2025-03-28T14:32:00Z" w16du:dateUtc="2025-03-28T13:32:00Z">
              <w:rPr/>
            </w:rPrChange>
          </w:rPr>
          <w:delText>N</w:delText>
        </w:r>
      </w:del>
      <w:r w:rsidR="00453DD3" w:rsidRPr="008C35BD">
        <w:rPr>
          <w:i/>
          <w:iCs/>
          <w:rPrChange w:id="2272" w:author="jon pritchard" w:date="2025-03-28T14:32:00Z" w16du:dateUtc="2025-03-28T13:32:00Z">
            <w:rPr/>
          </w:rPrChange>
        </w:rPr>
        <w:t>ew</w:t>
      </w:r>
      <w:ins w:id="2273" w:author="jon pritchard" w:date="2025-03-26T22:19:00Z" w16du:dateUtc="2025-03-26T21:19:00Z">
        <w:r w:rsidRPr="00415C1B">
          <w:rPr>
            <w:rPrChange w:id="2274" w:author="jon pritchard" w:date="2025-03-28T11:14:00Z" w16du:dateUtc="2025-03-28T10:14:00Z">
              <w:rPr>
                <w:highlight w:val="yellow"/>
              </w:rPr>
            </w:rPrChange>
          </w:rPr>
          <w:t xml:space="preserve"> – A new </w:t>
        </w:r>
      </w:ins>
      <w:ins w:id="2275" w:author="jon pritchard" w:date="2025-03-26T22:20:00Z" w16du:dateUtc="2025-03-26T21:20:00Z">
        <w:r w:rsidRPr="00415C1B">
          <w:rPr>
            <w:rPrChange w:id="2276" w:author="jon pritchard" w:date="2025-03-28T11:14:00Z" w16du:dateUtc="2025-03-28T10:14:00Z">
              <w:rPr>
                <w:highlight w:val="yellow"/>
              </w:rPr>
            </w:rPrChange>
          </w:rPr>
          <w:t xml:space="preserve">dataset </w:t>
        </w:r>
      </w:ins>
      <w:ins w:id="2277" w:author="jon pritchard" w:date="2025-03-26T22:19:00Z" w16du:dateUtc="2025-03-26T21:19:00Z">
        <w:r w:rsidRPr="00415C1B">
          <w:rPr>
            <w:rPrChange w:id="2278" w:author="jon pritchard" w:date="2025-03-28T11:14:00Z" w16du:dateUtc="2025-03-28T10:14:00Z">
              <w:rPr>
                <w:highlight w:val="yellow"/>
              </w:rPr>
            </w:rPrChange>
          </w:rPr>
          <w:t>support file to be installed on the system</w:t>
        </w:r>
      </w:ins>
    </w:p>
    <w:p w14:paraId="2A520553" w14:textId="55D75431" w:rsidR="00453DD3" w:rsidRPr="00415C1B" w:rsidRDefault="006E5EB0" w:rsidP="00453DD3">
      <w:pPr>
        <w:pStyle w:val="ListParagraph"/>
        <w:numPr>
          <w:ilvl w:val="0"/>
          <w:numId w:val="127"/>
        </w:numPr>
        <w:spacing w:after="120" w:line="240" w:lineRule="auto"/>
        <w:jc w:val="both"/>
      </w:pPr>
      <w:ins w:id="2279" w:author="jon pritchard" w:date="2025-03-26T22:20:00Z" w16du:dateUtc="2025-03-26T21:20:00Z">
        <w:r w:rsidRPr="008C35BD">
          <w:rPr>
            <w:i/>
            <w:iCs/>
            <w:rPrChange w:id="2280" w:author="jon pritchard" w:date="2025-03-28T14:32:00Z" w16du:dateUtc="2025-03-28T13:32:00Z">
              <w:rPr>
                <w:highlight w:val="yellow"/>
              </w:rPr>
            </w:rPrChange>
          </w:rPr>
          <w:t>r</w:t>
        </w:r>
      </w:ins>
      <w:del w:id="2281" w:author="jon pritchard" w:date="2025-03-26T22:20:00Z" w16du:dateUtc="2025-03-26T21:20:00Z">
        <w:r w:rsidR="00453DD3" w:rsidRPr="008C35BD" w:rsidDel="006E5EB0">
          <w:rPr>
            <w:i/>
            <w:iCs/>
            <w:rPrChange w:id="2282" w:author="jon pritchard" w:date="2025-03-28T14:32:00Z" w16du:dateUtc="2025-03-28T13:32:00Z">
              <w:rPr/>
            </w:rPrChange>
          </w:rPr>
          <w:delText>R</w:delText>
        </w:r>
      </w:del>
      <w:r w:rsidR="00453DD3" w:rsidRPr="008C35BD">
        <w:rPr>
          <w:i/>
          <w:iCs/>
          <w:rPrChange w:id="2283" w:author="jon pritchard" w:date="2025-03-28T14:32:00Z" w16du:dateUtc="2025-03-28T13:32:00Z">
            <w:rPr/>
          </w:rPrChange>
        </w:rPr>
        <w:t>eplacement</w:t>
      </w:r>
      <w:ins w:id="2284" w:author="jon pritchard" w:date="2025-03-26T22:19:00Z" w16du:dateUtc="2025-03-26T21:19:00Z">
        <w:r w:rsidRPr="00415C1B">
          <w:rPr>
            <w:rPrChange w:id="2285" w:author="jon pritchard" w:date="2025-03-28T11:14:00Z" w16du:dateUtc="2025-03-28T10:14:00Z">
              <w:rPr>
                <w:highlight w:val="yellow"/>
              </w:rPr>
            </w:rPrChange>
          </w:rPr>
          <w:t xml:space="preserve"> – a replacement for a</w:t>
        </w:r>
      </w:ins>
      <w:ins w:id="2286" w:author="jon pritchard" w:date="2025-03-26T22:21:00Z" w16du:dateUtc="2025-03-26T21:21:00Z">
        <w:r w:rsidRPr="00415C1B">
          <w:rPr>
            <w:rPrChange w:id="2287" w:author="jon pritchard" w:date="2025-03-28T11:14:00Z" w16du:dateUtc="2025-03-28T10:14:00Z">
              <w:rPr>
                <w:highlight w:val="yellow"/>
              </w:rPr>
            </w:rPrChange>
          </w:rPr>
          <w:t>n existing</w:t>
        </w:r>
      </w:ins>
      <w:ins w:id="2288" w:author="jon pritchard" w:date="2025-03-26T22:19:00Z" w16du:dateUtc="2025-03-26T21:19:00Z">
        <w:r w:rsidRPr="00415C1B">
          <w:rPr>
            <w:rPrChange w:id="2289" w:author="jon pritchard" w:date="2025-03-28T11:14:00Z" w16du:dateUtc="2025-03-28T10:14:00Z">
              <w:rPr>
                <w:highlight w:val="yellow"/>
              </w:rPr>
            </w:rPrChange>
          </w:rPr>
          <w:t xml:space="preserve"> </w:t>
        </w:r>
      </w:ins>
      <w:ins w:id="2290" w:author="jon pritchard" w:date="2025-03-26T22:20:00Z" w16du:dateUtc="2025-03-26T21:20:00Z">
        <w:r w:rsidRPr="00415C1B">
          <w:rPr>
            <w:rPrChange w:id="2291" w:author="jon pritchard" w:date="2025-03-28T11:14:00Z" w16du:dateUtc="2025-03-28T10:14:00Z">
              <w:rPr>
                <w:highlight w:val="yellow"/>
              </w:rPr>
            </w:rPrChange>
          </w:rPr>
          <w:t xml:space="preserve">dataset support </w:t>
        </w:r>
      </w:ins>
      <w:ins w:id="2292" w:author="jon pritchard" w:date="2025-03-26T22:19:00Z" w16du:dateUtc="2025-03-26T21:19:00Z">
        <w:r w:rsidRPr="00415C1B">
          <w:rPr>
            <w:rPrChange w:id="2293" w:author="jon pritchard" w:date="2025-03-28T11:14:00Z" w16du:dateUtc="2025-03-28T10:14:00Z">
              <w:rPr>
                <w:highlight w:val="yellow"/>
              </w:rPr>
            </w:rPrChange>
          </w:rPr>
          <w:t>file with the same name.</w:t>
        </w:r>
      </w:ins>
    </w:p>
    <w:p w14:paraId="27A2FE98" w14:textId="3F3C4F86" w:rsidR="00453DD3" w:rsidRPr="00415C1B" w:rsidRDefault="006E5EB0" w:rsidP="00453DD3">
      <w:pPr>
        <w:pStyle w:val="ListParagraph"/>
        <w:numPr>
          <w:ilvl w:val="0"/>
          <w:numId w:val="127"/>
        </w:numPr>
        <w:spacing w:after="120" w:line="240" w:lineRule="auto"/>
        <w:jc w:val="both"/>
      </w:pPr>
      <w:ins w:id="2294" w:author="jon pritchard" w:date="2025-03-26T22:20:00Z" w16du:dateUtc="2025-03-26T21:20:00Z">
        <w:r w:rsidRPr="008C35BD">
          <w:rPr>
            <w:i/>
            <w:iCs/>
            <w:rPrChange w:id="2295" w:author="jon pritchard" w:date="2025-03-28T14:32:00Z" w16du:dateUtc="2025-03-28T13:32:00Z">
              <w:rPr>
                <w:highlight w:val="yellow"/>
              </w:rPr>
            </w:rPrChange>
          </w:rPr>
          <w:t>d</w:t>
        </w:r>
      </w:ins>
      <w:del w:id="2296" w:author="jon pritchard" w:date="2025-03-26T22:20:00Z" w16du:dateUtc="2025-03-26T21:20:00Z">
        <w:r w:rsidR="00453DD3" w:rsidRPr="008C35BD" w:rsidDel="006E5EB0">
          <w:rPr>
            <w:i/>
            <w:iCs/>
            <w:rPrChange w:id="2297" w:author="jon pritchard" w:date="2025-03-28T14:32:00Z" w16du:dateUtc="2025-03-28T13:32:00Z">
              <w:rPr/>
            </w:rPrChange>
          </w:rPr>
          <w:delText>D</w:delText>
        </w:r>
      </w:del>
      <w:r w:rsidR="00453DD3" w:rsidRPr="008C35BD">
        <w:rPr>
          <w:i/>
          <w:iCs/>
          <w:rPrChange w:id="2298" w:author="jon pritchard" w:date="2025-03-28T14:32:00Z" w16du:dateUtc="2025-03-28T13:32:00Z">
            <w:rPr/>
          </w:rPrChange>
        </w:rPr>
        <w:t>eletion</w:t>
      </w:r>
      <w:ins w:id="2299" w:author="jon pritchard" w:date="2025-03-26T22:20:00Z" w16du:dateUtc="2025-03-26T21:20:00Z">
        <w:r w:rsidRPr="00415C1B">
          <w:rPr>
            <w:rPrChange w:id="2300" w:author="jon pritchard" w:date="2025-03-28T11:14:00Z" w16du:dateUtc="2025-03-28T10:14:00Z">
              <w:rPr>
                <w:highlight w:val="yellow"/>
              </w:rPr>
            </w:rPrChange>
          </w:rPr>
          <w:t xml:space="preserve"> – deletion of the dataset support file with the given name</w:t>
        </w:r>
      </w:ins>
      <w:ins w:id="2301" w:author="jon pritchard" w:date="2025-03-31T23:17:00Z" w16du:dateUtc="2025-03-31T22:17:00Z">
        <w:r w:rsidR="008A7FAE">
          <w:t xml:space="preserve"> (subject to the guidance in this section)</w:t>
        </w:r>
      </w:ins>
    </w:p>
    <w:p w14:paraId="330DE4F6" w14:textId="2AC4A777"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del w:id="2302" w:author="Jonathan Pritchard" w:date="2025-03-07T18:06:00Z" w16du:dateUtc="2025-03-07T18:06:00Z">
        <w:r w:rsidRPr="00B77A92" w:rsidDel="00264905">
          <w:delText xml:space="preserve">should </w:delText>
        </w:r>
      </w:del>
      <w:ins w:id="2303" w:author="Jonathan Pritchard" w:date="2025-03-07T18:06:00Z" w16du:dateUtc="2025-03-07T18:06:00Z">
        <w:r w:rsidR="00264905">
          <w:t>must</w:t>
        </w:r>
        <w:r w:rsidR="00264905" w:rsidRPr="00B77A92">
          <w:t xml:space="preserve"> </w:t>
        </w:r>
      </w:ins>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4877421B" w:rsidR="00453DD3" w:rsidRPr="00B77A92" w:rsidRDefault="00453DD3" w:rsidP="00453DD3">
      <w:pPr>
        <w:spacing w:after="120" w:line="240" w:lineRule="auto"/>
        <w:jc w:val="both"/>
      </w:pPr>
      <w:r>
        <w:t xml:space="preserve">Similarly, when a dataset support file is marked for deletion by a CATALOG.XML entry then the ECDIS </w:t>
      </w:r>
      <w:del w:id="2304" w:author="Jonathan Pritchard" w:date="2025-03-07T18:06:00Z" w16du:dateUtc="2025-03-07T18:06:00Z">
        <w:r w:rsidDel="00264905">
          <w:delText xml:space="preserve">should </w:delText>
        </w:r>
      </w:del>
      <w:ins w:id="2305" w:author="Jonathan Pritchard" w:date="2025-03-07T18:06:00Z" w16du:dateUtc="2025-03-07T18:06:00Z">
        <w:r w:rsidR="00264905">
          <w:t xml:space="preserve">must </w:t>
        </w:r>
      </w:ins>
      <w:r>
        <w:t>check that the support file is not used by any other datasets prior to deletion</w:t>
      </w:r>
      <w:ins w:id="2306" w:author="Grant, David M (52400) CIV USN NIWC ATLANTIC VA (USA)" w:date="2025-02-25T15:19:00Z" w16du:dateUtc="2025-02-25T20:19:00Z">
        <w:r w:rsidR="00FF3E5B">
          <w:t>.</w:t>
        </w:r>
      </w:ins>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2307" w:name="_Toc194067221"/>
      <w:r>
        <w:t>Dataset Support File formats.</w:t>
      </w:r>
      <w:bookmarkEnd w:id="2307"/>
    </w:p>
    <w:p w14:paraId="13D8317E" w14:textId="44A66F69" w:rsidR="00E52CD2" w:rsidRPr="00B77A92" w:rsidRDefault="0087682E" w:rsidP="00E52CD2">
      <w:ins w:id="2308" w:author="jon pritchard" w:date="2025-03-26T22:21:00Z" w16du:dateUtc="2025-03-26T21:21:00Z">
        <w:r w:rsidRPr="0087682E">
          <w:t>From all possible support file formats, ECDIS must at least be able to display the following</w:t>
        </w:r>
      </w:ins>
      <w:ins w:id="2309" w:author="jon pritchard" w:date="2025-03-26T22:22:00Z" w16du:dateUtc="2025-03-26T21:22:00Z">
        <w:r>
          <w:t xml:space="preserve"> (</w:t>
        </w:r>
      </w:ins>
      <w:del w:id="2310" w:author="jon pritchard" w:date="2025-03-26T22:22:00Z" w16du:dateUtc="2025-03-26T21:22:00Z">
        <w:r w:rsidR="00453DD3" w:rsidRPr="00415C1B" w:rsidDel="0087682E">
          <w:delText xml:space="preserve">Dataset </w:delText>
        </w:r>
        <w:r w:rsidR="00E52CD2" w:rsidRPr="00415C1B" w:rsidDel="0087682E">
          <w:delText xml:space="preserve">support files </w:delText>
        </w:r>
        <w:r w:rsidR="001309C7" w:rsidRPr="00415C1B" w:rsidDel="0087682E">
          <w:delText>must</w:delText>
        </w:r>
        <w:r w:rsidR="00E52CD2" w:rsidRPr="00415C1B" w:rsidDel="0087682E">
          <w:delText xml:space="preserve"> be limited to the following formats </w:delText>
        </w:r>
      </w:del>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ins w:id="2311" w:author="jon pritchard" w:date="2025-03-26T22:22:00Z" w16du:dateUtc="2025-03-26T21:22:00Z">
        <w:r>
          <w:t>)</w:t>
        </w:r>
      </w:ins>
      <w:del w:id="2312" w:author="jon pritchard" w:date="2025-03-26T22:22:00Z" w16du:dateUtc="2025-03-26T21:22:00Z">
        <w:r w:rsidR="00E52CD2" w:rsidRPr="00B77A92" w:rsidDel="0087682E">
          <w:delText>:</w:delText>
        </w:r>
      </w:del>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097E92A9" w:rsidR="001309C7" w:rsidRDefault="001309C7" w:rsidP="00E52CD2">
      <w:r w:rsidRPr="00B77A92">
        <w:t>All</w:t>
      </w:r>
      <w:r w:rsidR="00453DD3">
        <w:t xml:space="preserve"> dataset</w:t>
      </w:r>
      <w:r w:rsidRPr="00B77A92">
        <w:t xml:space="preserve"> support files except the graphic formats </w:t>
      </w:r>
      <w:del w:id="2313" w:author="Jonathan Pritchard" w:date="2025-03-07T18:07:00Z" w16du:dateUtc="2025-03-07T18:07:00Z">
        <w:r w:rsidRPr="00B77A92" w:rsidDel="00264905">
          <w:delText xml:space="preserve">must </w:delText>
        </w:r>
      </w:del>
      <w:r w:rsidRPr="00B77A92">
        <w:t>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ins w:id="2314" w:author="Grant, David M (52400) CIV USN NIWC ATLANTIC VA (USA)" w:date="2025-02-25T15:19:00Z" w16du:dateUtc="2025-02-25T20:19:00Z">
        <w:r w:rsidR="00136717">
          <w:t>.</w:t>
        </w:r>
      </w:ins>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2315" w:name="_Toc527357301"/>
      <w:bookmarkStart w:id="2316"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2317" w:name="_Toc194067222"/>
      <w:bookmarkEnd w:id="2315"/>
      <w:bookmarkEnd w:id="2316"/>
      <w:r>
        <w:lastRenderedPageBreak/>
        <w:t>Appendix A – Manual Updates</w:t>
      </w:r>
      <w:bookmarkEnd w:id="2317"/>
    </w:p>
    <w:p w14:paraId="7F18C959" w14:textId="5C31C1DF" w:rsidR="00747A03" w:rsidRPr="00B77A92" w:rsidRDefault="00846094" w:rsidP="002D7DEE">
      <w:pPr>
        <w:pStyle w:val="Heading2"/>
        <w:numPr>
          <w:ilvl w:val="0"/>
          <w:numId w:val="195"/>
        </w:numPr>
      </w:pPr>
      <w:bookmarkStart w:id="2318" w:name="_Toc194067223"/>
      <w:r w:rsidRPr="00B77A92">
        <w:t>Introduction</w:t>
      </w:r>
      <w:bookmarkEnd w:id="2318"/>
    </w:p>
    <w:p w14:paraId="2CA76D4C" w14:textId="0657656F" w:rsidR="00B912FF" w:rsidRPr="00B77A92" w:rsidRDefault="00B912FF" w:rsidP="00D87FDE">
      <w:pPr>
        <w:jc w:val="both"/>
      </w:pPr>
      <w:r w:rsidRPr="00B77A92">
        <w:t xml:space="preserve">Manual updates are </w:t>
      </w:r>
      <w:del w:id="2319" w:author="Jonathan Pritchard" w:date="2025-03-07T18:07:00Z" w16du:dateUtc="2025-03-07T18:07:00Z">
        <w:r w:rsidRPr="00B77A92" w:rsidDel="00264905">
          <w:delText xml:space="preserve">official </w:delText>
        </w:r>
      </w:del>
      <w:r w:rsidRPr="00B77A92">
        <w:t>data entered manually into the ENDS/ENC.</w:t>
      </w:r>
      <w:ins w:id="2320" w:author="Jonathan Pritchard" w:date="2025-03-07T18:08:00Z" w16du:dateUtc="2025-03-07T18:08:00Z">
        <w:r w:rsidR="00264905" w:rsidRPr="00264905">
          <w:t xml:space="preserve"> Manual updates are entered by the mariner to add, delete or modify features in an ENC</w:t>
        </w:r>
        <w:r w:rsidR="00264905">
          <w:t>.</w:t>
        </w:r>
      </w:ins>
      <w:r w:rsidRPr="00B77A92">
        <w:t xml:space="preserve"> </w:t>
      </w:r>
      <w:ins w:id="2321" w:author="Jonathan Pritchard" w:date="2025-03-07T18:08:00Z" w16du:dateUtc="2025-03-07T18:08:00Z">
        <w:r w:rsidR="00264905" w:rsidRPr="00264905">
          <w:t>In order to provide a harmonised and consistent approach to manual updates on the ECDIS a set of portrayal symbols is supplied alongside this publication</w:t>
        </w:r>
      </w:ins>
      <w:ins w:id="2322" w:author="Jonathan Pritchard" w:date="2025-03-07T18:09:00Z" w16du:dateUtc="2025-03-07T18:09:00Z">
        <w:r w:rsidR="00264905">
          <w:t xml:space="preserve">. </w:t>
        </w:r>
        <w:r w:rsidR="00264905" w:rsidRPr="00264905">
          <w:t xml:space="preserve">As a minimum, the symbols and attributes listed in Table 8, Table 9 and Table 10 must be supported.  </w:t>
        </w:r>
      </w:ins>
      <w:ins w:id="2323" w:author="Jonathan Pritchard" w:date="2025-03-07T18:08:00Z" w16du:dateUtc="2025-03-07T18:08:00Z">
        <w:r w:rsidR="00264905" w:rsidRPr="00264905" w:rsidDel="00264905">
          <w:t xml:space="preserve"> </w:t>
        </w:r>
      </w:ins>
      <w:del w:id="2324" w:author="Jonathan Pritchard" w:date="2025-03-07T18:08:00Z" w16du:dateUtc="2025-03-07T18:08:00Z">
        <w:r w:rsidRPr="00B77A92" w:rsidDel="00264905">
          <w:delText xml:space="preserve">Manually entered updates </w:delText>
        </w:r>
        <w:r w:rsidR="00B15F52" w:rsidRPr="00B77A92" w:rsidDel="00264905">
          <w:delText>must</w:delText>
        </w:r>
        <w:r w:rsidRPr="00B77A92" w:rsidDel="00264905">
          <w:delText xml:space="preserve"> be marked by specific symbols. </w:delText>
        </w:r>
      </w:del>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5"/>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6"/>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7"/>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8"/>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9"/>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40"/>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41"/>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42"/>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43"/>
                          <a:srcRect l="5077" t="22871" r="35738" b="30122"/>
                          <a:stretch/>
                        </pic:blipFill>
                        <pic:spPr>
                          <a:xfrm>
                            <a:off x="0" y="0"/>
                            <a:ext cx="1616451" cy="552540"/>
                          </a:xfrm>
                          <a:prstGeom prst="rect">
                            <a:avLst/>
                          </a:prstGeom>
                        </pic:spPr>
                      </pic:pic>
                    </a:graphicData>
                  </a:graphic>
                </wp:inline>
              </w:drawing>
            </w:r>
          </w:p>
        </w:tc>
      </w:tr>
    </w:tbl>
    <w:p w14:paraId="4D2C76A0" w14:textId="71C5AEC8" w:rsidR="0045426C" w:rsidRDefault="0045426C" w:rsidP="0045426C">
      <w:pPr>
        <w:pStyle w:val="Caption"/>
        <w:jc w:val="center"/>
      </w:pPr>
      <w:r>
        <w:t xml:space="preserve">Table </w:t>
      </w:r>
      <w:ins w:id="2325" w:author="Jonathan Pritchard" w:date="2025-03-07T16:40:00Z" w16du:dateUtc="2025-03-07T16:40:00Z">
        <w:r w:rsidR="00C56536">
          <w:fldChar w:fldCharType="begin"/>
        </w:r>
        <w:r w:rsidR="00C56536">
          <w:instrText xml:space="preserve"> SEQ Table \* ARABIC </w:instrText>
        </w:r>
      </w:ins>
      <w:r w:rsidR="00C56536">
        <w:fldChar w:fldCharType="separate"/>
      </w:r>
      <w:ins w:id="2326" w:author="Jonathan Pritchard" w:date="2025-03-07T16:40:00Z" w16du:dateUtc="2025-03-07T16:40:00Z">
        <w:r w:rsidR="00C56536">
          <w:rPr>
            <w:noProof/>
          </w:rPr>
          <w:t>8</w:t>
        </w:r>
        <w:r w:rsidR="00C56536">
          <w:fldChar w:fldCharType="end"/>
        </w:r>
      </w:ins>
      <w:del w:id="2327"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8</w:delText>
        </w:r>
        <w:r w:rsidDel="00C56536">
          <w:fldChar w:fldCharType="end"/>
        </w:r>
      </w:del>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4"/>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5"/>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6"/>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589A816F" w:rsidR="0045426C" w:rsidRDefault="0045426C" w:rsidP="0045426C">
      <w:pPr>
        <w:pStyle w:val="Caption"/>
        <w:jc w:val="center"/>
      </w:pPr>
      <w:r>
        <w:t xml:space="preserve">Table </w:t>
      </w:r>
      <w:ins w:id="2328" w:author="Jonathan Pritchard" w:date="2025-03-07T16:40:00Z" w16du:dateUtc="2025-03-07T16:40:00Z">
        <w:r w:rsidR="00C56536">
          <w:fldChar w:fldCharType="begin"/>
        </w:r>
        <w:r w:rsidR="00C56536">
          <w:instrText xml:space="preserve"> SEQ Table \* ARABIC </w:instrText>
        </w:r>
      </w:ins>
      <w:r w:rsidR="00C56536">
        <w:fldChar w:fldCharType="separate"/>
      </w:r>
      <w:ins w:id="2329" w:author="Jonathan Pritchard" w:date="2025-03-07T16:40:00Z" w16du:dateUtc="2025-03-07T16:40:00Z">
        <w:r w:rsidR="00C56536">
          <w:rPr>
            <w:noProof/>
          </w:rPr>
          <w:t>9</w:t>
        </w:r>
        <w:r w:rsidR="00C56536">
          <w:fldChar w:fldCharType="end"/>
        </w:r>
      </w:ins>
      <w:del w:id="2330"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9</w:delText>
        </w:r>
        <w:r w:rsidDel="00C56536">
          <w:fldChar w:fldCharType="end"/>
        </w:r>
      </w:del>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7"/>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8"/>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9"/>
                          <a:srcRect l="6407" t="29338" r="36223" b="-2640"/>
                          <a:stretch/>
                        </pic:blipFill>
                        <pic:spPr>
                          <a:xfrm>
                            <a:off x="0" y="0"/>
                            <a:ext cx="1568669" cy="1761796"/>
                          </a:xfrm>
                          <a:prstGeom prst="rect">
                            <a:avLst/>
                          </a:prstGeom>
                        </pic:spPr>
                      </pic:pic>
                    </a:graphicData>
                  </a:graphic>
                </wp:inline>
              </w:drawing>
            </w:r>
          </w:p>
        </w:tc>
      </w:tr>
    </w:tbl>
    <w:p w14:paraId="5278511F" w14:textId="2D347985" w:rsidR="0045426C" w:rsidRDefault="0045426C" w:rsidP="0045426C">
      <w:pPr>
        <w:pStyle w:val="Caption"/>
        <w:jc w:val="center"/>
      </w:pPr>
      <w:r>
        <w:t xml:space="preserve">Table </w:t>
      </w:r>
      <w:ins w:id="2331" w:author="Jonathan Pritchard" w:date="2025-03-07T16:40:00Z" w16du:dateUtc="2025-03-07T16:40:00Z">
        <w:r w:rsidR="00C56536">
          <w:fldChar w:fldCharType="begin"/>
        </w:r>
        <w:r w:rsidR="00C56536">
          <w:instrText xml:space="preserve"> SEQ Table \* ARABIC </w:instrText>
        </w:r>
      </w:ins>
      <w:r w:rsidR="00C56536">
        <w:fldChar w:fldCharType="separate"/>
      </w:r>
      <w:ins w:id="2332" w:author="Jonathan Pritchard" w:date="2025-03-07T16:40:00Z" w16du:dateUtc="2025-03-07T16:40:00Z">
        <w:r w:rsidR="00C56536">
          <w:rPr>
            <w:noProof/>
          </w:rPr>
          <w:t>10</w:t>
        </w:r>
        <w:r w:rsidR="00C56536">
          <w:fldChar w:fldCharType="end"/>
        </w:r>
      </w:ins>
      <w:del w:id="2333" w:author="Jonathan Pritchard" w:date="2025-03-07T16:40:00Z" w16du:dateUtc="2025-03-07T16:40:00Z">
        <w:r w:rsidDel="00C56536">
          <w:fldChar w:fldCharType="begin"/>
        </w:r>
        <w:r w:rsidDel="00C56536">
          <w:delInstrText xml:space="preserve"> SEQ Table \* ARABIC </w:delInstrText>
        </w:r>
        <w:r w:rsidDel="00C56536">
          <w:fldChar w:fldCharType="separate"/>
        </w:r>
        <w:r w:rsidR="000553AC" w:rsidDel="00C56536">
          <w:rPr>
            <w:noProof/>
          </w:rPr>
          <w:delText>10</w:delText>
        </w:r>
        <w:r w:rsidDel="00C56536">
          <w:fldChar w:fldCharType="end"/>
        </w:r>
      </w:del>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2334" w:name="_Toc194067224"/>
      <w:r>
        <w:t>Attribution of Manual Update Features</w:t>
      </w:r>
      <w:bookmarkEnd w:id="2334"/>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2335" w:name="_Toc194067225"/>
      <w:r w:rsidRPr="002D7DEE">
        <w:lastRenderedPageBreak/>
        <w:t>Appendix</w:t>
      </w:r>
      <w:r w:rsidR="000849E6" w:rsidRPr="002D7DEE">
        <w:t xml:space="preserve"> B:</w:t>
      </w:r>
      <w:r w:rsidR="00802BDD" w:rsidRPr="002D7DEE">
        <w:t xml:space="preserve"> </w:t>
      </w:r>
      <w:bookmarkStart w:id="2336" w:name="_Toc100303044"/>
      <w:r w:rsidRPr="002D7DEE">
        <w:t>S-100 Data Import Error Codes and Explanations</w:t>
      </w:r>
      <w:bookmarkEnd w:id="2335"/>
      <w:bookmarkEnd w:id="2336"/>
    </w:p>
    <w:p w14:paraId="7BFA1FC9" w14:textId="0FD0EBC9" w:rsidR="00DF5B84" w:rsidRPr="00B77A92" w:rsidRDefault="00CC4796" w:rsidP="002D7DEE">
      <w:pPr>
        <w:pStyle w:val="Heading2"/>
        <w:numPr>
          <w:ilvl w:val="0"/>
          <w:numId w:val="169"/>
        </w:numPr>
        <w:ind w:left="357" w:hanging="357"/>
      </w:pPr>
      <w:bookmarkStart w:id="2337" w:name="_Toc194067226"/>
      <w:r>
        <w:t>Introduction.</w:t>
      </w:r>
      <w:bookmarkEnd w:id="2337"/>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proofErr w:type="spellStart"/>
            <w:r w:rsidRPr="00B77A92">
              <w:rPr>
                <w:rFonts w:eastAsia="Times New Roman" w:cs="Arial"/>
                <w:i/>
                <w:sz w:val="18"/>
                <w:szCs w:val="18"/>
              </w:rPr>
              <w:t>Self Signed</w:t>
            </w:r>
            <w:proofErr w:type="spellEnd"/>
            <w:r w:rsidRPr="00B77A92">
              <w:rPr>
                <w:rFonts w:eastAsia="Times New Roman" w:cs="Arial"/>
                <w:i/>
                <w:sz w:val="18"/>
                <w:szCs w:val="18"/>
              </w:rPr>
              <w:t xml:space="preserve">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rsidDel="00B21F04" w14:paraId="58DA64FE" w14:textId="68AB0D16" w:rsidTr="002D7DEE">
        <w:trPr>
          <w:del w:id="2338" w:author="Jonathan Pritchard" w:date="2025-03-10T12:36:00Z"/>
        </w:trPr>
        <w:tc>
          <w:tcPr>
            <w:tcW w:w="1200" w:type="dxa"/>
            <w:vAlign w:val="center"/>
          </w:tcPr>
          <w:p w14:paraId="7FA7C16B" w14:textId="018FFAE1" w:rsidR="00647AF8" w:rsidRPr="00A527F0" w:rsidDel="00B21F04" w:rsidRDefault="00647AF8" w:rsidP="00637E6A">
            <w:pPr>
              <w:spacing w:before="60" w:after="60" w:line="240" w:lineRule="auto"/>
              <w:rPr>
                <w:del w:id="2339" w:author="Jonathan Pritchard" w:date="2025-03-10T12:36:00Z" w16du:dateUtc="2025-03-10T12:36:00Z"/>
                <w:rFonts w:eastAsia="Times New Roman" w:cs="Arial"/>
                <w:b/>
                <w:sz w:val="18"/>
                <w:szCs w:val="18"/>
              </w:rPr>
            </w:pPr>
          </w:p>
        </w:tc>
        <w:tc>
          <w:tcPr>
            <w:tcW w:w="7759" w:type="dxa"/>
            <w:vAlign w:val="center"/>
          </w:tcPr>
          <w:p w14:paraId="61B43176" w14:textId="0B983161" w:rsidR="00647AF8" w:rsidRPr="00B812CA" w:rsidDel="00B21F04" w:rsidRDefault="00647AF8" w:rsidP="00637E6A">
            <w:pPr>
              <w:spacing w:before="60" w:after="60" w:line="240" w:lineRule="auto"/>
              <w:rPr>
                <w:del w:id="2340" w:author="Jonathan Pritchard" w:date="2025-03-10T12:36:00Z" w16du:dateUtc="2025-03-10T12:36:00Z"/>
                <w:i/>
                <w:sz w:val="18"/>
                <w:szCs w:val="18"/>
              </w:rPr>
            </w:pP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 xml:space="preserve">Signature Path </w:t>
            </w:r>
            <w:proofErr w:type="spellStart"/>
            <w:r w:rsidRPr="002D7DEE">
              <w:rPr>
                <w:iCs/>
                <w:sz w:val="18"/>
                <w:szCs w:val="18"/>
              </w:rPr>
              <w:t>can not</w:t>
            </w:r>
            <w:proofErr w:type="spellEnd"/>
            <w:r w:rsidRPr="002D7DEE">
              <w:rPr>
                <w:iCs/>
                <w:sz w:val="18"/>
                <w:szCs w:val="18"/>
              </w:rPr>
              <w:t xml:space="preserve">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2341" w:name="_Toc194067227"/>
      <w:r>
        <w:t>Error code descriptions.</w:t>
      </w:r>
      <w:bookmarkEnd w:id="2341"/>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w:t>
      </w:r>
      <w:proofErr w:type="spellStart"/>
      <w:r w:rsidRPr="00A527F0">
        <w:rPr>
          <w:rFonts w:eastAsia="Times New Roman" w:cs="Arial"/>
        </w:rPr>
        <w:t>self signed</w:t>
      </w:r>
      <w:proofErr w:type="spellEnd"/>
      <w:r w:rsidRPr="00A527F0">
        <w:rPr>
          <w:rFonts w:eastAsia="Times New Roman" w:cs="Arial"/>
        </w:rPr>
        <w:t xml:space="preserve">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20970D01"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del w:id="2342" w:author="Jonathan Pritchard" w:date="2025-03-07T18:10:00Z" w16du:dateUtc="2025-03-07T18:10:00Z">
        <w:r w:rsidRPr="00A527F0" w:rsidDel="00264905">
          <w:rPr>
            <w:rFonts w:eastAsia="Times New Roman" w:cs="Arial"/>
          </w:rPr>
          <w:delText>must be</w:delText>
        </w:r>
      </w:del>
      <w:ins w:id="2343" w:author="Jonathan Pritchard" w:date="2025-03-07T18:10:00Z" w16du:dateUtc="2025-03-07T18:10:00Z">
        <w:r w:rsidR="00264905">
          <w:rPr>
            <w:rFonts w:eastAsia="Times New Roman" w:cs="Arial"/>
          </w:rPr>
          <w:t>is</w:t>
        </w:r>
      </w:ins>
      <w:r w:rsidRPr="00A527F0">
        <w:rPr>
          <w:rFonts w:eastAsia="Times New Roman" w:cs="Arial"/>
        </w:rPr>
        <w:t xml:space="preserve"> returned if the SSK is wrongly formatted or if mandatory elements are missing. SA and data servers must complete this check.</w:t>
      </w:r>
    </w:p>
    <w:p w14:paraId="0965A259" w14:textId="41805381"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del w:id="2344" w:author="Jonathan Pritchard" w:date="2025-03-07T18:10:00Z" w16du:dateUtc="2025-03-07T18:10:00Z">
        <w:r w:rsidRPr="00A527F0" w:rsidDel="00264905">
          <w:rPr>
            <w:rFonts w:eastAsia="Times New Roman" w:cs="Arial"/>
            <w:iCs/>
            <w:lang w:eastAsia="en-GB"/>
          </w:rPr>
          <w:delText>must be</w:delText>
        </w:r>
      </w:del>
      <w:ins w:id="2345" w:author="Jonathan Pritchard" w:date="2025-03-07T18:10:00Z" w16du:dateUtc="2025-03-07T18:10:00Z">
        <w:r w:rsidR="00264905">
          <w:rPr>
            <w:rFonts w:eastAsia="Times New Roman" w:cs="Arial"/>
            <w:iCs/>
            <w:lang w:eastAsia="en-GB"/>
          </w:rPr>
          <w:t>is</w:t>
        </w:r>
      </w:ins>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 xml:space="preserve">ortrayal) has not been directly authenticated by the Scheme </w:t>
      </w:r>
      <w:proofErr w:type="spellStart"/>
      <w:r w:rsidRPr="00B812CA">
        <w:rPr>
          <w:rFonts w:cs="Arial"/>
          <w:iCs/>
        </w:rPr>
        <w:t>Adminstrator</w:t>
      </w:r>
      <w:proofErr w:type="spellEnd"/>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w:t>
      </w:r>
      <w:proofErr w:type="spellStart"/>
      <w:r w:rsidRPr="00B812CA">
        <w:rPr>
          <w:rFonts w:cs="Arial"/>
          <w:iCs/>
        </w:rPr>
        <w:t>digitalSignatureValue</w:t>
      </w:r>
      <w:proofErr w:type="spellEnd"/>
      <w:r w:rsidRPr="00B812CA">
        <w:rPr>
          <w:rFonts w:cs="Arial"/>
          <w:iCs/>
        </w:rPr>
        <w:t xml:space="preserv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 xml:space="preserve">not be authenticated against the Scheme </w:t>
      </w:r>
      <w:proofErr w:type="spellStart"/>
      <w:r w:rsidRPr="00B812CA">
        <w:rPr>
          <w:rFonts w:cs="Arial"/>
          <w:iCs/>
        </w:rPr>
        <w:t>Adminstrator’s</w:t>
      </w:r>
      <w:proofErr w:type="spellEnd"/>
      <w:r w:rsidRPr="00B812CA">
        <w:rPr>
          <w:rFonts w:cs="Arial"/>
          <w:iCs/>
        </w:rPr>
        <w:t xml:space="preserve">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2DA2DA62" w:rsidR="00795A25" w:rsidRDefault="00A27D19" w:rsidP="002D7DEE">
      <w:pPr>
        <w:pStyle w:val="Heading2"/>
        <w:numPr>
          <w:ilvl w:val="0"/>
          <w:numId w:val="169"/>
        </w:numPr>
        <w:ind w:left="357" w:hanging="357"/>
      </w:pPr>
      <w:bookmarkStart w:id="2346" w:name="_Toc194067228"/>
      <w:r w:rsidRPr="00B812CA">
        <w:t>Exchange Set Installation on ECDIS</w:t>
      </w:r>
      <w:bookmarkEnd w:id="2346"/>
      <w:del w:id="2347" w:author="Grant, David M (52400) CIV USN NIWC ATLANTIC VA (USA)" w:date="2025-02-25T17:20:00Z" w16du:dateUtc="2025-02-25T22:20:00Z">
        <w:r w:rsidRPr="00B812CA" w:rsidDel="00513EDB">
          <w:delText>.</w:delText>
        </w:r>
      </w:del>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28749573">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0EAD4674">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644E5389" w:rsidR="00BD515B" w:rsidRPr="00A527F0" w:rsidRDefault="00A27D19" w:rsidP="00BB1C35">
      <w:pPr>
        <w:pStyle w:val="Caption"/>
        <w:spacing w:after="120" w:line="240" w:lineRule="auto"/>
        <w:jc w:val="center"/>
      </w:pPr>
      <w:r w:rsidRPr="00A527F0">
        <w:t xml:space="preserve">Figure </w:t>
      </w:r>
      <w:del w:id="2348" w:author="Jonathan Pritchard" w:date="2025-03-10T08:03:00Z" w16du:dateUtc="2025-03-10T08:03:00Z">
        <w:r w:rsidR="00BB1C35" w:rsidRPr="00A527F0" w:rsidDel="00663161">
          <w:delText>C-2-</w:delText>
        </w:r>
      </w:del>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00F56823" w:rsidR="00795A25" w:rsidRPr="00B812CA" w:rsidRDefault="00A27D19" w:rsidP="00BB1C35">
      <w:pPr>
        <w:pStyle w:val="Caption"/>
        <w:spacing w:after="120" w:line="240" w:lineRule="auto"/>
        <w:jc w:val="center"/>
        <w:rPr>
          <w:iCs/>
        </w:rPr>
      </w:pPr>
      <w:r w:rsidRPr="00A527F0">
        <w:t xml:space="preserve">Figure </w:t>
      </w:r>
      <w:ins w:id="2349" w:author="Jonathan Pritchard" w:date="2025-03-10T08:03:00Z" w16du:dateUtc="2025-03-10T08:03:00Z">
        <w:r w:rsidR="00663161">
          <w:t>8</w:t>
        </w:r>
      </w:ins>
      <w:del w:id="2350" w:author="Jonathan Pritchard" w:date="2025-03-10T08:03:00Z" w16du:dateUtc="2025-03-10T08:03:00Z">
        <w:r w:rsidR="00BB1C35" w:rsidRPr="00A527F0" w:rsidDel="00663161">
          <w:delText>C-2-2</w:delText>
        </w:r>
      </w:del>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D624CD0" w:rsidR="001358ED" w:rsidRDefault="001358ED" w:rsidP="002D7DEE">
      <w:pPr>
        <w:spacing w:after="120" w:line="240" w:lineRule="auto"/>
        <w:ind w:left="720"/>
        <w:jc w:val="both"/>
      </w:pPr>
      <w:r w:rsidRPr="00A527F0">
        <w:t xml:space="preserve">Using </w:t>
      </w:r>
      <w:r w:rsidR="005B4B99" w:rsidRPr="00A527F0">
        <w:t xml:space="preserve">the flow shown in Figure </w:t>
      </w:r>
      <w:del w:id="2351" w:author="Jonathan Pritchard" w:date="2025-03-10T08:03:00Z" w16du:dateUtc="2025-03-10T08:03:00Z">
        <w:r w:rsidR="005B4B99" w:rsidRPr="00A527F0" w:rsidDel="00663161">
          <w:delText>C-2-2</w:delText>
        </w:r>
      </w:del>
      <w:ins w:id="2352" w:author="Jonathan Pritchard" w:date="2025-03-10T08:03:00Z" w16du:dateUtc="2025-03-10T08:03:00Z">
        <w:r w:rsidR="00663161">
          <w:t>8</w:t>
        </w:r>
      </w:ins>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531AA436" w:rsidR="00BB2EDA" w:rsidRPr="00A527F0" w:rsidRDefault="00A27D19" w:rsidP="004E61EE">
      <w:pPr>
        <w:pStyle w:val="Caption"/>
        <w:spacing w:line="240" w:lineRule="auto"/>
        <w:jc w:val="center"/>
      </w:pPr>
      <w:r w:rsidRPr="00A527F0">
        <w:t xml:space="preserve">Figure </w:t>
      </w:r>
      <w:ins w:id="2353" w:author="Jonathan Pritchard" w:date="2025-03-10T08:03:00Z" w16du:dateUtc="2025-03-10T08:03:00Z">
        <w:r w:rsidR="00663161">
          <w:t>9</w:t>
        </w:r>
      </w:ins>
      <w:del w:id="2354" w:author="Jonathan Pritchard" w:date="2025-03-10T08:03:00Z" w16du:dateUtc="2025-03-10T08:03:00Z">
        <w:r w:rsidR="005E50FA" w:rsidDel="00663161">
          <w:delText>B</w:delText>
        </w:r>
        <w:r w:rsidR="005B4B99" w:rsidRPr="00A527F0" w:rsidDel="00663161">
          <w:delText>-3</w:delText>
        </w:r>
      </w:del>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2355" w:name="_Ref158105624"/>
      <w:bookmarkStart w:id="2356" w:name="_Toc194067229"/>
      <w:r w:rsidRPr="00A527F0">
        <w:lastRenderedPageBreak/>
        <w:t>Appendix</w:t>
      </w:r>
      <w:r w:rsidR="000849E6">
        <w:t xml:space="preserve"> C </w:t>
      </w:r>
      <w:bookmarkStart w:id="2357" w:name="_Toc100303047"/>
      <w:r w:rsidR="00802BDD">
        <w:t xml:space="preserve"> - </w:t>
      </w:r>
      <w:r w:rsidR="000806E0" w:rsidRPr="00A527F0">
        <w:t xml:space="preserve"> </w:t>
      </w:r>
      <w:r w:rsidRPr="00A527F0">
        <w:t>ECDIS Update Status Reports</w:t>
      </w:r>
      <w:bookmarkEnd w:id="2355"/>
      <w:bookmarkEnd w:id="2356"/>
      <w:bookmarkEnd w:id="2357"/>
    </w:p>
    <w:p w14:paraId="42AEC368" w14:textId="77777777" w:rsidR="000A0D43" w:rsidRPr="00A527F0" w:rsidRDefault="000A0D43" w:rsidP="002D7DEE">
      <w:pPr>
        <w:pStyle w:val="Heading1"/>
        <w:numPr>
          <w:ilvl w:val="0"/>
          <w:numId w:val="172"/>
        </w:numPr>
      </w:pPr>
      <w:bookmarkStart w:id="2358" w:name="_Toc194067230"/>
      <w:r w:rsidRPr="00A527F0">
        <w:t>Purpose</w:t>
      </w:r>
      <w:bookmarkEnd w:id="2358"/>
    </w:p>
    <w:p w14:paraId="1CA0F67C" w14:textId="17967153"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moveFromRangeStart w:id="2359" w:author="Jonathan Pritchard" w:date="2025-03-07T18:13:00Z" w:name="move192263620"/>
      <w:moveFrom w:id="2360" w:author="Jonathan Pritchard" w:date="2025-03-07T18:13:00Z" w16du:dateUtc="2025-03-07T18:13:00Z">
        <w:r w:rsidR="00F20F26" w:rsidDel="00264905">
          <w:t xml:space="preserve">ECDIS must, therefore, implement </w:t>
        </w:r>
      </w:moveFrom>
      <w:moveFromRangeEnd w:id="2359"/>
    </w:p>
    <w:p w14:paraId="661CB043" w14:textId="268FB122"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ins w:id="2361" w:author="Jonathan Pritchard" w:date="2025-03-07T18:13:00Z" w16du:dateUtc="2025-03-07T18:13:00Z">
        <w:r w:rsidR="00264905">
          <w:t xml:space="preserve">The </w:t>
        </w:r>
      </w:ins>
      <w:moveToRangeStart w:id="2362" w:author="Jonathan Pritchard" w:date="2025-03-07T18:13:00Z" w:name="move192263620"/>
      <w:moveTo w:id="2363" w:author="Jonathan Pritchard" w:date="2025-03-07T18:13:00Z" w16du:dateUtc="2025-03-07T18:13:00Z">
        <w:r w:rsidR="00264905">
          <w:t xml:space="preserve">ECDIS must, therefore, implement </w:t>
        </w:r>
      </w:moveTo>
      <w:moveToRangeEnd w:id="2362"/>
      <w:del w:id="2364" w:author="Jonathan Pritchard" w:date="2025-03-07T18:13:00Z" w16du:dateUtc="2025-03-07T18:13:00Z">
        <w:r w:rsidRPr="00A527F0" w:rsidDel="00264905">
          <w:delText xml:space="preserve">There are </w:delText>
        </w:r>
      </w:del>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del w:id="2365" w:author="Jonathan Pritchard" w:date="2025-03-07T18:13:00Z" w16du:dateUtc="2025-03-07T18:13:00Z">
        <w:r w:rsidRPr="00A527F0" w:rsidDel="00264905">
          <w:delText xml:space="preserve"> required</w:delText>
        </w:r>
      </w:del>
      <w:r w:rsidRPr="00A527F0">
        <w:t>:</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2366" w:name="_Hlk144392203"/>
      <w:r w:rsidR="003B11C8" w:rsidRPr="00A527F0">
        <w:t xml:space="preserve">System Database </w:t>
      </w:r>
      <w:bookmarkEnd w:id="2366"/>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579278FE" w:rsidR="006A2C2C" w:rsidRDefault="006A2C2C" w:rsidP="00DF6704">
      <w:pPr>
        <w:spacing w:after="120" w:line="240" w:lineRule="auto"/>
        <w:jc w:val="both"/>
      </w:pPr>
      <w:r>
        <w:t xml:space="preserve">Update status reports </w:t>
      </w:r>
      <w:del w:id="2367" w:author="Jonathan Pritchard" w:date="2025-03-07T18:14:00Z" w16du:dateUtc="2025-03-07T18:14:00Z">
        <w:r w:rsidDel="00382554">
          <w:delText xml:space="preserve">currently </w:delText>
        </w:r>
      </w:del>
      <w:r>
        <w:t xml:space="preserve">report whether the data which is installed in the system database are all up to date with reference to </w:t>
      </w:r>
      <w:r w:rsidR="001A0951">
        <w:t xml:space="preserve">the </w:t>
      </w:r>
      <w:r>
        <w:t xml:space="preserve">one or more S-128 datasets, which together represent </w:t>
      </w:r>
      <w:ins w:id="2368" w:author="Jonathan Pritchard" w:date="2025-03-07T18:14:00Z" w16du:dateUtc="2025-03-07T18:14:00Z">
        <w:r w:rsidR="00382554">
          <w:t xml:space="preserve">the </w:t>
        </w:r>
      </w:ins>
      <w:r>
        <w:t>status of a service provider’s entire service.</w:t>
      </w:r>
    </w:p>
    <w:p w14:paraId="202E885B" w14:textId="77BA0FD7" w:rsidR="006A2C2C" w:rsidRDefault="006A2C2C" w:rsidP="00DF6704">
      <w:pPr>
        <w:spacing w:after="120" w:line="240" w:lineRule="auto"/>
        <w:jc w:val="both"/>
      </w:pPr>
      <w:r>
        <w:lastRenderedPageBreak/>
        <w:t xml:space="preserve">Update status reports may also show whether there are any items </w:t>
      </w:r>
      <w:del w:id="2369" w:author="Jonathan Pritchard" w:date="2025-03-10T12:39:00Z" w16du:dateUtc="2025-03-10T12:39:00Z">
        <w:r w:rsidDel="00B21F04">
          <w:delText xml:space="preserve">present </w:delText>
        </w:r>
      </w:del>
      <w:ins w:id="2370" w:author="Jonathan Pritchard" w:date="2025-03-10T12:39:00Z" w16du:dateUtc="2025-03-10T12:39:00Z">
        <w:r w:rsidR="00B21F04">
          <w:t xml:space="preserve">contained </w:t>
        </w:r>
      </w:ins>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ins w:id="2371" w:author="Jonathan Pritchard" w:date="2025-03-10T12:40:00Z" w16du:dateUtc="2025-03-10T12:40:00Z">
        <w:r w:rsidR="00B21F04">
          <w:t xml:space="preserve"> </w:t>
        </w:r>
      </w:ins>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ins w:id="2372" w:author="Jonathan Pritchard" w:date="2025-03-10T12:38:00Z" w16du:dateUtc="2025-03-10T12:38:00Z">
        <w:r w:rsidR="00B21F04">
          <w:t>a</w:t>
        </w:r>
      </w:ins>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4FD63361" w:rsidR="000A0D43" w:rsidRPr="00A527F0" w:rsidRDefault="00931691" w:rsidP="00F323B7">
      <w:pPr>
        <w:spacing w:after="120" w:line="240" w:lineRule="auto"/>
        <w:jc w:val="both"/>
      </w:pPr>
      <w:ins w:id="2373" w:author="Jonathan Pritchard" w:date="2025-03-07T18:18:00Z" w16du:dateUtc="2025-03-07T18:18:00Z">
        <w:r>
          <w:t>The mariner must be able to select the type of report to be created:</w:t>
        </w:r>
      </w:ins>
      <w:del w:id="2374" w:author="Jonathan Pritchard" w:date="2025-03-07T18:18:00Z" w16du:dateUtc="2025-03-07T18:18:00Z">
        <w:r w:rsidR="000A0D43" w:rsidRPr="00A527F0" w:rsidDel="00931691">
          <w:delText>Two reports are required:</w:delText>
        </w:r>
      </w:del>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rPr>
          <w:ins w:id="2375" w:author="Jonathan Pritchard" w:date="2025-03-07T18:19:00Z" w16du:dateUtc="2025-03-07T18:19:00Z"/>
        </w:rPr>
      </w:pPr>
      <w:ins w:id="2376" w:author="Jonathan Pritchard" w:date="2025-03-07T18:18:00Z" w16du:dateUtc="2025-03-07T18:18:00Z">
        <w:r>
          <w:t xml:space="preserve">The </w:t>
        </w:r>
      </w:ins>
      <w:ins w:id="2377" w:author="Jonathan Pritchard" w:date="2025-03-07T18:19:00Z" w16du:dateUtc="2025-03-07T18:19:00Z">
        <w:r>
          <w:t>mariner must be able to select the report filter to be one of the following:</w:t>
        </w:r>
      </w:ins>
    </w:p>
    <w:p w14:paraId="10605806" w14:textId="62A767DB" w:rsidR="000A0D43" w:rsidRPr="00A527F0" w:rsidDel="00931691" w:rsidRDefault="000A0D43" w:rsidP="00F323B7">
      <w:pPr>
        <w:spacing w:after="60" w:line="240" w:lineRule="auto"/>
        <w:jc w:val="both"/>
        <w:rPr>
          <w:del w:id="2378" w:author="Jonathan Pritchard" w:date="2025-03-07T18:19:00Z" w16du:dateUtc="2025-03-07T18:19:00Z"/>
        </w:rPr>
      </w:pPr>
      <w:del w:id="2379" w:author="Jonathan Pritchard" w:date="2025-03-07T18:19:00Z" w16du:dateUtc="2025-03-07T18:19:00Z">
        <w:r w:rsidRPr="00A527F0" w:rsidDel="00931691">
          <w:delText>The Update status report defined in can take one of two forms:</w:delText>
        </w:r>
      </w:del>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4A3A7636"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del w:id="2380" w:author="Jonathan Pritchard" w:date="2025-03-10T08:03:00Z" w16du:dateUtc="2025-03-10T08:03:00Z">
        <w:r w:rsidR="00062E19" w:rsidRPr="00A527F0" w:rsidDel="00663161">
          <w:delText>C-3-</w:delText>
        </w:r>
      </w:del>
      <w:r w:rsidR="001640BB" w:rsidRPr="00A527F0">
        <w:t xml:space="preserve">1, followed by an illustrative revised report for S-100 datasets in Figure </w:t>
      </w:r>
      <w:del w:id="2381" w:author="Jonathan Pritchard" w:date="2025-03-10T08:06:00Z" w16du:dateUtc="2025-03-10T08:06:00Z">
        <w:r w:rsidR="001640BB" w:rsidRPr="00A527F0" w:rsidDel="00663161">
          <w:delText>C-3-</w:delText>
        </w:r>
      </w:del>
      <w:r w:rsidR="001640BB" w:rsidRPr="00A527F0">
        <w:t>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7BAAFA09"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w:t>
      </w:r>
      <w:del w:id="2382" w:author="Jonathan Pritchard" w:date="2025-03-10T08:03:00Z" w16du:dateUtc="2025-03-10T08:03:00Z">
        <w:r w:rsidR="003A3D1B" w:rsidRPr="00A527F0" w:rsidDel="00663161">
          <w:delText>C-</w:delText>
        </w:r>
      </w:del>
      <w:r w:rsidR="003A3D1B" w:rsidRPr="00A527F0">
        <w:t>3</w:t>
      </w:r>
      <w:del w:id="2383" w:author="Jonathan Pritchard" w:date="2025-03-10T08:03:00Z" w16du:dateUtc="2025-03-10T08:03:00Z">
        <w:r w:rsidR="003A3D1B" w:rsidRPr="00A527F0" w:rsidDel="00663161">
          <w:delText>-1</w:delText>
        </w:r>
      </w:del>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2384" w:name="_Hlk87104123"/>
            <w:r w:rsidRPr="00A527F0">
              <w:t>Electronic Nautical Publications (ENP) Update Status Report</w:t>
            </w:r>
            <w:bookmarkEnd w:id="2384"/>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xml:space="preserve">. The date is taken from the latest S-128 datasets </w:t>
            </w:r>
            <w:proofErr w:type="spellStart"/>
            <w:r w:rsidRPr="00A527F0">
              <w:t>issueDate</w:t>
            </w:r>
            <w:proofErr w:type="spellEnd"/>
            <w:r w:rsidRPr="00A527F0">
              <w:t xml:space="preserv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starting waypoint of the route (if one exists) and the </w:t>
            </w:r>
            <w:proofErr w:type="spellStart"/>
            <w:r w:rsidRPr="00A527F0">
              <w:t>lat</w:t>
            </w:r>
            <w:proofErr w:type="spellEnd"/>
            <w:r w:rsidRPr="00A527F0">
              <w: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last waypoint of the route (if one exists) and its </w:t>
            </w:r>
            <w:proofErr w:type="spellStart"/>
            <w:r w:rsidRPr="00A527F0">
              <w:t>lat</w:t>
            </w:r>
            <w:proofErr w:type="spellEnd"/>
            <w:r w:rsidRPr="00A527F0">
              <w: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commentRangeStart w:id="2385"/>
      <w:r w:rsidRPr="00A527F0">
        <w:t>This is not the same as the XTD distance.</w:t>
      </w:r>
      <w:commentRangeEnd w:id="2385"/>
      <w:r w:rsidR="005D7D6F">
        <w:rPr>
          <w:rStyle w:val="CommentReference"/>
        </w:rPr>
        <w:commentReference w:id="2385"/>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68398645"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del w:id="2386" w:author="Jonathan Pritchard" w:date="2025-03-10T08:05:00Z" w16du:dateUtc="2025-03-10T08:05:00Z">
        <w:r w:rsidR="00AD7F90" w:rsidRPr="00A527F0" w:rsidDel="00663161">
          <w:delText>C-3-2</w:delText>
        </w:r>
      </w:del>
      <w:ins w:id="2387" w:author="Jonathan Pritchard" w:date="2025-03-10T08:05:00Z" w16du:dateUtc="2025-03-10T08:05:00Z">
        <w:r w:rsidR="00663161">
          <w:t>4</w:t>
        </w:r>
      </w:ins>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lastRenderedPageBreak/>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0B7FD414" w:rsidR="000A0D43" w:rsidRPr="00A527F0" w:rsidRDefault="00A00ECD" w:rsidP="009E15EE">
      <w:pPr>
        <w:pStyle w:val="Caption"/>
        <w:spacing w:after="120" w:line="240" w:lineRule="auto"/>
        <w:jc w:val="center"/>
        <w:rPr>
          <w:bCs/>
        </w:rPr>
      </w:pPr>
      <w:r w:rsidRPr="00A527F0">
        <w:t xml:space="preserve">Table </w:t>
      </w:r>
      <w:del w:id="2388" w:author="Jonathan Pritchard" w:date="2025-03-10T08:03:00Z" w16du:dateUtc="2025-03-10T08:03:00Z">
        <w:r w:rsidRPr="00A527F0" w:rsidDel="00663161">
          <w:delText>C-</w:delText>
        </w:r>
      </w:del>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7"/>
          <w:headerReference w:type="default" r:id="rId58"/>
          <w:footerReference w:type="even" r:id="rId59"/>
          <w:footerReference w:type="default" r:id="rId60"/>
          <w:pgSz w:w="11906" w:h="16838" w:code="9"/>
          <w:pgMar w:top="1440" w:right="1400" w:bottom="1440" w:left="1400" w:header="708" w:footer="708" w:gutter="0"/>
          <w:cols w:space="708"/>
          <w:docGrid w:linePitch="360"/>
        </w:sectPr>
      </w:pPr>
    </w:p>
    <w:p w14:paraId="4C09D7A0" w14:textId="7AE56984" w:rsidR="00E12CBC" w:rsidRPr="00A527F0" w:rsidRDefault="00E12CBC" w:rsidP="002D7DEE">
      <w:pPr>
        <w:pStyle w:val="Heading1"/>
        <w:numPr>
          <w:ilvl w:val="0"/>
          <w:numId w:val="0"/>
        </w:numPr>
        <w:jc w:val="center"/>
      </w:pPr>
      <w:bookmarkStart w:id="2389" w:name="_Toc194067231"/>
      <w:r w:rsidRPr="00275498">
        <w:lastRenderedPageBreak/>
        <w:t>Appendix</w:t>
      </w:r>
      <w:r w:rsidRPr="00A527F0">
        <w:t xml:space="preserve"> </w:t>
      </w:r>
      <w:r w:rsidR="000849E6">
        <w:t>D</w:t>
      </w:r>
      <w:bookmarkStart w:id="2390" w:name="_Toc100303050"/>
      <w:r w:rsidR="000806E0" w:rsidRPr="00A527F0">
        <w:t xml:space="preserve"> </w:t>
      </w:r>
      <w:del w:id="2391" w:author="jon pritchard" w:date="2025-03-28T15:09:00Z" w16du:dateUtc="2025-03-28T14:09:00Z">
        <w:r w:rsidR="000806E0" w:rsidRPr="00A527F0" w:rsidDel="00C5483B">
          <w:delText>-</w:delText>
        </w:r>
      </w:del>
      <w:ins w:id="2392" w:author="jon pritchard" w:date="2025-03-28T15:09:00Z" w16du:dateUtc="2025-03-28T14:09:00Z">
        <w:r w:rsidR="00C5483B">
          <w:t>–</w:t>
        </w:r>
      </w:ins>
      <w:r w:rsidR="000806E0" w:rsidRPr="00A527F0">
        <w:t xml:space="preserve"> </w:t>
      </w:r>
      <w:ins w:id="2393" w:author="jon pritchard" w:date="2025-03-28T15:09:00Z" w16du:dateUtc="2025-03-28T14:09:00Z">
        <w:r w:rsidR="00C5483B">
          <w:t xml:space="preserve">Enhanced </w:t>
        </w:r>
      </w:ins>
      <w:r w:rsidRPr="00A527F0">
        <w:t>Safety Contour and Water Level Adjustment</w:t>
      </w:r>
      <w:bookmarkEnd w:id="2389"/>
      <w:bookmarkEnd w:id="2390"/>
    </w:p>
    <w:p w14:paraId="06C4BBB6" w14:textId="77777777" w:rsidR="00F7700D" w:rsidRPr="00A527F0" w:rsidRDefault="00F7700D" w:rsidP="00F7700D">
      <w:pPr>
        <w:spacing w:after="120" w:line="240" w:lineRule="auto"/>
      </w:pPr>
    </w:p>
    <w:p w14:paraId="2BD58B01" w14:textId="772CC5E7" w:rsidR="001374ED" w:rsidRPr="00A527F0" w:rsidRDefault="00275498" w:rsidP="00A310A1">
      <w:pPr>
        <w:pStyle w:val="Heading1"/>
        <w:numPr>
          <w:ilvl w:val="0"/>
          <w:numId w:val="236"/>
        </w:numPr>
      </w:pPr>
      <w:bookmarkStart w:id="2394" w:name="_Toc88852880"/>
      <w:bookmarkStart w:id="2395" w:name="_Toc98339988"/>
      <w:bookmarkStart w:id="2396" w:name="_Toc98340364"/>
      <w:commentRangeStart w:id="2397"/>
      <w:del w:id="2398" w:author="jon pritchard" w:date="2025-03-27T11:25:00Z" w16du:dateUtc="2025-03-27T10:25:00Z">
        <w:r w:rsidDel="006A5A29">
          <w:delText>U</w:delText>
        </w:r>
        <w:r w:rsidR="001374ED" w:rsidRPr="00A527F0" w:rsidDel="006A5A29">
          <w:delText>ser Selectable</w:delText>
        </w:r>
      </w:del>
      <w:bookmarkStart w:id="2399" w:name="_Toc194067232"/>
      <w:ins w:id="2400" w:author="jon pritchard" w:date="2025-03-27T11:25:00Z" w16du:dateUtc="2025-03-27T10:25:00Z">
        <w:r w:rsidR="006A5A29">
          <w:t>Enhanced</w:t>
        </w:r>
      </w:ins>
      <w:r w:rsidR="001374ED" w:rsidRPr="00A527F0">
        <w:t xml:space="preserve"> Safety Contour</w:t>
      </w:r>
      <w:bookmarkEnd w:id="2394"/>
      <w:bookmarkEnd w:id="2395"/>
      <w:bookmarkEnd w:id="2396"/>
      <w:commentRangeEnd w:id="2397"/>
      <w:r w:rsidR="00397F34">
        <w:rPr>
          <w:rStyle w:val="CommentReference"/>
          <w:rFonts w:eastAsia="MS Mincho"/>
          <w:b w:val="0"/>
          <w:bCs w:val="0"/>
        </w:rPr>
        <w:commentReference w:id="2397"/>
      </w:r>
      <w:bookmarkEnd w:id="2399"/>
    </w:p>
    <w:p w14:paraId="3A426354" w14:textId="7A243E3A"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del w:id="2401" w:author="jon pritchard" w:date="2025-03-28T11:15:00Z" w16du:dateUtc="2025-03-28T10:15:00Z">
        <w:r w:rsidRPr="002D7DEE" w:rsidDel="00415C1B">
          <w:rPr>
            <w:b/>
            <w:bCs/>
          </w:rPr>
          <w:delText>User Selectable</w:delText>
        </w:r>
      </w:del>
      <w:ins w:id="2402" w:author="jon pritchard" w:date="2025-03-28T11:15:00Z" w16du:dateUtc="2025-03-28T10:15:00Z">
        <w:r w:rsidR="00415C1B">
          <w:rPr>
            <w:b/>
            <w:bCs/>
          </w:rPr>
          <w:t>Enhanced</w:t>
        </w:r>
      </w:ins>
      <w:r w:rsidRPr="002D7DEE">
        <w:rPr>
          <w:b/>
          <w:bCs/>
        </w:rPr>
        <w:t xml:space="preserve"> Safety Contour</w:t>
      </w:r>
      <w:r w:rsidRPr="002D7DEE">
        <w:t>”</w:t>
      </w:r>
      <w:ins w:id="2403" w:author="Jonathan Pritchard" w:date="2025-03-07T18:25:00Z" w16du:dateUtc="2025-03-07T18:25:00Z">
        <w:r w:rsidR="00B70E86">
          <w:t xml:space="preserve"> (</w:t>
        </w:r>
        <w:del w:id="2404" w:author="jon pritchard" w:date="2025-03-28T11:15:00Z" w16du:dateUtc="2025-03-28T10:15:00Z">
          <w:r w:rsidR="00B70E86" w:rsidDel="00415C1B">
            <w:delText>USSC</w:delText>
          </w:r>
        </w:del>
      </w:ins>
      <w:ins w:id="2405" w:author="jon pritchard" w:date="2025-03-28T11:15:00Z" w16du:dateUtc="2025-03-28T10:15:00Z">
        <w:r w:rsidR="00415C1B">
          <w:t>ESC</w:t>
        </w:r>
      </w:ins>
      <w:ins w:id="2406" w:author="Jonathan Pritchard" w:date="2025-03-07T18:25:00Z" w16du:dateUtc="2025-03-07T18:25:00Z">
        <w:r w:rsidR="00B70E86">
          <w:t>)</w:t>
        </w:r>
      </w:ins>
      <w:r w:rsidRPr="00805181">
        <w:t xml:space="preserve"> feature</w:t>
      </w:r>
      <w:r w:rsidRPr="00A527F0">
        <w:t xml:space="preserve"> is defined and implemented.</w:t>
      </w:r>
    </w:p>
    <w:p w14:paraId="1FE96FAD" w14:textId="2F025836" w:rsidR="001374ED" w:rsidRPr="00A527F0" w:rsidRDefault="001374ED" w:rsidP="009D0DF9">
      <w:pPr>
        <w:spacing w:after="120" w:line="240" w:lineRule="auto"/>
        <w:jc w:val="both"/>
      </w:pPr>
      <w:del w:id="2407" w:author="jon pritchard" w:date="2025-03-28T15:04:00Z" w16du:dateUtc="2025-03-28T14:04:00Z">
        <w:r w:rsidRPr="00A527F0" w:rsidDel="00C5483B">
          <w:delText xml:space="preserve">User </w:delText>
        </w:r>
      </w:del>
      <w:del w:id="2408" w:author="Jonathan Pritchard" w:date="2025-03-07T18:25:00Z" w16du:dateUtc="2025-03-07T18:25:00Z">
        <w:r w:rsidRPr="00A527F0" w:rsidDel="00B70E86">
          <w:delText>s</w:delText>
        </w:r>
      </w:del>
      <w:ins w:id="2409" w:author="Jonathan Pritchard" w:date="2025-03-07T18:25:00Z" w16du:dateUtc="2025-03-07T18:25:00Z">
        <w:del w:id="2410" w:author="jon pritchard" w:date="2025-03-28T11:15:00Z" w16du:dateUtc="2025-03-28T10:15:00Z">
          <w:r w:rsidR="00B70E86" w:rsidDel="00415C1B">
            <w:delText>S</w:delText>
          </w:r>
        </w:del>
      </w:ins>
      <w:del w:id="2411" w:author="jon pritchard" w:date="2025-03-28T11:15:00Z" w16du:dateUtc="2025-03-28T10:15:00Z">
        <w:r w:rsidRPr="00A527F0" w:rsidDel="00415C1B">
          <w:delText>electable</w:delText>
        </w:r>
      </w:del>
      <w:ins w:id="2412" w:author="jon pritchard" w:date="2025-03-28T11:15:00Z" w16du:dateUtc="2025-03-28T10:15:00Z">
        <w:r w:rsidR="00415C1B">
          <w:t>Enhanced</w:t>
        </w:r>
      </w:ins>
      <w:r w:rsidRPr="00A527F0">
        <w:t xml:space="preserve"> </w:t>
      </w:r>
      <w:del w:id="2413" w:author="Jonathan Pritchard" w:date="2025-03-07T18:25:00Z" w16du:dateUtc="2025-03-07T18:25:00Z">
        <w:r w:rsidRPr="00A527F0" w:rsidDel="00B70E86">
          <w:delText>s</w:delText>
        </w:r>
      </w:del>
      <w:ins w:id="2414" w:author="Jonathan Pritchard" w:date="2025-03-07T18:25:00Z" w16du:dateUtc="2025-03-07T18:25:00Z">
        <w:r w:rsidR="00B70E86">
          <w:t>S</w:t>
        </w:r>
      </w:ins>
      <w:r w:rsidRPr="00A527F0">
        <w:t xml:space="preserve">afety </w:t>
      </w:r>
      <w:del w:id="2415" w:author="Jonathan Pritchard" w:date="2025-03-07T18:25:00Z" w16du:dateUtc="2025-03-07T18:25:00Z">
        <w:r w:rsidRPr="00A527F0" w:rsidDel="00B70E86">
          <w:delText>c</w:delText>
        </w:r>
      </w:del>
      <w:ins w:id="2416" w:author="Jonathan Pritchard" w:date="2025-03-07T18:25:00Z" w16du:dateUtc="2025-03-07T18:25:00Z">
        <w:r w:rsidR="00B70E86">
          <w:t>C</w:t>
        </w:r>
      </w:ins>
      <w:r w:rsidRPr="00A527F0">
        <w:t>ontour</w:t>
      </w:r>
      <w:ins w:id="2417" w:author="Jonathan Pritchard" w:date="2025-03-07T18:25:00Z" w16du:dateUtc="2025-03-07T18:25:00Z">
        <w:r w:rsidR="00B70E86">
          <w:t xml:space="preserve">, or </w:t>
        </w:r>
        <w:del w:id="2418" w:author="jon pritchard" w:date="2025-03-28T11:15:00Z" w16du:dateUtc="2025-03-28T10:15:00Z">
          <w:r w:rsidR="00B70E86" w:rsidDel="00415C1B">
            <w:delText>USSC</w:delText>
          </w:r>
        </w:del>
      </w:ins>
      <w:ins w:id="2419" w:author="jon pritchard" w:date="2025-03-28T11:15:00Z" w16du:dateUtc="2025-03-28T10:15:00Z">
        <w:r w:rsidR="00415C1B">
          <w:t>ESC</w:t>
        </w:r>
      </w:ins>
      <w:ins w:id="2420" w:author="Jonathan Pritchard" w:date="2025-03-07T18:25:00Z" w16du:dateUtc="2025-03-07T18:25:00Z">
        <w:r w:rsidR="00B70E86">
          <w:t>,</w:t>
        </w:r>
      </w:ins>
      <w:r w:rsidRPr="00A527F0">
        <w:t xml:space="preserve"> means creation of the safety contour from the bathymetric grid data based on the value set by the user.</w:t>
      </w:r>
    </w:p>
    <w:p w14:paraId="596DF160" w14:textId="6A387B20" w:rsidR="001374ED" w:rsidRDefault="001374ED" w:rsidP="009D0DF9">
      <w:pPr>
        <w:spacing w:after="120" w:line="240" w:lineRule="auto"/>
        <w:jc w:val="both"/>
      </w:pPr>
      <w:r w:rsidRPr="00415C1B">
        <w:t xml:space="preserve">NOTE: </w:t>
      </w:r>
      <w:r w:rsidR="00DC78C7" w:rsidRPr="00415C1B">
        <w:t xml:space="preserve">On an </w:t>
      </w:r>
      <w:ins w:id="2421" w:author="jon pritchard" w:date="2025-03-25T21:37:00Z" w16du:dateUtc="2025-03-25T20:37:00Z">
        <w:r w:rsidR="00F07B2F" w:rsidRPr="00415C1B">
          <w:rPr>
            <w:rPrChange w:id="2422" w:author="jon pritchard" w:date="2025-03-28T11:18:00Z" w16du:dateUtc="2025-03-28T10:18:00Z">
              <w:rPr>
                <w:highlight w:val="yellow"/>
              </w:rPr>
            </w:rPrChange>
          </w:rPr>
          <w:t xml:space="preserve">S-100 </w:t>
        </w:r>
      </w:ins>
      <w:r w:rsidR="00DC78C7" w:rsidRPr="00415C1B">
        <w:t xml:space="preserve">ECDIS </w:t>
      </w:r>
      <w:ins w:id="2423" w:author="jon pritchard" w:date="2025-03-28T11:18:00Z" w16du:dateUtc="2025-03-28T10:18:00Z">
        <w:r w:rsidR="0031183A">
          <w:t>with</w:t>
        </w:r>
      </w:ins>
      <w:ins w:id="2424" w:author="jon pritchard" w:date="2025-03-25T21:37:00Z" w16du:dateUtc="2025-03-25T20:37:00Z">
        <w:r w:rsidR="00F07B2F" w:rsidRPr="00415C1B">
          <w:rPr>
            <w:rPrChange w:id="2425" w:author="jon pritchard" w:date="2025-03-28T11:18:00Z" w16du:dateUtc="2025-03-28T10:18:00Z">
              <w:rPr>
                <w:highlight w:val="yellow"/>
              </w:rPr>
            </w:rPrChange>
          </w:rPr>
          <w:t xml:space="preserve"> the</w:t>
        </w:r>
      </w:ins>
      <w:ins w:id="2426" w:author="jon pritchard" w:date="2025-03-25T21:36:00Z" w16du:dateUtc="2025-03-25T20:36:00Z">
        <w:r w:rsidR="00F07B2F" w:rsidRPr="00415C1B">
          <w:rPr>
            <w:rPrChange w:id="2427" w:author="jon pritchard" w:date="2025-03-28T11:18:00Z" w16du:dateUtc="2025-03-28T10:18:00Z">
              <w:rPr>
                <w:highlight w:val="yellow"/>
              </w:rPr>
            </w:rPrChange>
          </w:rPr>
          <w:t xml:space="preserve"> </w:t>
        </w:r>
      </w:ins>
      <w:del w:id="2428" w:author="jon pritchard" w:date="2025-03-25T21:36:00Z" w16du:dateUtc="2025-03-25T20:36:00Z">
        <w:r w:rsidR="00DC78C7" w:rsidRPr="00415C1B" w:rsidDel="00F07B2F">
          <w:delText xml:space="preserve">without the </w:delText>
        </w:r>
      </w:del>
      <w:del w:id="2429" w:author="jon pritchard" w:date="2025-03-28T11:15:00Z" w16du:dateUtc="2025-03-28T10:15:00Z">
        <w:r w:rsidR="00DC78C7" w:rsidRPr="00415C1B" w:rsidDel="00415C1B">
          <w:delText>User Selectable Safety Contour</w:delText>
        </w:r>
      </w:del>
      <w:ins w:id="2430" w:author="jon pritchard" w:date="2025-03-28T11:15:00Z" w16du:dateUtc="2025-03-28T10:15:00Z">
        <w:r w:rsidR="00415C1B" w:rsidRPr="00415C1B">
          <w:rPr>
            <w:rPrChange w:id="2431" w:author="jon pritchard" w:date="2025-03-28T11:18:00Z" w16du:dateUtc="2025-03-28T10:18:00Z">
              <w:rPr>
                <w:highlight w:val="yellow"/>
              </w:rPr>
            </w:rPrChange>
          </w:rPr>
          <w:t xml:space="preserve">Enhanced Safety </w:t>
        </w:r>
      </w:ins>
      <w:ins w:id="2432" w:author="jon pritchard" w:date="2025-03-28T11:16:00Z" w16du:dateUtc="2025-03-28T10:16:00Z">
        <w:r w:rsidR="00415C1B" w:rsidRPr="00415C1B">
          <w:rPr>
            <w:rPrChange w:id="2433" w:author="jon pritchard" w:date="2025-03-28T11:18:00Z" w16du:dateUtc="2025-03-28T10:18:00Z">
              <w:rPr>
                <w:highlight w:val="yellow"/>
              </w:rPr>
            </w:rPrChange>
          </w:rPr>
          <w:t>Contour</w:t>
        </w:r>
      </w:ins>
      <w:r w:rsidR="00DC78C7" w:rsidRPr="00415C1B">
        <w:t xml:space="preserve"> feature</w:t>
      </w:r>
      <w:ins w:id="2434" w:author="jon pritchard" w:date="2025-03-25T21:36:00Z" w16du:dateUtc="2025-03-25T20:36:00Z">
        <w:r w:rsidR="00F07B2F" w:rsidRPr="00415C1B">
          <w:rPr>
            <w:rPrChange w:id="2435" w:author="jon pritchard" w:date="2025-03-28T11:18:00Z" w16du:dateUtc="2025-03-28T10:18:00Z">
              <w:rPr>
                <w:highlight w:val="yellow"/>
              </w:rPr>
            </w:rPrChange>
          </w:rPr>
          <w:t xml:space="preserve"> </w:t>
        </w:r>
      </w:ins>
      <w:ins w:id="2436" w:author="jon pritchard" w:date="2025-03-25T21:37:00Z" w16du:dateUtc="2025-03-25T20:37:00Z">
        <w:r w:rsidR="00F07B2F" w:rsidRPr="00415C1B">
          <w:rPr>
            <w:rPrChange w:id="2437" w:author="jon pritchard" w:date="2025-03-28T11:18:00Z" w16du:dateUtc="2025-03-28T10:18:00Z">
              <w:rPr>
                <w:highlight w:val="yellow"/>
              </w:rPr>
            </w:rPrChange>
          </w:rPr>
          <w:t xml:space="preserve">switched </w:t>
        </w:r>
      </w:ins>
      <w:ins w:id="2438" w:author="jon pritchard" w:date="2025-03-28T11:18:00Z" w16du:dateUtc="2025-03-28T10:18:00Z">
        <w:r w:rsidR="0031183A">
          <w:t>off</w:t>
        </w:r>
      </w:ins>
      <w:ins w:id="2439" w:author="jon pritchard" w:date="2025-03-25T21:37:00Z" w16du:dateUtc="2025-03-25T20:37:00Z">
        <w:r w:rsidR="00F07B2F" w:rsidRPr="00415C1B">
          <w:rPr>
            <w:rPrChange w:id="2440" w:author="jon pritchard" w:date="2025-03-28T11:18:00Z" w16du:dateUtc="2025-03-28T10:18:00Z">
              <w:rPr>
                <w:highlight w:val="yellow"/>
              </w:rPr>
            </w:rPrChange>
          </w:rPr>
          <w:t xml:space="preserve"> (or an S-57 ECDIS)</w:t>
        </w:r>
      </w:ins>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w:t>
      </w:r>
      <w:del w:id="2441" w:author="jon pritchard" w:date="2025-03-25T21:38:00Z" w16du:dateUtc="2025-03-25T20:38:00Z">
        <w:r w:rsidRPr="00415C1B" w:rsidDel="00F07B2F">
          <w:delText xml:space="preserve"> in</w:delText>
        </w:r>
      </w:del>
      <w:r w:rsidRPr="00415C1B">
        <w:t xml:space="preserve"> </w:t>
      </w:r>
      <w:del w:id="2442" w:author="jon pritchard" w:date="2025-03-25T21:37:00Z" w16du:dateUtc="2025-03-25T20:37:00Z">
        <w:r w:rsidRPr="00415C1B" w:rsidDel="00F07B2F">
          <w:delText xml:space="preserve">S-101 or S-57 </w:delText>
        </w:r>
      </w:del>
      <w:r w:rsidRPr="00415C1B">
        <w:t>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del w:id="2443" w:author="jon pritchard" w:date="2025-03-28T15:05:00Z" w16du:dateUtc="2025-03-28T14:05:00Z">
        <w:r w:rsidR="002654C4" w:rsidRPr="00A310A1" w:rsidDel="00C5483B">
          <w:delText>User Selectable</w:delText>
        </w:r>
      </w:del>
      <w:ins w:id="2444" w:author="jon pritchard" w:date="2025-03-28T15:05:00Z" w16du:dateUtc="2025-03-28T14:05:00Z">
        <w:r w:rsidR="00C5483B">
          <w:t>Enhanced</w:t>
        </w:r>
      </w:ins>
      <w:r w:rsidR="002654C4" w:rsidRPr="00A310A1">
        <w:t xml:space="preserve"> Safety Contour feature addresses this issue</w:t>
      </w:r>
      <w:ins w:id="2445" w:author="Grant, David M (52400) CIV USN NIWC ATLANTIC VA (USA)" w:date="2025-02-26T15:06:00Z" w16du:dateUtc="2025-02-26T20:06:00Z">
        <w:r w:rsidR="00AB6797">
          <w:t>.</w:t>
        </w:r>
      </w:ins>
      <w:r w:rsidR="009604F2" w:rsidRPr="00A310A1">
        <w:t xml:space="preserve"> </w:t>
      </w:r>
    </w:p>
    <w:p w14:paraId="47BC76CF" w14:textId="72040C35" w:rsidR="002654C4" w:rsidRPr="00A310A1" w:rsidRDefault="00A310A1" w:rsidP="009D0DF9">
      <w:pPr>
        <w:spacing w:after="120" w:line="240" w:lineRule="auto"/>
        <w:jc w:val="both"/>
      </w:pPr>
      <w:r w:rsidRPr="00A310A1">
        <w:t xml:space="preserve">The contents of this </w:t>
      </w:r>
      <w:del w:id="2446" w:author="Jonathan Pritchard" w:date="2025-03-07T18:26:00Z" w16du:dateUtc="2025-03-07T18:26:00Z">
        <w:r w:rsidRPr="00A310A1" w:rsidDel="00B70E86">
          <w:delText>a</w:delText>
        </w:r>
      </w:del>
      <w:ins w:id="2447" w:author="Jonathan Pritchard" w:date="2025-03-07T18:26:00Z" w16du:dateUtc="2025-03-07T18:26:00Z">
        <w:r w:rsidR="00B70E86">
          <w:t>A</w:t>
        </w:r>
      </w:ins>
      <w:r w:rsidRPr="00A310A1">
        <w:t xml:space="preserve">ppendix are not currently integrated </w:t>
      </w:r>
      <w:del w:id="2448" w:author="Grant, David M (52400) CIV USN NIWC ATLANTIC VA (USA)" w:date="2025-02-26T15:06:00Z" w16du:dateUtc="2025-02-26T20:06:00Z">
        <w:r w:rsidRPr="00A310A1" w:rsidDel="00043A42">
          <w:delText xml:space="preserve">in </w:delText>
        </w:r>
      </w:del>
      <w:ins w:id="2449" w:author="Grant, David M (52400) CIV USN NIWC ATLANTIC VA (USA)" w:date="2025-02-26T15:06:00Z" w16du:dateUtc="2025-02-26T20:06:00Z">
        <w:r w:rsidR="00043A42">
          <w:t>with</w:t>
        </w:r>
        <w:r w:rsidR="00043A42" w:rsidRPr="00A310A1">
          <w:t xml:space="preserve"> </w:t>
        </w:r>
      </w:ins>
      <w:r w:rsidRPr="00A310A1">
        <w:t xml:space="preserve">the existing S-100 portrayal mechanisms specified in S-100 </w:t>
      </w:r>
      <w:ins w:id="2450" w:author="Jonathan Pritchard" w:date="2025-03-07T18:27:00Z" w16du:dateUtc="2025-03-07T18:27:00Z">
        <w:r w:rsidR="00B70E86">
          <w:t xml:space="preserve">Edition 5.2.0 </w:t>
        </w:r>
      </w:ins>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60BFD5F9" w:rsidR="001374ED" w:rsidRPr="00C5483B" w:rsidRDefault="001374ED" w:rsidP="00AE2737">
      <w:pPr>
        <w:pStyle w:val="ListParagraph"/>
        <w:numPr>
          <w:ilvl w:val="0"/>
          <w:numId w:val="71"/>
        </w:numPr>
        <w:spacing w:after="60" w:line="240" w:lineRule="auto"/>
        <w:jc w:val="both"/>
      </w:pPr>
      <w:r w:rsidRPr="00C5483B">
        <w:t xml:space="preserve">Suppression of </w:t>
      </w:r>
      <w:del w:id="2451" w:author="Jonathan Pritchard" w:date="2025-03-07T18:28:00Z" w16du:dateUtc="2025-03-07T18:28:00Z">
        <w:r w:rsidRPr="00C5483B" w:rsidDel="00B70E86">
          <w:delText xml:space="preserve">certain </w:delText>
        </w:r>
      </w:del>
      <w:ins w:id="2452" w:author="Jonathan Pritchard" w:date="2025-03-07T18:28:00Z" w16du:dateUtc="2025-03-07T18:28:00Z">
        <w:r w:rsidR="00B70E86" w:rsidRPr="00C5483B">
          <w:t xml:space="preserve">specific </w:t>
        </w:r>
      </w:ins>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rPr>
          <w:ins w:id="2453" w:author="jon pritchard" w:date="2025-03-28T15:00:00Z" w16du:dateUtc="2025-03-28T14:00:00Z"/>
        </w:rPr>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ins w:id="2454" w:author="jon pritchard" w:date="2025-03-28T15:00:00Z" w16du:dateUtc="2025-03-28T14:00:00Z">
        <w:r w:rsidR="00C5483B">
          <w:t xml:space="preserve"> </w:t>
        </w:r>
      </w:ins>
    </w:p>
    <w:p w14:paraId="0F887ADE" w14:textId="6D8E4299" w:rsidR="001374ED" w:rsidRPr="00A527F0" w:rsidDel="00C5483B" w:rsidRDefault="001374ED" w:rsidP="009D0DF9">
      <w:pPr>
        <w:spacing w:after="120" w:line="240" w:lineRule="auto"/>
        <w:jc w:val="both"/>
        <w:rPr>
          <w:del w:id="2455" w:author="jon pritchard" w:date="2025-03-28T15:05:00Z" w16du:dateUtc="2025-03-28T14:05:00Z"/>
        </w:rPr>
      </w:pPr>
    </w:p>
    <w:p w14:paraId="01DE6148" w14:textId="2FCD726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 xml:space="preserve">be surrounded by a boundary line using colour token </w:t>
      </w:r>
      <w:commentRangeStart w:id="2456"/>
      <w:r w:rsidRPr="00A527F0">
        <w:t>DEPWL</w:t>
      </w:r>
      <w:commentRangeEnd w:id="2456"/>
      <w:r w:rsidR="00850978">
        <w:rPr>
          <w:rStyle w:val="CommentReference"/>
        </w:rPr>
        <w:commentReference w:id="2456"/>
      </w:r>
      <w:r w:rsidRPr="00B812CA">
        <w:rPr>
          <w:rStyle w:val="FootnoteReference"/>
          <w:noProof w:val="0"/>
          <w:sz w:val="20"/>
          <w:vertAlign w:val="superscript"/>
          <w:lang w:val="en-GB"/>
        </w:rPr>
        <w:footnoteReference w:id="4"/>
      </w:r>
      <w:r w:rsidRPr="00A527F0">
        <w:t xml:space="preserve">  see </w:t>
      </w:r>
      <w:r w:rsidR="000C381A" w:rsidRPr="00A527F0">
        <w:t>F</w:t>
      </w:r>
      <w:r w:rsidRPr="00A527F0">
        <w:t xml:space="preserve">igure </w:t>
      </w:r>
      <w:ins w:id="2457" w:author="Jonathan Pritchard" w:date="2025-03-10T06:56:00Z" w16du:dateUtc="2025-03-10T06:56:00Z">
        <w:r w:rsidR="00EB3601">
          <w:t>D</w:t>
        </w:r>
      </w:ins>
      <w:del w:id="2458" w:author="Jonathan Pritchard" w:date="2025-03-10T06:56:00Z" w16du:dateUtc="2025-03-10T06:56:00Z">
        <w:r w:rsidR="0050181D" w:rsidRPr="00A527F0" w:rsidDel="00EB3601">
          <w:delText>C</w:delText>
        </w:r>
      </w:del>
      <w:r w:rsidR="0050181D" w:rsidRPr="00A527F0">
        <w:t>-</w:t>
      </w:r>
      <w:del w:id="2459" w:author="Jonathan Pritchard" w:date="2025-03-10T06:56:00Z" w16du:dateUtc="2025-03-10T06:56:00Z">
        <w:r w:rsidR="0050181D" w:rsidRPr="00A527F0" w:rsidDel="00EB3601">
          <w:delText>4</w:delText>
        </w:r>
      </w:del>
      <w:ins w:id="2460" w:author="Jonathan Pritchard" w:date="2025-03-10T06:56:00Z" w16du:dateUtc="2025-03-10T06:56:00Z">
        <w:r w:rsidR="00EB3601">
          <w:t>1</w:t>
        </w:r>
      </w:ins>
      <w:r w:rsidR="0050181D" w:rsidRPr="00A527F0">
        <w:t>-</w:t>
      </w:r>
      <w:r w:rsidRPr="00A527F0">
        <w:t>1.</w:t>
      </w:r>
    </w:p>
    <w:p w14:paraId="4B46B756" w14:textId="1ABF23DB" w:rsidR="001374ED" w:rsidRPr="00A527F0" w:rsidRDefault="00F92055" w:rsidP="004E61EE">
      <w:pPr>
        <w:spacing w:line="240" w:lineRule="auto"/>
        <w:jc w:val="center"/>
      </w:pPr>
      <w:ins w:id="2461" w:author="jon pritchard" w:date="2025-03-28T12:13:00Z" w16du:dateUtc="2025-03-28T11:13:00Z">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61"/>
                      <a:stretch>
                        <a:fillRect/>
                      </a:stretch>
                    </pic:blipFill>
                    <pic:spPr>
                      <a:xfrm>
                        <a:off x="0" y="0"/>
                        <a:ext cx="4320697" cy="2382528"/>
                      </a:xfrm>
                      <a:prstGeom prst="rect">
                        <a:avLst/>
                      </a:prstGeom>
                    </pic:spPr>
                  </pic:pic>
                </a:graphicData>
              </a:graphic>
            </wp:inline>
          </w:drawing>
        </w:r>
      </w:ins>
      <w:del w:id="2462" w:author="jon pritchard" w:date="2025-03-28T12:13:00Z" w16du:dateUtc="2025-03-28T11:13:00Z">
        <w:r w:rsidR="001374ED" w:rsidRPr="00B812CA" w:rsidDel="00F92055">
          <w:rPr>
            <w:noProof/>
            <w:lang w:eastAsia="fr-FR"/>
          </w:rPr>
          <w:drawing>
            <wp:inline distT="0" distB="0" distL="0" distR="0" wp14:anchorId="5863EE02" wp14:editId="445AD6A2">
              <wp:extent cx="5724525" cy="3543300"/>
              <wp:effectExtent l="0" t="0" r="9525" b="0"/>
              <wp:docPr id="26" name="Kuva 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8" descr="Map&#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72F43037" w14:textId="6A080E23" w:rsidR="001374ED" w:rsidRPr="00A527F0" w:rsidRDefault="001374ED" w:rsidP="00AB3A55">
      <w:pPr>
        <w:pStyle w:val="Caption"/>
        <w:spacing w:after="120" w:line="240" w:lineRule="auto"/>
        <w:jc w:val="center"/>
      </w:pPr>
      <w:r w:rsidRPr="00A527F0">
        <w:t xml:space="preserve">Figure </w:t>
      </w:r>
      <w:ins w:id="2463" w:author="Jonathan Pritchard" w:date="2025-03-10T06:54:00Z" w16du:dateUtc="2025-03-10T06:54:00Z">
        <w:r w:rsidR="00EB3601">
          <w:t>D</w:t>
        </w:r>
      </w:ins>
      <w:del w:id="2464" w:author="Jonathan Pritchard" w:date="2025-03-10T06:54:00Z" w16du:dateUtc="2025-03-10T06:54:00Z">
        <w:r w:rsidR="0050181D" w:rsidRPr="00A527F0" w:rsidDel="00EB3601">
          <w:delText>C-4</w:delText>
        </w:r>
      </w:del>
      <w:r w:rsidR="0050181D" w:rsidRPr="00A527F0">
        <w:t>-</w:t>
      </w:r>
      <w:ins w:id="2465" w:author="Jonathan Pritchard" w:date="2025-03-10T06:55:00Z" w16du:dateUtc="2025-03-10T06:55:00Z">
        <w:r w:rsidR="00EB3601">
          <w:t>1-</w:t>
        </w:r>
      </w:ins>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2466" w:name="_Toc194067233"/>
      <w:bookmarkStart w:id="2467" w:name="_Toc88852882"/>
      <w:bookmarkStart w:id="2468" w:name="_Toc98339990"/>
      <w:bookmarkStart w:id="2469" w:name="_Toc98340366"/>
      <w:r w:rsidRPr="00A527F0">
        <w:lastRenderedPageBreak/>
        <w:t>Data Constraints</w:t>
      </w:r>
      <w:bookmarkEnd w:id="2466"/>
    </w:p>
    <w:bookmarkEnd w:id="2467"/>
    <w:bookmarkEnd w:id="2468"/>
    <w:bookmarkEnd w:id="2469"/>
    <w:p w14:paraId="7E219847" w14:textId="198D9DC2" w:rsidR="00A310A1" w:rsidRDefault="00A310A1" w:rsidP="00AE2737">
      <w:pPr>
        <w:pStyle w:val="ListParagraph"/>
        <w:numPr>
          <w:ilvl w:val="0"/>
          <w:numId w:val="72"/>
        </w:numPr>
        <w:spacing w:after="120" w:line="240" w:lineRule="auto"/>
        <w:ind w:left="284" w:hanging="284"/>
        <w:jc w:val="both"/>
      </w:pPr>
      <w:commentRangeStart w:id="2470"/>
      <w:r>
        <w:t>Portrayal of S-102 data</w:t>
      </w:r>
      <w:ins w:id="2471" w:author="jon pritchard" w:date="2025-03-25T06:09:00Z" w16du:dateUtc="2025-03-25T05:09:00Z">
        <w:r w:rsidR="002006F4">
          <w:t xml:space="preserve"> and application of </w:t>
        </w:r>
      </w:ins>
      <w:ins w:id="2472" w:author="jon pritchard" w:date="2025-03-28T11:16:00Z" w16du:dateUtc="2025-03-28T10:16:00Z">
        <w:r w:rsidR="00415C1B">
          <w:t>ESC</w:t>
        </w:r>
      </w:ins>
      <w:r>
        <w:t xml:space="preserve"> </w:t>
      </w:r>
      <w:ins w:id="2473" w:author="jon pritchard" w:date="2025-03-25T06:09:00Z" w16du:dateUtc="2025-03-25T05:09:00Z">
        <w:r w:rsidR="002006F4">
          <w:t>must be</w:t>
        </w:r>
      </w:ins>
      <w:del w:id="2474" w:author="jon pritchard" w:date="2025-03-25T06:09:00Z" w16du:dateUtc="2025-03-25T05:09:00Z">
        <w:r w:rsidDel="002006F4">
          <w:delText>is</w:delText>
        </w:r>
      </w:del>
      <w:r>
        <w:t xml:space="preserve"> restricted by minimum and maximum display scale values contained in the exchange catalogue as specified </w:t>
      </w:r>
      <w:r w:rsidRPr="005C3EE9">
        <w:t>in</w:t>
      </w:r>
      <w:r w:rsidR="00F87E8E" w:rsidRPr="005C3EE9">
        <w:t xml:space="preserve"> Section</w:t>
      </w:r>
      <w:ins w:id="2475" w:author="Jonathan Pritchard" w:date="2025-03-10T12:47:00Z" w16du:dateUtc="2025-03-10T12:47:00Z">
        <w:r w:rsidR="005C3EE9" w:rsidRPr="005C3EE9">
          <w:rPr>
            <w:rPrChange w:id="2476" w:author="Jonathan Pritchard" w:date="2025-03-10T12:48:00Z" w16du:dateUtc="2025-03-10T12:48:00Z">
              <w:rPr>
                <w:highlight w:val="yellow"/>
              </w:rPr>
            </w:rPrChange>
          </w:rPr>
          <w:t xml:space="preserve"> </w:t>
        </w:r>
        <w:r w:rsidR="005C3EE9" w:rsidRPr="005C3EE9">
          <w:rPr>
            <w:rPrChange w:id="2477" w:author="Jonathan Pritchard" w:date="2025-03-10T12:48:00Z" w16du:dateUtc="2025-03-10T12:48:00Z">
              <w:rPr>
                <w:highlight w:val="yellow"/>
              </w:rPr>
            </w:rPrChange>
          </w:rPr>
          <w:fldChar w:fldCharType="begin"/>
        </w:r>
        <w:r w:rsidR="005C3EE9" w:rsidRPr="005C3EE9">
          <w:rPr>
            <w:rPrChange w:id="2478" w:author="Jonathan Pritchard" w:date="2025-03-10T12:48:00Z" w16du:dateUtc="2025-03-10T12:48:00Z">
              <w:rPr>
                <w:highlight w:val="yellow"/>
              </w:rPr>
            </w:rPrChange>
          </w:rPr>
          <w:instrText xml:space="preserve"> REF _Ref192503285 \r \h </w:instrText>
        </w:r>
      </w:ins>
      <w:r w:rsidR="005C3EE9">
        <w:instrText xml:space="preserve"> \* MERGEFORMAT </w:instrText>
      </w:r>
      <w:ins w:id="2479" w:author="Jonathan Pritchard" w:date="2025-03-10T12:47:00Z" w16du:dateUtc="2025-03-10T12:47:00Z">
        <w:r w:rsidR="005C3EE9" w:rsidRPr="005C3EE9">
          <w:rPr>
            <w:rPrChange w:id="2480" w:author="Jonathan Pritchard" w:date="2025-03-10T12:48:00Z" w16du:dateUtc="2025-03-10T12:48:00Z">
              <w:rPr>
                <w:highlight w:val="yellow"/>
              </w:rPr>
            </w:rPrChange>
          </w:rPr>
          <w:fldChar w:fldCharType="separate"/>
        </w:r>
        <w:r w:rsidR="005C3EE9" w:rsidRPr="005C3EE9">
          <w:rPr>
            <w:rPrChange w:id="2481" w:author="Jonathan Pritchard" w:date="2025-03-10T12:48:00Z" w16du:dateUtc="2025-03-10T12:48:00Z">
              <w:rPr>
                <w:highlight w:val="yellow"/>
              </w:rPr>
            </w:rPrChange>
          </w:rPr>
          <w:t>12.2</w:t>
        </w:r>
        <w:r w:rsidR="005C3EE9" w:rsidRPr="005C3EE9">
          <w:rPr>
            <w:rPrChange w:id="2482" w:author="Jonathan Pritchard" w:date="2025-03-10T12:48:00Z" w16du:dateUtc="2025-03-10T12:48:00Z">
              <w:rPr>
                <w:highlight w:val="yellow"/>
              </w:rPr>
            </w:rPrChange>
          </w:rPr>
          <w:fldChar w:fldCharType="end"/>
        </w:r>
      </w:ins>
      <w:del w:id="2483" w:author="Jonathan Pritchard" w:date="2025-03-10T12:48:00Z" w16du:dateUtc="2025-03-10T12:48:00Z">
        <w:r w:rsidRPr="005C3EE9" w:rsidDel="005C3EE9">
          <w:delText xml:space="preserve"> </w:delText>
        </w:r>
        <w:r w:rsidR="00F87E8E" w:rsidRPr="005C3EE9" w:rsidDel="005C3EE9">
          <w:fldChar w:fldCharType="begin"/>
        </w:r>
        <w:r w:rsidR="00F87E8E" w:rsidRPr="005C3EE9" w:rsidDel="005C3EE9">
          <w:delInstrText xml:space="preserve"> REF _Ref188951485 \r \h </w:delInstrText>
        </w:r>
        <w:r w:rsidR="00EB3601" w:rsidRPr="005C3EE9" w:rsidDel="005C3EE9">
          <w:rPr>
            <w:rPrChange w:id="2484" w:author="Jonathan Pritchard" w:date="2025-03-10T12:48:00Z" w16du:dateUtc="2025-03-10T12:48:00Z">
              <w:rPr>
                <w:highlight w:val="yellow"/>
              </w:rPr>
            </w:rPrChange>
          </w:rPr>
          <w:delInstrText xml:space="preserve"> \* MERGEFORMAT </w:delInstrText>
        </w:r>
        <w:r w:rsidR="00F87E8E" w:rsidRPr="005C3EE9" w:rsidDel="005C3EE9">
          <w:fldChar w:fldCharType="separate"/>
        </w:r>
        <w:r w:rsidR="00F87E8E" w:rsidRPr="005C3EE9" w:rsidDel="005C3EE9">
          <w:delText>6</w:delText>
        </w:r>
        <w:r w:rsidR="00F87E8E" w:rsidRPr="005C3EE9" w:rsidDel="005C3EE9">
          <w:fldChar w:fldCharType="end"/>
        </w:r>
      </w:del>
      <w:commentRangeEnd w:id="2470"/>
      <w:r w:rsidR="0036245F" w:rsidRPr="005C3EE9">
        <w:rPr>
          <w:rStyle w:val="CommentReference"/>
        </w:rPr>
        <w:commentReference w:id="2470"/>
      </w:r>
      <w:ins w:id="2485" w:author="Jonathan Pritchard" w:date="2025-03-07T18:33:00Z" w16du:dateUtc="2025-03-07T18:33:00Z">
        <w:r w:rsidR="002A3AC1" w:rsidRPr="005C3EE9">
          <w:t>.</w:t>
        </w:r>
      </w:ins>
      <w:ins w:id="2486" w:author="jon pritchard" w:date="2025-03-28T15:34:00Z" w16du:dateUtc="2025-03-28T14:34:00Z">
        <w:r w:rsidR="00304B37">
          <w:t xml:space="preserve"> </w:t>
        </w:r>
      </w:ins>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4DE8AD1A" w:rsidR="0018296E" w:rsidRDefault="0018296E" w:rsidP="0018296E">
      <w:pPr>
        <w:pStyle w:val="ListParagraph"/>
        <w:numPr>
          <w:ilvl w:val="2"/>
          <w:numId w:val="72"/>
        </w:numPr>
        <w:spacing w:after="120" w:line="240" w:lineRule="auto"/>
        <w:jc w:val="both"/>
      </w:pPr>
      <w:r>
        <w:t xml:space="preserve">Overlaps within the same dataset (in areas with multiple vertical datums) the overlap must be resolved by taking the </w:t>
      </w:r>
      <w:proofErr w:type="spellStart"/>
      <w:r>
        <w:t>shoalest</w:t>
      </w:r>
      <w:proofErr w:type="spellEnd"/>
      <w:r>
        <w:t xml:space="preserve"> value</w:t>
      </w:r>
      <w:r w:rsidR="00A310A1">
        <w:t xml:space="preserve"> </w:t>
      </w:r>
      <w:del w:id="2487" w:author="jon pritchard" w:date="2025-03-28T09:54:00Z" w16du:dateUtc="2025-03-28T08:54:00Z">
        <w:r w:rsidR="00A310A1" w:rsidDel="00AF5CDD">
          <w:delText>(including vertical uncertainty)</w:delText>
        </w:r>
        <w:r w:rsidDel="00AF5CDD">
          <w:delText xml:space="preserve"> </w:delText>
        </w:r>
      </w:del>
      <w:r>
        <w:t xml:space="preserve">for each grid cell within the intersection. This is also used to resolve situations when the </w:t>
      </w:r>
      <w:ins w:id="2488" w:author="Jonathan Pritchard" w:date="2025-03-07T18:28:00Z" w16du:dateUtc="2025-03-07T18:28:00Z">
        <w:r w:rsidR="002A3AC1">
          <w:t>Mariner Selected Viewing Scale (</w:t>
        </w:r>
      </w:ins>
      <w:r>
        <w:t>MSVS</w:t>
      </w:r>
      <w:ins w:id="2489" w:author="Jonathan Pritchard" w:date="2025-03-07T18:28:00Z" w16du:dateUtc="2025-03-07T18:28:00Z">
        <w:r w:rsidR="002A3AC1">
          <w:t>)</w:t>
        </w:r>
      </w:ins>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01FE6ACA" w:rsidR="0018296E" w:rsidRPr="00A527F0" w:rsidRDefault="0018296E" w:rsidP="002D7DEE">
      <w:pPr>
        <w:pStyle w:val="ListParagraph"/>
        <w:numPr>
          <w:ilvl w:val="2"/>
          <w:numId w:val="72"/>
        </w:numPr>
        <w:spacing w:after="120" w:line="240" w:lineRule="auto"/>
        <w:jc w:val="both"/>
      </w:pPr>
      <w:r>
        <w:t xml:space="preserve">Overlaps between different producers. The end user </w:t>
      </w:r>
      <w:commentRangeStart w:id="2490"/>
      <w:r>
        <w:t xml:space="preserve">must be </w:t>
      </w:r>
      <w:del w:id="2491" w:author="jon pritchard" w:date="2025-03-25T06:09:00Z" w16du:dateUtc="2025-03-25T05:09:00Z">
        <w:r w:rsidDel="002006F4">
          <w:delText>asked to choose</w:delText>
        </w:r>
        <w:commentRangeEnd w:id="2490"/>
        <w:r w:rsidR="0091439E" w:rsidDel="002006F4">
          <w:rPr>
            <w:rStyle w:val="CommentReference"/>
          </w:rPr>
          <w:commentReference w:id="2490"/>
        </w:r>
      </w:del>
      <w:ins w:id="2492" w:author="jon pritchard" w:date="2025-03-25T06:09:00Z" w16du:dateUtc="2025-03-25T05:09:00Z">
        <w:r w:rsidR="002006F4">
          <w:t>able to s</w:t>
        </w:r>
      </w:ins>
      <w:ins w:id="2493" w:author="jon pritchard" w:date="2025-03-25T06:10:00Z" w16du:dateUtc="2025-03-25T05:10:00Z">
        <w:r w:rsidR="002006F4">
          <w:t>elect</w:t>
        </w:r>
      </w:ins>
      <w:r>
        <w:t xml:space="preserve"> which dataset (or data producer) they wish to use.</w:t>
      </w:r>
    </w:p>
    <w:p w14:paraId="7A35D326" w14:textId="4D3B7FEA" w:rsidR="001374ED" w:rsidRPr="00A527F0" w:rsidRDefault="001374ED" w:rsidP="00AE2737">
      <w:pPr>
        <w:pStyle w:val="ListParagraph"/>
        <w:numPr>
          <w:ilvl w:val="0"/>
          <w:numId w:val="72"/>
        </w:numPr>
        <w:spacing w:after="120" w:line="240" w:lineRule="auto"/>
        <w:ind w:left="284" w:hanging="284"/>
        <w:jc w:val="both"/>
      </w:pPr>
      <w:commentRangeStart w:id="2494"/>
      <w:r w:rsidRPr="00A527F0">
        <w:rPr>
          <w:rFonts w:cs="Calibri"/>
          <w:color w:val="000000"/>
          <w:shd w:val="clear" w:color="auto" w:fill="FFFFFF"/>
        </w:rPr>
        <w:t xml:space="preserve">No complex interpolation is </w:t>
      </w:r>
      <w:del w:id="2495" w:author="Jonathan Pritchard" w:date="2025-03-07T18:29:00Z" w16du:dateUtc="2025-03-07T18:29:00Z">
        <w:r w:rsidRPr="00A527F0" w:rsidDel="002A3AC1">
          <w:rPr>
            <w:rFonts w:cs="Calibri"/>
            <w:color w:val="000000"/>
            <w:shd w:val="clear" w:color="auto" w:fill="FFFFFF"/>
          </w:rPr>
          <w:delText xml:space="preserve">done </w:delText>
        </w:r>
      </w:del>
      <w:ins w:id="2496" w:author="Jonathan Pritchard" w:date="2025-03-07T18:29:00Z" w16du:dateUtc="2025-03-07T18:29:00Z">
        <w:del w:id="2497" w:author="jon pritchard" w:date="2025-03-25T06:10:00Z" w16du:dateUtc="2025-03-25T05:10:00Z">
          <w:r w:rsidR="002A3AC1" w:rsidDel="002006F4">
            <w:rPr>
              <w:rFonts w:cs="Calibri"/>
              <w:color w:val="000000"/>
              <w:shd w:val="clear" w:color="auto" w:fill="FFFFFF"/>
            </w:rPr>
            <w:delText>performed</w:delText>
          </w:r>
        </w:del>
      </w:ins>
      <w:ins w:id="2498" w:author="jon pritchard" w:date="2025-03-25T06:10:00Z" w16du:dateUtc="2025-03-25T05:10:00Z">
        <w:r w:rsidR="002006F4">
          <w:rPr>
            <w:rFonts w:cs="Calibri"/>
            <w:color w:val="000000"/>
            <w:shd w:val="clear" w:color="auto" w:fill="FFFFFF"/>
          </w:rPr>
          <w:t>required</w:t>
        </w:r>
      </w:ins>
      <w:ins w:id="2499" w:author="Jonathan Pritchard" w:date="2025-03-07T18:29:00Z" w16du:dateUtc="2025-03-07T18:29:00Z">
        <w:r w:rsidR="002A3AC1" w:rsidRPr="00A527F0">
          <w:rPr>
            <w:rFonts w:cs="Calibri"/>
            <w:color w:val="000000"/>
            <w:shd w:val="clear" w:color="auto" w:fill="FFFFFF"/>
          </w:rPr>
          <w:t xml:space="preserve"> </w:t>
        </w:r>
      </w:ins>
      <w:r w:rsidRPr="00A527F0">
        <w:rPr>
          <w:rFonts w:cs="Calibri"/>
          <w:color w:val="000000"/>
          <w:shd w:val="clear" w:color="auto" w:fill="FFFFFF"/>
        </w:rPr>
        <w:t xml:space="preserve">between points in the S-102 grid. </w:t>
      </w:r>
      <w:commentRangeEnd w:id="2494"/>
      <w:r w:rsidR="0029770B">
        <w:rPr>
          <w:rStyle w:val="CommentReference"/>
        </w:rPr>
        <w:commentReference w:id="2494"/>
      </w:r>
      <w:r w:rsidRPr="00A527F0">
        <w:rPr>
          <w:rFonts w:cs="Calibri"/>
          <w:color w:val="000000"/>
          <w:shd w:val="clear" w:color="auto" w:fill="FFFFFF"/>
        </w:rPr>
        <w:t xml:space="preserve">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w:t>
      </w:r>
      <w:proofErr w:type="spellStart"/>
      <w:r w:rsidRPr="00A527F0">
        <w:rPr>
          <w:rFonts w:cs="Calibri"/>
          <w:color w:val="000000"/>
          <w:shd w:val="clear" w:color="auto" w:fill="FFFFFF"/>
        </w:rPr>
        <w:t>interpolationType</w:t>
      </w:r>
      <w:proofErr w:type="spellEnd"/>
      <w:r w:rsidRPr="00A527F0">
        <w:rPr>
          <w:rFonts w:cs="Calibri"/>
          <w:color w:val="000000"/>
          <w:shd w:val="clear" w:color="auto" w:fill="FFFFFF"/>
        </w:rPr>
        <w:t xml:space="preserv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del w:id="2500" w:author="Jonathan Pritchard" w:date="2025-03-11T16:18:00Z" w16du:dateUtc="2025-03-11T16:18:00Z">
        <w:r w:rsidRPr="00A527F0" w:rsidDel="009D5976">
          <w:rPr>
            <w:rFonts w:cs="Calibri"/>
            <w:color w:val="000000"/>
            <w:shd w:val="clear" w:color="auto" w:fill="FFFFFF"/>
          </w:rPr>
          <w:delText xml:space="preserve">the following </w:delText>
        </w:r>
      </w:del>
      <w:r w:rsidR="00AB3A55" w:rsidRPr="00A527F0">
        <w:rPr>
          <w:rFonts w:cs="Calibri"/>
          <w:color w:val="000000"/>
          <w:shd w:val="clear" w:color="auto" w:fill="FFFFFF"/>
        </w:rPr>
        <w:t>Figure</w:t>
      </w:r>
      <w:ins w:id="2501" w:author="Jonathan Pritchard" w:date="2025-03-10T06:56:00Z" w16du:dateUtc="2025-03-10T06:56:00Z">
        <w:r w:rsidR="00EB3601">
          <w:rPr>
            <w:rFonts w:cs="Calibri"/>
            <w:color w:val="000000"/>
            <w:shd w:val="clear" w:color="auto" w:fill="FFFFFF"/>
          </w:rPr>
          <w:t>s</w:t>
        </w:r>
      </w:ins>
      <w:ins w:id="2502" w:author="Jonathan Pritchard" w:date="2025-03-11T16:18:00Z" w16du:dateUtc="2025-03-11T16:18:00Z">
        <w:r w:rsidR="009D5976">
          <w:rPr>
            <w:rFonts w:cs="Calibri"/>
            <w:color w:val="000000"/>
            <w:shd w:val="clear" w:color="auto" w:fill="FFFFFF"/>
          </w:rPr>
          <w:t xml:space="preserve"> D-1-2 and D-1-3</w:t>
        </w:r>
      </w:ins>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59403139">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7B44F8FD" w:rsidR="001374ED" w:rsidRPr="00A527F0" w:rsidRDefault="001374ED" w:rsidP="00AB3A55">
      <w:pPr>
        <w:pStyle w:val="Caption"/>
        <w:spacing w:after="120" w:line="240" w:lineRule="auto"/>
        <w:jc w:val="center"/>
      </w:pPr>
      <w:r w:rsidRPr="00A527F0">
        <w:t xml:space="preserve">Figure </w:t>
      </w:r>
      <w:ins w:id="2503" w:author="Jonathan Pritchard" w:date="2025-03-07T18:32:00Z" w16du:dateUtc="2025-03-07T18:32:00Z">
        <w:r w:rsidR="002A3AC1">
          <w:t>D</w:t>
        </w:r>
      </w:ins>
      <w:del w:id="2504" w:author="Jonathan Pritchard" w:date="2025-03-07T18:32:00Z" w16du:dateUtc="2025-03-07T18:32:00Z">
        <w:r w:rsidR="0050181D" w:rsidRPr="00A527F0" w:rsidDel="002A3AC1">
          <w:delText>C</w:delText>
        </w:r>
      </w:del>
      <w:del w:id="2505" w:author="Jonathan Pritchard" w:date="2025-03-10T06:55:00Z" w16du:dateUtc="2025-03-10T06:55:00Z">
        <w:r w:rsidR="0050181D" w:rsidRPr="00A527F0" w:rsidDel="00EB3601">
          <w:delText>-4</w:delText>
        </w:r>
      </w:del>
      <w:r w:rsidR="0050181D" w:rsidRPr="00A527F0">
        <w:t>-</w:t>
      </w:r>
      <w:ins w:id="2506" w:author="Jonathan Pritchard" w:date="2025-03-10T06:56:00Z" w16du:dateUtc="2025-03-10T06:56:00Z">
        <w:r w:rsidR="00EB3601">
          <w:t>1-</w:t>
        </w:r>
      </w:ins>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384564FE">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6BCACD0B" w:rsidR="001374ED" w:rsidRPr="00A527F0" w:rsidRDefault="001374ED" w:rsidP="00EB3601">
      <w:pPr>
        <w:pStyle w:val="Caption"/>
        <w:spacing w:after="120" w:line="240" w:lineRule="auto"/>
        <w:jc w:val="center"/>
      </w:pPr>
      <w:r w:rsidRPr="00A527F0">
        <w:t xml:space="preserve">Figure </w:t>
      </w:r>
      <w:ins w:id="2507" w:author="Jonathan Pritchard" w:date="2025-03-07T18:32:00Z" w16du:dateUtc="2025-03-07T18:32:00Z">
        <w:r w:rsidR="002A3AC1">
          <w:t>D</w:t>
        </w:r>
      </w:ins>
      <w:ins w:id="2508" w:author="Jonathan Pritchard" w:date="2025-03-10T06:56:00Z" w16du:dateUtc="2025-03-10T06:56:00Z">
        <w:r w:rsidR="00EB3601">
          <w:t>-1</w:t>
        </w:r>
      </w:ins>
      <w:ins w:id="2509" w:author="Jonathan Pritchard" w:date="2025-03-07T18:32:00Z" w16du:dateUtc="2025-03-07T18:32:00Z">
        <w:r w:rsidR="002A3AC1">
          <w:t>-</w:t>
        </w:r>
      </w:ins>
      <w:del w:id="2510" w:author="Jonathan Pritchard" w:date="2025-03-07T18:31:00Z" w16du:dateUtc="2025-03-07T18:31:00Z">
        <w:r w:rsidR="0050181D" w:rsidRPr="00A527F0" w:rsidDel="002A3AC1">
          <w:delText>C-</w:delText>
        </w:r>
      </w:del>
      <w:del w:id="2511" w:author="Jonathan Pritchard" w:date="2025-03-10T06:55:00Z" w16du:dateUtc="2025-03-10T06:55:00Z">
        <w:r w:rsidR="0050181D" w:rsidRPr="00A527F0" w:rsidDel="00EB3601">
          <w:delText>4-</w:delText>
        </w:r>
      </w:del>
      <w:r w:rsidRPr="00A527F0">
        <w:t>3</w:t>
      </w:r>
      <w:r w:rsidR="00EB7911" w:rsidRPr="00A527F0">
        <w:t xml:space="preserve"> -</w:t>
      </w:r>
      <w:r w:rsidRPr="00A527F0">
        <w:t xml:space="preserve"> Extents of each S-102 points </w:t>
      </w:r>
      <w:ins w:id="2512" w:author="Jonathan Pritchard" w:date="2025-03-10T06:55:00Z" w16du:dateUtc="2025-03-10T06:55:00Z">
        <w:r w:rsidR="00EB3601">
          <w:br/>
        </w:r>
      </w:ins>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4195FD60" w:rsidR="001374ED" w:rsidRDefault="001374ED" w:rsidP="00AE2737">
      <w:pPr>
        <w:pStyle w:val="ListParagraph"/>
        <w:numPr>
          <w:ilvl w:val="0"/>
          <w:numId w:val="72"/>
        </w:numPr>
        <w:spacing w:after="120" w:line="240" w:lineRule="auto"/>
        <w:ind w:left="284" w:hanging="284"/>
        <w:jc w:val="both"/>
      </w:pPr>
      <w:del w:id="2513" w:author="jon pritchard" w:date="2025-03-28T11:16:00Z" w16du:dateUtc="2025-03-28T10:16:00Z">
        <w:r w:rsidRPr="00A527F0" w:rsidDel="00415C1B">
          <w:delText xml:space="preserve">User </w:delText>
        </w:r>
      </w:del>
      <w:ins w:id="2514" w:author="jon pritchard" w:date="2025-03-28T11:16:00Z" w16du:dateUtc="2025-03-28T10:16:00Z">
        <w:r w:rsidR="00415C1B">
          <w:t>Enhanced</w:t>
        </w:r>
        <w:r w:rsidR="00415C1B" w:rsidRPr="00A527F0">
          <w:t xml:space="preserve"> </w:t>
        </w:r>
      </w:ins>
      <w:del w:id="2515" w:author="jon pritchard" w:date="2025-03-28T11:16:00Z" w16du:dateUtc="2025-03-28T10:16:00Z">
        <w:r w:rsidRPr="00A527F0" w:rsidDel="00415C1B">
          <w:delText>Select</w:delText>
        </w:r>
      </w:del>
      <w:ins w:id="2516" w:author="Jonathan Pritchard" w:date="2025-03-07T18:30:00Z" w16du:dateUtc="2025-03-07T18:30:00Z">
        <w:del w:id="2517" w:author="jon pritchard" w:date="2025-03-28T11:16:00Z" w16du:dateUtc="2025-03-28T10:16:00Z">
          <w:r w:rsidR="002A3AC1" w:rsidDel="00415C1B">
            <w:delText xml:space="preserve">able </w:delText>
          </w:r>
        </w:del>
        <w:r w:rsidR="002A3AC1">
          <w:t>Safety</w:t>
        </w:r>
      </w:ins>
      <w:del w:id="2518" w:author="Jonathan Pritchard" w:date="2025-03-07T18:29:00Z" w16du:dateUtc="2025-03-07T18:29:00Z">
        <w:r w:rsidRPr="00A527F0" w:rsidDel="002A3AC1">
          <w:delText>ed</w:delText>
        </w:r>
      </w:del>
      <w:r w:rsidRPr="00A527F0">
        <w:t xml:space="preserve"> Contour can only be processed in areas where the Sounding Datum of suppressed S-101 features is the same as the </w:t>
      </w:r>
      <w:ins w:id="2519" w:author="Grant, David M (52400) CIV USN NIWC ATLANTIC VA (USA)" w:date="2025-02-26T15:44:00Z" w16du:dateUtc="2025-02-26T20:44:00Z">
        <w:r w:rsidR="00D8521A">
          <w:t xml:space="preserve">vertical </w:t>
        </w:r>
      </w:ins>
      <w:r w:rsidRPr="00A527F0">
        <w:t xml:space="preserve">datum </w:t>
      </w:r>
      <w:del w:id="2520" w:author="Grant, David M (52400) CIV USN NIWC ATLANTIC VA (USA)" w:date="2025-02-26T15:44:00Z" w16du:dateUtc="2025-02-26T20:44:00Z">
        <w:r w:rsidRPr="00A527F0" w:rsidDel="00655F12">
          <w:delText>defined in</w:delText>
        </w:r>
      </w:del>
      <w:ins w:id="2521" w:author="Grant, David M (52400) CIV USN NIWC ATLANTIC VA (USA)" w:date="2025-02-26T15:44:00Z" w16du:dateUtc="2025-02-26T20:44:00Z">
        <w:r w:rsidR="00655F12">
          <w:t>of</w:t>
        </w:r>
      </w:ins>
      <w:r w:rsidRPr="00A527F0">
        <w:t xml:space="preserve"> the S-102 Coverage.</w:t>
      </w:r>
    </w:p>
    <w:p w14:paraId="4DA65C06" w14:textId="1FFFF573" w:rsidR="002964A6" w:rsidRPr="00A527F0" w:rsidDel="00AF5CDD" w:rsidRDefault="002964A6" w:rsidP="002964A6">
      <w:pPr>
        <w:pStyle w:val="ListParagraph"/>
        <w:numPr>
          <w:ilvl w:val="0"/>
          <w:numId w:val="72"/>
        </w:numPr>
        <w:spacing w:after="120" w:line="240" w:lineRule="auto"/>
        <w:ind w:left="284" w:hanging="284"/>
        <w:jc w:val="both"/>
        <w:rPr>
          <w:del w:id="2522" w:author="jon pritchard" w:date="2025-03-28T09:57:00Z" w16du:dateUtc="2025-03-28T08:57:00Z"/>
        </w:rPr>
      </w:pPr>
      <w:del w:id="2523" w:author="jon pritchard" w:date="2025-03-28T09:57:00Z" w16du:dateUtc="2025-03-28T08:57:00Z">
        <w:r w:rsidDel="00AF5CDD">
          <w:delText>Vertical uncertainty information within any S-102 dataset must be taken into account when extracting depth data from S-102 datasets.</w:delText>
        </w:r>
      </w:del>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2524" w:name="_Toc88852883"/>
      <w:bookmarkStart w:id="2525" w:name="_Toc98339991"/>
      <w:bookmarkStart w:id="2526" w:name="_Toc98340367"/>
      <w:ins w:id="2527" w:author="Grant, David M (52400) CIV USN NIWC ATLANTIC VA (USA)" w:date="2025-02-26T16:03:00Z" w16du:dateUtc="2025-02-26T21:03:00Z">
        <w:r>
          <w:t xml:space="preserve"> </w:t>
        </w:r>
      </w:ins>
      <w:bookmarkStart w:id="2528" w:name="_Toc194067234"/>
      <w:ins w:id="2529" w:author="jon pritchard" w:date="2025-03-28T15:07:00Z" w16du:dateUtc="2025-03-28T14:07:00Z">
        <w:r w:rsidR="00C5483B">
          <w:t xml:space="preserve">Enhanced Safety Contour Selection and </w:t>
        </w:r>
      </w:ins>
      <w:r w:rsidR="001019DD" w:rsidRPr="00A527F0">
        <w:t>Implementation</w:t>
      </w:r>
      <w:bookmarkEnd w:id="2528"/>
    </w:p>
    <w:bookmarkEnd w:id="2524"/>
    <w:bookmarkEnd w:id="2525"/>
    <w:bookmarkEnd w:id="2526"/>
    <w:p w14:paraId="3F9FCD26" w14:textId="0F6F0500" w:rsidR="00C5483B" w:rsidRDefault="001374ED" w:rsidP="00EB7911">
      <w:pPr>
        <w:spacing w:after="120" w:line="240" w:lineRule="auto"/>
        <w:jc w:val="both"/>
        <w:rPr>
          <w:ins w:id="2530" w:author="jon pritchard" w:date="2025-03-28T15:07:00Z" w16du:dateUtc="2025-03-28T14:07:00Z"/>
        </w:rPr>
      </w:pPr>
      <w:commentRangeStart w:id="2531"/>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commentRangeEnd w:id="2531"/>
      <w:ins w:id="2532" w:author="jon pritchard" w:date="2025-03-28T15:06:00Z" w16du:dateUtc="2025-03-28T14:06:00Z">
        <w:r w:rsidR="00C5483B">
          <w:t xml:space="preserve"> and the </w:t>
        </w:r>
      </w:ins>
      <w:r w:rsidR="002C68C4">
        <w:rPr>
          <w:rStyle w:val="CommentReference"/>
        </w:rPr>
        <w:commentReference w:id="2531"/>
      </w:r>
      <w:ins w:id="2533" w:author="jon pritchard" w:date="2025-03-28T15:07:00Z" w16du:dateUtc="2025-03-28T14:07:00Z">
        <w:r w:rsidR="00C5483B">
          <w:t>Enhanced S</w:t>
        </w:r>
      </w:ins>
      <w:ins w:id="2534" w:author="jon pritchard" w:date="2025-03-28T15:06:00Z" w16du:dateUtc="2025-03-28T14:06:00Z">
        <w:r w:rsidR="00C5483B">
          <w:t xml:space="preserve">afety </w:t>
        </w:r>
      </w:ins>
      <w:ins w:id="2535" w:author="jon pritchard" w:date="2025-03-28T15:07:00Z" w16du:dateUtc="2025-03-28T14:07:00Z">
        <w:r w:rsidR="00C5483B">
          <w:t>C</w:t>
        </w:r>
      </w:ins>
      <w:ins w:id="2536" w:author="jon pritchard" w:date="2025-03-28T15:06:00Z" w16du:dateUtc="2025-03-28T14:06:00Z">
        <w:r w:rsidR="00C5483B">
          <w:t>ontour</w:t>
        </w:r>
      </w:ins>
      <w:r w:rsidRPr="00A527F0">
        <w:t>.</w:t>
      </w:r>
      <w:del w:id="2537" w:author="jon pritchard" w:date="2025-03-31T23:34:00Z" w16du:dateUtc="2025-03-31T22:34:00Z">
        <w:r w:rsidR="001E036A" w:rsidRPr="001E036A" w:rsidDel="005A1A8E">
          <w:delText xml:space="preserve"> </w:delText>
        </w:r>
        <w:r w:rsidR="001E036A" w:rsidDel="005A1A8E">
          <w:delText>T</w:delText>
        </w:r>
        <w:r w:rsidR="001E036A" w:rsidRPr="001E036A" w:rsidDel="005A1A8E">
          <w:delText>his selection is independent of the graphical display of S-102 data</w:delText>
        </w:r>
      </w:del>
      <w:ins w:id="2538" w:author="Grant, David M (52400) CIV USN NIWC ATLANTIC VA (USA)" w:date="2025-02-26T15:46:00Z" w16du:dateUtc="2025-02-26T20:46:00Z">
        <w:r w:rsidR="00A7141E">
          <w:t>.</w:t>
        </w:r>
      </w:ins>
      <w:ins w:id="2539" w:author="jon pritchard" w:date="2025-03-28T15:06:00Z" w16du:dateUtc="2025-03-28T14:06:00Z">
        <w:r w:rsidR="00C5483B">
          <w:t xml:space="preserve"> </w:t>
        </w:r>
      </w:ins>
    </w:p>
    <w:p w14:paraId="67328774" w14:textId="35E8D0D2" w:rsidR="001374ED" w:rsidRPr="00A527F0" w:rsidRDefault="00C5483B" w:rsidP="00EB7911">
      <w:pPr>
        <w:spacing w:after="120" w:line="240" w:lineRule="auto"/>
        <w:jc w:val="both"/>
      </w:pPr>
      <w:ins w:id="2540" w:author="jon pritchard" w:date="2025-03-28T15:06:00Z" w16du:dateUtc="2025-03-28T14:06:00Z">
        <w:r>
          <w:t>The Enhanced Safety Contour must be enabled by default.</w:t>
        </w:r>
      </w:ins>
    </w:p>
    <w:p w14:paraId="590A8E97" w14:textId="66235812" w:rsidR="001E036A" w:rsidRDefault="001374ED" w:rsidP="00EB7911">
      <w:pPr>
        <w:spacing w:after="60" w:line="240" w:lineRule="auto"/>
        <w:jc w:val="both"/>
        <w:rPr>
          <w:highlight w:val="yellow"/>
        </w:rPr>
      </w:pPr>
      <w:bookmarkStart w:id="2541" w:name="_Hlk87778989"/>
      <w:r w:rsidRPr="00A527F0">
        <w:t xml:space="preserve">When S-102 is selected for use, in areas where S-102 coverage exists, the S-102 </w:t>
      </w:r>
      <w:commentRangeStart w:id="2542"/>
      <w:r w:rsidRPr="00A527F0">
        <w:t xml:space="preserve">suppresses the </w:t>
      </w:r>
      <w:ins w:id="2543" w:author="jon pritchard" w:date="2025-03-25T14:43:00Z" w16du:dateUtc="2025-03-25T13:43:00Z">
        <w:r w:rsidR="00403B18">
          <w:t xml:space="preserve">drawing instructions associated with the </w:t>
        </w:r>
      </w:ins>
      <w:r w:rsidRPr="00A527F0">
        <w:t>following S-101 depth features</w:t>
      </w:r>
      <w:commentRangeEnd w:id="2542"/>
      <w:r w:rsidR="00061D77">
        <w:rPr>
          <w:rStyle w:val="CommentReference"/>
        </w:rPr>
        <w:commentReference w:id="2542"/>
      </w:r>
    </w:p>
    <w:bookmarkEnd w:id="2541"/>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rPr>
          <w:ins w:id="2544" w:author="jon pritchard" w:date="2025-03-25T14:43:00Z" w16du:dateUtc="2025-03-25T13:43:00Z"/>
        </w:rPr>
      </w:pPr>
      <w:r w:rsidRPr="00A527F0">
        <w:t>Depth</w:t>
      </w:r>
      <w:r w:rsidR="00EB7911" w:rsidRPr="00A527F0">
        <w:t xml:space="preserve"> </w:t>
      </w:r>
      <w:r w:rsidRPr="00A527F0">
        <w:t>Contour</w:t>
      </w:r>
    </w:p>
    <w:p w14:paraId="7B4EA434" w14:textId="30163597" w:rsidR="00403B18" w:rsidRPr="00A527F0" w:rsidRDefault="00403B18">
      <w:pPr>
        <w:spacing w:after="120" w:line="240" w:lineRule="auto"/>
        <w:jc w:val="both"/>
        <w:pPrChange w:id="2545" w:author="jon pritchard" w:date="2025-03-25T14:43:00Z" w16du:dateUtc="2025-03-25T13:43:00Z">
          <w:pPr>
            <w:pStyle w:val="ListParagraph"/>
            <w:numPr>
              <w:numId w:val="73"/>
            </w:numPr>
            <w:spacing w:after="120" w:line="240" w:lineRule="auto"/>
            <w:ind w:hanging="360"/>
            <w:jc w:val="both"/>
          </w:pPr>
        </w:pPrChange>
      </w:pPr>
      <w:ins w:id="2546" w:author="jon pritchard" w:date="2025-03-25T14:43:00Z" w16du:dateUtc="2025-03-25T13:43:00Z">
        <w:r>
          <w:t>This also suppresses the saf</w:t>
        </w:r>
      </w:ins>
      <w:ins w:id="2547" w:author="jon pritchard" w:date="2025-03-25T14:44:00Z" w16du:dateUtc="2025-03-25T13:44:00Z">
        <w:r>
          <w:t xml:space="preserve">ety contour, the shallow water pattern, the </w:t>
        </w:r>
        <w:proofErr w:type="spellStart"/>
        <w:r>
          <w:t>catzoc</w:t>
        </w:r>
        <w:proofErr w:type="spellEnd"/>
        <w:r>
          <w:t xml:space="preserve"> pattern, text indicating the dredged depth and contour labels.</w:t>
        </w:r>
      </w:ins>
    </w:p>
    <w:p w14:paraId="79287B7E" w14:textId="62F566A6" w:rsidR="001374ED" w:rsidRPr="00A527F0" w:rsidRDefault="001374ED" w:rsidP="00EB7911">
      <w:pPr>
        <w:spacing w:after="120" w:line="240" w:lineRule="auto"/>
        <w:jc w:val="both"/>
      </w:pPr>
      <w:r w:rsidRPr="00A527F0">
        <w:t xml:space="preserve">The process to construct the </w:t>
      </w:r>
      <w:ins w:id="2548" w:author="jon pritchard" w:date="2025-03-28T15:08:00Z" w16du:dateUtc="2025-03-28T14:08:00Z">
        <w:r w:rsidR="00C5483B">
          <w:t>enha</w:t>
        </w:r>
      </w:ins>
      <w:ins w:id="2549" w:author="jon pritchard" w:date="2025-03-28T15:09:00Z" w16du:dateUtc="2025-03-28T14:09:00Z">
        <w:r w:rsidR="00C5483B">
          <w:t xml:space="preserve">nced </w:t>
        </w:r>
      </w:ins>
      <w:r w:rsidRPr="00A527F0">
        <w:t>safety contour then consists of a selection of common edges from rectangular extents for each S-102 dataset point</w:t>
      </w:r>
      <w:del w:id="2550" w:author="jon pritchard" w:date="2025-03-28T09:57:00Z" w16du:dateUtc="2025-03-28T08:57:00Z">
        <w:r w:rsidR="002964A6" w:rsidDel="00AF5CDD">
          <w:delText xml:space="preserve"> (including vertical uncertainty)</w:delText>
        </w:r>
      </w:del>
      <w:r w:rsidRPr="00A527F0">
        <w:t xml:space="preserve">, as shown in </w:t>
      </w:r>
      <w:r w:rsidR="00EB7911" w:rsidRPr="00A527F0">
        <w:t>F</w:t>
      </w:r>
      <w:r w:rsidRPr="00A527F0">
        <w:t xml:space="preserve">igure </w:t>
      </w:r>
      <w:ins w:id="2551" w:author="Jonathan Pritchard" w:date="2025-03-07T18:32:00Z" w16du:dateUtc="2025-03-07T18:32:00Z">
        <w:r w:rsidR="002A3AC1">
          <w:t>D-</w:t>
        </w:r>
      </w:ins>
      <w:del w:id="2552" w:author="Jonathan Pritchard" w:date="2025-03-07T18:31:00Z" w16du:dateUtc="2025-03-07T18:31:00Z">
        <w:r w:rsidR="0050181D" w:rsidRPr="00A527F0" w:rsidDel="002A3AC1">
          <w:delText>C-</w:delText>
        </w:r>
      </w:del>
      <w:ins w:id="2553" w:author="Jonathan Pritchard" w:date="2025-03-10T06:57:00Z" w16du:dateUtc="2025-03-10T06:57:00Z">
        <w:r w:rsidR="00EB3601">
          <w:t>1</w:t>
        </w:r>
      </w:ins>
      <w:del w:id="2554" w:author="Jonathan Pritchard" w:date="2025-03-10T06:57:00Z" w16du:dateUtc="2025-03-10T06:57:00Z">
        <w:r w:rsidR="0050181D" w:rsidRPr="00A527F0" w:rsidDel="00EB3601">
          <w:delText>4</w:delText>
        </w:r>
      </w:del>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5"/>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5CAC8EE3" w:rsidR="001374ED" w:rsidRPr="00A527F0" w:rsidRDefault="001374ED" w:rsidP="00EB7911">
      <w:pPr>
        <w:pStyle w:val="Caption"/>
        <w:spacing w:after="120" w:line="240" w:lineRule="auto"/>
        <w:jc w:val="center"/>
      </w:pPr>
      <w:r w:rsidRPr="00A527F0">
        <w:t xml:space="preserve">Figure </w:t>
      </w:r>
      <w:ins w:id="2555" w:author="Jonathan Pritchard" w:date="2025-03-07T18:32:00Z" w16du:dateUtc="2025-03-07T18:32:00Z">
        <w:r w:rsidR="002A3AC1">
          <w:t>D</w:t>
        </w:r>
      </w:ins>
      <w:ins w:id="2556" w:author="Jonathan Pritchard" w:date="2025-03-10T06:56:00Z" w16du:dateUtc="2025-03-10T06:56:00Z">
        <w:r w:rsidR="00EB3601">
          <w:t>-1</w:t>
        </w:r>
      </w:ins>
      <w:ins w:id="2557" w:author="Jonathan Pritchard" w:date="2025-03-07T18:32:00Z" w16du:dateUtc="2025-03-07T18:32:00Z">
        <w:r w:rsidR="002A3AC1">
          <w:t>-</w:t>
        </w:r>
      </w:ins>
      <w:del w:id="2558" w:author="Jonathan Pritchard" w:date="2025-03-07T18:31:00Z" w16du:dateUtc="2025-03-07T18:31:00Z">
        <w:r w:rsidR="0050181D" w:rsidRPr="00A527F0" w:rsidDel="002A3AC1">
          <w:delText>C-</w:delText>
        </w:r>
      </w:del>
      <w:ins w:id="2559" w:author="Jonathan Pritchard" w:date="2025-03-10T06:55:00Z" w16du:dateUtc="2025-03-10T06:55:00Z">
        <w:r w:rsidR="00EB3601">
          <w:t>4</w:t>
        </w:r>
      </w:ins>
      <w:del w:id="2560" w:author="Jonathan Pritchard" w:date="2025-03-10T06:54:00Z" w16du:dateUtc="2025-03-10T06:54:00Z">
        <w:r w:rsidR="0050181D" w:rsidRPr="00A527F0" w:rsidDel="00EB3601">
          <w:delText>4-</w:delText>
        </w:r>
        <w:r w:rsidRPr="00A527F0" w:rsidDel="00EB3601">
          <w:delText>4</w:delText>
        </w:r>
      </w:del>
      <w:r w:rsidR="00EB7911" w:rsidRPr="00A527F0">
        <w:t xml:space="preserve"> -</w:t>
      </w:r>
      <w:r w:rsidR="0045613E" w:rsidRPr="00A527F0">
        <w:t xml:space="preserve"> Common edges from rectangular extents</w:t>
      </w:r>
    </w:p>
    <w:p w14:paraId="164DDC67" w14:textId="134A7E36"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ins w:id="2561" w:author="Jonathan Pritchard" w:date="2025-03-07T18:32:00Z" w16du:dateUtc="2025-03-07T18:32:00Z">
        <w:r w:rsidR="002A3AC1">
          <w:t>D</w:t>
        </w:r>
      </w:ins>
      <w:del w:id="2562" w:author="Jonathan Pritchard" w:date="2025-03-07T18:32:00Z" w16du:dateUtc="2025-03-07T18:32:00Z">
        <w:r w:rsidR="001019DD" w:rsidRPr="00A527F0" w:rsidDel="002A3AC1">
          <w:delText>C</w:delText>
        </w:r>
      </w:del>
      <w:r w:rsidR="001019DD" w:rsidRPr="00A527F0">
        <w:t>-</w:t>
      </w:r>
      <w:ins w:id="2563" w:author="Jonathan Pritchard" w:date="2025-03-10T06:57:00Z" w16du:dateUtc="2025-03-10T06:57:00Z">
        <w:r w:rsidR="00EB3601">
          <w:t>1</w:t>
        </w:r>
      </w:ins>
      <w:del w:id="2564" w:author="Jonathan Pritchard" w:date="2025-03-10T06:57:00Z" w16du:dateUtc="2025-03-10T06:57:00Z">
        <w:r w:rsidR="001019DD" w:rsidRPr="00A527F0" w:rsidDel="00EB3601">
          <w:delText>4</w:delText>
        </w:r>
      </w:del>
      <w:r w:rsidR="001019DD" w:rsidRPr="00A527F0">
        <w:t>-5 below</w:t>
      </w:r>
      <w:ins w:id="2565" w:author="Jonathan Pritchard" w:date="2025-03-07T18:31:00Z" w16du:dateUtc="2025-03-07T18:31:00Z">
        <w:r w:rsidR="002A3AC1">
          <w:t>,</w:t>
        </w:r>
      </w:ins>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7FCF761" w:rsidR="001374ED" w:rsidRPr="00A527F0" w:rsidRDefault="001374ED" w:rsidP="00EB7911">
      <w:pPr>
        <w:spacing w:after="120" w:line="240" w:lineRule="auto"/>
        <w:jc w:val="both"/>
      </w:pPr>
      <w:commentRangeStart w:id="2566"/>
      <w:r w:rsidRPr="00A527F0">
        <w:t>Edges on the boundary of the dataset</w:t>
      </w:r>
      <w:commentRangeEnd w:id="2566"/>
      <w:r w:rsidR="00636A4E">
        <w:rPr>
          <w:rStyle w:val="CommentReference"/>
        </w:rPr>
        <w:commentReference w:id="2566"/>
      </w:r>
      <w:r w:rsidRPr="00A527F0">
        <w: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ins w:id="2567" w:author="Jonathan Pritchard" w:date="2025-03-10T07:54:00Z" w16du:dateUtc="2025-03-10T07:54:00Z">
        <w:r w:rsidR="00A74A4F">
          <w:t>D</w:t>
        </w:r>
      </w:ins>
      <w:del w:id="2568" w:author="Jonathan Pritchard" w:date="2025-03-10T07:54:00Z" w16du:dateUtc="2025-03-10T07:54:00Z">
        <w:r w:rsidR="0050181D" w:rsidRPr="00A527F0" w:rsidDel="00A74A4F">
          <w:delText>C</w:delText>
        </w:r>
      </w:del>
      <w:r w:rsidR="0050181D" w:rsidRPr="00A527F0">
        <w:t>-</w:t>
      </w:r>
      <w:ins w:id="2569" w:author="Jonathan Pritchard" w:date="2025-03-10T06:57:00Z" w16du:dateUtc="2025-03-10T06:57:00Z">
        <w:r w:rsidR="00EB3601">
          <w:t>1</w:t>
        </w:r>
      </w:ins>
      <w:del w:id="2570" w:author="Jonathan Pritchard" w:date="2025-03-10T06:57:00Z" w16du:dateUtc="2025-03-10T06:57:00Z">
        <w:r w:rsidR="0050181D" w:rsidRPr="00A527F0" w:rsidDel="00EB3601">
          <w:delText>4</w:delText>
        </w:r>
      </w:del>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6F089B94">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2A5B8C26" w:rsidR="001374ED" w:rsidRPr="00A527F0" w:rsidRDefault="001374ED" w:rsidP="001019DD">
      <w:pPr>
        <w:pStyle w:val="Caption"/>
        <w:spacing w:after="120" w:line="240" w:lineRule="auto"/>
        <w:jc w:val="center"/>
      </w:pPr>
      <w:r w:rsidRPr="00A527F0">
        <w:t xml:space="preserve">Figure </w:t>
      </w:r>
      <w:ins w:id="2571" w:author="Jonathan Pritchard" w:date="2025-03-07T18:32:00Z" w16du:dateUtc="2025-03-07T18:32:00Z">
        <w:r w:rsidR="002A3AC1">
          <w:t>D</w:t>
        </w:r>
      </w:ins>
      <w:del w:id="2572" w:author="Jonathan Pritchard" w:date="2025-03-07T18:32:00Z" w16du:dateUtc="2025-03-07T18:32:00Z">
        <w:r w:rsidR="0050181D" w:rsidRPr="00A527F0" w:rsidDel="002A3AC1">
          <w:delText>C</w:delText>
        </w:r>
      </w:del>
      <w:r w:rsidR="0050181D" w:rsidRPr="00A527F0">
        <w:t>-</w:t>
      </w:r>
      <w:ins w:id="2573" w:author="Jonathan Pritchard" w:date="2025-03-10T06:56:00Z" w16du:dateUtc="2025-03-10T06:56:00Z">
        <w:r w:rsidR="00EB3601">
          <w:t>1-</w:t>
        </w:r>
      </w:ins>
      <w:ins w:id="2574" w:author="Jonathan Pritchard" w:date="2025-03-10T06:55:00Z" w16du:dateUtc="2025-03-10T06:55:00Z">
        <w:r w:rsidR="00EB3601">
          <w:t>5</w:t>
        </w:r>
      </w:ins>
      <w:del w:id="2575" w:author="Jonathan Pritchard" w:date="2025-03-10T06:55:00Z" w16du:dateUtc="2025-03-10T06:55:00Z">
        <w:r w:rsidR="0050181D" w:rsidRPr="00A527F0" w:rsidDel="00EB3601">
          <w:delText>4-</w:delText>
        </w:r>
        <w:r w:rsidRPr="00A527F0" w:rsidDel="00EB3601">
          <w:delText>5</w:delText>
        </w:r>
      </w:del>
      <w:r w:rsidR="001019DD" w:rsidRPr="00A527F0">
        <w:t xml:space="preserve"> -</w:t>
      </w:r>
      <w:r w:rsidR="0045613E" w:rsidRPr="00A527F0">
        <w:t xml:space="preserve"> Edges from rectangular extents and at boundaries</w:t>
      </w:r>
    </w:p>
    <w:p w14:paraId="3C24D34B" w14:textId="07BF8377"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del w:id="2576" w:author="Jonathan Pritchard" w:date="2025-03-07T18:32:00Z" w16du:dateUtc="2025-03-07T18:32:00Z">
        <w:r w:rsidRPr="00A527F0" w:rsidDel="002A3AC1">
          <w:delText xml:space="preserve"> </w:delText>
        </w:r>
      </w:del>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70C55674" w14:textId="1A6E580E" w:rsidR="002D0A15" w:rsidRPr="00A527F0" w:rsidDel="00AF5CDD" w:rsidRDefault="002D0A15">
      <w:pPr>
        <w:pStyle w:val="Heading2"/>
        <w:numPr>
          <w:ilvl w:val="0"/>
          <w:numId w:val="0"/>
        </w:numPr>
        <w:ind w:left="576" w:hanging="576"/>
        <w:rPr>
          <w:del w:id="2577" w:author="jon pritchard" w:date="2025-03-28T09:58:00Z" w16du:dateUtc="2025-03-28T08:58:00Z"/>
        </w:rPr>
        <w:pPrChange w:id="2578" w:author="jon pritchard" w:date="2025-03-28T09:58:00Z" w16du:dateUtc="2025-03-28T08:58:00Z">
          <w:pPr>
            <w:pStyle w:val="Heading2"/>
            <w:numPr>
              <w:numId w:val="182"/>
            </w:numPr>
          </w:pPr>
        </w:pPrChange>
      </w:pPr>
      <w:del w:id="2579" w:author="jon pritchard" w:date="2025-03-28T09:58:00Z" w16du:dateUtc="2025-03-28T08:58:00Z">
        <w:r w:rsidDel="00AF5CDD">
          <w:delText xml:space="preserve"> Calculation of depth values.</w:delText>
        </w:r>
      </w:del>
    </w:p>
    <w:p w14:paraId="33A133E9" w14:textId="5A46B1AB" w:rsidR="00522446" w:rsidDel="00AF5CDD" w:rsidRDefault="002D0A15">
      <w:pPr>
        <w:pStyle w:val="Heading2"/>
        <w:numPr>
          <w:ilvl w:val="0"/>
          <w:numId w:val="0"/>
        </w:numPr>
        <w:ind w:left="576" w:hanging="576"/>
        <w:rPr>
          <w:del w:id="2580" w:author="jon pritchard" w:date="2025-03-28T09:58:00Z" w16du:dateUtc="2025-03-28T08:58:00Z"/>
        </w:rPr>
        <w:pPrChange w:id="2581" w:author="jon pritchard" w:date="2025-03-28T09:58:00Z" w16du:dateUtc="2025-03-28T08:58:00Z">
          <w:pPr>
            <w:spacing w:after="120" w:line="240" w:lineRule="auto"/>
            <w:jc w:val="both"/>
          </w:pPr>
        </w:pPrChange>
      </w:pPr>
      <w:del w:id="2582" w:author="jon pritchard" w:date="2025-03-28T09:58:00Z" w16du:dateUtc="2025-03-28T08:58:00Z">
        <w:r w:rsidDel="00AF5CDD">
          <w:delText>C</w:delText>
        </w:r>
        <w:r w:rsidR="00522446" w:rsidRPr="002D7DEE" w:rsidDel="00AF5CDD">
          <w:delText>alculation of depth values in S-102 datasets must take into consideration the vertical uncertainty contained within the dataset</w:delText>
        </w:r>
        <w:r w:rsidR="002964A6" w:rsidDel="00AF5CDD">
          <w:delText xml:space="preserve"> for all depth values</w:delText>
        </w:r>
        <w:r w:rsidR="00522446" w:rsidRPr="002D7DEE" w:rsidDel="00AF5CDD">
          <w:delText xml:space="preserve">. </w:delText>
        </w:r>
        <w:r w:rsidR="00522446" w:rsidDel="00AF5CDD">
          <w:delText xml:space="preserve">Vertical </w:delText>
        </w:r>
        <w:r w:rsidR="002964A6" w:rsidDel="00AF5CDD">
          <w:delText>u</w:delText>
        </w:r>
        <w:r w:rsidR="00522446" w:rsidDel="00AF5CDD">
          <w:delText>ncertainty is expressed as a positive number which indicates the maximum vertical uncertainty (and hence can be added or subtracted from a depth value contained in the S-102 dataset).</w:delText>
        </w:r>
      </w:del>
    </w:p>
    <w:p w14:paraId="02817459" w14:textId="7CF8611D" w:rsidR="00522446" w:rsidDel="00AF5CDD" w:rsidRDefault="00522446">
      <w:pPr>
        <w:pStyle w:val="Heading2"/>
        <w:numPr>
          <w:ilvl w:val="0"/>
          <w:numId w:val="0"/>
        </w:numPr>
        <w:ind w:left="576" w:hanging="576"/>
        <w:rPr>
          <w:del w:id="2583" w:author="jon pritchard" w:date="2025-03-28T09:58:00Z" w16du:dateUtc="2025-03-28T08:58:00Z"/>
        </w:rPr>
        <w:pPrChange w:id="2584" w:author="jon pritchard" w:date="2025-03-28T09:58:00Z" w16du:dateUtc="2025-03-28T08:58:00Z">
          <w:pPr>
            <w:spacing w:after="120" w:line="240" w:lineRule="auto"/>
            <w:jc w:val="both"/>
          </w:pPr>
        </w:pPrChange>
      </w:pPr>
      <w:del w:id="2585" w:author="jon pritchard" w:date="2025-03-28T09:58:00Z" w16du:dateUtc="2025-03-28T08:58:00Z">
        <w:r w:rsidDel="00AF5CDD">
          <w:delText xml:space="preserve">If the vertical </w:delText>
        </w:r>
        <w:r w:rsidR="002964A6" w:rsidDel="00AF5CDD">
          <w:delText>uncertainty is stored in the grid cells themselves then each S-102 depth has its own uncertainty value which must be taken into account when extracting the depth values from the dataset</w:delText>
        </w:r>
      </w:del>
      <w:ins w:id="2586" w:author="Grant, David M (52400) CIV USN NIWC ATLANTIC VA (USA)" w:date="2025-02-26T16:04:00Z" w16du:dateUtc="2025-02-26T21:04:00Z">
        <w:del w:id="2587" w:author="jon pritchard" w:date="2025-03-28T09:58:00Z" w16du:dateUtc="2025-03-28T08:58:00Z">
          <w:r w:rsidR="00EE0D6B" w:rsidDel="00AF5CDD">
            <w:delText>.</w:delText>
          </w:r>
        </w:del>
      </w:ins>
    </w:p>
    <w:p w14:paraId="60E6DC03" w14:textId="5DE5AAE9" w:rsidR="002964A6" w:rsidDel="00AF5CDD" w:rsidRDefault="002964A6">
      <w:pPr>
        <w:pStyle w:val="Heading2"/>
        <w:numPr>
          <w:ilvl w:val="0"/>
          <w:numId w:val="0"/>
        </w:numPr>
        <w:ind w:left="576" w:hanging="576"/>
        <w:rPr>
          <w:del w:id="2588" w:author="jon pritchard" w:date="2025-03-28T09:58:00Z" w16du:dateUtc="2025-03-28T08:58:00Z"/>
        </w:rPr>
        <w:pPrChange w:id="2589" w:author="jon pritchard" w:date="2025-03-28T09:58:00Z" w16du:dateUtc="2025-03-28T08:58:00Z">
          <w:pPr>
            <w:spacing w:after="120" w:line="240" w:lineRule="auto"/>
            <w:jc w:val="both"/>
          </w:pPr>
        </w:pPrChange>
      </w:pPr>
      <w:del w:id="2590" w:author="jon pritchard" w:date="2025-03-28T09:58:00Z" w16du:dateUtc="2025-03-28T08:58:00Z">
        <w:r w:rsidDel="00AF5CDD">
          <w:delText>If no uncertainty values are stored within the grid data then the values of the minimumUncertainty and maximumUncertainty values must be used, these will be equal in a dataset with no separate uncertainty grid values.</w:delText>
        </w:r>
      </w:del>
    </w:p>
    <w:p w14:paraId="0BB624E0" w14:textId="4BAD4989" w:rsidR="002964A6" w:rsidRPr="002D7DEE" w:rsidDel="00AF5CDD" w:rsidRDefault="002964A6">
      <w:pPr>
        <w:pStyle w:val="Heading2"/>
        <w:numPr>
          <w:ilvl w:val="0"/>
          <w:numId w:val="0"/>
        </w:numPr>
        <w:ind w:left="576" w:hanging="576"/>
        <w:rPr>
          <w:del w:id="2591" w:author="jon pritchard" w:date="2025-03-28T09:58:00Z" w16du:dateUtc="2025-03-28T08:58:00Z"/>
        </w:rPr>
        <w:pPrChange w:id="2592" w:author="jon pritchard" w:date="2025-03-28T09:58:00Z" w16du:dateUtc="2025-03-28T08:58:00Z">
          <w:pPr>
            <w:spacing w:after="120" w:line="240" w:lineRule="auto"/>
            <w:jc w:val="both"/>
          </w:pPr>
        </w:pPrChange>
      </w:pPr>
      <w:del w:id="2593" w:author="jon pritchard" w:date="2025-03-28T09:58:00Z" w16du:dateUtc="2025-03-28T08:58:00Z">
        <w:r w:rsidDel="00AF5CDD">
          <w:delText xml:space="preserve">Uncertainty values </w:delText>
        </w:r>
        <w:r w:rsidRPr="002C334E" w:rsidDel="00AF5CDD">
          <w:delText>should be used in such a way as to safety-bias the calculation</w:delText>
        </w:r>
        <w:r w:rsidDel="00AF5CDD">
          <w:delText>. W</w:delText>
        </w:r>
        <w:r w:rsidRPr="002C334E" w:rsidDel="00AF5CDD">
          <w:delText>hen depth is</w:delText>
        </w:r>
        <w:r w:rsidDel="00AF5CDD">
          <w:delText xml:space="preserve"> measured</w:delText>
        </w:r>
        <w:r w:rsidRPr="002C334E" w:rsidDel="00AF5CDD">
          <w:delText xml:space="preserve"> positive-down the uncertainty value </w:delText>
        </w:r>
        <w:r w:rsidDel="00AF5CDD">
          <w:delText>must</w:delText>
        </w:r>
        <w:r w:rsidRPr="002C334E" w:rsidDel="00AF5CDD">
          <w:delText xml:space="preserve"> be subtracted for all depth values (this makes depths shoaler and drying heights higher</w:delText>
        </w:r>
        <w:r w:rsidDel="00AF5CDD">
          <w:delText>).</w:delText>
        </w:r>
      </w:del>
    </w:p>
    <w:p w14:paraId="5080DB00" w14:textId="6DFA8E32" w:rsidR="00731CD9" w:rsidRPr="00B812CA" w:rsidRDefault="00731CD9">
      <w:pPr>
        <w:pStyle w:val="Heading2"/>
        <w:numPr>
          <w:ilvl w:val="0"/>
          <w:numId w:val="0"/>
        </w:numPr>
        <w:ind w:left="576" w:hanging="576"/>
        <w:pPrChange w:id="2594" w:author="jon pritchard" w:date="2025-03-28T09:58:00Z" w16du:dateUtc="2025-03-28T08:58:00Z">
          <w:pPr>
            <w:spacing w:after="120" w:line="240" w:lineRule="auto"/>
            <w:jc w:val="both"/>
          </w:pPr>
        </w:pPrChange>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2595" w:name="_Toc88852884"/>
      <w:bookmarkStart w:id="2596" w:name="_Toc98339992"/>
      <w:bookmarkStart w:id="2597" w:name="_Toc98340368"/>
      <w:r w:rsidRPr="00A527F0">
        <w:br w:type="page"/>
      </w:r>
    </w:p>
    <w:p w14:paraId="2913C950" w14:textId="3C34FD09" w:rsidR="00EF57B5" w:rsidRPr="00A527F0" w:rsidRDefault="001019DD">
      <w:pPr>
        <w:pStyle w:val="Heading1"/>
        <w:numPr>
          <w:ilvl w:val="0"/>
          <w:numId w:val="237"/>
        </w:numPr>
        <w:pPrChange w:id="2598" w:author="Jonathan Pritchard" w:date="2025-03-07T16:32:00Z" w16du:dateUtc="2025-03-07T16:32:00Z">
          <w:pPr>
            <w:pStyle w:val="Heading1"/>
            <w:numPr>
              <w:numId w:val="182"/>
            </w:numPr>
          </w:pPr>
        </w:pPrChange>
      </w:pPr>
      <w:bookmarkStart w:id="2599" w:name="_Toc194067235"/>
      <w:r w:rsidRPr="00A527F0">
        <w:lastRenderedPageBreak/>
        <w:t>Water Level Adjustment</w:t>
      </w:r>
      <w:ins w:id="2600" w:author="Jonathan Pritchard" w:date="2025-03-11T16:19:00Z" w16du:dateUtc="2025-03-11T16:19:00Z">
        <w:r w:rsidR="009D5976">
          <w:t xml:space="preserve"> (WLA)</w:t>
        </w:r>
      </w:ins>
      <w:bookmarkEnd w:id="2599"/>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ins w:id="2601" w:author="Grant, David M (52400) CIV USN NIWC ATLANTIC VA (USA)" w:date="2025-02-26T16:06:00Z" w16du:dateUtc="2025-02-26T21:06:00Z">
        <w:r w:rsidR="00065356">
          <w:t>.</w:t>
        </w:r>
      </w:ins>
      <w:r w:rsidR="008972A2">
        <w:t xml:space="preserve"> </w:t>
      </w:r>
    </w:p>
    <w:p w14:paraId="56FA3164" w14:textId="7A00C1D0" w:rsidR="00EF57B5" w:rsidRPr="00A527F0" w:rsidRDefault="00EF57B5" w:rsidP="00EF57B5">
      <w:pPr>
        <w:numPr>
          <w:ilvl w:val="0"/>
          <w:numId w:val="66"/>
        </w:numPr>
        <w:spacing w:after="120" w:line="240" w:lineRule="auto"/>
        <w:jc w:val="both"/>
      </w:pPr>
      <w:r w:rsidRPr="00A527F0">
        <w:t>The system must default to no water level adjustment</w:t>
      </w:r>
      <w:ins w:id="2602" w:author="Jonathan Pritchard" w:date="2025-03-07T18:34:00Z" w16du:dateUtc="2025-03-07T18:34:00Z">
        <w:r w:rsidR="002A3AC1">
          <w:t>.</w:t>
        </w:r>
      </w:ins>
      <w:del w:id="2603" w:author="Jonathan Pritchard" w:date="2025-03-07T18:34:00Z" w16du:dateUtc="2025-03-07T18:34:00Z">
        <w:r w:rsidRPr="00A527F0" w:rsidDel="002A3AC1">
          <w:delText xml:space="preserve"> </w:delText>
        </w:r>
        <w:r w:rsidRPr="005C41FF" w:rsidDel="002A3AC1">
          <w:rPr>
            <w:highlight w:val="yellow"/>
          </w:rPr>
          <w:delText>[what does “default” mean]</w:delText>
        </w:r>
        <w:r w:rsidRPr="00A527F0" w:rsidDel="002A3AC1">
          <w:delText>.</w:delText>
        </w:r>
      </w:del>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7044C122"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del w:id="2604" w:author="Grant, David M (52400) CIV USN NIWC ATLANTIC VA (USA)" w:date="2025-02-26T16:06:00Z" w16du:dateUtc="2025-02-26T21:06:00Z">
        <w:r w:rsidR="00731CD9" w:rsidDel="005C41FF">
          <w:delText xml:space="preserve"> </w:delText>
        </w:r>
      </w:del>
      <w:ins w:id="2605" w:author="Grant, David M (52400) CIV USN NIWC ATLANTIC VA (USA)" w:date="2025-02-26T16:06:00Z" w16du:dateUtc="2025-02-26T21:06:00Z">
        <w:r w:rsidR="005C41FF">
          <w:t>;</w:t>
        </w:r>
      </w:ins>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3E517FC9" w:rsidR="00EF57B5" w:rsidRPr="00A527F0" w:rsidRDefault="00EF57B5" w:rsidP="00EF57B5">
      <w:pPr>
        <w:numPr>
          <w:ilvl w:val="0"/>
          <w:numId w:val="66"/>
        </w:numPr>
        <w:spacing w:after="60" w:line="240" w:lineRule="auto"/>
        <w:ind w:hanging="357"/>
        <w:jc w:val="both"/>
      </w:pPr>
      <w:r w:rsidRPr="00A527F0">
        <w:t xml:space="preserve">When </w:t>
      </w:r>
      <w:del w:id="2606" w:author="Jonathan Pritchard" w:date="2025-03-11T16:20:00Z" w16du:dateUtc="2025-03-11T16:20:00Z">
        <w:r w:rsidRPr="00A527F0" w:rsidDel="009D5976">
          <w:delText>water level adjustment</w:delText>
        </w:r>
      </w:del>
      <w:ins w:id="2607" w:author="Jonathan Pritchard" w:date="2025-03-11T16:20:00Z" w16du:dateUtc="2025-03-11T16:20:00Z">
        <w:r w:rsidR="009D5976">
          <w:t>Water Level Adjustment</w:t>
        </w:r>
      </w:ins>
      <w:r w:rsidRPr="00A527F0">
        <w:t xml:space="preserve"> is </w:t>
      </w:r>
      <w:r w:rsidR="0009233B">
        <w:t>activated</w:t>
      </w:r>
      <w:r w:rsidR="0009233B" w:rsidRPr="00A527F0">
        <w:t xml:space="preserve"> </w:t>
      </w:r>
      <w:r w:rsidRPr="00A527F0">
        <w:t xml:space="preserve">as defined in this </w:t>
      </w:r>
      <w:del w:id="2608" w:author="Grant, David M (52400) CIV USN NIWC ATLANTIC VA (USA)" w:date="2025-02-26T16:06:00Z" w16du:dateUtc="2025-02-26T21:06:00Z">
        <w:r w:rsidRPr="00A527F0" w:rsidDel="001F01AF">
          <w:delText>Section</w:delText>
        </w:r>
      </w:del>
      <w:ins w:id="2609" w:author="Grant, David M (52400) CIV USN NIWC ATLANTIC VA (USA)" w:date="2025-02-26T16:06:00Z" w16du:dateUtc="2025-02-26T21:06:00Z">
        <w:r w:rsidR="001F01AF">
          <w:t>s</w:t>
        </w:r>
        <w:r w:rsidR="001F01AF" w:rsidRPr="00A527F0">
          <w:t>ection</w:t>
        </w:r>
      </w:ins>
      <w:r w:rsidRPr="00A527F0">
        <w:t>:</w:t>
      </w:r>
    </w:p>
    <w:p w14:paraId="7FAE51B2" w14:textId="63006366"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del w:id="2610" w:author="Jonathan Pritchard" w:date="2025-03-07T18:35:00Z" w16du:dateUtc="2025-03-07T18:35:00Z">
        <w:r w:rsidR="00D174A2" w:rsidDel="002A3AC1">
          <w:delText xml:space="preserve"> </w:delText>
        </w:r>
      </w:del>
      <w:r w:rsidRPr="00A527F0">
        <w:t>;</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ins w:id="2611" w:author="Jonathan Pritchard" w:date="2025-03-07T18:36:00Z" w16du:dateUtc="2025-03-07T18:36:00Z">
        <w:r w:rsidR="002A3AC1">
          <w:t xml:space="preserve">ECDIS </w:t>
        </w:r>
      </w:ins>
      <w:r w:rsidRPr="00A527F0">
        <w:t>pick report must indicate both adjusted and unadjusted depth;</w:t>
      </w:r>
    </w:p>
    <w:p w14:paraId="7F8AA6AD" w14:textId="51996C3D" w:rsidR="00EF57B5" w:rsidRPr="00A527F0" w:rsidRDefault="0009233B" w:rsidP="00EF57B5">
      <w:pPr>
        <w:numPr>
          <w:ilvl w:val="0"/>
          <w:numId w:val="68"/>
        </w:numPr>
        <w:spacing w:after="60" w:line="240" w:lineRule="auto"/>
        <w:ind w:hanging="357"/>
        <w:jc w:val="both"/>
      </w:pPr>
      <w:r>
        <w:t>D</w:t>
      </w:r>
      <w:r w:rsidR="00EF57B5" w:rsidRPr="00A527F0">
        <w:t xml:space="preserve">etails of the </w:t>
      </w:r>
      <w:del w:id="2612" w:author="Jonathan Pritchard" w:date="2025-03-11T16:20:00Z" w16du:dateUtc="2025-03-11T16:20:00Z">
        <w:r w:rsidR="00EF57B5" w:rsidRPr="00A527F0" w:rsidDel="009D5976">
          <w:delText>water level adjustment</w:delText>
        </w:r>
      </w:del>
      <w:ins w:id="2613" w:author="Jonathan Pritchard" w:date="2025-03-11T16:20:00Z" w16du:dateUtc="2025-03-11T16:20:00Z">
        <w:r w:rsidR="009D5976">
          <w:t>Water Level Adjustment</w:t>
        </w:r>
      </w:ins>
      <w:r w:rsidR="00EF57B5" w:rsidRPr="00A527F0">
        <w:t xml:space="preserve"> must be readily available, such as the data source, temporal extent, and applicable areas;</w:t>
      </w:r>
    </w:p>
    <w:p w14:paraId="05292BEB" w14:textId="4B3B5684"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del w:id="2614" w:author="Jonathan Pritchard" w:date="2025-03-11T16:20:00Z" w16du:dateUtc="2025-03-11T16:20:00Z">
        <w:r w:rsidRPr="00A527F0" w:rsidDel="009D5976">
          <w:delText>water level adjustment</w:delText>
        </w:r>
      </w:del>
      <w:ins w:id="2615" w:author="Jonathan Pritchard" w:date="2025-03-11T16:20:00Z" w16du:dateUtc="2025-03-11T16:20:00Z">
        <w:r w:rsidR="009D5976">
          <w:t>Water Level Adjustment</w:t>
        </w:r>
      </w:ins>
      <w:r w:rsidRPr="00A527F0">
        <w:t xml:space="preserve"> via simple operator action;</w:t>
      </w:r>
    </w:p>
    <w:p w14:paraId="17868D99" w14:textId="6D4C5174"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del w:id="2616" w:author="Jonathan Pritchard" w:date="2025-03-10T07:55:00Z" w16du:dateUtc="2025-03-10T07:55:00Z">
        <w:r w:rsidR="00DC78C7" w:rsidDel="00A74A4F">
          <w:delText xml:space="preserve">Appendix </w:delText>
        </w:r>
      </w:del>
      <w:ins w:id="2617" w:author="Jonathan Pritchard" w:date="2025-03-10T07:55:00Z" w16du:dateUtc="2025-03-10T07:55:00Z">
        <w:r w:rsidR="00A74A4F">
          <w:t>D</w:t>
        </w:r>
      </w:ins>
      <w:del w:id="2618" w:author="Jonathan Pritchard" w:date="2025-03-10T07:55:00Z" w16du:dateUtc="2025-03-10T07:55:00Z">
        <w:r w:rsidR="00DC78C7" w:rsidDel="00A74A4F">
          <w:delText>C</w:delText>
        </w:r>
      </w:del>
      <w:r w:rsidR="00DC78C7">
        <w:t>-</w:t>
      </w:r>
      <w:del w:id="2619" w:author="Jonathan Pritchard" w:date="2025-03-10T07:55:00Z" w16du:dateUtc="2025-03-10T07:55:00Z">
        <w:r w:rsidR="00DC78C7" w:rsidDel="00A74A4F">
          <w:delText>5</w:delText>
        </w:r>
      </w:del>
      <w:ins w:id="2620" w:author="Jonathan Pritchard" w:date="2025-03-10T07:55:00Z" w16du:dateUtc="2025-03-10T07:55:00Z">
        <w:r w:rsidR="00A74A4F">
          <w:t>2</w:t>
        </w:r>
      </w:ins>
      <w:r w:rsidR="00DC78C7">
        <w:t xml:space="preserve">.5, </w:t>
      </w:r>
      <w:del w:id="2621" w:author="Jonathan Pritchard" w:date="2025-03-10T07:55:00Z" w16du:dateUtc="2025-03-10T07:55:00Z">
        <w:r w:rsidR="00DC78C7" w:rsidDel="00A74A4F">
          <w:delText>C-5</w:delText>
        </w:r>
      </w:del>
      <w:ins w:id="2622" w:author="Jonathan Pritchard" w:date="2025-03-10T07:55:00Z" w16du:dateUtc="2025-03-10T07:55:00Z">
        <w:r w:rsidR="00A74A4F">
          <w:t>D-2</w:t>
        </w:r>
      </w:ins>
      <w:r w:rsidR="00DC78C7">
        <w:t xml:space="preserve">.6 and </w:t>
      </w:r>
      <w:del w:id="2623" w:author="Jonathan Pritchard" w:date="2025-03-10T07:55:00Z" w16du:dateUtc="2025-03-10T07:55:00Z">
        <w:r w:rsidR="00DC78C7" w:rsidDel="00A74A4F">
          <w:delText>C-5</w:delText>
        </w:r>
      </w:del>
      <w:ins w:id="2624" w:author="Jonathan Pritchard" w:date="2025-03-10T07:55:00Z" w16du:dateUtc="2025-03-10T07:55:00Z">
        <w:r w:rsidR="00A74A4F">
          <w:t>D-2</w:t>
        </w:r>
      </w:ins>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ins w:id="2625" w:author="Jonathan Pritchard" w:date="2025-03-07T18:36:00Z" w16du:dateUtc="2025-03-07T18:36:00Z">
        <w:r>
          <w:t xml:space="preserve">The </w:t>
        </w:r>
      </w:ins>
      <w:r w:rsidR="00EF57B5" w:rsidRPr="00A527F0">
        <w:t>ECDIS voyage recording must include:</w:t>
      </w:r>
    </w:p>
    <w:p w14:paraId="514FAC8A" w14:textId="4EFBD227" w:rsidR="00AD6DF3" w:rsidRPr="00A527F0" w:rsidRDefault="00EF57B5" w:rsidP="00EF57B5">
      <w:pPr>
        <w:numPr>
          <w:ilvl w:val="0"/>
          <w:numId w:val="69"/>
        </w:numPr>
        <w:spacing w:after="60" w:line="240" w:lineRule="auto"/>
        <w:ind w:hanging="357"/>
        <w:jc w:val="both"/>
      </w:pPr>
      <w:r w:rsidRPr="00A527F0">
        <w:t xml:space="preserve">The state of </w:t>
      </w:r>
      <w:del w:id="2626" w:author="Jonathan Pritchard" w:date="2025-03-11T16:20:00Z" w16du:dateUtc="2025-03-11T16:20:00Z">
        <w:r w:rsidRPr="00A527F0" w:rsidDel="009D5976">
          <w:delText>water level adjustment</w:delText>
        </w:r>
      </w:del>
      <w:ins w:id="2627" w:author="Jonathan Pritchard" w:date="2025-03-11T16:20:00Z" w16du:dateUtc="2025-03-11T16:20:00Z">
        <w:r w:rsidR="009D5976">
          <w:t>Water Level Adjustment</w:t>
        </w:r>
      </w:ins>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2628" w:name="_Toc88852885"/>
      <w:bookmarkStart w:id="2629" w:name="_Toc98339993"/>
      <w:bookmarkStart w:id="2630" w:name="_Toc98340369"/>
      <w:bookmarkEnd w:id="2595"/>
      <w:bookmarkEnd w:id="2596"/>
      <w:bookmarkEnd w:id="2597"/>
    </w:p>
    <w:p w14:paraId="4BAEE05F" w14:textId="3B1FB418" w:rsidR="002D0A15" w:rsidRPr="00A527F0" w:rsidRDefault="002D0A15">
      <w:pPr>
        <w:pStyle w:val="Heading1"/>
        <w:numPr>
          <w:ilvl w:val="1"/>
          <w:numId w:val="237"/>
        </w:numPr>
        <w:pPrChange w:id="2631" w:author="Jonathan Pritchard" w:date="2025-03-07T16:32:00Z" w16du:dateUtc="2025-03-07T16:32:00Z">
          <w:pPr>
            <w:pStyle w:val="Heading1"/>
            <w:numPr>
              <w:ilvl w:val="1"/>
              <w:numId w:val="182"/>
            </w:numPr>
            <w:ind w:left="576" w:hanging="576"/>
          </w:pPr>
        </w:pPrChange>
      </w:pPr>
      <w:del w:id="2632" w:author="Jonathan Pritchard" w:date="2025-03-10T06:49:00Z" w16du:dateUtc="2025-03-10T06:49:00Z">
        <w:r w:rsidRPr="00A527F0" w:rsidDel="00EB3601">
          <w:delText>Water Level Adjustment</w:delText>
        </w:r>
      </w:del>
      <w:bookmarkStart w:id="2633" w:name="_Toc194067236"/>
      <w:ins w:id="2634" w:author="Jonathan Pritchard" w:date="2025-03-10T06:49:00Z" w16du:dateUtc="2025-03-10T06:49:00Z">
        <w:r w:rsidR="00EB3601">
          <w:t>Scope</w:t>
        </w:r>
      </w:ins>
      <w:bookmarkEnd w:id="2633"/>
    </w:p>
    <w:bookmarkEnd w:id="2628"/>
    <w:bookmarkEnd w:id="2629"/>
    <w:bookmarkEnd w:id="2630"/>
    <w:p w14:paraId="28E2B8A1" w14:textId="5279F72B" w:rsidR="00B840E1" w:rsidRPr="00A527F0" w:rsidRDefault="00B840E1" w:rsidP="001019DD">
      <w:pPr>
        <w:spacing w:after="120" w:line="240" w:lineRule="auto"/>
        <w:jc w:val="both"/>
      </w:pPr>
      <w:r w:rsidRPr="00A527F0">
        <w:t>This section defines how the “</w:t>
      </w:r>
      <w:r w:rsidRPr="00A527F0">
        <w:rPr>
          <w:b/>
          <w:bCs/>
        </w:rPr>
        <w:t xml:space="preserve">ECDIS </w:t>
      </w:r>
      <w:del w:id="2635" w:author="Jonathan Pritchard" w:date="2025-03-11T16:20:00Z" w16du:dateUtc="2025-03-11T16:20:00Z">
        <w:r w:rsidRPr="00A527F0" w:rsidDel="009D5976">
          <w:rPr>
            <w:b/>
            <w:bCs/>
          </w:rPr>
          <w:delText>Water Level Adjustment</w:delText>
        </w:r>
      </w:del>
      <w:ins w:id="2636" w:author="Jonathan Pritchard" w:date="2025-03-11T16:20:00Z" w16du:dateUtc="2025-03-11T16:20:00Z">
        <w:r w:rsidR="009D5976">
          <w:rPr>
            <w:b/>
            <w:bCs/>
          </w:rPr>
          <w:t>Water Level Adjustment</w:t>
        </w:r>
      </w:ins>
      <w:r w:rsidRPr="00A527F0">
        <w:rPr>
          <w:b/>
          <w:bCs/>
        </w:rPr>
        <w:t xml:space="preserve"> feature</w:t>
      </w:r>
      <w:r w:rsidRPr="00A527F0">
        <w:t xml:space="preserve">” is implemented. </w:t>
      </w:r>
      <w:del w:id="2637" w:author="Jonathan Pritchard" w:date="2025-03-11T16:20:00Z" w16du:dateUtc="2025-03-11T16:20:00Z">
        <w:r w:rsidRPr="00A527F0" w:rsidDel="009D5976">
          <w:delText>Water Level Adjustment</w:delText>
        </w:r>
      </w:del>
      <w:ins w:id="2638" w:author="Jonathan Pritchard" w:date="2025-03-11T16:20:00Z" w16du:dateUtc="2025-03-11T16:20:00Z">
        <w:r w:rsidR="009D5976">
          <w:t>Water Level Adjustment</w:t>
        </w:r>
      </w:ins>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A4EFE0" w:rsidR="002D0A15" w:rsidRPr="00A527F0" w:rsidRDefault="00394FF5">
      <w:pPr>
        <w:pStyle w:val="Heading1"/>
        <w:numPr>
          <w:ilvl w:val="1"/>
          <w:numId w:val="237"/>
        </w:numPr>
        <w:pPrChange w:id="2639" w:author="Jonathan Pritchard" w:date="2025-03-07T16:32:00Z" w16du:dateUtc="2025-03-07T16:32:00Z">
          <w:pPr>
            <w:pStyle w:val="Heading1"/>
            <w:numPr>
              <w:ilvl w:val="1"/>
              <w:numId w:val="182"/>
            </w:numPr>
            <w:ind w:left="576" w:hanging="576"/>
          </w:pPr>
        </w:pPrChange>
      </w:pPr>
      <w:bookmarkStart w:id="2640" w:name="_Toc194067237"/>
      <w:r>
        <w:t>Constraints on input data</w:t>
      </w:r>
      <w:bookmarkEnd w:id="2640"/>
      <w:del w:id="2641" w:author="Grant, David M (52400) CIV USN NIWC ATLANTIC VA (USA)" w:date="2025-02-26T16:08:00Z" w16du:dateUtc="2025-02-26T21:08:00Z">
        <w:r w:rsidDel="00C2244B">
          <w:delText>.</w:delText>
        </w:r>
      </w:del>
    </w:p>
    <w:p w14:paraId="072C06D4" w14:textId="137F6AB2"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ins w:id="2642" w:author="Jonathan Pritchard" w:date="2025-03-10T06:51:00Z" w16du:dateUtc="2025-03-10T06:51:00Z">
        <w:r w:rsidR="00EB3601">
          <w:t>one grid cell</w:t>
        </w:r>
        <w:r w:rsidR="00EB3601">
          <w:rPr>
            <w:rStyle w:val="FootnoteReference"/>
          </w:rPr>
          <w:footnoteReference w:id="5"/>
        </w:r>
        <w:r w:rsidR="00EB3601">
          <w:t xml:space="preserve"> </w:t>
        </w:r>
      </w:ins>
      <w:del w:id="2646" w:author="Jonathan Pritchard" w:date="2025-03-10T06:51:00Z" w16du:dateUtc="2025-03-10T06:51:00Z">
        <w:r w:rsidR="00CE36C4" w:rsidRPr="00A527F0" w:rsidDel="00EB3601">
          <w:delText xml:space="preserve">5 metres </w:delText>
        </w:r>
      </w:del>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 xml:space="preserve">have the ability to select which </w:t>
      </w:r>
      <w:commentRangeStart w:id="2647"/>
      <w:r w:rsidRPr="00A527F0">
        <w:t xml:space="preserve">producer </w:t>
      </w:r>
      <w:commentRangeEnd w:id="2647"/>
      <w:r w:rsidR="00027DC0">
        <w:rPr>
          <w:rStyle w:val="CommentReference"/>
        </w:rPr>
        <w:commentReference w:id="2647"/>
      </w:r>
      <w:r w:rsidRPr="00A527F0">
        <w:t>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5903C2B8" w14:textId="0529C70E" w:rsidR="002964A6" w:rsidRPr="00A527F0" w:rsidDel="00AF5CDD" w:rsidRDefault="002964A6" w:rsidP="00AE2737">
      <w:pPr>
        <w:pStyle w:val="ListParagraph"/>
        <w:numPr>
          <w:ilvl w:val="0"/>
          <w:numId w:val="88"/>
        </w:numPr>
        <w:spacing w:after="120" w:line="240" w:lineRule="auto"/>
        <w:ind w:left="284" w:hanging="284"/>
        <w:jc w:val="both"/>
        <w:rPr>
          <w:del w:id="2648" w:author="jon pritchard" w:date="2025-03-28T09:58:00Z" w16du:dateUtc="2025-03-28T08:58:00Z"/>
        </w:rPr>
      </w:pPr>
      <w:del w:id="2649" w:author="jon pritchard" w:date="2025-03-28T09:58:00Z" w16du:dateUtc="2025-03-28T08:58:00Z">
        <w:r w:rsidDel="00AF5CDD">
          <w:rPr>
            <w:rFonts w:cs="Calibri"/>
            <w:color w:val="000000"/>
            <w:shd w:val="clear" w:color="auto" w:fill="FFFFFF"/>
          </w:rPr>
          <w:lastRenderedPageBreak/>
          <w:delText xml:space="preserve">As with S-102, each S-104 point used in calculations must take into account the vertical uncertainty </w:delText>
        </w:r>
        <w:r w:rsidR="00A310A1" w:rsidDel="00AF5CDD">
          <w:rPr>
            <w:rFonts w:cs="Calibri"/>
            <w:color w:val="000000"/>
            <w:shd w:val="clear" w:color="auto" w:fill="FFFFFF"/>
          </w:rPr>
          <w:delText xml:space="preserve">values </w:delText>
        </w:r>
        <w:r w:rsidDel="00AF5CDD">
          <w:rPr>
            <w:rFonts w:cs="Calibri"/>
            <w:color w:val="000000"/>
            <w:shd w:val="clear" w:color="auto" w:fill="FFFFFF"/>
          </w:rPr>
          <w:delText>contained within the dataset.</w:delText>
        </w:r>
      </w:del>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w:t>
      </w:r>
      <w:commentRangeStart w:id="2650"/>
      <w:r w:rsidR="003232F1">
        <w:rPr>
          <w:rFonts w:cs="Calibri"/>
          <w:color w:val="000000"/>
          <w:shd w:val="clear" w:color="auto" w:fill="FFFFFF"/>
        </w:rPr>
        <w:t xml:space="preserve">Incompatible </w:t>
      </w:r>
      <w:commentRangeEnd w:id="2650"/>
      <w:r w:rsidR="00447A14">
        <w:rPr>
          <w:rStyle w:val="CommentReference"/>
        </w:rPr>
        <w:commentReference w:id="2650"/>
      </w:r>
      <w:r w:rsidR="003232F1">
        <w:rPr>
          <w:rFonts w:cs="Calibri"/>
          <w:color w:val="000000"/>
          <w:shd w:val="clear" w:color="auto" w:fill="FFFFFF"/>
        </w:rPr>
        <w:t>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pPr>
        <w:pStyle w:val="Heading1"/>
        <w:numPr>
          <w:ilvl w:val="1"/>
          <w:numId w:val="237"/>
        </w:numPr>
        <w:pPrChange w:id="2651" w:author="Jonathan Pritchard" w:date="2025-03-07T16:32:00Z" w16du:dateUtc="2025-03-07T16:32:00Z">
          <w:pPr>
            <w:pStyle w:val="Heading1"/>
            <w:numPr>
              <w:ilvl w:val="1"/>
              <w:numId w:val="182"/>
            </w:numPr>
            <w:ind w:left="576" w:hanging="576"/>
          </w:pPr>
        </w:pPrChange>
      </w:pPr>
      <w:bookmarkStart w:id="2652" w:name="_Toc194067238"/>
      <w:bookmarkStart w:id="2653" w:name="_Toc88852887"/>
      <w:bookmarkStart w:id="2654" w:name="_Toc98339995"/>
      <w:bookmarkStart w:id="2655" w:name="_Toc98340371"/>
      <w:r>
        <w:t>User Inputs</w:t>
      </w:r>
      <w:bookmarkEnd w:id="2652"/>
    </w:p>
    <w:bookmarkEnd w:id="2653"/>
    <w:bookmarkEnd w:id="2654"/>
    <w:bookmarkEnd w:id="2655"/>
    <w:p w14:paraId="56561235" w14:textId="016E5FB0" w:rsidR="001374ED" w:rsidRPr="00A527F0" w:rsidRDefault="001374ED" w:rsidP="008E6DA0">
      <w:pPr>
        <w:spacing w:after="60" w:line="240" w:lineRule="auto"/>
        <w:jc w:val="both"/>
      </w:pPr>
      <w:commentRangeStart w:id="2656"/>
      <w:r w:rsidRPr="00A527F0">
        <w:t xml:space="preserve">When WLA is selected for use, in areas where WLA coverage exists, </w:t>
      </w:r>
      <w:r w:rsidR="00094134" w:rsidRPr="00094134">
        <w:t>one of the three different options must be used</w:t>
      </w:r>
      <w:r w:rsidRPr="00A527F0">
        <w:t>:</w:t>
      </w:r>
      <w:commentRangeEnd w:id="2656"/>
      <w:r w:rsidR="00094134">
        <w:rPr>
          <w:rStyle w:val="CommentReference"/>
        </w:rPr>
        <w:commentReference w:id="2656"/>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2DC2F146"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del w:id="2657" w:author="Jonathan Pritchard" w:date="2025-03-10T07:42:00Z" w16du:dateUtc="2025-03-10T07:42:00Z">
        <w:r w:rsidR="002613D4" w:rsidRPr="002613D4" w:rsidDel="0056040E">
          <w:delText>MSC.</w:delText>
        </w:r>
        <w:r w:rsidR="002613D4" w:rsidDel="0056040E">
          <w:delText>5</w:delText>
        </w:r>
        <w:r w:rsidR="002613D4" w:rsidRPr="002613D4" w:rsidDel="0056040E">
          <w:delText>30(106)</w:delText>
        </w:r>
      </w:del>
      <w:ins w:id="2658" w:author="Jonathan Pritchard" w:date="2025-03-10T07:42:00Z" w16du:dateUtc="2025-03-10T07:42:00Z">
        <w:r w:rsidR="0056040E">
          <w:t>MSC.530(106)/</w:t>
        </w:r>
      </w:ins>
      <w:ins w:id="2659" w:author="Jonathan Pritchard" w:date="2025-03-10T07:46:00Z" w16du:dateUtc="2025-03-10T07:46:00Z">
        <w:r w:rsidR="0056040E">
          <w:t>Rev</w:t>
        </w:r>
      </w:ins>
      <w:ins w:id="2660" w:author="Jonathan Pritchard" w:date="2025-03-10T07:42:00Z" w16du:dateUtc="2025-03-10T07:42:00Z">
        <w:r w:rsidR="0056040E">
          <w:t>.1</w:t>
        </w:r>
      </w:ins>
      <w:r w:rsidR="002613D4" w:rsidRPr="002613D4">
        <w:t xml:space="preserve"> 11.4.4 when route monitoring</w:t>
      </w:r>
      <w:ins w:id="2661" w:author="Grant, David M (52400) CIV USN NIWC ATLANTIC VA (USA)" w:date="2025-02-26T16:12:00Z" w16du:dateUtc="2025-02-26T21:12:00Z">
        <w:r w:rsidR="00CD364E">
          <w:t>.</w:t>
        </w:r>
      </w:ins>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 xml:space="preserve">A time resolution </w:t>
      </w:r>
      <w:proofErr w:type="spellStart"/>
      <w:r w:rsidRPr="00A527F0">
        <w:t>t</w:t>
      </w:r>
      <w:r w:rsidRPr="00A527F0">
        <w:rPr>
          <w:vertAlign w:val="subscript"/>
        </w:rPr>
        <w:t>u</w:t>
      </w:r>
      <w:proofErr w:type="spellEnd"/>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pPr>
        <w:pStyle w:val="Heading1"/>
        <w:numPr>
          <w:ilvl w:val="1"/>
          <w:numId w:val="237"/>
        </w:numPr>
        <w:pPrChange w:id="2662" w:author="Jonathan Pritchard" w:date="2025-03-07T16:32:00Z" w16du:dateUtc="2025-03-07T16:32:00Z">
          <w:pPr>
            <w:pStyle w:val="Heading1"/>
            <w:numPr>
              <w:ilvl w:val="1"/>
              <w:numId w:val="182"/>
            </w:numPr>
            <w:ind w:left="576" w:hanging="576"/>
          </w:pPr>
        </w:pPrChange>
      </w:pPr>
      <w:bookmarkStart w:id="2663" w:name="_Toc194067239"/>
      <w:bookmarkStart w:id="2664" w:name="_Toc88852888"/>
      <w:bookmarkStart w:id="2665" w:name="_Toc98339996"/>
      <w:bookmarkStart w:id="2666" w:name="_Toc98340372"/>
      <w:r>
        <w:t>Implementation - general</w:t>
      </w:r>
      <w:bookmarkEnd w:id="2663"/>
    </w:p>
    <w:bookmarkEnd w:id="2664"/>
    <w:bookmarkEnd w:id="2665"/>
    <w:bookmarkEnd w:id="2666"/>
    <w:p w14:paraId="47BC9546" w14:textId="54972741" w:rsidR="001374ED" w:rsidRPr="00A527F0" w:rsidRDefault="006C470D" w:rsidP="008E6DA0">
      <w:pPr>
        <w:spacing w:after="120" w:line="240" w:lineRule="auto"/>
        <w:jc w:val="both"/>
      </w:pPr>
      <w:r w:rsidRPr="00A527F0">
        <w:t xml:space="preserve">WLA can be applied only in areas where there is data from both S-102 and S-104. </w:t>
      </w:r>
      <w:del w:id="2667" w:author="Grant, David M (52400) CIV USN NIWC ATLANTIC VA (USA)" w:date="2025-02-26T16:13:00Z" w16du:dateUtc="2025-02-26T21:13:00Z">
        <w:r w:rsidR="008E6DA0" w:rsidRPr="00A527F0" w:rsidDel="00D131F7">
          <w:delText xml:space="preserve">for </w:delText>
        </w:r>
      </w:del>
      <w:ins w:id="2668" w:author="Grant, David M (52400) CIV USN NIWC ATLANTIC VA (USA)" w:date="2025-02-26T16:13:00Z" w16du:dateUtc="2025-02-26T21:13:00Z">
        <w:r w:rsidR="00D131F7">
          <w:t>F</w:t>
        </w:r>
        <w:r w:rsidR="00D131F7" w:rsidRPr="00A527F0">
          <w:t xml:space="preserve">or </w:t>
        </w:r>
      </w:ins>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ins w:id="2669" w:author="Jonathan Pritchard" w:date="2025-03-10T06:53:00Z" w16du:dateUtc="2025-03-10T06:53:00Z">
        <w:r w:rsidR="00EB3601">
          <w:t>D</w:t>
        </w:r>
      </w:ins>
      <w:del w:id="2670" w:author="Jonathan Pritchard" w:date="2025-03-10T06:53:00Z" w16du:dateUtc="2025-03-10T06:53:00Z">
        <w:r w:rsidR="0050181D" w:rsidRPr="00A527F0" w:rsidDel="00EB3601">
          <w:delText>C</w:delText>
        </w:r>
      </w:del>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ins w:id="2671" w:author="Jonathan Pritchard" w:date="2025-03-10T06:58:00Z" w16du:dateUtc="2025-03-10T06:58:00Z">
        <w:r w:rsidR="00E058BE">
          <w:t>D-1.2</w:t>
        </w:r>
      </w:ins>
      <w:del w:id="2672" w:author="Jonathan Pritchard" w:date="2025-03-10T06:58:00Z" w16du:dateUtc="2025-03-10T06:58:00Z">
        <w:r w:rsidR="000D0801" w:rsidRPr="00A527F0" w:rsidDel="00E058BE">
          <w:delText>C-4-</w:delText>
        </w:r>
        <w:r w:rsidR="001374ED" w:rsidRPr="00A527F0" w:rsidDel="00E058BE">
          <w:delText>1</w:delText>
        </w:r>
      </w:del>
      <w:r w:rsidR="001374ED" w:rsidRPr="00A527F0">
        <w:t xml:space="preserve"> and section </w:t>
      </w:r>
      <w:ins w:id="2673" w:author="Jonathan Pritchard" w:date="2025-03-10T06:59:00Z" w16du:dateUtc="2025-03-10T06:59:00Z">
        <w:r w:rsidR="00E058BE">
          <w:t>D</w:t>
        </w:r>
      </w:ins>
      <w:del w:id="2674" w:author="Jonathan Pritchard" w:date="2025-03-10T06:59:00Z" w16du:dateUtc="2025-03-10T06:59:00Z">
        <w:r w:rsidR="000D0801" w:rsidRPr="00A527F0" w:rsidDel="00E058BE">
          <w:delText>C</w:delText>
        </w:r>
      </w:del>
      <w:r w:rsidR="000D0801" w:rsidRPr="00A527F0">
        <w:t>-</w:t>
      </w:r>
      <w:ins w:id="2675" w:author="Jonathan Pritchard" w:date="2025-03-10T06:59:00Z" w16du:dateUtc="2025-03-10T06:59:00Z">
        <w:r w:rsidR="00E058BE">
          <w:t>1</w:t>
        </w:r>
      </w:ins>
      <w:del w:id="2676" w:author="Jonathan Pritchard" w:date="2025-03-10T06:59:00Z" w16du:dateUtc="2025-03-10T06:59:00Z">
        <w:r w:rsidR="000D0801" w:rsidRPr="00A527F0" w:rsidDel="00E058BE">
          <w:delText>4</w:delText>
        </w:r>
      </w:del>
      <w:r w:rsidR="000D0801" w:rsidRPr="00A527F0">
        <w:t>-</w:t>
      </w:r>
      <w:r w:rsidR="001374ED" w:rsidRPr="00A527F0">
        <w:t>3</w:t>
      </w:r>
      <w:del w:id="2677" w:author="Jonathan Pritchard" w:date="2025-03-10T06:59:00Z" w16du:dateUtc="2025-03-10T06:59:00Z">
        <w:r w:rsidR="001374ED" w:rsidRPr="00A527F0" w:rsidDel="00E058BE">
          <w:delText>.1</w:delText>
        </w:r>
      </w:del>
      <w:r w:rsidR="001374ED" w:rsidRPr="00A527F0">
        <w:t>.</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711443FF" w:rsidR="00494635" w:rsidRDefault="001374ED" w:rsidP="002D7DEE">
      <w:pPr>
        <w:pStyle w:val="Caption"/>
        <w:spacing w:after="120" w:line="240" w:lineRule="auto"/>
        <w:jc w:val="center"/>
      </w:pPr>
      <w:r w:rsidRPr="00A527F0">
        <w:t xml:space="preserve">Figure </w:t>
      </w:r>
      <w:del w:id="2678" w:author="Jonathan Pritchard" w:date="2025-03-10T06:53:00Z" w16du:dateUtc="2025-03-10T06:53:00Z">
        <w:r w:rsidR="0050181D" w:rsidRPr="00A527F0" w:rsidDel="00EB3601">
          <w:delText>C</w:delText>
        </w:r>
      </w:del>
      <w:ins w:id="2679" w:author="Jonathan Pritchard" w:date="2025-03-10T06:53:00Z" w16du:dateUtc="2025-03-10T06:53:00Z">
        <w:r w:rsidR="00EB3601">
          <w:t>D</w:t>
        </w:r>
      </w:ins>
      <w:r w:rsidR="0050181D" w:rsidRPr="00A527F0">
        <w:t>-</w:t>
      </w:r>
      <w:ins w:id="2680" w:author="Jonathan Pritchard" w:date="2025-03-10T06:59:00Z" w16du:dateUtc="2025-03-10T06:59:00Z">
        <w:r w:rsidR="00E058BE">
          <w:t>2</w:t>
        </w:r>
      </w:ins>
      <w:del w:id="2681" w:author="Jonathan Pritchard" w:date="2025-03-10T06:59:00Z" w16du:dateUtc="2025-03-10T06:59:00Z">
        <w:r w:rsidR="0050181D" w:rsidRPr="00A527F0" w:rsidDel="00E058BE">
          <w:delText>4</w:delText>
        </w:r>
      </w:del>
      <w:r w:rsidR="0050181D" w:rsidRPr="00A527F0">
        <w:t>-</w:t>
      </w:r>
      <w:ins w:id="2682" w:author="Jonathan Pritchard" w:date="2025-03-10T07:00:00Z" w16du:dateUtc="2025-03-10T07:00:00Z">
        <w:r w:rsidR="00E058BE">
          <w:t>6</w:t>
        </w:r>
      </w:ins>
      <w:del w:id="2683" w:author="Jonathan Pritchard" w:date="2025-03-10T06:59:00Z" w16du:dateUtc="2025-03-10T06:59:00Z">
        <w:r w:rsidRPr="00A527F0" w:rsidDel="00E058BE">
          <w:delText>6</w:delText>
        </w:r>
      </w:del>
      <w:r w:rsidR="000D0801" w:rsidRPr="00A527F0">
        <w:t xml:space="preserve"> -</w:t>
      </w:r>
      <w:r w:rsidRPr="00A527F0">
        <w:t xml:space="preserve"> WLA can only be computed in areas where there is S-104 </w:t>
      </w:r>
      <w:r w:rsidR="006C470D" w:rsidRPr="00A527F0">
        <w:t>and S-102 data</w:t>
      </w:r>
    </w:p>
    <w:p w14:paraId="10403686" w14:textId="3B01C03A" w:rsidR="00494635" w:rsidDel="00E058BE" w:rsidRDefault="00494635" w:rsidP="000D0801">
      <w:pPr>
        <w:spacing w:after="60" w:line="240" w:lineRule="auto"/>
        <w:jc w:val="both"/>
        <w:rPr>
          <w:del w:id="2684" w:author="Jonathan Pritchard" w:date="2025-03-10T06:59:00Z" w16du:dateUtc="2025-03-10T06:59:00Z"/>
        </w:rPr>
      </w:pP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25F9EC"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ins w:id="2685" w:author="Jonathan Pritchard" w:date="2025-03-10T07:01:00Z" w16du:dateUtc="2025-03-10T07:01:00Z">
        <w:r w:rsidR="00E058BE">
          <w:t>D</w:t>
        </w:r>
      </w:ins>
      <w:del w:id="2686" w:author="Jonathan Pritchard" w:date="2025-03-10T07:01:00Z" w16du:dateUtc="2025-03-10T07:01:00Z">
        <w:r w:rsidR="0050181D" w:rsidRPr="00A527F0" w:rsidDel="00E058BE">
          <w:delText>C</w:delText>
        </w:r>
      </w:del>
      <w:r w:rsidR="0050181D" w:rsidRPr="00A527F0">
        <w:t>-</w:t>
      </w:r>
      <w:ins w:id="2687" w:author="Jonathan Pritchard" w:date="2025-03-10T07:00:00Z" w16du:dateUtc="2025-03-10T07:00:00Z">
        <w:r w:rsidR="00E058BE">
          <w:t>2</w:t>
        </w:r>
      </w:ins>
      <w:del w:id="2688" w:author="Jonathan Pritchard" w:date="2025-03-10T07:00:00Z" w16du:dateUtc="2025-03-10T07:00:00Z">
        <w:r w:rsidR="0050181D" w:rsidRPr="00A527F0" w:rsidDel="00E058BE">
          <w:delText>4</w:delText>
        </w:r>
      </w:del>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commentRangeStart w:id="2689"/>
      <w:r w:rsidR="00094134">
        <w:t>must not be</w:t>
      </w:r>
      <w:r w:rsidRPr="00A527F0">
        <w:t xml:space="preserve"> </w:t>
      </w:r>
      <w:commentRangeEnd w:id="2689"/>
      <w:r w:rsidR="00094134">
        <w:rPr>
          <w:rStyle w:val="CommentReference"/>
        </w:rPr>
        <w:commentReference w:id="2689"/>
      </w:r>
      <w:r w:rsidRPr="00A527F0">
        <w:t>carried out.</w:t>
      </w:r>
    </w:p>
    <w:p w14:paraId="2EC542E8" w14:textId="474E7198"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6"/>
      </w:r>
      <w:r w:rsidR="000D0801" w:rsidRPr="00A527F0">
        <w:t>;</w:t>
      </w:r>
      <w:r w:rsidRPr="00A527F0">
        <w:t xml:space="preserve"> see </w:t>
      </w:r>
      <w:r w:rsidR="000D0801" w:rsidRPr="00A527F0">
        <w:t>F</w:t>
      </w:r>
      <w:r w:rsidRPr="00A527F0">
        <w:t xml:space="preserve">igure </w:t>
      </w:r>
      <w:del w:id="2690" w:author="Jonathan Pritchard" w:date="2025-03-10T07:00:00Z" w16du:dateUtc="2025-03-10T07:00:00Z">
        <w:r w:rsidR="0050181D" w:rsidRPr="00A527F0" w:rsidDel="00E058BE">
          <w:delText>C-4</w:delText>
        </w:r>
      </w:del>
      <w:ins w:id="2691" w:author="Jonathan Pritchard" w:date="2025-03-10T07:00:00Z" w16du:dateUtc="2025-03-10T07:00:00Z">
        <w:r w:rsidR="00E058BE">
          <w:t>D-2</w:t>
        </w:r>
      </w:ins>
      <w:r w:rsidR="0050181D" w:rsidRPr="00A527F0">
        <w:t>-</w:t>
      </w:r>
      <w:r w:rsidRPr="00A527F0">
        <w:t>7.</w:t>
      </w:r>
    </w:p>
    <w:p w14:paraId="60A48610" w14:textId="4EF95AB6" w:rsidR="001374ED" w:rsidRDefault="001374ED" w:rsidP="004E61EE">
      <w:pPr>
        <w:spacing w:line="240" w:lineRule="auto"/>
        <w:jc w:val="center"/>
        <w:rPr>
          <w:ins w:id="2692" w:author="jon pritchard" w:date="2025-03-28T12:00:00Z" w16du:dateUtc="2025-03-28T11:00:00Z"/>
        </w:rPr>
      </w:pPr>
      <w:del w:id="2693" w:author="jon pritchard" w:date="2025-03-28T12:01:00Z" w16du:dateUtc="2025-03-28T11:01:00Z">
        <w:r w:rsidRPr="00B812CA" w:rsidDel="00E11480">
          <w:rPr>
            <w:noProof/>
            <w:lang w:eastAsia="fr-FR"/>
          </w:rPr>
          <w:drawing>
            <wp:inline distT="0" distB="0" distL="0" distR="0" wp14:anchorId="18C19885" wp14:editId="4F19D57A">
              <wp:extent cx="5724525" cy="3543300"/>
              <wp:effectExtent l="0" t="0" r="9525" b="0"/>
              <wp:docPr id="290" name="Kuva 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uva 9" descr="Diagram,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del>
    </w:p>
    <w:p w14:paraId="670338D6" w14:textId="62335BD8" w:rsidR="00E11480" w:rsidRPr="00A527F0" w:rsidRDefault="00E11480" w:rsidP="004E61EE">
      <w:pPr>
        <w:spacing w:line="240" w:lineRule="auto"/>
        <w:jc w:val="center"/>
      </w:pPr>
      <w:ins w:id="2694" w:author="jon pritchard" w:date="2025-03-28T12:09:00Z">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70"/>
                      <a:stretch>
                        <a:fillRect/>
                      </a:stretch>
                    </pic:blipFill>
                    <pic:spPr>
                      <a:xfrm>
                        <a:off x="0" y="0"/>
                        <a:ext cx="4246862" cy="2348928"/>
                      </a:xfrm>
                      <a:prstGeom prst="rect">
                        <a:avLst/>
                      </a:prstGeom>
                    </pic:spPr>
                  </pic:pic>
                </a:graphicData>
              </a:graphic>
            </wp:inline>
          </w:drawing>
        </w:r>
      </w:ins>
    </w:p>
    <w:p w14:paraId="22EBC752" w14:textId="721C5135" w:rsidR="009155DF" w:rsidRPr="00A527F0" w:rsidRDefault="001374ED" w:rsidP="009155DF">
      <w:pPr>
        <w:pStyle w:val="Caption"/>
        <w:spacing w:after="120" w:line="240" w:lineRule="auto"/>
        <w:jc w:val="center"/>
      </w:pPr>
      <w:r w:rsidRPr="00A527F0">
        <w:t xml:space="preserve">Figure </w:t>
      </w:r>
      <w:ins w:id="2695" w:author="Jonathan Pritchard" w:date="2025-03-10T07:00:00Z" w16du:dateUtc="2025-03-10T07:00:00Z">
        <w:r w:rsidR="00E058BE">
          <w:t>D-2</w:t>
        </w:r>
      </w:ins>
      <w:del w:id="2696" w:author="Jonathan Pritchard" w:date="2025-03-10T07:00:00Z" w16du:dateUtc="2025-03-10T07:00:00Z">
        <w:r w:rsidR="0050181D" w:rsidRPr="00A527F0" w:rsidDel="00E058BE">
          <w:delText>C-4</w:delText>
        </w:r>
      </w:del>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ins w:id="2697" w:author="Jonathan Pritchard" w:date="2025-03-10T07:09:00Z" w16du:dateUtc="2025-03-10T07:09:00Z">
        <w:r w:rsidR="00503BA8">
          <w:t xml:space="preserve">the </w:t>
        </w:r>
      </w:ins>
      <w:r w:rsidRPr="00A527F0">
        <w:t>application of WLA and the applied date</w:t>
      </w:r>
      <w:r w:rsidR="00CE7EC3">
        <w:t xml:space="preserve"> and </w:t>
      </w:r>
      <w:r w:rsidRPr="00A527F0">
        <w:t>time, see details in WLA Options 1, 2 and 3.</w:t>
      </w:r>
    </w:p>
    <w:p w14:paraId="0AF1EB58" w14:textId="51B29834" w:rsidR="001374ED" w:rsidRPr="00A527F0" w:rsidRDefault="001374ED" w:rsidP="009155DF">
      <w:pPr>
        <w:spacing w:after="120" w:line="240" w:lineRule="auto"/>
        <w:jc w:val="both"/>
      </w:pPr>
      <w:r w:rsidRPr="00A527F0">
        <w:t>OEMs are free to design their user interface. Usable ideas include</w:t>
      </w:r>
      <w:ins w:id="2698" w:author="Jonathan Pritchard" w:date="2025-03-10T07:09:00Z" w16du:dateUtc="2025-03-10T07:09:00Z">
        <w:r w:rsidR="00503BA8">
          <w:t xml:space="preserve">, </w:t>
        </w:r>
      </w:ins>
      <w:del w:id="2699" w:author="Jonathan Pritchard" w:date="2025-03-10T07:09:00Z" w16du:dateUtc="2025-03-10T07:09:00Z">
        <w:r w:rsidRPr="00A527F0" w:rsidDel="00503BA8">
          <w:delText xml:space="preserve"> </w:delText>
        </w:r>
      </w:del>
      <w:r w:rsidRPr="00A527F0">
        <w:t>for example</w:t>
      </w:r>
      <w:ins w:id="2700" w:author="Jonathan Pritchard" w:date="2025-03-10T07:09:00Z" w16du:dateUtc="2025-03-10T07:09:00Z">
        <w:r w:rsidR="00503BA8">
          <w:t>, a</w:t>
        </w:r>
      </w:ins>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pPr>
        <w:pStyle w:val="Heading1"/>
        <w:numPr>
          <w:ilvl w:val="1"/>
          <w:numId w:val="237"/>
        </w:numPr>
        <w:pPrChange w:id="2701" w:author="Jonathan Pritchard" w:date="2025-03-07T16:32:00Z" w16du:dateUtc="2025-03-07T16:32:00Z">
          <w:pPr>
            <w:pStyle w:val="Heading1"/>
            <w:numPr>
              <w:ilvl w:val="1"/>
              <w:numId w:val="182"/>
            </w:numPr>
            <w:ind w:left="576" w:hanging="576"/>
          </w:pPr>
        </w:pPrChange>
      </w:pPr>
      <w:bookmarkStart w:id="2702" w:name="_Toc194067240"/>
      <w:bookmarkStart w:id="2703" w:name="_Toc88852889"/>
      <w:bookmarkStart w:id="2704" w:name="_Toc98339997"/>
      <w:bookmarkStart w:id="2705" w:name="_Toc98340373"/>
      <w:r w:rsidRPr="00394FF5">
        <w:t>Implementation of WLA Option 1 – WLA for a single datetime</w:t>
      </w:r>
      <w:r>
        <w:t xml:space="preserve"> instant</w:t>
      </w:r>
      <w:bookmarkEnd w:id="2702"/>
    </w:p>
    <w:bookmarkEnd w:id="2703"/>
    <w:bookmarkEnd w:id="2704"/>
    <w:bookmarkEnd w:id="2705"/>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2706" w:name="_Hlk88578099"/>
      <w:r w:rsidRPr="00A527F0">
        <w:t xml:space="preserve">The adjustment of the S-102 values is calculated by adjusting each S-102 point by the </w:t>
      </w:r>
      <w:proofErr w:type="spellStart"/>
      <w:r w:rsidRPr="00A527F0">
        <w:t>shoalest</w:t>
      </w:r>
      <w:proofErr w:type="spellEnd"/>
      <w:r w:rsidRPr="00A527F0">
        <w:t xml:space="preserve"> of the S-104 values, for all S-104 points whose extent intersects the extent of the S-102 point.</w:t>
      </w:r>
      <w:bookmarkEnd w:id="2706"/>
    </w:p>
    <w:p w14:paraId="35112E20" w14:textId="7796B732" w:rsidR="001374ED" w:rsidRPr="00A527F0" w:rsidRDefault="001374ED" w:rsidP="0067081F">
      <w:pPr>
        <w:spacing w:after="120" w:line="240" w:lineRule="auto"/>
        <w:jc w:val="both"/>
      </w:pPr>
      <w:r w:rsidRPr="00A527F0">
        <w:t xml:space="preserve">When an S-104 record does not exist for the precise time specified the </w:t>
      </w:r>
      <w:proofErr w:type="spellStart"/>
      <w:r w:rsidRPr="00A527F0">
        <w:t>shoalest</w:t>
      </w:r>
      <w:proofErr w:type="spellEnd"/>
      <w:r w:rsidRPr="00A527F0">
        <w:t xml:space="preserve"> of the two S-104 adjacent values is selected from the S-104 dataset. S-104 values can only be selected within the temporal extent of the S-104 dataset. In the example shown</w:t>
      </w:r>
      <w:r w:rsidR="0067081F" w:rsidRPr="00A527F0">
        <w:t xml:space="preserve"> in Figure </w:t>
      </w:r>
      <w:ins w:id="2707" w:author="Jonathan Pritchard" w:date="2025-03-10T07:01:00Z" w16du:dateUtc="2025-03-10T07:01:00Z">
        <w:r w:rsidR="00E058BE">
          <w:t>D</w:t>
        </w:r>
      </w:ins>
      <w:del w:id="2708" w:author="Jonathan Pritchard" w:date="2025-03-10T07:01:00Z" w16du:dateUtc="2025-03-10T07:01:00Z">
        <w:r w:rsidR="0067081F" w:rsidRPr="00A527F0" w:rsidDel="00E058BE">
          <w:delText>C</w:delText>
        </w:r>
      </w:del>
      <w:r w:rsidR="0067081F" w:rsidRPr="00A527F0">
        <w:t>-</w:t>
      </w:r>
      <w:ins w:id="2709" w:author="Jonathan Pritchard" w:date="2025-03-10T07:02:00Z" w16du:dateUtc="2025-03-10T07:02:00Z">
        <w:r w:rsidR="00E058BE">
          <w:t>2</w:t>
        </w:r>
      </w:ins>
      <w:del w:id="2710" w:author="Jonathan Pritchard" w:date="2025-03-10T07:02:00Z" w16du:dateUtc="2025-03-10T07:02:00Z">
        <w:r w:rsidR="0067081F" w:rsidRPr="00A527F0" w:rsidDel="00E058BE">
          <w:delText>4</w:delText>
        </w:r>
      </w:del>
      <w:r w:rsidR="0067081F" w:rsidRPr="00A527F0">
        <w:t xml:space="preserve">-8 </w:t>
      </w:r>
      <w:del w:id="2711" w:author="Jonathan Pritchard" w:date="2025-03-10T07:02:00Z" w16du:dateUtc="2025-03-10T07:02:00Z">
        <w:r w:rsidR="0067081F" w:rsidRPr="00A527F0" w:rsidDel="00E058BE">
          <w:delText>below</w:delText>
        </w:r>
        <w:r w:rsidRPr="00A527F0" w:rsidDel="00E058BE">
          <w:delText xml:space="preserve"> </w:delText>
        </w:r>
      </w:del>
      <w:r w:rsidRPr="00A527F0">
        <w:t>(</w:t>
      </w:r>
      <w:ins w:id="2712" w:author="Jonathan Pritchard" w:date="2025-03-10T07:02:00Z" w16du:dateUtc="2025-03-10T07:02:00Z">
        <w:r w:rsidR="00E058BE">
          <w:t xml:space="preserve">where </w:t>
        </w:r>
      </w:ins>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797B2618" w:rsidR="001374ED" w:rsidRPr="00A527F0" w:rsidRDefault="001374ED" w:rsidP="0067081F">
      <w:pPr>
        <w:pStyle w:val="Caption"/>
        <w:spacing w:after="120" w:line="240" w:lineRule="auto"/>
        <w:jc w:val="center"/>
      </w:pPr>
      <w:r w:rsidRPr="00A527F0">
        <w:t xml:space="preserve">Figure </w:t>
      </w:r>
      <w:ins w:id="2713" w:author="Jonathan Pritchard" w:date="2025-03-10T07:01:00Z" w16du:dateUtc="2025-03-10T07:01:00Z">
        <w:r w:rsidR="00E058BE">
          <w:t>D</w:t>
        </w:r>
      </w:ins>
      <w:del w:id="2714" w:author="Jonathan Pritchard" w:date="2025-03-10T07:01:00Z" w16du:dateUtc="2025-03-10T07:01:00Z">
        <w:r w:rsidR="0050181D" w:rsidRPr="00A527F0" w:rsidDel="00E058BE">
          <w:delText>C</w:delText>
        </w:r>
      </w:del>
      <w:r w:rsidR="0050181D" w:rsidRPr="00A527F0">
        <w:t>-</w:t>
      </w:r>
      <w:ins w:id="2715" w:author="Jonathan Pritchard" w:date="2025-03-10T07:01:00Z" w16du:dateUtc="2025-03-10T07:01:00Z">
        <w:r w:rsidR="00E058BE">
          <w:t>2</w:t>
        </w:r>
      </w:ins>
      <w:del w:id="2716" w:author="Jonathan Pritchard" w:date="2025-03-10T07:01:00Z" w16du:dateUtc="2025-03-10T07:01:00Z">
        <w:r w:rsidR="0050181D" w:rsidRPr="00A527F0" w:rsidDel="00E058BE">
          <w:delText>4</w:delText>
        </w:r>
      </w:del>
      <w:r w:rsidR="0050181D" w:rsidRPr="00A527F0">
        <w:t>-</w:t>
      </w:r>
      <w:r w:rsidRPr="00A527F0">
        <w:t>8</w:t>
      </w:r>
      <w:r w:rsidR="0067081F" w:rsidRPr="00A527F0">
        <w:t xml:space="preserve"> -</w:t>
      </w:r>
      <w:r w:rsidR="00B9341D" w:rsidRPr="00A527F0">
        <w:t xml:space="preserve"> Selection of time-varying value</w:t>
      </w:r>
    </w:p>
    <w:p w14:paraId="61C4D584" w14:textId="564D9B65" w:rsidR="001374ED" w:rsidRPr="00A527F0" w:rsidRDefault="001374ED" w:rsidP="0067081F">
      <w:pPr>
        <w:spacing w:after="120" w:line="240" w:lineRule="auto"/>
        <w:jc w:val="both"/>
      </w:pPr>
      <w:r w:rsidRPr="00A527F0">
        <w:t xml:space="preserve">In </w:t>
      </w:r>
      <w:r w:rsidR="0067081F" w:rsidRPr="00A527F0">
        <w:t xml:space="preserve">Figure </w:t>
      </w:r>
      <w:ins w:id="2717" w:author="Jonathan Pritchard" w:date="2025-03-10T07:02:00Z" w16du:dateUtc="2025-03-10T07:02:00Z">
        <w:r w:rsidR="00E058BE">
          <w:t>D-2</w:t>
        </w:r>
      </w:ins>
      <w:del w:id="2718" w:author="Jonathan Pritchard" w:date="2025-03-10T07:02:00Z" w16du:dateUtc="2025-03-10T07:02:00Z">
        <w:r w:rsidR="0067081F" w:rsidRPr="00A527F0" w:rsidDel="00E058BE">
          <w:delText>C-4</w:delText>
        </w:r>
      </w:del>
      <w:r w:rsidR="0067081F" w:rsidRPr="00A527F0">
        <w:t>-9 below</w:t>
      </w:r>
      <w:r w:rsidRPr="00A527F0">
        <w:t xml:space="preserve">, the S-102 point X is adjusted by the </w:t>
      </w:r>
      <w:proofErr w:type="spellStart"/>
      <w:r w:rsidRPr="00A527F0">
        <w:t>shoalest</w:t>
      </w:r>
      <w:proofErr w:type="spellEnd"/>
      <w:r w:rsidRPr="00A527F0">
        <w:t xml:space="preserve"> (</w:t>
      </w:r>
      <w:r w:rsidR="0067081F" w:rsidRPr="00A527F0">
        <w:t>that is,</w:t>
      </w:r>
      <w:r w:rsidRPr="00A527F0">
        <w:t xml:space="preserve"> minimum) value of the S-104 values from (a), (b), (c) and (d) at the required datetime instant because the S-102 point extent overlaps the S-104 extents of </w:t>
      </w:r>
      <w:proofErr w:type="spellStart"/>
      <w:r w:rsidRPr="00A527F0">
        <w:t>a,b,c</w:t>
      </w:r>
      <w:proofErr w:type="spellEnd"/>
      <w:r w:rsidRPr="00A527F0">
        <w:t xml:space="preserve">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7973EAEE">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7B6F53A1" w:rsidR="001374ED" w:rsidRPr="00A527F0" w:rsidRDefault="001374ED" w:rsidP="0067081F">
      <w:pPr>
        <w:pStyle w:val="Caption"/>
        <w:spacing w:after="120" w:line="240" w:lineRule="auto"/>
        <w:jc w:val="center"/>
      </w:pPr>
      <w:r w:rsidRPr="00A527F0">
        <w:t xml:space="preserve">Figure </w:t>
      </w:r>
      <w:ins w:id="2719" w:author="Jonathan Pritchard" w:date="2025-03-10T07:02:00Z" w16du:dateUtc="2025-03-10T07:02:00Z">
        <w:r w:rsidR="00E058BE">
          <w:t>D-2</w:t>
        </w:r>
      </w:ins>
      <w:del w:id="2720" w:author="Jonathan Pritchard" w:date="2025-03-10T07:02:00Z" w16du:dateUtc="2025-03-10T07:02:00Z">
        <w:r w:rsidR="0050181D" w:rsidRPr="00A527F0" w:rsidDel="00E058BE">
          <w:delText>C-4</w:delText>
        </w:r>
      </w:del>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pPr>
        <w:pStyle w:val="Heading1"/>
        <w:numPr>
          <w:ilvl w:val="1"/>
          <w:numId w:val="237"/>
        </w:numPr>
        <w:pPrChange w:id="2721" w:author="Jonathan Pritchard" w:date="2025-03-07T16:32:00Z" w16du:dateUtc="2025-03-07T16:32:00Z">
          <w:pPr>
            <w:pStyle w:val="Heading1"/>
            <w:numPr>
              <w:ilvl w:val="1"/>
              <w:numId w:val="182"/>
            </w:numPr>
            <w:ind w:left="576" w:hanging="576"/>
          </w:pPr>
        </w:pPrChange>
      </w:pPr>
      <w:bookmarkStart w:id="2722" w:name="_Toc194067241"/>
      <w:bookmarkStart w:id="2723" w:name="_Toc88852890"/>
      <w:bookmarkStart w:id="2724" w:name="_Toc98339998"/>
      <w:bookmarkStart w:id="2725" w:name="_Toc98340374"/>
      <w:r w:rsidRPr="00394FF5">
        <w:t>Implementation of WLA Option 2 – WLA for a datetime range specified by the user as a time</w:t>
      </w:r>
      <w:r>
        <w:t xml:space="preserve"> period</w:t>
      </w:r>
      <w:bookmarkEnd w:id="2722"/>
    </w:p>
    <w:bookmarkEnd w:id="2723"/>
    <w:bookmarkEnd w:id="2724"/>
    <w:bookmarkEnd w:id="2725"/>
    <w:p w14:paraId="31665BF3" w14:textId="77777777" w:rsidR="001374ED" w:rsidRPr="00A527F0" w:rsidRDefault="001374ED" w:rsidP="005F15BF">
      <w:pPr>
        <w:spacing w:after="120" w:line="240" w:lineRule="auto"/>
        <w:jc w:val="both"/>
      </w:pPr>
      <w:r w:rsidRPr="00A527F0">
        <w:t xml:space="preserve">When WLA is based on a datetime range, then the process is identical to that followed for WLA Option 1 except each S-104 value selected is the </w:t>
      </w:r>
      <w:proofErr w:type="spellStart"/>
      <w:r w:rsidRPr="00A527F0">
        <w:t>shoalest</w:t>
      </w:r>
      <w:proofErr w:type="spellEnd"/>
      <w:r w:rsidRPr="00A527F0">
        <w:t xml:space="preserve"> of all values available in the S-104 within the selected time period.</w:t>
      </w:r>
    </w:p>
    <w:p w14:paraId="52B2FCD5" w14:textId="77777777" w:rsidR="00503BA8" w:rsidRDefault="001374ED" w:rsidP="005F15BF">
      <w:pPr>
        <w:spacing w:after="120" w:line="240" w:lineRule="auto"/>
        <w:jc w:val="both"/>
        <w:rPr>
          <w:ins w:id="2726" w:author="Jonathan Pritchard" w:date="2025-03-10T07:11:00Z" w16du:dateUtc="2025-03-10T07:11:00Z"/>
        </w:rPr>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524EAD27" w:rsidR="001374ED" w:rsidRPr="00A527F0" w:rsidRDefault="001374ED" w:rsidP="005F15BF">
      <w:pPr>
        <w:pStyle w:val="Caption"/>
        <w:spacing w:after="120" w:line="240" w:lineRule="auto"/>
        <w:jc w:val="center"/>
      </w:pPr>
      <w:r w:rsidRPr="00A527F0">
        <w:t xml:space="preserve">Figure </w:t>
      </w:r>
      <w:ins w:id="2727" w:author="Jonathan Pritchard" w:date="2025-03-10T07:02:00Z" w16du:dateUtc="2025-03-10T07:02:00Z">
        <w:r w:rsidR="00E058BE">
          <w:t>D-2</w:t>
        </w:r>
      </w:ins>
      <w:del w:id="2728" w:author="Jonathan Pritchard" w:date="2025-03-10T07:02:00Z" w16du:dateUtc="2025-03-10T07:02:00Z">
        <w:r w:rsidR="0050181D" w:rsidRPr="00A527F0" w:rsidDel="00E058BE">
          <w:delText>C-4</w:delText>
        </w:r>
      </w:del>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w:t>
      </w:r>
      <w:proofErr w:type="spellStart"/>
      <w:r w:rsidRPr="00A527F0">
        <w:t>shoalest</w:t>
      </w:r>
      <w:proofErr w:type="spellEnd"/>
      <w:r w:rsidRPr="00A527F0">
        <w:t xml:space="preserve">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2729"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5F749396" w:rsidR="006D7DB6" w:rsidRPr="006D7DB6" w:rsidRDefault="006D7DB6">
      <w:pPr>
        <w:pStyle w:val="Heading1"/>
        <w:numPr>
          <w:ilvl w:val="1"/>
          <w:numId w:val="237"/>
        </w:numPr>
        <w:pPrChange w:id="2730" w:author="Jonathan Pritchard" w:date="2025-03-07T16:32:00Z" w16du:dateUtc="2025-03-07T16:32:00Z">
          <w:pPr>
            <w:pStyle w:val="Heading1"/>
            <w:numPr>
              <w:ilvl w:val="1"/>
              <w:numId w:val="182"/>
            </w:numPr>
            <w:ind w:left="576" w:hanging="576"/>
          </w:pPr>
        </w:pPrChange>
      </w:pPr>
      <w:bookmarkStart w:id="2731" w:name="_Toc194067242"/>
      <w:bookmarkStart w:id="2732" w:name="_Toc88852891"/>
      <w:bookmarkStart w:id="2733" w:name="_Toc98339999"/>
      <w:bookmarkStart w:id="2734" w:name="_Toc98340375"/>
      <w:bookmarkEnd w:id="2729"/>
      <w:r w:rsidRPr="00394FF5">
        <w:t xml:space="preserve">Implementation of WLA Option </w:t>
      </w:r>
      <w:del w:id="2735" w:author="Jonathan Pritchard" w:date="2025-03-10T12:49:00Z" w16du:dateUtc="2025-03-10T12:49:00Z">
        <w:r w:rsidDel="005C3EE9">
          <w:delText>2</w:delText>
        </w:r>
      </w:del>
      <w:ins w:id="2736" w:author="Jonathan Pritchard" w:date="2025-03-10T12:49:00Z" w16du:dateUtc="2025-03-10T12:49:00Z">
        <w:r w:rsidR="005C3EE9">
          <w:t>3</w:t>
        </w:r>
      </w:ins>
      <w:r w:rsidRPr="00394FF5">
        <w:t xml:space="preserve"> – </w:t>
      </w:r>
      <w:r w:rsidRPr="00A527F0">
        <w:t xml:space="preserve">linking of WLA to a defined route with planned waypoints and </w:t>
      </w:r>
      <w:r>
        <w:t>times</w:t>
      </w:r>
      <w:bookmarkEnd w:id="2731"/>
    </w:p>
    <w:bookmarkEnd w:id="2732"/>
    <w:bookmarkEnd w:id="2733"/>
    <w:bookmarkEnd w:id="2734"/>
    <w:p w14:paraId="25EB193C" w14:textId="4C5B34B0"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ins w:id="2737" w:author="Jonathan Pritchard" w:date="2025-03-10T12:49:00Z" w16du:dateUtc="2025-03-10T12:49:00Z">
        <w:r w:rsidR="005C3EE9">
          <w:t>7</w:t>
        </w:r>
      </w:ins>
      <w:del w:id="2738" w:author="Jonathan Pritchard" w:date="2025-03-10T12:49:00Z" w16du:dateUtc="2025-03-10T12:49:00Z">
        <w:r w:rsidRPr="00A527F0" w:rsidDel="005C3EE9">
          <w:delText>5</w:delText>
        </w:r>
      </w:del>
      <w:r w:rsidRPr="00A527F0">
        <w:t>.</w:t>
      </w:r>
      <w:del w:id="2739" w:author="Jonathan Pritchard" w:date="2025-03-10T12:49:00Z" w16du:dateUtc="2025-03-10T12:49:00Z">
        <w:r w:rsidRPr="00A527F0" w:rsidDel="005C3EE9">
          <w:delText xml:space="preserve"> </w:delText>
        </w:r>
      </w:del>
    </w:p>
    <w:p w14:paraId="2405A804" w14:textId="35EEAE79" w:rsidR="00297DA6" w:rsidRPr="002D7DEE" w:rsidRDefault="00297DA6" w:rsidP="00D024C6">
      <w:pPr>
        <w:spacing w:after="120" w:line="240" w:lineRule="auto"/>
        <w:jc w:val="both"/>
      </w:pPr>
      <w:r w:rsidRPr="002D7DEE">
        <w:t xml:space="preserve">The same user-specified distance </w:t>
      </w:r>
      <w:del w:id="2740" w:author="Jonathan Pritchard" w:date="2025-03-11T14:28:00Z" w16du:dateUtc="2025-03-11T14:28:00Z">
        <w:r w:rsidRPr="002D7DEE" w:rsidDel="00BE7834">
          <w:delText xml:space="preserve">shall </w:delText>
        </w:r>
      </w:del>
      <w:ins w:id="2741" w:author="Jonathan Pritchard" w:date="2025-03-11T14:28:00Z" w16du:dateUtc="2025-03-11T14:28:00Z">
        <w:r w:rsidR="00BE7834">
          <w:t>must</w:t>
        </w:r>
        <w:r w:rsidR="00BE7834" w:rsidRPr="002D7DEE">
          <w:t xml:space="preserve"> </w:t>
        </w:r>
      </w:ins>
      <w:r w:rsidRPr="002D7DEE">
        <w:t>be used for the check of safety contour, prohibited areas, geographic areas for which special conditions exist and navigational hazards</w:t>
      </w:r>
      <w:del w:id="2742" w:author="Grant, David M (52400) CIV USN NIWC ATLANTIC VA (USA)" w:date="2025-02-26T16:18:00Z" w16du:dateUtc="2025-02-26T21:18:00Z">
        <w:r w:rsidRPr="002D7DEE" w:rsidDel="00DC20CE">
          <w:delText>”</w:delText>
        </w:r>
      </w:del>
      <w:r w:rsidRPr="002D7DEE">
        <w:t xml:space="preserve">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ins w:id="2743" w:author="Jonathan Pritchard" w:date="2025-03-10T07:14:00Z" w16du:dateUtc="2025-03-10T07:14:00Z">
        <w:r w:rsidR="00503BA8">
          <w:t xml:space="preserve"> (as </w:t>
        </w:r>
      </w:ins>
      <w:ins w:id="2744" w:author="Jonathan Pritchard" w:date="2025-03-10T07:15:00Z" w16du:dateUtc="2025-03-10T07:15:00Z">
        <w:r w:rsidR="00503BA8">
          <w:t>shown in figure D-2.16)</w:t>
        </w:r>
      </w:ins>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w:t>
      </w:r>
      <w:proofErr w:type="spellStart"/>
      <w:r w:rsidRPr="00A527F0">
        <w:t>t</w:t>
      </w:r>
      <w:r w:rsidRPr="00A527F0">
        <w:rPr>
          <w:vertAlign w:val="subscript"/>
        </w:rPr>
        <w:t>u</w:t>
      </w:r>
      <w:proofErr w:type="spellEnd"/>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ins w:id="2745" w:author="Jonathan Pritchard" w:date="2025-03-10T07:17:00Z" w16du:dateUtc="2025-03-10T07:17:00Z">
        <w:r w:rsidR="00503BA8">
          <w:t xml:space="preserve"> (shown in red)</w:t>
        </w:r>
      </w:ins>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47FE14E2">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27723A8A" w:rsidR="001374ED" w:rsidRPr="00A527F0" w:rsidRDefault="001374ED" w:rsidP="00D024C6">
      <w:pPr>
        <w:pStyle w:val="Caption"/>
        <w:spacing w:after="120" w:line="240" w:lineRule="auto"/>
        <w:jc w:val="center"/>
      </w:pPr>
      <w:r w:rsidRPr="00A527F0">
        <w:t xml:space="preserve">Figure </w:t>
      </w:r>
      <w:ins w:id="2746" w:author="Jonathan Pritchard" w:date="2025-03-10T07:03:00Z" w16du:dateUtc="2025-03-10T07:03:00Z">
        <w:r w:rsidR="00E058BE">
          <w:t>D-2</w:t>
        </w:r>
      </w:ins>
      <w:del w:id="2747" w:author="Jonathan Pritchard" w:date="2025-03-10T07:03:00Z" w16du:dateUtc="2025-03-10T07:03:00Z">
        <w:r w:rsidR="0050181D" w:rsidRPr="00A527F0" w:rsidDel="00E058BE">
          <w:delText>C-4</w:delText>
        </w:r>
      </w:del>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3785F751" w:rsidR="001374ED" w:rsidRPr="00A527F0" w:rsidRDefault="001374ED" w:rsidP="00C957AB">
      <w:pPr>
        <w:pStyle w:val="Caption"/>
        <w:spacing w:after="120" w:line="240" w:lineRule="auto"/>
        <w:jc w:val="center"/>
      </w:pPr>
      <w:r w:rsidRPr="00A527F0">
        <w:t xml:space="preserve">Figure </w:t>
      </w:r>
      <w:ins w:id="2748" w:author="Jonathan Pritchard" w:date="2025-03-10T07:03:00Z" w16du:dateUtc="2025-03-10T07:03:00Z">
        <w:r w:rsidR="00E058BE">
          <w:t>D-2</w:t>
        </w:r>
      </w:ins>
      <w:del w:id="2749" w:author="Jonathan Pritchard" w:date="2025-03-10T07:03:00Z" w16du:dateUtc="2025-03-10T07:03:00Z">
        <w:r w:rsidR="0050181D" w:rsidRPr="00A527F0" w:rsidDel="00E058BE">
          <w:delText>C-4</w:delText>
        </w:r>
      </w:del>
      <w:r w:rsidR="0050181D" w:rsidRPr="00A527F0">
        <w:t>-</w:t>
      </w:r>
      <w:r w:rsidRPr="00A527F0">
        <w:t>12</w:t>
      </w:r>
      <w:r w:rsidR="00C957AB" w:rsidRPr="00A527F0">
        <w:t xml:space="preserve"> -</w:t>
      </w:r>
      <w:r w:rsidR="00B9341D" w:rsidRPr="00A527F0">
        <w:t xml:space="preserve"> WLA adjustment polygon along curved section</w:t>
      </w:r>
    </w:p>
    <w:p w14:paraId="08728A2A" w14:textId="0BA3869C"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ins w:id="2750" w:author="Jonathan Pritchard" w:date="2025-03-10T07:03:00Z" w16du:dateUtc="2025-03-10T07:03:00Z">
        <w:r w:rsidR="00E058BE">
          <w:t>D-2</w:t>
        </w:r>
      </w:ins>
      <w:del w:id="2751" w:author="Jonathan Pritchard" w:date="2025-03-10T07:03:00Z" w16du:dateUtc="2025-03-10T07:03:00Z">
        <w:r w:rsidR="00C957AB" w:rsidRPr="00A527F0" w:rsidDel="00E058BE">
          <w:delText>C-4</w:delText>
        </w:r>
      </w:del>
      <w:r w:rsidR="00C957AB" w:rsidRPr="00A527F0">
        <w:t>-13</w:t>
      </w:r>
      <w:r w:rsidRPr="00A527F0">
        <w:t xml:space="preserve"> below) are assigned rectangular extents. For each WLA adjustment rectangle corresponding to each </w:t>
      </w:r>
      <w:proofErr w:type="spellStart"/>
      <w:r w:rsidRPr="00A527F0">
        <w:t>t</w:t>
      </w:r>
      <w:r w:rsidRPr="00A527F0">
        <w:rPr>
          <w:vertAlign w:val="subscript"/>
        </w:rPr>
        <w:t>i</w:t>
      </w:r>
      <w:proofErr w:type="spellEnd"/>
      <w:r w:rsidRPr="00A527F0">
        <w:t xml:space="preserve"> the S-102 extents which spatially intersect are selected. A full example is shown in </w:t>
      </w:r>
      <w:r w:rsidR="00C957AB" w:rsidRPr="00A527F0">
        <w:t xml:space="preserve">Figure </w:t>
      </w:r>
      <w:ins w:id="2752" w:author="Jonathan Pritchard" w:date="2025-03-10T07:03:00Z" w16du:dateUtc="2025-03-10T07:03:00Z">
        <w:r w:rsidR="00E058BE">
          <w:t>D-2</w:t>
        </w:r>
      </w:ins>
      <w:del w:id="2753" w:author="Jonathan Pritchard" w:date="2025-03-10T07:03:00Z" w16du:dateUtc="2025-03-10T07:03:00Z">
        <w:r w:rsidR="00C957AB" w:rsidRPr="00A527F0" w:rsidDel="00E058BE">
          <w:delText>C-4</w:delText>
        </w:r>
      </w:del>
      <w:r w:rsidR="00C957AB" w:rsidRPr="00A527F0">
        <w:t>-13</w:t>
      </w:r>
      <w:r w:rsidRPr="00A527F0">
        <w:t xml:space="preserve"> for one of the WLA polygons</w:t>
      </w:r>
      <w:ins w:id="2754" w:author="Jonathan Pritchard" w:date="2025-03-10T07:17:00Z" w16du:dateUtc="2025-03-10T07:17:00Z">
        <w:r w:rsidR="00503BA8">
          <w:t xml:space="preserve"> (shown in red)</w:t>
        </w:r>
      </w:ins>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6B6B2D65" w:rsidR="001374ED" w:rsidRPr="00A527F0" w:rsidRDefault="001374ED" w:rsidP="00C957AB">
      <w:pPr>
        <w:pStyle w:val="Caption"/>
        <w:spacing w:after="120" w:line="240" w:lineRule="auto"/>
        <w:jc w:val="center"/>
      </w:pPr>
      <w:r w:rsidRPr="00A527F0">
        <w:t xml:space="preserve">Figure </w:t>
      </w:r>
      <w:ins w:id="2755" w:author="Jonathan Pritchard" w:date="2025-03-10T07:03:00Z" w16du:dateUtc="2025-03-10T07:03:00Z">
        <w:r w:rsidR="00E058BE">
          <w:t>D-2</w:t>
        </w:r>
      </w:ins>
      <w:del w:id="2756" w:author="Jonathan Pritchard" w:date="2025-03-10T07:03:00Z" w16du:dateUtc="2025-03-10T07:03:00Z">
        <w:r w:rsidR="0050181D" w:rsidRPr="00A527F0" w:rsidDel="00E058BE">
          <w:delText>C-4</w:delText>
        </w:r>
      </w:del>
      <w:r w:rsidR="0050181D" w:rsidRPr="00A527F0">
        <w:t>-</w:t>
      </w:r>
      <w:r w:rsidRPr="00A527F0">
        <w:t>13</w:t>
      </w:r>
      <w:r w:rsidR="00C957AB" w:rsidRPr="00A527F0">
        <w:t xml:space="preserve"> -</w:t>
      </w:r>
      <w:r w:rsidR="00B548CC" w:rsidRPr="00A527F0">
        <w:t xml:space="preserve"> Grid cell selection</w:t>
      </w:r>
    </w:p>
    <w:p w14:paraId="5816C58D" w14:textId="32614753"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del w:id="2757" w:author="Jonathan Pritchard" w:date="2025-03-10T07:19:00Z" w16du:dateUtc="2025-03-10T07:19:00Z">
        <w:r w:rsidRPr="00A527F0" w:rsidDel="006F4AAD">
          <w:delText xml:space="preserve">box </w:delText>
        </w:r>
      </w:del>
      <w:ins w:id="2758" w:author="Jonathan Pritchard" w:date="2025-03-10T07:19:00Z" w16du:dateUtc="2025-03-10T07:19:00Z">
        <w:r w:rsidR="006F4AAD">
          <w:t>polygon</w:t>
        </w:r>
        <w:r w:rsidR="006F4AAD" w:rsidRPr="00A527F0">
          <w:t xml:space="preserve"> </w:t>
        </w:r>
      </w:ins>
      <w:r w:rsidRPr="00A527F0">
        <w:t xml:space="preserve">the Water level is adjusted using a similar process to Option 1. The S-104 value used for adjustment is the </w:t>
      </w:r>
      <w:proofErr w:type="spellStart"/>
      <w:r w:rsidRPr="00A527F0">
        <w:t>shoalest</w:t>
      </w:r>
      <w:proofErr w:type="spellEnd"/>
      <w:r w:rsidRPr="00A527F0">
        <w:t xml:space="preserve">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ins w:id="2759" w:author="Jonathan Pritchard" w:date="2025-03-10T07:17:00Z" w16du:dateUtc="2025-03-10T07:17:00Z">
        <w:r w:rsidR="00503BA8">
          <w:t>D-2</w:t>
        </w:r>
      </w:ins>
      <w:del w:id="2760" w:author="Jonathan Pritchard" w:date="2025-03-10T07:17:00Z" w16du:dateUtc="2025-03-10T07:17:00Z">
        <w:r w:rsidR="0050181D" w:rsidRPr="00A527F0" w:rsidDel="00503BA8">
          <w:delText>C-4</w:delText>
        </w:r>
      </w:del>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6F4AAD">
        <w:rPr>
          <w:b/>
          <w:bCs/>
          <w:i/>
          <w:iCs/>
          <w:rPrChange w:id="2761" w:author="Jonathan Pritchard" w:date="2025-03-10T07:22:00Z" w16du:dateUtc="2025-03-10T07:22:00Z">
            <w:rPr/>
          </w:rPrChange>
        </w:rPr>
        <w:t>a</w:t>
      </w:r>
      <w:r w:rsidRPr="00A527F0">
        <w:t xml:space="preserve"> and </w:t>
      </w:r>
      <w:r w:rsidRPr="006F4AAD">
        <w:rPr>
          <w:b/>
          <w:bCs/>
          <w:i/>
          <w:iCs/>
          <w:rPrChange w:id="2762" w:author="Jonathan Pritchard" w:date="2025-03-10T07:22:00Z" w16du:dateUtc="2025-03-10T07:22:00Z">
            <w:rPr/>
          </w:rPrChange>
        </w:rPr>
        <w:t>b</w:t>
      </w:r>
      <w:r w:rsidRPr="00A527F0">
        <w:t xml:space="preserve"> (because its extent intersects the extents of </w:t>
      </w:r>
      <w:ins w:id="2763" w:author="Jonathan Pritchard" w:date="2025-03-10T07:22:00Z" w16du:dateUtc="2025-03-10T07:22:00Z">
        <w:r w:rsidR="006F4AAD">
          <w:t xml:space="preserve">points </w:t>
        </w:r>
      </w:ins>
      <w:r w:rsidRPr="006F4AAD">
        <w:rPr>
          <w:b/>
          <w:bCs/>
          <w:i/>
          <w:iCs/>
          <w:rPrChange w:id="2764" w:author="Jonathan Pritchard" w:date="2025-03-10T07:21:00Z" w16du:dateUtc="2025-03-10T07:21:00Z">
            <w:rPr/>
          </w:rPrChange>
        </w:rPr>
        <w:t xml:space="preserve">a </w:t>
      </w:r>
      <w:r w:rsidRPr="00A527F0">
        <w:t xml:space="preserve">and </w:t>
      </w:r>
      <w:r w:rsidRPr="006F4AAD">
        <w:rPr>
          <w:b/>
          <w:bCs/>
          <w:i/>
          <w:iCs/>
          <w:rPrChange w:id="2765" w:author="Jonathan Pritchard" w:date="2025-03-10T07:21:00Z" w16du:dateUtc="2025-03-10T07:21:00Z">
            <w:rPr/>
          </w:rPrChange>
        </w:rPr>
        <w:t>b</w:t>
      </w:r>
      <w:r w:rsidRPr="00A527F0">
        <w:t xml:space="preserve">) and S-102 point y is only adjusted with values from S-104 point </w:t>
      </w:r>
      <w:r w:rsidRPr="006F4AAD">
        <w:rPr>
          <w:b/>
          <w:bCs/>
          <w:i/>
          <w:iCs/>
          <w:rPrChange w:id="2766" w:author="Jonathan Pritchard" w:date="2025-03-10T07:23:00Z" w16du:dateUtc="2025-03-10T07:23:00Z">
            <w:rPr/>
          </w:rPrChange>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B816384" w:rsidR="001374ED" w:rsidRPr="00A527F0" w:rsidRDefault="001374ED" w:rsidP="00C957AB">
      <w:pPr>
        <w:pStyle w:val="Caption"/>
        <w:spacing w:after="120" w:line="240" w:lineRule="auto"/>
        <w:jc w:val="center"/>
      </w:pPr>
      <w:r w:rsidRPr="00A527F0">
        <w:t xml:space="preserve">Figure </w:t>
      </w:r>
      <w:ins w:id="2767" w:author="Jonathan Pritchard" w:date="2025-03-10T07:03:00Z" w16du:dateUtc="2025-03-10T07:03:00Z">
        <w:r w:rsidR="00E058BE">
          <w:t>D-2</w:t>
        </w:r>
      </w:ins>
      <w:del w:id="2768" w:author="Jonathan Pritchard" w:date="2025-03-10T07:03:00Z" w16du:dateUtc="2025-03-10T07:03:00Z">
        <w:r w:rsidR="0050181D" w:rsidRPr="00A527F0" w:rsidDel="00E058BE">
          <w:delText>C-4</w:delText>
        </w:r>
      </w:del>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Each of the S-102 points are assigned the adjusted water level equal to the S-102 value + the calculated (</w:t>
      </w:r>
      <w:proofErr w:type="spellStart"/>
      <w:r w:rsidRPr="00A527F0">
        <w:t>shoalest</w:t>
      </w:r>
      <w:proofErr w:type="spellEnd"/>
      <w:r w:rsidRPr="00A527F0">
        <w:t xml:space="preserve">)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Once the WLA polygon for time </w:t>
      </w:r>
      <w:proofErr w:type="spellStart"/>
      <w:r w:rsidRPr="00A527F0">
        <w:t>t</w:t>
      </w:r>
      <w:r w:rsidRPr="00A527F0">
        <w:rPr>
          <w:vertAlign w:val="subscript"/>
        </w:rPr>
        <w:t>i</w:t>
      </w:r>
      <w:proofErr w:type="spellEnd"/>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w:t>
      </w:r>
      <w:proofErr w:type="spellStart"/>
      <w:r w:rsidRPr="00A527F0">
        <w:t>t</w:t>
      </w:r>
      <w:r w:rsidRPr="00A527F0">
        <w:rPr>
          <w:vertAlign w:val="subscript"/>
        </w:rPr>
        <w:t>i</w:t>
      </w:r>
      <w:proofErr w:type="spellEnd"/>
      <w:r w:rsidRPr="00A527F0">
        <w:t xml:space="preserve"> and t</w:t>
      </w:r>
      <w:r w:rsidRPr="00A527F0">
        <w:rPr>
          <w:vertAlign w:val="subscript"/>
        </w:rPr>
        <w:t>i+1</w:t>
      </w:r>
      <w:r w:rsidRPr="00A527F0">
        <w:t xml:space="preserve"> are assigned the </w:t>
      </w:r>
      <w:proofErr w:type="spellStart"/>
      <w:r w:rsidRPr="00A527F0">
        <w:t>shoaler</w:t>
      </w:r>
      <w:proofErr w:type="spellEnd"/>
      <w:r w:rsidRPr="00A527F0">
        <w:t xml:space="preserve"> of the two values, that is the </w:t>
      </w:r>
      <w:proofErr w:type="spellStart"/>
      <w:r w:rsidRPr="00A527F0">
        <w:t>shoalest</w:t>
      </w:r>
      <w:proofErr w:type="spellEnd"/>
      <w:r w:rsidRPr="00A527F0">
        <w:t xml:space="preserve">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715D9647" w:rsidR="001374ED" w:rsidRPr="00A527F0" w:rsidRDefault="001374ED" w:rsidP="00C957AB">
      <w:pPr>
        <w:spacing w:after="120" w:line="240" w:lineRule="auto"/>
        <w:jc w:val="both"/>
      </w:pPr>
      <w:r w:rsidRPr="00A527F0">
        <w:t xml:space="preserve">This completes the WLA process for </w:t>
      </w:r>
      <w:ins w:id="2769" w:author="Jonathan Pritchard" w:date="2025-03-10T07:18:00Z" w16du:dateUtc="2025-03-10T07:18:00Z">
        <w:r w:rsidR="00503BA8">
          <w:t xml:space="preserve">(red) </w:t>
        </w:r>
      </w:ins>
      <w:r w:rsidRPr="00A527F0">
        <w:t xml:space="preserve">polygon </w:t>
      </w:r>
      <w:proofErr w:type="spellStart"/>
      <w:r w:rsidRPr="00A527F0">
        <w:t>t</w:t>
      </w:r>
      <w:r w:rsidRPr="00A527F0">
        <w:rPr>
          <w:vertAlign w:val="subscript"/>
        </w:rPr>
        <w:t>i</w:t>
      </w:r>
      <w:proofErr w:type="spellEnd"/>
      <w:r w:rsidRPr="00A527F0">
        <w:rPr>
          <w:vertAlign w:val="subscript"/>
        </w:rPr>
        <w:t xml:space="preserve"> </w:t>
      </w:r>
      <w:r w:rsidRPr="00A527F0">
        <w:rPr>
          <w:vertAlign w:val="subscript"/>
        </w:rPr>
        <w:softHyphen/>
      </w:r>
      <w:r w:rsidRPr="00A527F0">
        <w:t xml:space="preserve">. In </w:t>
      </w:r>
      <w:r w:rsidR="00B4713B" w:rsidRPr="00A527F0">
        <w:t xml:space="preserve">Figure </w:t>
      </w:r>
      <w:ins w:id="2770" w:author="Jonathan Pritchard" w:date="2025-03-10T07:04:00Z" w16du:dateUtc="2025-03-10T07:04:00Z">
        <w:r w:rsidR="00E058BE">
          <w:t>D-2</w:t>
        </w:r>
      </w:ins>
      <w:del w:id="2771" w:author="Jonathan Pritchard" w:date="2025-03-10T07:04:00Z" w16du:dateUtc="2025-03-10T07:04:00Z">
        <w:r w:rsidR="00B4713B" w:rsidRPr="00A527F0" w:rsidDel="00E058BE">
          <w:delText>C-4</w:delText>
        </w:r>
      </w:del>
      <w:r w:rsidR="00B4713B" w:rsidRPr="00A527F0">
        <w:t>-15 below</w:t>
      </w:r>
      <w:r w:rsidRPr="00A527F0">
        <w:t xml:space="preserve"> the orange border shows S-102 points lying in WLA </w:t>
      </w:r>
      <w:del w:id="2772" w:author="Jonathan Pritchard" w:date="2025-03-10T07:18:00Z" w16du:dateUtc="2025-03-10T07:18:00Z">
        <w:r w:rsidRPr="00A527F0" w:rsidDel="006F4AAD">
          <w:delText xml:space="preserve">rectangles </w:delText>
        </w:r>
      </w:del>
      <w:ins w:id="2773" w:author="Jonathan Pritchard" w:date="2025-03-10T07:18:00Z" w16du:dateUtc="2025-03-10T07:18:00Z">
        <w:r w:rsidR="006F4AAD">
          <w:t>polygons</w:t>
        </w:r>
        <w:r w:rsidR="006F4AAD" w:rsidRPr="00A527F0">
          <w:t xml:space="preserve"> </w:t>
        </w:r>
      </w:ins>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w:t>
      </w:r>
      <w:proofErr w:type="spellStart"/>
      <w:r w:rsidRPr="00A527F0">
        <w:t>shoaler</w:t>
      </w:r>
      <w:proofErr w:type="spellEnd"/>
      <w:r w:rsidRPr="00A527F0">
        <w:t xml:space="preserve">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581902D" w:rsidR="001374ED" w:rsidRPr="00A527F0" w:rsidRDefault="001374ED" w:rsidP="00B4713B">
      <w:pPr>
        <w:pStyle w:val="Caption"/>
        <w:spacing w:after="120" w:line="240" w:lineRule="auto"/>
        <w:jc w:val="center"/>
      </w:pPr>
      <w:r w:rsidRPr="00A527F0">
        <w:t xml:space="preserve">Figure </w:t>
      </w:r>
      <w:ins w:id="2774" w:author="Jonathan Pritchard" w:date="2025-03-10T07:04:00Z" w16du:dateUtc="2025-03-10T07:04:00Z">
        <w:r w:rsidR="00E058BE">
          <w:t>D-2</w:t>
        </w:r>
      </w:ins>
      <w:del w:id="2775" w:author="Jonathan Pritchard" w:date="2025-03-10T07:04:00Z" w16du:dateUtc="2025-03-10T07:04:00Z">
        <w:r w:rsidR="0050181D" w:rsidRPr="00A527F0" w:rsidDel="00E058BE">
          <w:delText>C-4</w:delText>
        </w:r>
      </w:del>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 xml:space="preserve">This process is extended to all </w:t>
      </w:r>
      <w:proofErr w:type="spellStart"/>
      <w:r w:rsidRPr="00A527F0">
        <w:t>t</w:t>
      </w:r>
      <w:r w:rsidRPr="00A527F0">
        <w:rPr>
          <w:vertAlign w:val="subscript"/>
        </w:rPr>
        <w:t>i</w:t>
      </w:r>
      <w:proofErr w:type="spellEnd"/>
      <w:r w:rsidRPr="00A527F0">
        <w:t xml:space="preserve"> along the planned route. </w:t>
      </w:r>
    </w:p>
    <w:p w14:paraId="37285483" w14:textId="4FF9CA9F" w:rsidR="001374ED" w:rsidRPr="00A527F0" w:rsidRDefault="00B4713B" w:rsidP="00B4713B">
      <w:pPr>
        <w:spacing w:after="120" w:line="240" w:lineRule="auto"/>
        <w:jc w:val="both"/>
      </w:pPr>
      <w:r w:rsidRPr="00A527F0">
        <w:t xml:space="preserve">Figure </w:t>
      </w:r>
      <w:ins w:id="2776" w:author="Jonathan Pritchard" w:date="2025-03-10T07:04:00Z" w16du:dateUtc="2025-03-10T07:04:00Z">
        <w:r w:rsidR="00E058BE">
          <w:t>D-2</w:t>
        </w:r>
      </w:ins>
      <w:del w:id="2777" w:author="Jonathan Pritchard" w:date="2025-03-10T07:04:00Z" w16du:dateUtc="2025-03-10T07:04:00Z">
        <w:r w:rsidRPr="00A527F0" w:rsidDel="00E058BE">
          <w:delText>C-4</w:delText>
        </w:r>
      </w:del>
      <w:r w:rsidRPr="00A527F0">
        <w:t xml:space="preserve">-16 </w:t>
      </w:r>
      <w:del w:id="2778" w:author="Jonathan Pritchard" w:date="2025-03-10T07:04:00Z" w16du:dateUtc="2025-03-10T07:04:00Z">
        <w:r w:rsidRPr="00A527F0" w:rsidDel="00E058BE">
          <w:delText>below</w:delText>
        </w:r>
        <w:r w:rsidR="001374ED" w:rsidRPr="00A527F0" w:rsidDel="00E058BE">
          <w:delText xml:space="preserve"> </w:delText>
        </w:r>
      </w:del>
      <w:r w:rsidR="001374ED" w:rsidRPr="00A527F0">
        <w:t xml:space="preserve">shows a </w:t>
      </w:r>
      <w:del w:id="2779" w:author="Jonathan Pritchard" w:date="2025-03-10T07:32:00Z" w16du:dateUtc="2025-03-10T07:32:00Z">
        <w:r w:rsidR="001374ED" w:rsidRPr="00A527F0" w:rsidDel="00302EEA">
          <w:delText xml:space="preserve">border </w:delText>
        </w:r>
      </w:del>
      <w:ins w:id="2780" w:author="Jonathan Pritchard" w:date="2025-03-10T07:32:00Z" w16du:dateUtc="2025-03-10T07:32:00Z">
        <w:r w:rsidR="00302EEA">
          <w:t>bou</w:t>
        </w:r>
      </w:ins>
      <w:ins w:id="2781" w:author="Jonathan Pritchard" w:date="2025-03-10T07:33:00Z" w16du:dateUtc="2025-03-10T07:33:00Z">
        <w:r w:rsidR="00302EEA">
          <w:t>ndary</w:t>
        </w:r>
      </w:ins>
      <w:ins w:id="2782" w:author="Jonathan Pritchard" w:date="2025-03-10T07:32:00Z" w16du:dateUtc="2025-03-10T07:32:00Z">
        <w:r w:rsidR="00302EEA" w:rsidRPr="00A527F0">
          <w:t xml:space="preserve"> </w:t>
        </w:r>
      </w:ins>
      <w:r w:rsidR="001374ED" w:rsidRPr="00A527F0">
        <w:t>line around all the WLA processed S-102 grid cells. This</w:t>
      </w:r>
      <w:del w:id="2783" w:author="Jonathan Pritchard" w:date="2025-03-10T07:33:00Z" w16du:dateUtc="2025-03-10T07:33:00Z">
        <w:r w:rsidR="001374ED" w:rsidRPr="00A527F0" w:rsidDel="00302EEA">
          <w:delText xml:space="preserve"> border </w:delText>
        </w:r>
      </w:del>
      <w:ins w:id="2784" w:author="Jonathan Pritchard" w:date="2025-03-10T07:33:00Z" w16du:dateUtc="2025-03-10T07:33:00Z">
        <w:r w:rsidR="00302EEA" w:rsidRPr="00A527F0">
          <w:t xml:space="preserve"> </w:t>
        </w:r>
      </w:ins>
      <w:r w:rsidR="001374ED" w:rsidRPr="00A527F0">
        <w:t xml:space="preserve">marks the boundary of the </w:t>
      </w:r>
      <w:del w:id="2785" w:author="Jonathan Pritchard" w:date="2025-03-11T16:20:00Z" w16du:dateUtc="2025-03-11T16:20:00Z">
        <w:r w:rsidR="001374ED" w:rsidRPr="00A527F0" w:rsidDel="009D5976">
          <w:delText>Water Level Adjustment</w:delText>
        </w:r>
      </w:del>
      <w:ins w:id="2786" w:author="Jonathan Pritchard" w:date="2025-03-11T16:20:00Z" w16du:dateUtc="2025-03-11T16:20:00Z">
        <w:r w:rsidR="009D5976">
          <w:t>Water Level Adjustment</w:t>
        </w:r>
      </w:ins>
      <w:r w:rsidR="001374ED" w:rsidRPr="00A527F0">
        <w:t xml:space="preserve"> area and requires portrayal to inform the user which areas of the </w:t>
      </w:r>
      <w:r w:rsidR="001374ED" w:rsidRPr="00A527F0">
        <w:lastRenderedPageBreak/>
        <w:t xml:space="preserve">display are subject to WLA. </w:t>
      </w:r>
      <w:bookmarkStart w:id="2787"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7"/>
      </w:r>
      <w:r w:rsidRPr="00A527F0">
        <w:t>).</w:t>
      </w:r>
    </w:p>
    <w:bookmarkEnd w:id="2787"/>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1B84084F" w:rsidR="001374ED" w:rsidRPr="00A527F0" w:rsidRDefault="001374ED" w:rsidP="00B4713B">
      <w:pPr>
        <w:pStyle w:val="Caption"/>
        <w:spacing w:after="120" w:line="240" w:lineRule="auto"/>
        <w:jc w:val="center"/>
      </w:pPr>
      <w:r w:rsidRPr="00A527F0">
        <w:t xml:space="preserve">Figure </w:t>
      </w:r>
      <w:ins w:id="2788" w:author="Jonathan Pritchard" w:date="2025-03-10T07:04:00Z" w16du:dateUtc="2025-03-10T07:04:00Z">
        <w:r w:rsidR="00E058BE">
          <w:t>D-2</w:t>
        </w:r>
      </w:ins>
      <w:del w:id="2789" w:author="Jonathan Pritchard" w:date="2025-03-10T07:04:00Z" w16du:dateUtc="2025-03-10T07:04:00Z">
        <w:r w:rsidR="0050181D" w:rsidRPr="00A527F0" w:rsidDel="00E058BE">
          <w:delText>C-4</w:delText>
        </w:r>
      </w:del>
      <w:r w:rsidR="0050181D" w:rsidRPr="00A527F0">
        <w:t>-</w:t>
      </w:r>
      <w:r w:rsidRPr="00A527F0">
        <w:t>16</w:t>
      </w:r>
      <w:r w:rsidR="00B4713B" w:rsidRPr="00A527F0">
        <w:t xml:space="preserve"> -</w:t>
      </w:r>
      <w:r w:rsidR="00B93390" w:rsidRPr="00A527F0">
        <w:t xml:space="preserve"> Boundary of adjusted area</w:t>
      </w:r>
    </w:p>
    <w:p w14:paraId="3E083DAC" w14:textId="3BD9BEFC" w:rsidR="001374ED" w:rsidRPr="00A527F0" w:rsidRDefault="00B4713B" w:rsidP="00B4713B">
      <w:pPr>
        <w:spacing w:after="120" w:line="240" w:lineRule="auto"/>
        <w:jc w:val="both"/>
      </w:pPr>
      <w:r w:rsidRPr="00A527F0">
        <w:t xml:space="preserve">Figure </w:t>
      </w:r>
      <w:ins w:id="2790" w:author="Jonathan Pritchard" w:date="2025-03-10T07:04:00Z" w16du:dateUtc="2025-03-10T07:04:00Z">
        <w:r w:rsidR="00E058BE">
          <w:t>D-2</w:t>
        </w:r>
      </w:ins>
      <w:del w:id="2791" w:author="Jonathan Pritchard" w:date="2025-03-10T07:04:00Z" w16du:dateUtc="2025-03-10T07:04:00Z">
        <w:r w:rsidRPr="00A527F0" w:rsidDel="00E058BE">
          <w:delText>C-4</w:delText>
        </w:r>
      </w:del>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30791F42" w:rsidR="001374ED" w:rsidRPr="00A527F0" w:rsidRDefault="001374ED" w:rsidP="00B4713B">
      <w:pPr>
        <w:pStyle w:val="Caption"/>
        <w:spacing w:after="120" w:line="240" w:lineRule="auto"/>
        <w:jc w:val="center"/>
      </w:pPr>
      <w:r w:rsidRPr="00A527F0">
        <w:t xml:space="preserve">Figure </w:t>
      </w:r>
      <w:ins w:id="2792" w:author="Jonathan Pritchard" w:date="2025-03-10T07:04:00Z" w16du:dateUtc="2025-03-10T07:04:00Z">
        <w:r w:rsidR="00E058BE">
          <w:t>D-2</w:t>
        </w:r>
      </w:ins>
      <w:del w:id="2793" w:author="Jonathan Pritchard" w:date="2025-03-10T07:04:00Z" w16du:dateUtc="2025-03-10T07:04:00Z">
        <w:r w:rsidR="0050181D" w:rsidRPr="00A527F0" w:rsidDel="00E058BE">
          <w:delText>C-4</w:delText>
        </w:r>
      </w:del>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pPr>
        <w:pStyle w:val="Heading1"/>
        <w:numPr>
          <w:ilvl w:val="0"/>
          <w:numId w:val="237"/>
        </w:numPr>
        <w:pPrChange w:id="2794" w:author="Jonathan Pritchard" w:date="2025-03-07T16:32:00Z" w16du:dateUtc="2025-03-07T16:32:00Z">
          <w:pPr>
            <w:pStyle w:val="Heading1"/>
            <w:numPr>
              <w:numId w:val="182"/>
            </w:numPr>
          </w:pPr>
        </w:pPrChange>
      </w:pPr>
      <w:bookmarkStart w:id="2795" w:name="_Toc194067243"/>
      <w:bookmarkStart w:id="2796" w:name="_Toc88852892"/>
      <w:bookmarkStart w:id="2797" w:name="_Toc98340000"/>
      <w:bookmarkStart w:id="2798" w:name="_Toc98340376"/>
      <w:r w:rsidRPr="00A527F0">
        <w:lastRenderedPageBreak/>
        <w:t>Treatment of depth and water level related S-101 features</w:t>
      </w:r>
      <w:bookmarkEnd w:id="2795"/>
    </w:p>
    <w:p w14:paraId="7E05943F" w14:textId="31AEC40D" w:rsidR="00A4606D" w:rsidRPr="00A527F0" w:rsidRDefault="00A4606D">
      <w:pPr>
        <w:pStyle w:val="Heading2"/>
        <w:numPr>
          <w:ilvl w:val="1"/>
          <w:numId w:val="237"/>
        </w:numPr>
        <w:pPrChange w:id="2799" w:author="Jonathan Pritchard" w:date="2025-03-07T16:32:00Z" w16du:dateUtc="2025-03-07T16:32:00Z">
          <w:pPr>
            <w:pStyle w:val="Heading2"/>
            <w:numPr>
              <w:numId w:val="182"/>
            </w:numPr>
          </w:pPr>
        </w:pPrChange>
      </w:pPr>
      <w:bookmarkStart w:id="2800" w:name="_Toc194067244"/>
      <w:bookmarkStart w:id="2801" w:name="_Toc88852893"/>
      <w:bookmarkStart w:id="2802" w:name="_Toc98340001"/>
      <w:bookmarkStart w:id="2803" w:name="_Toc98340377"/>
      <w:bookmarkEnd w:id="2796"/>
      <w:bookmarkEnd w:id="2797"/>
      <w:bookmarkEnd w:id="2798"/>
      <w:commentRangeStart w:id="2804"/>
      <w:r w:rsidRPr="00A527F0">
        <w:t>Substitution and adjustment of depth values</w:t>
      </w:r>
      <w:commentRangeEnd w:id="2804"/>
      <w:r w:rsidR="00F3115E">
        <w:rPr>
          <w:rStyle w:val="CommentReference"/>
          <w:rFonts w:eastAsia="MS Mincho"/>
          <w:b w:val="0"/>
          <w:bCs w:val="0"/>
        </w:rPr>
        <w:commentReference w:id="2804"/>
      </w:r>
      <w:bookmarkEnd w:id="2800"/>
    </w:p>
    <w:bookmarkEnd w:id="2801"/>
    <w:bookmarkEnd w:id="2802"/>
    <w:bookmarkEnd w:id="2803"/>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pPr>
        <w:pStyle w:val="Heading2"/>
        <w:numPr>
          <w:ilvl w:val="1"/>
          <w:numId w:val="237"/>
        </w:numPr>
        <w:pPrChange w:id="2805" w:author="Jonathan Pritchard" w:date="2025-03-07T16:32:00Z" w16du:dateUtc="2025-03-07T16:32:00Z">
          <w:pPr>
            <w:pStyle w:val="Heading2"/>
            <w:numPr>
              <w:numId w:val="182"/>
            </w:numPr>
          </w:pPr>
        </w:pPrChange>
      </w:pPr>
      <w:bookmarkStart w:id="2806" w:name="_Toc194067245"/>
      <w:r>
        <w:t>Areas covered by S-102 only or by both S-102 and S-104</w:t>
      </w:r>
      <w:bookmarkEnd w:id="2806"/>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proofErr w:type="spellStart"/>
      <w:r w:rsidRPr="00A527F0">
        <w:rPr>
          <w:i/>
        </w:rPr>
        <w:t>valueOfSounding</w:t>
      </w:r>
      <w:proofErr w:type="spellEnd"/>
      <w:r w:rsidRPr="00A527F0">
        <w:t xml:space="preserve"> </w:t>
      </w:r>
      <w:r w:rsidR="00B15F52" w:rsidRPr="00A527F0">
        <w:t xml:space="preserve">must </w:t>
      </w:r>
      <w:r w:rsidRPr="00A527F0">
        <w:t>be taken from the S-102 grid cell extents which intersect the point feature</w:t>
      </w:r>
      <w:ins w:id="2807" w:author="Jonathan Pritchard" w:date="2025-03-11T14:30:00Z" w16du:dateUtc="2025-03-11T14:30:00Z">
        <w:r w:rsidR="00BE7834">
          <w:t xml:space="preserve"> (as shown in Figure D-3-18)</w:t>
        </w:r>
      </w:ins>
      <w:r w:rsidRPr="00A527F0">
        <w:t xml:space="preserve">. </w:t>
      </w:r>
    </w:p>
    <w:p w14:paraId="43C06D70" w14:textId="697B42D2"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proofErr w:type="spellStart"/>
      <w:r w:rsidRPr="00A527F0">
        <w:rPr>
          <w:i/>
        </w:rPr>
        <w:t>valueOfSounding</w:t>
      </w:r>
      <w:proofErr w:type="spellEnd"/>
      <w:r w:rsidRPr="00A527F0">
        <w:t xml:space="preserve"> </w:t>
      </w:r>
      <w:del w:id="2808" w:author="jon pritchard" w:date="2025-03-28T16:17:00Z" w16du:dateUtc="2025-03-28T15:17:00Z">
        <w:r w:rsidRPr="00A527F0" w:rsidDel="00350A19">
          <w:delText xml:space="preserve">is </w:delText>
        </w:r>
      </w:del>
      <w:ins w:id="2809" w:author="jon pritchard" w:date="2025-03-28T16:17:00Z" w16du:dateUtc="2025-03-28T15:17:00Z">
        <w:r w:rsidR="00350A19">
          <w:t>must be</w:t>
        </w:r>
        <w:r w:rsidR="00350A19" w:rsidRPr="00A527F0">
          <w:t xml:space="preserve"> </w:t>
        </w:r>
      </w:ins>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ins w:id="2810" w:author="Jonathan Pritchard" w:date="2025-03-10T07:06:00Z" w16du:dateUtc="2025-03-10T07:06:00Z">
        <w:r w:rsidR="00E058BE">
          <w:t>D-2</w:t>
        </w:r>
      </w:ins>
      <w:del w:id="2811"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.5, </w:t>
      </w:r>
      <w:ins w:id="2812" w:author="Jonathan Pritchard" w:date="2025-03-10T07:06:00Z" w16du:dateUtc="2025-03-10T07:06:00Z">
        <w:r w:rsidR="00E058BE">
          <w:t>D-2</w:t>
        </w:r>
      </w:ins>
      <w:del w:id="2813"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 xml:space="preserve">.6 and </w:t>
      </w:r>
      <w:ins w:id="2814" w:author="Jonathan Pritchard" w:date="2025-03-10T07:06:00Z" w16du:dateUtc="2025-03-10T07:06:00Z">
        <w:r w:rsidR="00E058BE">
          <w:t>D-2</w:t>
        </w:r>
      </w:ins>
      <w:del w:id="2815" w:author="Jonathan Pritchard" w:date="2025-03-10T07:06:00Z" w16du:dateUtc="2025-03-10T07:06:00Z">
        <w:r w:rsidR="00021266" w:rsidRPr="00A527F0" w:rsidDel="00E058BE">
          <w:delText>C-4</w:delText>
        </w:r>
        <w:r w:rsidR="00206714" w:rsidRPr="00A527F0" w:rsidDel="00E058BE">
          <w:delText>-</w:delText>
        </w:r>
        <w:r w:rsidRPr="00A527F0" w:rsidDel="00E058BE">
          <w:delText>2</w:delText>
        </w:r>
      </w:del>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proofErr w:type="spellStart"/>
      <w:r w:rsidRPr="00A527F0">
        <w:rPr>
          <w:i/>
        </w:rPr>
        <w:t>valueOfSounding</w:t>
      </w:r>
      <w:proofErr w:type="spellEnd"/>
      <w:r w:rsidRPr="00A527F0">
        <w:t xml:space="preserve"> </w:t>
      </w:r>
      <w:r w:rsidR="00B15F52" w:rsidRPr="00A527F0">
        <w:t xml:space="preserve">must </w:t>
      </w:r>
      <w:r w:rsidRPr="00A527F0">
        <w:t xml:space="preserve">be the </w:t>
      </w:r>
      <w:proofErr w:type="spellStart"/>
      <w:r w:rsidRPr="00A527F0">
        <w:t>shoalest</w:t>
      </w:r>
      <w:proofErr w:type="spellEnd"/>
      <w:r w:rsidRPr="00A527F0">
        <w:t xml:space="preserve"> value of all S-102 grid cells whose extents intersect the feature’s geometry within the S-102 coverage available. If the curve or surface feature is not completely within the S-102 then the value defined is the </w:t>
      </w:r>
      <w:proofErr w:type="spellStart"/>
      <w:r w:rsidRPr="00A527F0">
        <w:t>shoalest</w:t>
      </w:r>
      <w:proofErr w:type="spellEnd"/>
      <w:r w:rsidRPr="00A527F0">
        <w:t xml:space="preserve"> resulting from the original feature value in S-101 attribute and the value selected from the intersecting S-102 grid cells.</w:t>
      </w:r>
    </w:p>
    <w:p w14:paraId="05403BDC" w14:textId="5EC07AC0"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proofErr w:type="spellStart"/>
      <w:r w:rsidRPr="00A527F0">
        <w:rPr>
          <w:i/>
        </w:rPr>
        <w:t>valueOfSounding</w:t>
      </w:r>
      <w:proofErr w:type="spellEnd"/>
      <w:r w:rsidRPr="00A527F0">
        <w:t xml:space="preserve"> is first selected, as the </w:t>
      </w:r>
      <w:proofErr w:type="spellStart"/>
      <w:r w:rsidRPr="00A527F0">
        <w:t>shoalest</w:t>
      </w:r>
      <w:proofErr w:type="spellEnd"/>
      <w:r w:rsidRPr="00A527F0">
        <w:t xml:space="preserve"> value of all S-102 grid cells whose extents intersect the feature’s geometry. WLA adjustment </w:t>
      </w:r>
      <w:del w:id="2816" w:author="jon pritchard" w:date="2025-03-28T16:18:00Z" w16du:dateUtc="2025-03-28T15:18:00Z">
        <w:r w:rsidRPr="00A527F0" w:rsidDel="00350A19">
          <w:delText xml:space="preserve">is </w:delText>
        </w:r>
      </w:del>
      <w:ins w:id="2817" w:author="jon pritchard" w:date="2025-03-28T16:18:00Z" w16du:dateUtc="2025-03-28T15:18:00Z">
        <w:r w:rsidR="00350A19">
          <w:t>must</w:t>
        </w:r>
        <w:r w:rsidR="00350A19" w:rsidRPr="00A527F0">
          <w:t xml:space="preserve"> </w:t>
        </w:r>
      </w:ins>
      <w:r w:rsidRPr="00A527F0">
        <w:t xml:space="preserve">then applied to this value by selecting the </w:t>
      </w:r>
      <w:proofErr w:type="spellStart"/>
      <w:r w:rsidRPr="00A527F0">
        <w:t>shoalest</w:t>
      </w:r>
      <w:proofErr w:type="spellEnd"/>
      <w:r w:rsidRPr="00A527F0">
        <w:t xml:space="preserve"> value from all intersecting S-104 grid cells. The value selected is as defined in </w:t>
      </w:r>
      <w:r w:rsidR="00206714" w:rsidRPr="00A527F0">
        <w:t xml:space="preserve">clauses </w:t>
      </w:r>
      <w:ins w:id="2818" w:author="Jonathan Pritchard" w:date="2025-03-10T07:05:00Z" w16du:dateUtc="2025-03-10T07:05:00Z">
        <w:r w:rsidR="00E058BE">
          <w:t>D-2</w:t>
        </w:r>
      </w:ins>
      <w:del w:id="2819" w:author="Jonathan Pritchard" w:date="2025-03-10T07:05:00Z" w16du:dateUtc="2025-03-10T07:05:00Z">
        <w:r w:rsidR="00206714" w:rsidRPr="00A527F0" w:rsidDel="00E058BE">
          <w:delText>C-4-</w:delText>
        </w:r>
        <w:r w:rsidRPr="00A527F0" w:rsidDel="00E058BE">
          <w:delText>2</w:delText>
        </w:r>
      </w:del>
      <w:r w:rsidRPr="00A527F0">
        <w:t xml:space="preserve">.5, </w:t>
      </w:r>
      <w:ins w:id="2820" w:author="Jonathan Pritchard" w:date="2025-03-10T07:06:00Z" w16du:dateUtc="2025-03-10T07:06:00Z">
        <w:r w:rsidR="00E058BE">
          <w:t>D-</w:t>
        </w:r>
      </w:ins>
      <w:del w:id="2821" w:author="Jonathan Pritchard" w:date="2025-03-10T07:05:00Z" w16du:dateUtc="2025-03-10T07:05:00Z">
        <w:r w:rsidR="00206714" w:rsidRPr="00A527F0" w:rsidDel="00E058BE">
          <w:delText>C-4-</w:delText>
        </w:r>
      </w:del>
      <w:r w:rsidRPr="00A527F0">
        <w:t xml:space="preserve">2.6 and </w:t>
      </w:r>
      <w:ins w:id="2822" w:author="Jonathan Pritchard" w:date="2025-03-10T07:06:00Z" w16du:dateUtc="2025-03-10T07:06:00Z">
        <w:r w:rsidR="00E058BE">
          <w:t>D-</w:t>
        </w:r>
      </w:ins>
      <w:del w:id="2823" w:author="Jonathan Pritchard" w:date="2025-03-10T07:06:00Z" w16du:dateUtc="2025-03-10T07:06:00Z">
        <w:r w:rsidR="00206714" w:rsidRPr="00A527F0" w:rsidDel="00E058BE">
          <w:delText>C-4-</w:delText>
        </w:r>
      </w:del>
      <w:r w:rsidRPr="00A527F0">
        <w:t>2.7</w:t>
      </w:r>
      <w:ins w:id="2824" w:author="Jonathan Pritchard" w:date="2025-03-11T14:29:00Z" w16du:dateUtc="2025-03-11T14:29:00Z">
        <w:r w:rsidR="00BE7834">
          <w:t xml:space="preserve"> and shown in Figure D-3-19</w:t>
        </w:r>
      </w:ins>
      <w:r w:rsidRPr="00A527F0">
        <w:t xml:space="preserve">. If the curve or surface feature is not completely within the S-104 coverage then the adjusted value is the </w:t>
      </w:r>
      <w:proofErr w:type="spellStart"/>
      <w:r w:rsidRPr="00A527F0">
        <w:t>shoalest</w:t>
      </w:r>
      <w:proofErr w:type="spellEnd"/>
      <w:r w:rsidRPr="00A527F0">
        <w:t xml:space="preserve">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4FDE1447" w:rsidR="001374ED" w:rsidRPr="00A527F0" w:rsidRDefault="001374ED" w:rsidP="009620E9">
      <w:pPr>
        <w:pStyle w:val="Caption"/>
        <w:spacing w:after="120" w:line="240" w:lineRule="auto"/>
        <w:jc w:val="center"/>
      </w:pPr>
      <w:r w:rsidRPr="00A527F0">
        <w:t xml:space="preserve">Figure </w:t>
      </w:r>
      <w:ins w:id="2825" w:author="Jonathan Pritchard" w:date="2025-03-10T07:06:00Z" w16du:dateUtc="2025-03-10T07:06:00Z">
        <w:r w:rsidR="00E058BE">
          <w:t>D-3</w:t>
        </w:r>
      </w:ins>
      <w:del w:id="2826" w:author="Jonathan Pritchard" w:date="2025-03-10T07:06:00Z" w16du:dateUtc="2025-03-10T07:06:00Z">
        <w:r w:rsidR="0050181D" w:rsidRPr="00A527F0" w:rsidDel="00E058BE">
          <w:delText>C-4</w:delText>
        </w:r>
      </w:del>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6D13D0FE" w:rsidR="001374ED" w:rsidRPr="00A527F0" w:rsidRDefault="001374ED" w:rsidP="009620E9">
      <w:pPr>
        <w:pStyle w:val="Caption"/>
        <w:spacing w:after="120" w:line="240" w:lineRule="auto"/>
        <w:jc w:val="center"/>
      </w:pPr>
      <w:r w:rsidRPr="00A527F0">
        <w:t xml:space="preserve">Figure </w:t>
      </w:r>
      <w:ins w:id="2827" w:author="Jonathan Pritchard" w:date="2025-03-10T07:06:00Z" w16du:dateUtc="2025-03-10T07:06:00Z">
        <w:r w:rsidR="00E058BE">
          <w:t>D-3</w:t>
        </w:r>
      </w:ins>
      <w:del w:id="2828" w:author="Jonathan Pritchard" w:date="2025-03-10T07:06:00Z" w16du:dateUtc="2025-03-10T07:06:00Z">
        <w:r w:rsidR="0050181D" w:rsidRPr="00A527F0" w:rsidDel="00E058BE">
          <w:delText>C-4</w:delText>
        </w:r>
      </w:del>
      <w:r w:rsidR="0050181D" w:rsidRPr="00A527F0">
        <w:t>-</w:t>
      </w:r>
      <w:r w:rsidRPr="00A527F0">
        <w:t>19</w:t>
      </w:r>
      <w:r w:rsidR="009620E9" w:rsidRPr="00A527F0">
        <w:t xml:space="preserve"> -</w:t>
      </w:r>
      <w:r w:rsidR="00947796" w:rsidRPr="00A527F0">
        <w:t xml:space="preserve"> </w:t>
      </w:r>
      <w:r w:rsidRPr="00A527F0">
        <w:t xml:space="preserve">Substitution of </w:t>
      </w:r>
      <w:proofErr w:type="spellStart"/>
      <w:r w:rsidRPr="00A527F0">
        <w:rPr>
          <w:i/>
        </w:rPr>
        <w:t>valueOfSounding</w:t>
      </w:r>
      <w:proofErr w:type="spellEnd"/>
      <w:r w:rsidRPr="00A527F0">
        <w:t xml:space="preserve"> attribute in S-101 Obstruction from S-102 data</w:t>
      </w:r>
    </w:p>
    <w:p w14:paraId="2EBADDDF" w14:textId="49DB06E6" w:rsidR="00C2783F" w:rsidRPr="00C2783F" w:rsidRDefault="001374ED" w:rsidP="009620E9">
      <w:pPr>
        <w:spacing w:after="60" w:line="240" w:lineRule="auto"/>
        <w:jc w:val="both"/>
        <w:rPr>
          <w:ins w:id="2829" w:author="jon pritchard" w:date="2025-03-28T15:55:00Z" w16du:dateUtc="2025-03-28T14:55:00Z"/>
          <w:rPrChange w:id="2830" w:author="jon pritchard" w:date="2025-03-28T15:58:00Z" w16du:dateUtc="2025-03-28T14:58:00Z">
            <w:rPr>
              <w:ins w:id="2831" w:author="jon pritchard" w:date="2025-03-28T15:55:00Z" w16du:dateUtc="2025-03-28T14:55:00Z"/>
              <w:highlight w:val="yellow"/>
            </w:rPr>
          </w:rPrChange>
        </w:rPr>
      </w:pPr>
      <w:commentRangeStart w:id="2832"/>
      <w:r w:rsidRPr="00C2783F">
        <w:rPr>
          <w:rPrChange w:id="2833" w:author="jon pritchard" w:date="2025-03-28T15:58:00Z" w16du:dateUtc="2025-03-28T14:58:00Z">
            <w:rPr>
              <w:highlight w:val="yellow"/>
            </w:rPr>
          </w:rPrChange>
        </w:rPr>
        <w:t xml:space="preserve">The S-101 features for which this depth substitution </w:t>
      </w:r>
      <w:del w:id="2834" w:author="jon pritchard" w:date="2025-03-28T16:19:00Z" w16du:dateUtc="2025-03-28T15:19:00Z">
        <w:r w:rsidRPr="00C2783F" w:rsidDel="00350A19">
          <w:rPr>
            <w:rPrChange w:id="2835" w:author="jon pritchard" w:date="2025-03-28T15:58:00Z" w16du:dateUtc="2025-03-28T14:58:00Z">
              <w:rPr>
                <w:highlight w:val="yellow"/>
              </w:rPr>
            </w:rPrChange>
          </w:rPr>
          <w:delText xml:space="preserve">is </w:delText>
        </w:r>
      </w:del>
      <w:ins w:id="2836" w:author="jon pritchard" w:date="2025-03-28T16:19:00Z" w16du:dateUtc="2025-03-28T15:19:00Z">
        <w:r w:rsidR="00350A19">
          <w:t xml:space="preserve">must be </w:t>
        </w:r>
        <w:proofErr w:type="spellStart"/>
        <w:r w:rsidR="00350A19">
          <w:t>implemeneted</w:t>
        </w:r>
        <w:proofErr w:type="spellEnd"/>
        <w:r w:rsidR="00350A19" w:rsidRPr="00C2783F">
          <w:rPr>
            <w:rPrChange w:id="2837" w:author="jon pritchard" w:date="2025-03-28T15:58:00Z" w16du:dateUtc="2025-03-28T14:58:00Z">
              <w:rPr>
                <w:highlight w:val="yellow"/>
              </w:rPr>
            </w:rPrChange>
          </w:rPr>
          <w:t xml:space="preserve"> </w:t>
        </w:r>
      </w:ins>
      <w:del w:id="2838" w:author="jon pritchard" w:date="2025-03-28T16:19:00Z" w16du:dateUtc="2025-03-28T15:19:00Z">
        <w:r w:rsidRPr="00C2783F" w:rsidDel="00350A19">
          <w:rPr>
            <w:rPrChange w:id="2839" w:author="jon pritchard" w:date="2025-03-28T15:58:00Z" w16du:dateUtc="2025-03-28T14:58:00Z">
              <w:rPr>
                <w:highlight w:val="yellow"/>
              </w:rPr>
            </w:rPrChange>
          </w:rPr>
          <w:delText>required</w:delText>
        </w:r>
      </w:del>
      <w:ins w:id="2840" w:author="jon pritchard" w:date="2025-03-28T16:19:00Z" w16du:dateUtc="2025-03-28T15:19:00Z">
        <w:r w:rsidR="00350A19">
          <w:t>with</w:t>
        </w:r>
      </w:ins>
      <w:del w:id="2841" w:author="jon pritchard" w:date="2025-03-28T16:19:00Z" w16du:dateUtc="2025-03-28T15:19:00Z">
        <w:r w:rsidRPr="00C2783F" w:rsidDel="00350A19">
          <w:rPr>
            <w:rPrChange w:id="2842" w:author="jon pritchard" w:date="2025-03-28T15:58:00Z" w16du:dateUtc="2025-03-28T14:58:00Z">
              <w:rPr>
                <w:highlight w:val="yellow"/>
              </w:rPr>
            </w:rPrChange>
          </w:rPr>
          <w:delText xml:space="preserve"> </w:delText>
        </w:r>
      </w:del>
      <w:r w:rsidRPr="00C2783F">
        <w:rPr>
          <w:rPrChange w:id="2843" w:author="jon pritchard" w:date="2025-03-28T15:58:00Z" w16du:dateUtc="2025-03-28T14:58:00Z">
            <w:rPr>
              <w:highlight w:val="yellow"/>
            </w:rPr>
          </w:rPrChange>
        </w:rPr>
        <w:t xml:space="preserve">in S-102 coverage areas are </w:t>
      </w:r>
      <w:ins w:id="2844" w:author="jon pritchard" w:date="2025-03-28T15:55:00Z" w16du:dateUtc="2025-03-28T14:55:00Z">
        <w:r w:rsidR="00C2783F" w:rsidRPr="00C2783F">
          <w:rPr>
            <w:rPrChange w:id="2845" w:author="jon pritchard" w:date="2025-03-28T15:58:00Z" w16du:dateUtc="2025-03-28T14:58:00Z">
              <w:rPr>
                <w:highlight w:val="yellow"/>
              </w:rPr>
            </w:rPrChange>
          </w:rPr>
          <w:t>all those which</w:t>
        </w:r>
      </w:ins>
      <w:ins w:id="2846" w:author="jon pritchard" w:date="2025-03-28T15:56:00Z" w16du:dateUtc="2025-03-28T14:56:00Z">
        <w:r w:rsidR="00C2783F" w:rsidRPr="00C2783F">
          <w:t xml:space="preserve"> bind </w:t>
        </w:r>
        <w:proofErr w:type="spellStart"/>
        <w:r w:rsidR="00C2783F" w:rsidRPr="00C2783F">
          <w:rPr>
            <w:i/>
            <w:iCs/>
            <w:rPrChange w:id="2847" w:author="jon pritchard" w:date="2025-03-28T16:03:00Z" w16du:dateUtc="2025-03-28T15:03:00Z">
              <w:rPr/>
            </w:rPrChange>
          </w:rPr>
          <w:t>valueOfSounding</w:t>
        </w:r>
        <w:proofErr w:type="spellEnd"/>
        <w:r w:rsidR="00C2783F" w:rsidRPr="00C2783F">
          <w:t xml:space="preserve"> in the S-101 feature catalogue along with multipoint geometries</w:t>
        </w:r>
      </w:ins>
      <w:ins w:id="2848" w:author="jon pritchard" w:date="2025-03-28T15:57:00Z" w16du:dateUtc="2025-03-28T14:57:00Z">
        <w:r w:rsidR="00C2783F" w:rsidRPr="00C2783F">
          <w:rPr>
            <w:rPrChange w:id="2849" w:author="jon pritchard" w:date="2025-03-28T15:58:00Z" w16du:dateUtc="2025-03-28T14:58:00Z">
              <w:rPr>
                <w:highlight w:val="yellow"/>
              </w:rPr>
            </w:rPrChange>
          </w:rPr>
          <w:t>, unless those specifically excluded in this section.</w:t>
        </w:r>
      </w:ins>
    </w:p>
    <w:p w14:paraId="40280826" w14:textId="518F40BA" w:rsidR="001374ED" w:rsidRPr="00C2783F" w:rsidDel="00C2783F" w:rsidRDefault="00C2783F">
      <w:pPr>
        <w:spacing w:after="60" w:line="240" w:lineRule="auto"/>
        <w:jc w:val="both"/>
        <w:rPr>
          <w:del w:id="2850" w:author="jon pritchard" w:date="2025-03-28T15:58:00Z" w16du:dateUtc="2025-03-28T14:58:00Z"/>
          <w:rPrChange w:id="2851" w:author="jon pritchard" w:date="2025-03-28T15:58:00Z" w16du:dateUtc="2025-03-28T14:58:00Z">
            <w:rPr>
              <w:del w:id="2852" w:author="jon pritchard" w:date="2025-03-28T15:58:00Z" w16du:dateUtc="2025-03-28T14:58:00Z"/>
              <w:highlight w:val="yellow"/>
            </w:rPr>
          </w:rPrChange>
        </w:rPr>
      </w:pPr>
      <w:ins w:id="2853" w:author="jon pritchard" w:date="2025-03-28T15:58:00Z" w16du:dateUtc="2025-03-28T14:58:00Z">
        <w:r w:rsidRPr="00C2783F">
          <w:rPr>
            <w:rPrChange w:id="2854" w:author="jon pritchard" w:date="2025-03-28T15:58:00Z" w16du:dateUtc="2025-03-28T14:58:00Z">
              <w:rPr>
                <w:highlight w:val="yellow"/>
              </w:rPr>
            </w:rPrChange>
          </w:rPr>
          <w:t>S</w:t>
        </w:r>
      </w:ins>
      <w:del w:id="2855" w:author="jon pritchard" w:date="2025-03-28T15:58:00Z" w16du:dateUtc="2025-03-28T14:58:00Z">
        <w:r w:rsidR="001374ED" w:rsidRPr="00C2783F" w:rsidDel="00C2783F">
          <w:rPr>
            <w:rPrChange w:id="2856" w:author="jon pritchard" w:date="2025-03-28T15:58:00Z" w16du:dateUtc="2025-03-28T14:58:00Z">
              <w:rPr>
                <w:highlight w:val="yellow"/>
              </w:rPr>
            </w:rPrChange>
          </w:rPr>
          <w:delText>listed</w:delText>
        </w:r>
        <w:commentRangeEnd w:id="2832"/>
        <w:r w:rsidR="000351FD" w:rsidRPr="00C2783F" w:rsidDel="00C2783F">
          <w:rPr>
            <w:rStyle w:val="CommentReference"/>
            <w:rPrChange w:id="2857" w:author="jon pritchard" w:date="2025-03-28T15:58:00Z" w16du:dateUtc="2025-03-28T14:58:00Z">
              <w:rPr>
                <w:rStyle w:val="CommentReference"/>
                <w:highlight w:val="yellow"/>
              </w:rPr>
            </w:rPrChange>
          </w:rPr>
          <w:commentReference w:id="2832"/>
        </w:r>
        <w:r w:rsidR="001374ED" w:rsidRPr="00C2783F" w:rsidDel="00C2783F">
          <w:rPr>
            <w:rPrChange w:id="2858" w:author="jon pritchard" w:date="2025-03-28T15:58:00Z" w16du:dateUtc="2025-03-28T14:58:00Z">
              <w:rPr>
                <w:highlight w:val="yellow"/>
              </w:rPr>
            </w:rPrChange>
          </w:rPr>
          <w:delText>,</w:delText>
        </w:r>
        <w:r w:rsidR="001374ED" w:rsidRPr="00C2783F" w:rsidDel="00C2783F">
          <w:rPr>
            <w:i/>
            <w:iCs/>
            <w:rPrChange w:id="2859" w:author="jon pritchard" w:date="2025-03-28T15:58:00Z" w16du:dateUtc="2025-03-28T14:58:00Z">
              <w:rPr>
                <w:i/>
                <w:iCs/>
                <w:highlight w:val="yellow"/>
              </w:rPr>
            </w:rPrChange>
          </w:rPr>
          <w:delText xml:space="preserve"> </w:delText>
        </w:r>
        <w:r w:rsidR="001374ED" w:rsidRPr="00C2783F" w:rsidDel="00C2783F">
          <w:rPr>
            <w:rPrChange w:id="2860" w:author="jon pritchard" w:date="2025-03-28T15:58:00Z" w16du:dateUtc="2025-03-28T14:58:00Z">
              <w:rPr>
                <w:highlight w:val="yellow"/>
              </w:rPr>
            </w:rPrChange>
          </w:rPr>
          <w:delText>(items 1,2</w:delText>
        </w:r>
      </w:del>
      <w:ins w:id="2861" w:author="Jonathan Pritchard" w:date="2025-03-07T16:34:00Z" w16du:dateUtc="2025-03-07T16:34:00Z">
        <w:del w:id="2862" w:author="jon pritchard" w:date="2025-03-28T15:58:00Z" w16du:dateUtc="2025-03-28T14:58:00Z">
          <w:r w:rsidR="00FB64A7" w:rsidRPr="00C2783F" w:rsidDel="00C2783F">
            <w:rPr>
              <w:rPrChange w:id="2863" w:author="jon pritchard" w:date="2025-03-28T15:58:00Z" w16du:dateUtc="2025-03-28T14:58:00Z">
                <w:rPr>
                  <w:highlight w:val="yellow"/>
                </w:rPr>
              </w:rPrChange>
            </w:rPr>
            <w:delText>,3</w:delText>
          </w:r>
        </w:del>
      </w:ins>
      <w:del w:id="2864" w:author="jon pritchard" w:date="2025-03-28T15:58:00Z" w16du:dateUtc="2025-03-28T14:58:00Z">
        <w:r w:rsidR="001374ED" w:rsidRPr="00C2783F" w:rsidDel="00C2783F">
          <w:rPr>
            <w:rPrChange w:id="2865" w:author="jon pritchard" w:date="2025-03-28T15:58:00Z" w16du:dateUtc="2025-03-28T14:58:00Z">
              <w:rPr>
                <w:highlight w:val="yellow"/>
              </w:rPr>
            </w:rPrChange>
          </w:rPr>
          <w:delText xml:space="preserve"> and </w:delText>
        </w:r>
      </w:del>
      <w:ins w:id="2866" w:author="Jonathan Pritchard" w:date="2025-03-07T16:34:00Z" w16du:dateUtc="2025-03-07T16:34:00Z">
        <w:del w:id="2867" w:author="jon pritchard" w:date="2025-03-28T15:58:00Z" w16du:dateUtc="2025-03-28T14:58:00Z">
          <w:r w:rsidR="00FB64A7" w:rsidRPr="00C2783F" w:rsidDel="00C2783F">
            <w:rPr>
              <w:rPrChange w:id="2868" w:author="jon pritchard" w:date="2025-03-28T15:58:00Z" w16du:dateUtc="2025-03-28T14:58:00Z">
                <w:rPr>
                  <w:highlight w:val="yellow"/>
                </w:rPr>
              </w:rPrChange>
            </w:rPr>
            <w:delText>5</w:delText>
          </w:r>
        </w:del>
      </w:ins>
      <w:del w:id="2869" w:author="jon pritchard" w:date="2025-03-28T15:58:00Z" w16du:dateUtc="2025-03-28T14:58:00Z">
        <w:r w:rsidR="001374ED" w:rsidRPr="00C2783F" w:rsidDel="00C2783F">
          <w:rPr>
            <w:rPrChange w:id="2870" w:author="jon pritchard" w:date="2025-03-28T15:58:00Z" w16du:dateUtc="2025-03-28T14:58:00Z">
              <w:rPr>
                <w:highlight w:val="yellow"/>
              </w:rPr>
            </w:rPrChange>
          </w:rPr>
          <w:delText xml:space="preserve">3 are also used as sources for indications under IMO MSC </w:delText>
        </w:r>
        <w:r w:rsidR="00EC48EE" w:rsidRPr="00C2783F" w:rsidDel="00C2783F">
          <w:rPr>
            <w:rPrChange w:id="2871" w:author="jon pritchard" w:date="2025-03-28T15:58:00Z" w16du:dateUtc="2025-03-28T14:58:00Z">
              <w:rPr>
                <w:highlight w:val="yellow"/>
              </w:rPr>
            </w:rPrChange>
          </w:rPr>
          <w:delText>530(106)</w:delText>
        </w:r>
        <w:r w:rsidR="001374ED" w:rsidRPr="00C2783F" w:rsidDel="00C2783F">
          <w:rPr>
            <w:rPrChange w:id="2872" w:author="jon pritchard" w:date="2025-03-28T15:58:00Z" w16du:dateUtc="2025-03-28T14:58:00Z">
              <w:rPr>
                <w:highlight w:val="yellow"/>
              </w:rPr>
            </w:rPrChange>
          </w:rPr>
          <w:delText xml:space="preserve"> 11.4.6)</w:delText>
        </w:r>
        <w:r w:rsidR="009620E9" w:rsidRPr="00C2783F" w:rsidDel="00C2783F">
          <w:rPr>
            <w:iCs/>
            <w:rPrChange w:id="2873" w:author="jon pritchard" w:date="2025-03-28T15:58:00Z" w16du:dateUtc="2025-03-28T14:58:00Z">
              <w:rPr>
                <w:iCs/>
                <w:highlight w:val="yellow"/>
              </w:rPr>
            </w:rPrChange>
          </w:rPr>
          <w:delText>.</w:delText>
        </w:r>
      </w:del>
    </w:p>
    <w:p w14:paraId="5ACD5D50" w14:textId="67D30E5A" w:rsidR="001374ED" w:rsidRPr="00C2783F" w:rsidDel="00C2783F" w:rsidRDefault="001374ED">
      <w:pPr>
        <w:spacing w:after="60" w:line="240" w:lineRule="auto"/>
        <w:jc w:val="both"/>
        <w:rPr>
          <w:del w:id="2874" w:author="jon pritchard" w:date="2025-03-28T15:58:00Z" w16du:dateUtc="2025-03-28T14:58:00Z"/>
          <w:rPrChange w:id="2875" w:author="jon pritchard" w:date="2025-03-28T15:58:00Z" w16du:dateUtc="2025-03-28T14:58:00Z">
            <w:rPr>
              <w:del w:id="2876" w:author="jon pritchard" w:date="2025-03-28T15:58:00Z" w16du:dateUtc="2025-03-28T14:58:00Z"/>
              <w:highlight w:val="yellow"/>
            </w:rPr>
          </w:rPrChange>
        </w:rPr>
        <w:pPrChange w:id="2877" w:author="jon pritchard" w:date="2025-03-28T15:58:00Z" w16du:dateUtc="2025-03-28T14:58:00Z">
          <w:pPr>
            <w:pStyle w:val="ListParagraph"/>
            <w:numPr>
              <w:numId w:val="85"/>
            </w:numPr>
            <w:spacing w:after="60" w:line="240" w:lineRule="auto"/>
            <w:ind w:hanging="360"/>
            <w:jc w:val="both"/>
          </w:pPr>
        </w:pPrChange>
      </w:pPr>
      <w:del w:id="2878" w:author="jon pritchard" w:date="2025-03-28T15:58:00Z" w16du:dateUtc="2025-03-28T14:58:00Z">
        <w:r w:rsidRPr="00C2783F" w:rsidDel="00C2783F">
          <w:rPr>
            <w:rPrChange w:id="2879" w:author="jon pritchard" w:date="2025-03-28T15:58:00Z" w16du:dateUtc="2025-03-28T14:58:00Z">
              <w:rPr>
                <w:highlight w:val="yellow"/>
              </w:rPr>
            </w:rPrChange>
          </w:rPr>
          <w:delText>Underwater</w:delText>
        </w:r>
        <w:r w:rsidR="00772167" w:rsidRPr="00C2783F" w:rsidDel="00C2783F">
          <w:rPr>
            <w:rPrChange w:id="2880" w:author="jon pritchard" w:date="2025-03-28T15:58:00Z" w16du:dateUtc="2025-03-28T14:58:00Z">
              <w:rPr>
                <w:highlight w:val="yellow"/>
              </w:rPr>
            </w:rPrChange>
          </w:rPr>
          <w:delText>/</w:delText>
        </w:r>
        <w:r w:rsidRPr="00C2783F" w:rsidDel="00C2783F">
          <w:rPr>
            <w:rPrChange w:id="2881" w:author="jon pritchard" w:date="2025-03-28T15:58:00Z" w16du:dateUtc="2025-03-28T14:58:00Z">
              <w:rPr>
                <w:highlight w:val="yellow"/>
              </w:rPr>
            </w:rPrChange>
          </w:rPr>
          <w:delText>Awash</w:delText>
        </w:r>
        <w:r w:rsidR="00772167" w:rsidRPr="00C2783F" w:rsidDel="00C2783F">
          <w:rPr>
            <w:rPrChange w:id="2882" w:author="jon pritchard" w:date="2025-03-28T15:58:00Z" w16du:dateUtc="2025-03-28T14:58:00Z">
              <w:rPr>
                <w:highlight w:val="yellow"/>
              </w:rPr>
            </w:rPrChange>
          </w:rPr>
          <w:delText xml:space="preserve"> </w:delText>
        </w:r>
        <w:r w:rsidRPr="00C2783F" w:rsidDel="00C2783F">
          <w:rPr>
            <w:rPrChange w:id="2883" w:author="jon pritchard" w:date="2025-03-28T15:58:00Z" w16du:dateUtc="2025-03-28T14:58:00Z">
              <w:rPr>
                <w:highlight w:val="yellow"/>
              </w:rPr>
            </w:rPrChange>
          </w:rPr>
          <w:delText>Rock</w:delText>
        </w:r>
      </w:del>
    </w:p>
    <w:p w14:paraId="1381B928" w14:textId="2898E65E" w:rsidR="001374ED" w:rsidRPr="00C2783F" w:rsidDel="00C2783F" w:rsidRDefault="001374ED">
      <w:pPr>
        <w:spacing w:after="60" w:line="240" w:lineRule="auto"/>
        <w:jc w:val="both"/>
        <w:rPr>
          <w:del w:id="2884" w:author="jon pritchard" w:date="2025-03-28T15:58:00Z" w16du:dateUtc="2025-03-28T14:58:00Z"/>
          <w:rPrChange w:id="2885" w:author="jon pritchard" w:date="2025-03-28T15:58:00Z" w16du:dateUtc="2025-03-28T14:58:00Z">
            <w:rPr>
              <w:del w:id="2886" w:author="jon pritchard" w:date="2025-03-28T15:58:00Z" w16du:dateUtc="2025-03-28T14:58:00Z"/>
              <w:highlight w:val="yellow"/>
            </w:rPr>
          </w:rPrChange>
        </w:rPr>
        <w:pPrChange w:id="2887" w:author="jon pritchard" w:date="2025-03-28T15:58:00Z" w16du:dateUtc="2025-03-28T14:58:00Z">
          <w:pPr>
            <w:pStyle w:val="ListParagraph"/>
            <w:numPr>
              <w:numId w:val="85"/>
            </w:numPr>
            <w:spacing w:after="60" w:line="240" w:lineRule="auto"/>
            <w:ind w:hanging="360"/>
            <w:jc w:val="both"/>
          </w:pPr>
        </w:pPrChange>
      </w:pPr>
      <w:del w:id="2888" w:author="jon pritchard" w:date="2025-03-28T15:58:00Z" w16du:dateUtc="2025-03-28T14:58:00Z">
        <w:r w:rsidRPr="00C2783F" w:rsidDel="00C2783F">
          <w:rPr>
            <w:rPrChange w:id="2889" w:author="jon pritchard" w:date="2025-03-28T15:58:00Z" w16du:dateUtc="2025-03-28T14:58:00Z">
              <w:rPr>
                <w:highlight w:val="yellow"/>
              </w:rPr>
            </w:rPrChange>
          </w:rPr>
          <w:delText>Wreck</w:delText>
        </w:r>
      </w:del>
    </w:p>
    <w:p w14:paraId="72A8E701" w14:textId="4EA96C15" w:rsidR="001374ED" w:rsidRPr="00C2783F" w:rsidDel="00C2783F" w:rsidRDefault="001374ED">
      <w:pPr>
        <w:spacing w:after="60" w:line="240" w:lineRule="auto"/>
        <w:jc w:val="both"/>
        <w:rPr>
          <w:del w:id="2890" w:author="jon pritchard" w:date="2025-03-28T15:58:00Z" w16du:dateUtc="2025-03-28T14:58:00Z"/>
          <w:rPrChange w:id="2891" w:author="jon pritchard" w:date="2025-03-28T15:58:00Z" w16du:dateUtc="2025-03-28T14:58:00Z">
            <w:rPr>
              <w:del w:id="2892" w:author="jon pritchard" w:date="2025-03-28T15:58:00Z" w16du:dateUtc="2025-03-28T14:58:00Z"/>
              <w:highlight w:val="yellow"/>
            </w:rPr>
          </w:rPrChange>
        </w:rPr>
        <w:pPrChange w:id="2893" w:author="jon pritchard" w:date="2025-03-28T15:58:00Z" w16du:dateUtc="2025-03-28T14:58:00Z">
          <w:pPr>
            <w:pStyle w:val="ListParagraph"/>
            <w:numPr>
              <w:numId w:val="85"/>
            </w:numPr>
            <w:spacing w:after="60" w:line="240" w:lineRule="auto"/>
            <w:ind w:hanging="360"/>
            <w:jc w:val="both"/>
          </w:pPr>
        </w:pPrChange>
      </w:pPr>
      <w:del w:id="2894" w:author="jon pritchard" w:date="2025-03-28T15:58:00Z" w16du:dateUtc="2025-03-28T14:58:00Z">
        <w:r w:rsidRPr="00C2783F" w:rsidDel="00C2783F">
          <w:rPr>
            <w:rPrChange w:id="2895" w:author="jon pritchard" w:date="2025-03-28T15:58:00Z" w16du:dateUtc="2025-03-28T14:58:00Z">
              <w:rPr>
                <w:highlight w:val="yellow"/>
              </w:rPr>
            </w:rPrChange>
          </w:rPr>
          <w:delText>Obstruction</w:delText>
        </w:r>
      </w:del>
    </w:p>
    <w:p w14:paraId="54B30966" w14:textId="61233BA7" w:rsidR="001374ED" w:rsidRPr="00C2783F" w:rsidDel="00C2783F" w:rsidRDefault="001374ED">
      <w:pPr>
        <w:spacing w:after="60" w:line="240" w:lineRule="auto"/>
        <w:jc w:val="both"/>
        <w:rPr>
          <w:del w:id="2896" w:author="jon pritchard" w:date="2025-03-28T15:58:00Z" w16du:dateUtc="2025-03-28T14:58:00Z"/>
          <w:rPrChange w:id="2897" w:author="jon pritchard" w:date="2025-03-28T15:58:00Z" w16du:dateUtc="2025-03-28T14:58:00Z">
            <w:rPr>
              <w:del w:id="2898" w:author="jon pritchard" w:date="2025-03-28T15:58:00Z" w16du:dateUtc="2025-03-28T14:58:00Z"/>
              <w:highlight w:val="yellow"/>
            </w:rPr>
          </w:rPrChange>
        </w:rPr>
        <w:pPrChange w:id="2899" w:author="jon pritchard" w:date="2025-03-28T15:58:00Z" w16du:dateUtc="2025-03-28T14:58:00Z">
          <w:pPr>
            <w:pStyle w:val="ListParagraph"/>
            <w:numPr>
              <w:numId w:val="85"/>
            </w:numPr>
            <w:spacing w:after="60" w:line="240" w:lineRule="auto"/>
            <w:ind w:hanging="360"/>
            <w:jc w:val="both"/>
          </w:pPr>
        </w:pPrChange>
      </w:pPr>
      <w:del w:id="2900" w:author="jon pritchard" w:date="2025-03-28T15:58:00Z" w16du:dateUtc="2025-03-28T14:58:00Z">
        <w:r w:rsidRPr="00C2783F" w:rsidDel="00C2783F">
          <w:rPr>
            <w:rPrChange w:id="2901" w:author="jon pritchard" w:date="2025-03-28T15:58:00Z" w16du:dateUtc="2025-03-28T14:58:00Z">
              <w:rPr>
                <w:highlight w:val="yellow"/>
              </w:rPr>
            </w:rPrChange>
          </w:rPr>
          <w:delText>Foul</w:delText>
        </w:r>
        <w:r w:rsidR="00772167" w:rsidRPr="00C2783F" w:rsidDel="00C2783F">
          <w:rPr>
            <w:rPrChange w:id="2902" w:author="jon pritchard" w:date="2025-03-28T15:58:00Z" w16du:dateUtc="2025-03-28T14:58:00Z">
              <w:rPr>
                <w:highlight w:val="yellow"/>
              </w:rPr>
            </w:rPrChange>
          </w:rPr>
          <w:delText xml:space="preserve"> </w:delText>
        </w:r>
        <w:r w:rsidRPr="00C2783F" w:rsidDel="00C2783F">
          <w:rPr>
            <w:rPrChange w:id="2903" w:author="jon pritchard" w:date="2025-03-28T15:58:00Z" w16du:dateUtc="2025-03-28T14:58:00Z">
              <w:rPr>
                <w:highlight w:val="yellow"/>
              </w:rPr>
            </w:rPrChange>
          </w:rPr>
          <w:delText>Ground</w:delText>
        </w:r>
      </w:del>
    </w:p>
    <w:p w14:paraId="737C6797" w14:textId="602BB6C7" w:rsidR="001374ED" w:rsidRPr="00C2783F" w:rsidDel="00C2783F" w:rsidRDefault="001374ED">
      <w:pPr>
        <w:spacing w:after="60" w:line="240" w:lineRule="auto"/>
        <w:jc w:val="both"/>
        <w:rPr>
          <w:del w:id="2904" w:author="jon pritchard" w:date="2025-03-28T15:58:00Z" w16du:dateUtc="2025-03-28T14:58:00Z"/>
          <w:rPrChange w:id="2905" w:author="jon pritchard" w:date="2025-03-28T15:58:00Z" w16du:dateUtc="2025-03-28T14:58:00Z">
            <w:rPr>
              <w:del w:id="2906" w:author="jon pritchard" w:date="2025-03-28T15:58:00Z" w16du:dateUtc="2025-03-28T14:58:00Z"/>
              <w:highlight w:val="yellow"/>
            </w:rPr>
          </w:rPrChange>
        </w:rPr>
        <w:pPrChange w:id="2907" w:author="jon pritchard" w:date="2025-03-28T15:58:00Z" w16du:dateUtc="2025-03-28T14:58:00Z">
          <w:pPr>
            <w:pStyle w:val="ListParagraph"/>
            <w:numPr>
              <w:numId w:val="85"/>
            </w:numPr>
            <w:spacing w:after="60" w:line="240" w:lineRule="auto"/>
            <w:ind w:hanging="360"/>
            <w:jc w:val="both"/>
          </w:pPr>
        </w:pPrChange>
      </w:pPr>
      <w:del w:id="2908" w:author="jon pritchard" w:date="2025-03-28T15:58:00Z" w16du:dateUtc="2025-03-28T14:58:00Z">
        <w:r w:rsidRPr="00C2783F" w:rsidDel="00C2783F">
          <w:rPr>
            <w:rPrChange w:id="2909" w:author="jon pritchard" w:date="2025-03-28T15:58:00Z" w16du:dateUtc="2025-03-28T14:58:00Z">
              <w:rPr>
                <w:highlight w:val="yellow"/>
              </w:rPr>
            </w:rPrChange>
          </w:rPr>
          <w:delText>Marine</w:delText>
        </w:r>
        <w:r w:rsidR="00772167" w:rsidRPr="00C2783F" w:rsidDel="00C2783F">
          <w:rPr>
            <w:rPrChange w:id="2910" w:author="jon pritchard" w:date="2025-03-28T15:58:00Z" w16du:dateUtc="2025-03-28T14:58:00Z">
              <w:rPr>
                <w:highlight w:val="yellow"/>
              </w:rPr>
            </w:rPrChange>
          </w:rPr>
          <w:delText xml:space="preserve"> </w:delText>
        </w:r>
        <w:r w:rsidRPr="00C2783F" w:rsidDel="00C2783F">
          <w:rPr>
            <w:rPrChange w:id="2911" w:author="jon pritchard" w:date="2025-03-28T15:58:00Z" w16du:dateUtc="2025-03-28T14:58:00Z">
              <w:rPr>
                <w:highlight w:val="yellow"/>
              </w:rPr>
            </w:rPrChange>
          </w:rPr>
          <w:delText>Farm</w:delText>
        </w:r>
        <w:r w:rsidR="00772167" w:rsidRPr="00C2783F" w:rsidDel="00C2783F">
          <w:rPr>
            <w:rPrChange w:id="2912" w:author="jon pritchard" w:date="2025-03-28T15:58:00Z" w16du:dateUtc="2025-03-28T14:58:00Z">
              <w:rPr>
                <w:highlight w:val="yellow"/>
              </w:rPr>
            </w:rPrChange>
          </w:rPr>
          <w:delText>/</w:delText>
        </w:r>
        <w:r w:rsidRPr="00C2783F" w:rsidDel="00C2783F">
          <w:rPr>
            <w:rPrChange w:id="2913" w:author="jon pritchard" w:date="2025-03-28T15:58:00Z" w16du:dateUtc="2025-03-28T14:58:00Z">
              <w:rPr>
                <w:highlight w:val="yellow"/>
              </w:rPr>
            </w:rPrChange>
          </w:rPr>
          <w:delText>Culture</w:delText>
        </w:r>
      </w:del>
    </w:p>
    <w:p w14:paraId="35AA0FD1" w14:textId="2DF54F8E" w:rsidR="00C2783F" w:rsidRPr="00C2783F" w:rsidRDefault="001374ED">
      <w:pPr>
        <w:spacing w:after="60" w:line="240" w:lineRule="auto"/>
        <w:jc w:val="both"/>
        <w:rPr>
          <w:rPrChange w:id="2914" w:author="jon pritchard" w:date="2025-03-28T15:58:00Z" w16du:dateUtc="2025-03-28T14:58:00Z">
            <w:rPr>
              <w:highlight w:val="yellow"/>
            </w:rPr>
          </w:rPrChange>
        </w:rPr>
        <w:pPrChange w:id="2915" w:author="jon pritchard" w:date="2025-03-28T15:58:00Z" w16du:dateUtc="2025-03-28T14:58:00Z">
          <w:pPr>
            <w:pStyle w:val="ListParagraph"/>
            <w:numPr>
              <w:numId w:val="85"/>
            </w:numPr>
            <w:spacing w:after="120" w:line="240" w:lineRule="auto"/>
            <w:ind w:hanging="360"/>
            <w:jc w:val="both"/>
          </w:pPr>
        </w:pPrChange>
      </w:pPr>
      <w:del w:id="2916" w:author="jon pritchard" w:date="2025-03-28T15:58:00Z" w16du:dateUtc="2025-03-28T14:58:00Z">
        <w:r w:rsidRPr="00C2783F" w:rsidDel="00C2783F">
          <w:rPr>
            <w:rPrChange w:id="2917" w:author="jon pritchard" w:date="2025-03-28T15:58:00Z" w16du:dateUtc="2025-03-28T14:58:00Z">
              <w:rPr>
                <w:highlight w:val="yellow"/>
              </w:rPr>
            </w:rPrChange>
          </w:rPr>
          <w:delText>S</w:delText>
        </w:r>
      </w:del>
      <w:r w:rsidRPr="00C2783F">
        <w:rPr>
          <w:rPrChange w:id="2918" w:author="jon pritchard" w:date="2025-03-28T15:58:00Z" w16du:dateUtc="2025-03-28T14:58:00Z">
            <w:rPr>
              <w:highlight w:val="yellow"/>
            </w:rPr>
          </w:rPrChange>
        </w:rPr>
        <w:t>oundings</w:t>
      </w:r>
      <w:ins w:id="2919" w:author="jon pritchard" w:date="2025-03-28T15:58:00Z" w16du:dateUtc="2025-03-28T14:58:00Z">
        <w:r w:rsidR="00C2783F" w:rsidRPr="00C2783F">
          <w:rPr>
            <w:rPrChange w:id="2920" w:author="jon pritchard" w:date="2025-03-28T15:58:00Z" w16du:dateUtc="2025-03-28T14:58:00Z">
              <w:rPr>
                <w:highlight w:val="yellow"/>
              </w:rPr>
            </w:rPrChange>
          </w:rPr>
          <w:t xml:space="preserve"> are included</w:t>
        </w:r>
      </w:ins>
      <w:r w:rsidRPr="00C2783F">
        <w:rPr>
          <w:rPrChange w:id="2921" w:author="jon pritchard" w:date="2025-03-28T15:58:00Z" w16du:dateUtc="2025-03-28T14:58:00Z">
            <w:rPr>
              <w:highlight w:val="yellow"/>
            </w:rPr>
          </w:rPrChange>
        </w:rPr>
        <w:t xml:space="preserve"> (either individual soundings or those which are part of an array) substituting the S-102 grid cell whose extents intersect the sounding position for the defined ZCOO (ISO8211)</w:t>
      </w:r>
      <w:ins w:id="2922" w:author="Jonathan Pritchard" w:date="2025-03-11T14:30:00Z" w16du:dateUtc="2025-03-11T14:30:00Z">
        <w:r w:rsidR="00BE7834" w:rsidRPr="00C2783F">
          <w:rPr>
            <w:rPrChange w:id="2923" w:author="jon pritchard" w:date="2025-03-28T15:58:00Z" w16du:dateUtc="2025-03-28T14:58:00Z">
              <w:rPr>
                <w:highlight w:val="yellow"/>
              </w:rPr>
            </w:rPrChange>
          </w:rPr>
          <w:t xml:space="preserve">, </w:t>
        </w:r>
      </w:ins>
      <w:ins w:id="2924" w:author="Jonathan Pritchard" w:date="2025-03-11T16:21:00Z" w16du:dateUtc="2025-03-11T16:21:00Z">
        <w:r w:rsidR="009D5976" w:rsidRPr="00C2783F">
          <w:rPr>
            <w:rPrChange w:id="2925" w:author="jon pritchard" w:date="2025-03-28T15:58:00Z" w16du:dateUtc="2025-03-28T14:58:00Z">
              <w:rPr>
                <w:highlight w:val="yellow"/>
              </w:rPr>
            </w:rPrChange>
          </w:rPr>
          <w:t>See f</w:t>
        </w:r>
      </w:ins>
      <w:ins w:id="2926" w:author="Jonathan Pritchard" w:date="2025-03-11T14:30:00Z" w16du:dateUtc="2025-03-11T14:30:00Z">
        <w:r w:rsidR="00BE7834" w:rsidRPr="00C2783F">
          <w:rPr>
            <w:rPrChange w:id="2927" w:author="jon pritchard" w:date="2025-03-28T15:58:00Z" w16du:dateUtc="2025-03-28T14:58:00Z">
              <w:rPr>
                <w:highlight w:val="yellow"/>
              </w:rPr>
            </w:rPrChange>
          </w:rPr>
          <w:t>igure D-3-18</w:t>
        </w:r>
      </w:ins>
      <w:r w:rsidRPr="00C2783F">
        <w:rPr>
          <w:rPrChange w:id="2928" w:author="jon pritchard" w:date="2025-03-28T15:58:00Z" w16du:dateUtc="2025-03-28T14:58:00Z">
            <w:rPr>
              <w:highlight w:val="yellow"/>
            </w:rPr>
          </w:rPrChange>
        </w:rPr>
        <w:t>.</w:t>
      </w:r>
    </w:p>
    <w:p w14:paraId="1EF78944" w14:textId="24A795FF" w:rsidR="001374ED" w:rsidRPr="00A527F0" w:rsidRDefault="001374ED" w:rsidP="009620E9">
      <w:pPr>
        <w:spacing w:after="120" w:line="240" w:lineRule="auto"/>
        <w:jc w:val="both"/>
      </w:pPr>
      <w:r w:rsidRPr="00A527F0">
        <w:t xml:space="preserve">If the depth substituted S-101 feature is covered by S-104, then WLA </w:t>
      </w:r>
      <w:del w:id="2929" w:author="jon pritchard" w:date="2025-03-28T16:20:00Z" w16du:dateUtc="2025-03-28T15:20:00Z">
        <w:r w:rsidRPr="00A527F0" w:rsidDel="00350A19">
          <w:delText xml:space="preserve">is </w:delText>
        </w:r>
      </w:del>
      <w:ins w:id="2930" w:author="jon pritchard" w:date="2025-03-28T16:20:00Z" w16du:dateUtc="2025-03-28T15:20:00Z">
        <w:r w:rsidR="00350A19">
          <w:t>must be</w:t>
        </w:r>
        <w:r w:rsidR="00350A19" w:rsidRPr="00A527F0">
          <w:t xml:space="preserve"> </w:t>
        </w:r>
      </w:ins>
      <w:r w:rsidRPr="00A527F0">
        <w:t xml:space="preserve">processed using </w:t>
      </w:r>
      <w:ins w:id="2931" w:author="Grant, David M (52400) CIV USN NIWC ATLANTIC VA (USA)" w:date="2025-02-26T16:29:00Z" w16du:dateUtc="2025-02-26T21:29:00Z">
        <w:r w:rsidR="007F3557">
          <w:t xml:space="preserve">the </w:t>
        </w:r>
      </w:ins>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commentRangeStart w:id="2932"/>
      <w:r w:rsidR="004C7DC0" w:rsidRPr="00A527F0">
        <w:t xml:space="preserve">all ENC features at all scales which have the attribute </w:t>
      </w:r>
      <w:proofErr w:type="spellStart"/>
      <w:r w:rsidR="004C7DC0" w:rsidRPr="00A527F0">
        <w:rPr>
          <w:i/>
        </w:rPr>
        <w:t>depthRangeMinimumValue</w:t>
      </w:r>
      <w:proofErr w:type="spellEnd"/>
      <w:r w:rsidR="004C7DC0" w:rsidRPr="00A527F0">
        <w:t xml:space="preserve"> </w:t>
      </w:r>
      <w:commentRangeEnd w:id="2932"/>
      <w:r w:rsidR="001328E4">
        <w:rPr>
          <w:rStyle w:val="CommentReference"/>
        </w:rPr>
        <w:commentReference w:id="2932"/>
      </w:r>
      <w:r w:rsidR="004C7DC0" w:rsidRPr="00A527F0">
        <w:t>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2D7ADAF3" w:rsidR="001374ED" w:rsidRPr="00A527F0" w:rsidRDefault="001374ED" w:rsidP="009620E9">
      <w:pPr>
        <w:spacing w:after="120" w:line="240" w:lineRule="auto"/>
        <w:jc w:val="both"/>
      </w:pPr>
      <w:r w:rsidRPr="00A527F0">
        <w:lastRenderedPageBreak/>
        <w:t xml:space="preserve">When an S-101 attribute has been WLA adjusted the pick report </w:t>
      </w:r>
      <w:del w:id="2933" w:author="Jonathan Pritchard" w:date="2025-03-11T14:31:00Z" w16du:dateUtc="2025-03-11T14:31:00Z">
        <w:r w:rsidRPr="00A527F0" w:rsidDel="00BE7834">
          <w:delText xml:space="preserve">shall </w:delText>
        </w:r>
      </w:del>
      <w:ins w:id="2934" w:author="Jonathan Pritchard" w:date="2025-03-11T14:31:00Z" w16du:dateUtc="2025-03-11T14:31:00Z">
        <w:r w:rsidR="00BE7834">
          <w:t>must</w:t>
        </w:r>
        <w:r w:rsidR="00BE7834" w:rsidRPr="00A527F0">
          <w:t xml:space="preserve"> </w:t>
        </w:r>
      </w:ins>
      <w:r w:rsidRPr="00A527F0">
        <w:t xml:space="preserve">indicate the WLA adjusted value, source and time/date. The format of time date is: </w:t>
      </w:r>
      <w:proofErr w:type="spellStart"/>
      <w:r w:rsidRPr="00A527F0">
        <w:t>hh:mm</w:t>
      </w:r>
      <w:proofErr w:type="spellEnd"/>
      <w:r w:rsidRPr="00A527F0">
        <w:t xml:space="preserve"> dd mmm </w:t>
      </w:r>
      <w:proofErr w:type="spellStart"/>
      <w:r w:rsidRPr="00A527F0">
        <w:t>yyyy</w:t>
      </w:r>
      <w:proofErr w:type="spellEnd"/>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pPr>
        <w:pStyle w:val="Heading2"/>
        <w:numPr>
          <w:ilvl w:val="1"/>
          <w:numId w:val="237"/>
        </w:numPr>
        <w:pPrChange w:id="2935" w:author="Jonathan Pritchard" w:date="2025-03-07T16:32:00Z" w16du:dateUtc="2025-03-07T16:32:00Z">
          <w:pPr>
            <w:pStyle w:val="Heading2"/>
            <w:numPr>
              <w:numId w:val="182"/>
            </w:numPr>
          </w:pPr>
        </w:pPrChange>
      </w:pPr>
      <w:bookmarkStart w:id="2936" w:name="_Toc175130408"/>
      <w:bookmarkStart w:id="2937" w:name="_Toc175130409"/>
      <w:bookmarkStart w:id="2938" w:name="_Toc175130410"/>
      <w:bookmarkStart w:id="2939" w:name="_Toc175130411"/>
      <w:bookmarkStart w:id="2940" w:name="_Toc175130412"/>
      <w:bookmarkStart w:id="2941" w:name="_Toc175130413"/>
      <w:bookmarkStart w:id="2942" w:name="_Toc175130414"/>
      <w:bookmarkStart w:id="2943" w:name="_Toc175130415"/>
      <w:bookmarkStart w:id="2944" w:name="_Toc175130416"/>
      <w:bookmarkStart w:id="2945" w:name="_Toc175130417"/>
      <w:bookmarkStart w:id="2946" w:name="_Toc175130418"/>
      <w:bookmarkStart w:id="2947" w:name="_Toc175130419"/>
      <w:bookmarkStart w:id="2948" w:name="_Toc175130420"/>
      <w:bookmarkStart w:id="2949" w:name="_Toc175130421"/>
      <w:bookmarkStart w:id="2950" w:name="_Toc175130422"/>
      <w:bookmarkStart w:id="2951" w:name="_Toc175130423"/>
      <w:bookmarkStart w:id="2952" w:name="_Toc175130424"/>
      <w:bookmarkStart w:id="2953" w:name="_Toc175130425"/>
      <w:bookmarkStart w:id="2954" w:name="_Toc175130426"/>
      <w:bookmarkStart w:id="2955" w:name="_Toc175130427"/>
      <w:bookmarkStart w:id="2956" w:name="_Toc175130428"/>
      <w:bookmarkStart w:id="2957" w:name="_Toc175130429"/>
      <w:bookmarkStart w:id="2958" w:name="_Toc175130430"/>
      <w:bookmarkStart w:id="2959" w:name="_Toc175130431"/>
      <w:bookmarkStart w:id="2960" w:name="_Toc175130432"/>
      <w:bookmarkStart w:id="2961" w:name="_Toc175130433"/>
      <w:bookmarkStart w:id="2962" w:name="_Toc175130434"/>
      <w:bookmarkStart w:id="2963" w:name="_Toc175130435"/>
      <w:bookmarkStart w:id="2964" w:name="_Toc175130436"/>
      <w:bookmarkStart w:id="2965" w:name="_Toc175130437"/>
      <w:bookmarkStart w:id="2966" w:name="_Toc194067246"/>
      <w:bookmarkStart w:id="2967" w:name="_Toc88852898"/>
      <w:bookmarkStart w:id="2968" w:name="_Toc98340005"/>
      <w:bookmarkStart w:id="2969" w:name="_Toc98340381"/>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r w:rsidRPr="00A527F0">
        <w:t>Adjustment of heights and vertical clearance values</w:t>
      </w:r>
      <w:bookmarkEnd w:id="2966"/>
    </w:p>
    <w:bookmarkEnd w:id="2967"/>
    <w:bookmarkEnd w:id="2968"/>
    <w:bookmarkEnd w:id="2969"/>
    <w:p w14:paraId="0E0FC536" w14:textId="6EB6C7EE" w:rsidR="00C2783F" w:rsidRPr="00C2783F" w:rsidRDefault="001374ED" w:rsidP="00E767AB">
      <w:pPr>
        <w:spacing w:after="60" w:line="240" w:lineRule="auto"/>
        <w:jc w:val="both"/>
        <w:rPr>
          <w:ins w:id="2970" w:author="Jonathan Pritchard" w:date="2025-03-10T07:36:00Z" w16du:dateUtc="2025-03-10T07:36:00Z"/>
        </w:rPr>
      </w:pPr>
      <w:r w:rsidRPr="00A527F0">
        <w:t>Any vertical measurement which is referenced to the same vertical datum as the S-104 data</w:t>
      </w:r>
      <w:commentRangeStart w:id="2971"/>
      <w:del w:id="2972" w:author="Grant, David M (52400) CIV USN NIWC ATLANTIC VA (USA)" w:date="2025-02-26T16:33:00Z" w16du:dateUtc="2025-02-26T21:33:00Z">
        <w:r w:rsidRPr="00A527F0" w:rsidDel="00AC2B8E">
          <w:delText xml:space="preserve">, either by the dataset metadata VDAT or </w:delText>
        </w:r>
        <w:r w:rsidR="00280A08" w:rsidRPr="00A527F0" w:rsidDel="00AC2B8E">
          <w:rPr>
            <w:b/>
          </w:rPr>
          <w:delText>V</w:delText>
        </w:r>
        <w:r w:rsidRPr="00A527F0" w:rsidDel="00AC2B8E">
          <w:rPr>
            <w:b/>
          </w:rPr>
          <w:delText>ertical</w:delText>
        </w:r>
        <w:r w:rsidR="00280A08" w:rsidRPr="00A527F0" w:rsidDel="00AC2B8E">
          <w:rPr>
            <w:b/>
          </w:rPr>
          <w:delText xml:space="preserve"> </w:delText>
        </w:r>
        <w:r w:rsidRPr="00A527F0" w:rsidDel="00AC2B8E">
          <w:rPr>
            <w:b/>
          </w:rPr>
          <w:delText>Datum</w:delText>
        </w:r>
        <w:r w:rsidRPr="00A527F0" w:rsidDel="00AC2B8E">
          <w:delText xml:space="preserve"> meta feature</w:delText>
        </w:r>
      </w:del>
      <w:commentRangeEnd w:id="2971"/>
      <w:r w:rsidR="002B09DC">
        <w:rPr>
          <w:rStyle w:val="CommentReference"/>
        </w:rPr>
        <w:commentReference w:id="2971"/>
      </w:r>
      <w:r w:rsidRPr="00A527F0">
        <w:t xml:space="preserve">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ins w:id="2973" w:author="Grant, David M (52400) CIV USN NIWC ATLANTIC VA (USA)" w:date="2025-02-26T16:32:00Z" w16du:dateUtc="2025-02-26T21:32:00Z">
        <w:r w:rsidR="00D06D02">
          <w:t xml:space="preserve">the </w:t>
        </w:r>
      </w:ins>
      <w:r w:rsidRPr="00A527F0">
        <w:t xml:space="preserve">S-101 attribute and the WLA adjusted </w:t>
      </w:r>
      <w:r w:rsidRPr="00C2783F">
        <w:t xml:space="preserve">value. </w:t>
      </w:r>
    </w:p>
    <w:p w14:paraId="74BBD048" w14:textId="460C37C7" w:rsidR="001374ED" w:rsidRPr="00C2783F" w:rsidDel="00C2783F" w:rsidRDefault="001374ED">
      <w:pPr>
        <w:spacing w:after="60" w:line="240" w:lineRule="auto"/>
        <w:jc w:val="both"/>
        <w:rPr>
          <w:del w:id="2974" w:author="jon pritchard" w:date="2025-03-28T16:00:00Z" w16du:dateUtc="2025-03-28T15:00:00Z"/>
        </w:rPr>
      </w:pPr>
      <w:commentRangeStart w:id="2975"/>
      <w:r w:rsidRPr="00C2783F">
        <w:t xml:space="preserve">Adjustment is defined for </w:t>
      </w:r>
      <w:del w:id="2976" w:author="jon pritchard" w:date="2025-03-28T15:59:00Z" w16du:dateUtc="2025-03-28T14:59:00Z">
        <w:r w:rsidRPr="00C2783F" w:rsidDel="00C2783F">
          <w:delText xml:space="preserve">the </w:delText>
        </w:r>
      </w:del>
      <w:ins w:id="2977" w:author="jon pritchard" w:date="2025-03-28T15:59:00Z" w16du:dateUtc="2025-03-28T14:59:00Z">
        <w:r w:rsidR="00C2783F" w:rsidRPr="00C2783F">
          <w:rPr>
            <w:rPrChange w:id="2978" w:author="jon pritchard" w:date="2025-03-28T16:00:00Z" w16du:dateUtc="2025-03-28T15:00:00Z">
              <w:rPr>
                <w:highlight w:val="yellow"/>
              </w:rPr>
            </w:rPrChange>
          </w:rPr>
          <w:t>all</w:t>
        </w:r>
      </w:ins>
      <w:ins w:id="2979" w:author="jon pritchard" w:date="2025-03-28T16:00:00Z" w16du:dateUtc="2025-03-28T15:00:00Z">
        <w:r w:rsidR="00C2783F" w:rsidRPr="00C2783F">
          <w:rPr>
            <w:rPrChange w:id="2980" w:author="jon pritchard" w:date="2025-03-28T16:00:00Z" w16du:dateUtc="2025-03-28T15:00:00Z">
              <w:rPr>
                <w:highlight w:val="yellow"/>
              </w:rPr>
            </w:rPrChange>
          </w:rPr>
          <w:t xml:space="preserve"> features which bind </w:t>
        </w:r>
        <w:proofErr w:type="spellStart"/>
        <w:r w:rsidR="00C2783F" w:rsidRPr="00C2783F">
          <w:rPr>
            <w:i/>
            <w:iCs/>
            <w:rPrChange w:id="2981" w:author="jon pritchard" w:date="2025-03-28T16:03:00Z" w16du:dateUtc="2025-03-28T15:03:00Z">
              <w:rPr>
                <w:highlight w:val="yellow"/>
              </w:rPr>
            </w:rPrChange>
          </w:rPr>
          <w:t>verticalDatum</w:t>
        </w:r>
        <w:proofErr w:type="spellEnd"/>
        <w:r w:rsidR="00C2783F" w:rsidRPr="00C2783F">
          <w:rPr>
            <w:rPrChange w:id="2982" w:author="jon pritchard" w:date="2025-03-28T16:00:00Z" w16du:dateUtc="2025-03-28T15:00:00Z">
              <w:rPr>
                <w:highlight w:val="yellow"/>
              </w:rPr>
            </w:rPrChange>
          </w:rPr>
          <w:t xml:space="preserve"> in the S-101 feature catalogue unless specifically excluded in this section.</w:t>
        </w:r>
      </w:ins>
      <w:del w:id="2983" w:author="jon pritchard" w:date="2025-03-28T16:00:00Z" w16du:dateUtc="2025-03-28T15:00:00Z">
        <w:r w:rsidRPr="00C2783F" w:rsidDel="00C2783F">
          <w:delText>following S-101 features</w:delText>
        </w:r>
        <w:commentRangeEnd w:id="2975"/>
        <w:r w:rsidR="00222406" w:rsidRPr="00C2783F" w:rsidDel="00C2783F">
          <w:rPr>
            <w:rStyle w:val="CommentReference"/>
          </w:rPr>
          <w:commentReference w:id="2975"/>
        </w:r>
        <w:r w:rsidRPr="00C2783F" w:rsidDel="00C2783F">
          <w:delText>:</w:delText>
        </w:r>
      </w:del>
    </w:p>
    <w:p w14:paraId="64326080" w14:textId="26B3BD99" w:rsidR="001374ED" w:rsidRPr="00302EEA" w:rsidDel="00C2783F" w:rsidRDefault="001374ED">
      <w:pPr>
        <w:spacing w:after="60" w:line="240" w:lineRule="auto"/>
        <w:jc w:val="both"/>
        <w:rPr>
          <w:del w:id="2984" w:author="jon pritchard" w:date="2025-03-28T16:00:00Z" w16du:dateUtc="2025-03-28T15:00:00Z"/>
          <w:highlight w:val="yellow"/>
          <w:rPrChange w:id="2985" w:author="Jonathan Pritchard" w:date="2025-03-10T07:36:00Z" w16du:dateUtc="2025-03-10T07:36:00Z">
            <w:rPr>
              <w:del w:id="2986" w:author="jon pritchard" w:date="2025-03-28T16:00:00Z" w16du:dateUtc="2025-03-28T15:00:00Z"/>
            </w:rPr>
          </w:rPrChange>
        </w:rPr>
        <w:pPrChange w:id="2987" w:author="jon pritchard" w:date="2025-03-28T16:00:00Z" w16du:dateUtc="2025-03-28T15:00:00Z">
          <w:pPr>
            <w:pStyle w:val="ListParagraph"/>
            <w:numPr>
              <w:numId w:val="86"/>
            </w:numPr>
            <w:spacing w:after="60" w:line="240" w:lineRule="auto"/>
            <w:ind w:hanging="360"/>
            <w:jc w:val="both"/>
          </w:pPr>
        </w:pPrChange>
      </w:pPr>
      <w:del w:id="2988" w:author="jon pritchard" w:date="2025-03-28T16:00:00Z" w16du:dateUtc="2025-03-28T15:00:00Z">
        <w:r w:rsidRPr="00302EEA" w:rsidDel="00C2783F">
          <w:rPr>
            <w:highlight w:val="yellow"/>
            <w:rPrChange w:id="2989" w:author="Jonathan Pritchard" w:date="2025-03-10T07:36:00Z" w16du:dateUtc="2025-03-10T07:36:00Z">
              <w:rPr/>
            </w:rPrChange>
          </w:rPr>
          <w:delText>Building.</w:delText>
        </w:r>
      </w:del>
    </w:p>
    <w:p w14:paraId="7BAD0290" w14:textId="5C635288" w:rsidR="001374ED" w:rsidRPr="00302EEA" w:rsidDel="00C2783F" w:rsidRDefault="001374ED">
      <w:pPr>
        <w:spacing w:after="60" w:line="240" w:lineRule="auto"/>
        <w:jc w:val="both"/>
        <w:rPr>
          <w:del w:id="2990" w:author="jon pritchard" w:date="2025-03-28T16:00:00Z" w16du:dateUtc="2025-03-28T15:00:00Z"/>
          <w:highlight w:val="yellow"/>
          <w:rPrChange w:id="2991" w:author="Jonathan Pritchard" w:date="2025-03-10T07:36:00Z" w16du:dateUtc="2025-03-10T07:36:00Z">
            <w:rPr>
              <w:del w:id="2992" w:author="jon pritchard" w:date="2025-03-28T16:00:00Z" w16du:dateUtc="2025-03-28T15:00:00Z"/>
            </w:rPr>
          </w:rPrChange>
        </w:rPr>
        <w:pPrChange w:id="2993" w:author="jon pritchard" w:date="2025-03-28T16:00:00Z" w16du:dateUtc="2025-03-28T15:00:00Z">
          <w:pPr>
            <w:pStyle w:val="ListParagraph"/>
            <w:numPr>
              <w:numId w:val="86"/>
            </w:numPr>
            <w:spacing w:after="60" w:line="240" w:lineRule="auto"/>
            <w:ind w:hanging="360"/>
            <w:jc w:val="both"/>
          </w:pPr>
        </w:pPrChange>
      </w:pPr>
      <w:del w:id="2994" w:author="jon pritchard" w:date="2025-03-28T16:00:00Z" w16du:dateUtc="2025-03-28T15:00:00Z">
        <w:r w:rsidRPr="00302EEA" w:rsidDel="00C2783F">
          <w:rPr>
            <w:highlight w:val="yellow"/>
            <w:rPrChange w:id="2995" w:author="Jonathan Pritchard" w:date="2025-03-10T07:36:00Z" w16du:dateUtc="2025-03-10T07:36:00Z">
              <w:rPr/>
            </w:rPrChange>
          </w:rPr>
          <w:delText>Span Fixed</w:delText>
        </w:r>
      </w:del>
    </w:p>
    <w:p w14:paraId="37483604" w14:textId="6FF758FD" w:rsidR="001374ED" w:rsidRPr="00302EEA" w:rsidDel="00C2783F" w:rsidRDefault="001374ED">
      <w:pPr>
        <w:spacing w:after="60" w:line="240" w:lineRule="auto"/>
        <w:jc w:val="both"/>
        <w:rPr>
          <w:del w:id="2996" w:author="jon pritchard" w:date="2025-03-28T16:00:00Z" w16du:dateUtc="2025-03-28T15:00:00Z"/>
          <w:highlight w:val="yellow"/>
          <w:rPrChange w:id="2997" w:author="Jonathan Pritchard" w:date="2025-03-10T07:36:00Z" w16du:dateUtc="2025-03-10T07:36:00Z">
            <w:rPr>
              <w:del w:id="2998" w:author="jon pritchard" w:date="2025-03-28T16:00:00Z" w16du:dateUtc="2025-03-28T15:00:00Z"/>
            </w:rPr>
          </w:rPrChange>
        </w:rPr>
        <w:pPrChange w:id="2999" w:author="jon pritchard" w:date="2025-03-28T16:00:00Z" w16du:dateUtc="2025-03-28T15:00:00Z">
          <w:pPr>
            <w:pStyle w:val="ListParagraph"/>
            <w:numPr>
              <w:numId w:val="86"/>
            </w:numPr>
            <w:spacing w:after="60" w:line="240" w:lineRule="auto"/>
            <w:ind w:hanging="360"/>
            <w:jc w:val="both"/>
          </w:pPr>
        </w:pPrChange>
      </w:pPr>
      <w:del w:id="3000" w:author="jon pritchard" w:date="2025-03-28T16:00:00Z" w16du:dateUtc="2025-03-28T15:00:00Z">
        <w:r w:rsidRPr="00302EEA" w:rsidDel="00C2783F">
          <w:rPr>
            <w:highlight w:val="yellow"/>
            <w:rPrChange w:id="3001" w:author="Jonathan Pritchard" w:date="2025-03-10T07:36:00Z" w16du:dateUtc="2025-03-10T07:36:00Z">
              <w:rPr/>
            </w:rPrChange>
          </w:rPr>
          <w:delText>Span Opening</w:delText>
        </w:r>
      </w:del>
    </w:p>
    <w:p w14:paraId="684CF9EA" w14:textId="35986564" w:rsidR="001374ED" w:rsidRPr="00302EEA" w:rsidDel="00C2783F" w:rsidRDefault="001374ED">
      <w:pPr>
        <w:spacing w:after="60" w:line="240" w:lineRule="auto"/>
        <w:jc w:val="both"/>
        <w:rPr>
          <w:del w:id="3002" w:author="jon pritchard" w:date="2025-03-28T16:00:00Z" w16du:dateUtc="2025-03-28T15:00:00Z"/>
          <w:highlight w:val="yellow"/>
          <w:rPrChange w:id="3003" w:author="Jonathan Pritchard" w:date="2025-03-10T07:36:00Z" w16du:dateUtc="2025-03-10T07:36:00Z">
            <w:rPr>
              <w:del w:id="3004" w:author="jon pritchard" w:date="2025-03-28T16:00:00Z" w16du:dateUtc="2025-03-28T15:00:00Z"/>
            </w:rPr>
          </w:rPrChange>
        </w:rPr>
        <w:pPrChange w:id="3005" w:author="jon pritchard" w:date="2025-03-28T16:00:00Z" w16du:dateUtc="2025-03-28T15:00:00Z">
          <w:pPr>
            <w:pStyle w:val="ListParagraph"/>
            <w:numPr>
              <w:numId w:val="86"/>
            </w:numPr>
            <w:spacing w:after="60" w:line="240" w:lineRule="auto"/>
            <w:ind w:hanging="360"/>
            <w:jc w:val="both"/>
          </w:pPr>
        </w:pPrChange>
      </w:pPr>
      <w:del w:id="3006" w:author="jon pritchard" w:date="2025-03-28T16:00:00Z" w16du:dateUtc="2025-03-28T15:00:00Z">
        <w:r w:rsidRPr="00302EEA" w:rsidDel="00C2783F">
          <w:rPr>
            <w:highlight w:val="yellow"/>
            <w:rPrChange w:id="3007" w:author="Jonathan Pritchard" w:date="2025-03-10T07:36:00Z" w16du:dateUtc="2025-03-10T07:36:00Z">
              <w:rPr/>
            </w:rPrChange>
          </w:rPr>
          <w:delText>Conveyer</w:delText>
        </w:r>
      </w:del>
    </w:p>
    <w:p w14:paraId="6C1C6444" w14:textId="06496406" w:rsidR="001374ED" w:rsidRPr="00302EEA" w:rsidDel="00C2783F" w:rsidRDefault="001374ED">
      <w:pPr>
        <w:spacing w:after="60" w:line="240" w:lineRule="auto"/>
        <w:jc w:val="both"/>
        <w:rPr>
          <w:del w:id="3008" w:author="jon pritchard" w:date="2025-03-28T16:00:00Z" w16du:dateUtc="2025-03-28T15:00:00Z"/>
          <w:highlight w:val="yellow"/>
          <w:rPrChange w:id="3009" w:author="Jonathan Pritchard" w:date="2025-03-10T07:36:00Z" w16du:dateUtc="2025-03-10T07:36:00Z">
            <w:rPr>
              <w:del w:id="3010" w:author="jon pritchard" w:date="2025-03-28T16:00:00Z" w16du:dateUtc="2025-03-28T15:00:00Z"/>
            </w:rPr>
          </w:rPrChange>
        </w:rPr>
        <w:pPrChange w:id="3011" w:author="jon pritchard" w:date="2025-03-28T16:00:00Z" w16du:dateUtc="2025-03-28T15:00:00Z">
          <w:pPr>
            <w:pStyle w:val="ListParagraph"/>
            <w:numPr>
              <w:numId w:val="86"/>
            </w:numPr>
            <w:spacing w:after="60" w:line="240" w:lineRule="auto"/>
            <w:ind w:hanging="360"/>
            <w:jc w:val="both"/>
          </w:pPr>
        </w:pPrChange>
      </w:pPr>
      <w:del w:id="3012" w:author="jon pritchard" w:date="2025-03-28T16:00:00Z" w16du:dateUtc="2025-03-28T15:00:00Z">
        <w:r w:rsidRPr="00302EEA" w:rsidDel="00C2783F">
          <w:rPr>
            <w:highlight w:val="yellow"/>
            <w:rPrChange w:id="3013" w:author="Jonathan Pritchard" w:date="2025-03-10T07:36:00Z" w16du:dateUtc="2025-03-10T07:36:00Z">
              <w:rPr/>
            </w:rPrChange>
          </w:rPr>
          <w:delText>Cable Overhead</w:delText>
        </w:r>
      </w:del>
    </w:p>
    <w:p w14:paraId="183F71E0" w14:textId="2E73D560" w:rsidR="001374ED" w:rsidRPr="00302EEA" w:rsidDel="00C2783F" w:rsidRDefault="001374ED">
      <w:pPr>
        <w:spacing w:after="60" w:line="240" w:lineRule="auto"/>
        <w:jc w:val="both"/>
        <w:rPr>
          <w:del w:id="3014" w:author="jon pritchard" w:date="2025-03-28T16:00:00Z" w16du:dateUtc="2025-03-28T15:00:00Z"/>
          <w:highlight w:val="yellow"/>
          <w:rPrChange w:id="3015" w:author="Jonathan Pritchard" w:date="2025-03-10T07:36:00Z" w16du:dateUtc="2025-03-10T07:36:00Z">
            <w:rPr>
              <w:del w:id="3016" w:author="jon pritchard" w:date="2025-03-28T16:00:00Z" w16du:dateUtc="2025-03-28T15:00:00Z"/>
            </w:rPr>
          </w:rPrChange>
        </w:rPr>
        <w:pPrChange w:id="3017" w:author="jon pritchard" w:date="2025-03-28T16:00:00Z" w16du:dateUtc="2025-03-28T15:00:00Z">
          <w:pPr>
            <w:pStyle w:val="ListParagraph"/>
            <w:numPr>
              <w:numId w:val="86"/>
            </w:numPr>
            <w:spacing w:after="60" w:line="240" w:lineRule="auto"/>
            <w:ind w:hanging="360"/>
            <w:jc w:val="both"/>
          </w:pPr>
        </w:pPrChange>
      </w:pPr>
      <w:del w:id="3018" w:author="jon pritchard" w:date="2025-03-28T16:00:00Z" w16du:dateUtc="2025-03-28T15:00:00Z">
        <w:r w:rsidRPr="00302EEA" w:rsidDel="00C2783F">
          <w:rPr>
            <w:highlight w:val="yellow"/>
            <w:rPrChange w:id="3019" w:author="Jonathan Pritchard" w:date="2025-03-10T07:36:00Z" w16du:dateUtc="2025-03-10T07:36:00Z">
              <w:rPr/>
            </w:rPrChange>
          </w:rPr>
          <w:delText>Pipeline, Overhead</w:delText>
        </w:r>
      </w:del>
    </w:p>
    <w:p w14:paraId="55006AE0" w14:textId="6778C387" w:rsidR="001374ED" w:rsidRPr="00302EEA" w:rsidDel="00C2783F" w:rsidRDefault="001374ED">
      <w:pPr>
        <w:spacing w:after="60" w:line="240" w:lineRule="auto"/>
        <w:jc w:val="both"/>
        <w:rPr>
          <w:del w:id="3020" w:author="jon pritchard" w:date="2025-03-28T16:00:00Z" w16du:dateUtc="2025-03-28T15:00:00Z"/>
          <w:highlight w:val="yellow"/>
          <w:rPrChange w:id="3021" w:author="Jonathan Pritchard" w:date="2025-03-10T07:36:00Z" w16du:dateUtc="2025-03-10T07:36:00Z">
            <w:rPr>
              <w:del w:id="3022" w:author="jon pritchard" w:date="2025-03-28T16:00:00Z" w16du:dateUtc="2025-03-28T15:00:00Z"/>
            </w:rPr>
          </w:rPrChange>
        </w:rPr>
        <w:pPrChange w:id="3023" w:author="jon pritchard" w:date="2025-03-28T16:00:00Z" w16du:dateUtc="2025-03-28T15:00:00Z">
          <w:pPr>
            <w:pStyle w:val="ListParagraph"/>
            <w:numPr>
              <w:numId w:val="86"/>
            </w:numPr>
            <w:spacing w:after="60" w:line="240" w:lineRule="auto"/>
            <w:ind w:hanging="360"/>
            <w:jc w:val="both"/>
          </w:pPr>
        </w:pPrChange>
      </w:pPr>
      <w:del w:id="3024" w:author="jon pritchard" w:date="2025-03-28T16:00:00Z" w16du:dateUtc="2025-03-28T15:00:00Z">
        <w:r w:rsidRPr="00302EEA" w:rsidDel="00C2783F">
          <w:rPr>
            <w:highlight w:val="yellow"/>
            <w:rPrChange w:id="3025" w:author="Jonathan Pritchard" w:date="2025-03-10T07:36:00Z" w16du:dateUtc="2025-03-10T07:36:00Z">
              <w:rPr/>
            </w:rPrChange>
          </w:rPr>
          <w:delText>Tunnel</w:delText>
        </w:r>
      </w:del>
    </w:p>
    <w:p w14:paraId="0C10FEAD" w14:textId="47960DDA" w:rsidR="001374ED" w:rsidRPr="00302EEA" w:rsidDel="00C2783F" w:rsidRDefault="001374ED">
      <w:pPr>
        <w:spacing w:after="60" w:line="240" w:lineRule="auto"/>
        <w:jc w:val="both"/>
        <w:rPr>
          <w:del w:id="3026" w:author="jon pritchard" w:date="2025-03-28T16:00:00Z" w16du:dateUtc="2025-03-28T15:00:00Z"/>
          <w:highlight w:val="yellow"/>
          <w:rPrChange w:id="3027" w:author="Jonathan Pritchard" w:date="2025-03-10T07:36:00Z" w16du:dateUtc="2025-03-10T07:36:00Z">
            <w:rPr>
              <w:del w:id="3028" w:author="jon pritchard" w:date="2025-03-28T16:00:00Z" w16du:dateUtc="2025-03-28T15:00:00Z"/>
            </w:rPr>
          </w:rPrChange>
        </w:rPr>
        <w:pPrChange w:id="3029" w:author="jon pritchard" w:date="2025-03-28T16:00:00Z" w16du:dateUtc="2025-03-28T15:00:00Z">
          <w:pPr>
            <w:pStyle w:val="ListParagraph"/>
            <w:numPr>
              <w:numId w:val="86"/>
            </w:numPr>
            <w:spacing w:after="60" w:line="240" w:lineRule="auto"/>
            <w:ind w:hanging="360"/>
            <w:jc w:val="both"/>
          </w:pPr>
        </w:pPrChange>
      </w:pPr>
      <w:del w:id="3030" w:author="jon pritchard" w:date="2025-03-28T16:00:00Z" w16du:dateUtc="2025-03-28T15:00:00Z">
        <w:r w:rsidRPr="00302EEA" w:rsidDel="00C2783F">
          <w:rPr>
            <w:highlight w:val="yellow"/>
            <w:rPrChange w:id="3031" w:author="Jonathan Pritchard" w:date="2025-03-10T07:36:00Z" w16du:dateUtc="2025-03-10T07:36:00Z">
              <w:rPr/>
            </w:rPrChange>
          </w:rPr>
          <w:delText>Wind Turbine</w:delText>
        </w:r>
      </w:del>
    </w:p>
    <w:p w14:paraId="0306EA86" w14:textId="6C1AACCD" w:rsidR="001374ED" w:rsidRPr="00302EEA" w:rsidDel="00C2783F" w:rsidRDefault="001374ED">
      <w:pPr>
        <w:spacing w:after="60" w:line="240" w:lineRule="auto"/>
        <w:jc w:val="both"/>
        <w:rPr>
          <w:del w:id="3032" w:author="jon pritchard" w:date="2025-03-28T16:00:00Z" w16du:dateUtc="2025-03-28T15:00:00Z"/>
          <w:highlight w:val="yellow"/>
          <w:rPrChange w:id="3033" w:author="Jonathan Pritchard" w:date="2025-03-10T07:36:00Z" w16du:dateUtc="2025-03-10T07:36:00Z">
            <w:rPr>
              <w:del w:id="3034" w:author="jon pritchard" w:date="2025-03-28T16:00:00Z" w16du:dateUtc="2025-03-28T15:00:00Z"/>
            </w:rPr>
          </w:rPrChange>
        </w:rPr>
        <w:pPrChange w:id="3035" w:author="jon pritchard" w:date="2025-03-28T16:00:00Z" w16du:dateUtc="2025-03-28T15:00:00Z">
          <w:pPr>
            <w:pStyle w:val="ListParagraph"/>
            <w:numPr>
              <w:numId w:val="86"/>
            </w:numPr>
            <w:spacing w:after="60" w:line="240" w:lineRule="auto"/>
            <w:ind w:hanging="360"/>
            <w:jc w:val="both"/>
          </w:pPr>
        </w:pPrChange>
      </w:pPr>
      <w:del w:id="3036" w:author="jon pritchard" w:date="2025-03-28T16:00:00Z" w16du:dateUtc="2025-03-28T15:00:00Z">
        <w:r w:rsidRPr="00302EEA" w:rsidDel="00C2783F">
          <w:rPr>
            <w:highlight w:val="yellow"/>
            <w:rPrChange w:id="3037" w:author="Jonathan Pritchard" w:date="2025-03-10T07:36:00Z" w16du:dateUtc="2025-03-10T07:36:00Z">
              <w:rPr/>
            </w:rPrChange>
          </w:rPr>
          <w:delText>Gate</w:delText>
        </w:r>
      </w:del>
    </w:p>
    <w:p w14:paraId="3B5FC895" w14:textId="5AB08057" w:rsidR="001374ED" w:rsidRPr="00302EEA" w:rsidDel="00C2783F" w:rsidRDefault="001374ED">
      <w:pPr>
        <w:spacing w:after="60" w:line="240" w:lineRule="auto"/>
        <w:jc w:val="both"/>
        <w:rPr>
          <w:del w:id="3038" w:author="jon pritchard" w:date="2025-03-28T16:00:00Z" w16du:dateUtc="2025-03-28T15:00:00Z"/>
          <w:highlight w:val="yellow"/>
          <w:rPrChange w:id="3039" w:author="Jonathan Pritchard" w:date="2025-03-10T07:36:00Z" w16du:dateUtc="2025-03-10T07:36:00Z">
            <w:rPr>
              <w:del w:id="3040" w:author="jon pritchard" w:date="2025-03-28T16:00:00Z" w16du:dateUtc="2025-03-28T15:00:00Z"/>
            </w:rPr>
          </w:rPrChange>
        </w:rPr>
        <w:pPrChange w:id="3041" w:author="jon pritchard" w:date="2025-03-28T16:00:00Z" w16du:dateUtc="2025-03-28T15:00:00Z">
          <w:pPr>
            <w:pStyle w:val="ListParagraph"/>
            <w:numPr>
              <w:numId w:val="86"/>
            </w:numPr>
            <w:spacing w:after="60" w:line="240" w:lineRule="auto"/>
            <w:ind w:hanging="360"/>
            <w:jc w:val="both"/>
          </w:pPr>
        </w:pPrChange>
      </w:pPr>
      <w:del w:id="3042" w:author="jon pritchard" w:date="2025-03-28T16:00:00Z" w16du:dateUtc="2025-03-28T15:00:00Z">
        <w:r w:rsidRPr="00302EEA" w:rsidDel="00C2783F">
          <w:rPr>
            <w:highlight w:val="yellow"/>
            <w:rPrChange w:id="3043" w:author="Jonathan Pritchard" w:date="2025-03-10T07:36:00Z" w16du:dateUtc="2025-03-10T07:36:00Z">
              <w:rPr/>
            </w:rPrChange>
          </w:rPr>
          <w:delText>Crane</w:delText>
        </w:r>
      </w:del>
    </w:p>
    <w:p w14:paraId="649ED4EB" w14:textId="4D96C63C" w:rsidR="001374ED" w:rsidRPr="00302EEA" w:rsidRDefault="00E767AB">
      <w:pPr>
        <w:spacing w:after="60" w:line="240" w:lineRule="auto"/>
        <w:jc w:val="both"/>
        <w:rPr>
          <w:highlight w:val="yellow"/>
          <w:rPrChange w:id="3044" w:author="Jonathan Pritchard" w:date="2025-03-10T07:36:00Z" w16du:dateUtc="2025-03-10T07:36:00Z">
            <w:rPr/>
          </w:rPrChange>
        </w:rPr>
        <w:pPrChange w:id="3045" w:author="jon pritchard" w:date="2025-03-28T16:00:00Z" w16du:dateUtc="2025-03-28T15:00:00Z">
          <w:pPr>
            <w:pStyle w:val="ListParagraph"/>
            <w:numPr>
              <w:numId w:val="86"/>
            </w:numPr>
            <w:spacing w:after="120" w:line="240" w:lineRule="auto"/>
            <w:ind w:hanging="360"/>
            <w:jc w:val="both"/>
          </w:pPr>
        </w:pPrChange>
      </w:pPr>
      <w:del w:id="3046" w:author="jon pritchard" w:date="2025-03-28T16:00:00Z" w16du:dateUtc="2025-03-28T15:00:00Z">
        <w:r w:rsidRPr="00302EEA" w:rsidDel="00C2783F">
          <w:rPr>
            <w:highlight w:val="yellow"/>
            <w:rPrChange w:id="3047" w:author="Jonathan Pritchard" w:date="2025-03-10T07:36:00Z" w16du:dateUtc="2025-03-10T07:36:00Z">
              <w:rPr/>
            </w:rPrChange>
          </w:rPr>
          <w:delText>Light All Round; Light Sectored; Light Fog detector;</w:delText>
        </w:r>
        <w:r w:rsidR="001374ED" w:rsidRPr="00302EEA" w:rsidDel="00C2783F">
          <w:rPr>
            <w:highlight w:val="yellow"/>
            <w:rPrChange w:id="3048" w:author="Jonathan Pritchard" w:date="2025-03-10T07:36:00Z" w16du:dateUtc="2025-03-10T07:36:00Z">
              <w:rPr/>
            </w:rPrChange>
          </w:rPr>
          <w:delText xml:space="preserve"> Light Air Obstruction</w:delText>
        </w:r>
      </w:del>
      <w:del w:id="3049" w:author="Grant, David M (52400) CIV USN NIWC ATLANTIC VA (USA)" w:date="2025-02-26T16:36:00Z" w16du:dateUtc="2025-02-26T21:36:00Z">
        <w:r w:rsidRPr="00302EEA" w:rsidDel="00667F68">
          <w:rPr>
            <w:highlight w:val="yellow"/>
            <w:rPrChange w:id="3050" w:author="Jonathan Pritchard" w:date="2025-03-10T07:36:00Z" w16du:dateUtc="2025-03-10T07:36:00Z">
              <w:rPr/>
            </w:rPrChange>
          </w:rPr>
          <w:delText>.</w:delText>
        </w:r>
      </w:del>
    </w:p>
    <w:p w14:paraId="1223526C" w14:textId="37D38C1C"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proofErr w:type="spellStart"/>
      <w:r w:rsidR="00E767AB" w:rsidRPr="00A527F0">
        <w:rPr>
          <w:i/>
        </w:rPr>
        <w:t>verticalClearance</w:t>
      </w:r>
      <w:r w:rsidRPr="00A527F0">
        <w:rPr>
          <w:i/>
        </w:rPr>
        <w:t>Value</w:t>
      </w:r>
      <w:proofErr w:type="spellEnd"/>
      <w:r w:rsidRPr="00A527F0">
        <w:t xml:space="preserve">. </w:t>
      </w:r>
      <w:bookmarkStart w:id="3051" w:name="_Hlk88745181"/>
      <w:r w:rsidRPr="00A527F0">
        <w:t xml:space="preserve">When adjusting height or clearance values the largest value from the selected S-104 records </w:t>
      </w:r>
      <w:del w:id="3052" w:author="Jonathan Pritchard" w:date="2025-03-11T14:32:00Z" w16du:dateUtc="2025-03-11T14:32:00Z">
        <w:r w:rsidRPr="00A527F0" w:rsidDel="00BE7834">
          <w:delText xml:space="preserve">shall </w:delText>
        </w:r>
      </w:del>
      <w:ins w:id="3053" w:author="Jonathan Pritchard" w:date="2025-03-11T14:32:00Z" w16du:dateUtc="2025-03-11T14:32:00Z">
        <w:r w:rsidR="00BE7834">
          <w:t>must</w:t>
        </w:r>
        <w:r w:rsidR="00BE7834" w:rsidRPr="00A527F0">
          <w:t xml:space="preserve"> </w:t>
        </w:r>
      </w:ins>
      <w:r w:rsidRPr="00A527F0">
        <w:t>be used in order to produce the safest values.</w:t>
      </w:r>
    </w:p>
    <w:bookmarkEnd w:id="3051"/>
    <w:p w14:paraId="701DC309" w14:textId="6FC534F8"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del w:id="3054" w:author="Jonathan Pritchard" w:date="2025-03-11T14:32:00Z" w16du:dateUtc="2025-03-11T14:32:00Z">
        <w:r w:rsidRPr="00A527F0" w:rsidDel="00BE7834">
          <w:delText xml:space="preserve">shall </w:delText>
        </w:r>
      </w:del>
      <w:ins w:id="3055" w:author="Jonathan Pritchard" w:date="2025-03-11T14:32:00Z" w16du:dateUtc="2025-03-11T14:32:00Z">
        <w:r w:rsidR="00BE7834">
          <w:t>must</w:t>
        </w:r>
        <w:r w:rsidR="00BE7834" w:rsidRPr="00A527F0">
          <w:t xml:space="preserve"> </w:t>
        </w:r>
      </w:ins>
      <w:r w:rsidRPr="00A527F0">
        <w:t>be given a similar permanent notification.</w:t>
      </w:r>
    </w:p>
    <w:p w14:paraId="40D02D40" w14:textId="7711E424"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proofErr w:type="spellStart"/>
      <w:r w:rsidR="00E767AB" w:rsidRPr="00A527F0">
        <w:rPr>
          <w:i/>
        </w:rPr>
        <w:t>vertical</w:t>
      </w:r>
      <w:r w:rsidRPr="00A527F0">
        <w:rPr>
          <w:i/>
        </w:rPr>
        <w:t>ClearanceValue</w:t>
      </w:r>
      <w:proofErr w:type="spellEnd"/>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del w:id="3056" w:author="Jonathan Pritchard" w:date="2025-03-11T14:32:00Z" w16du:dateUtc="2025-03-11T14:32:00Z">
        <w:r w:rsidRPr="00A527F0" w:rsidDel="00BE7834">
          <w:delText xml:space="preserve">shall </w:delText>
        </w:r>
      </w:del>
      <w:ins w:id="3057" w:author="Jonathan Pritchard" w:date="2025-03-11T14:32:00Z" w16du:dateUtc="2025-03-11T14:32:00Z">
        <w:r w:rsidR="00BE7834">
          <w:t>must</w:t>
        </w:r>
        <w:r w:rsidR="00BE7834" w:rsidRPr="00A527F0">
          <w:t xml:space="preserve"> </w:t>
        </w:r>
      </w:ins>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pPr>
        <w:pStyle w:val="Heading2"/>
        <w:numPr>
          <w:ilvl w:val="1"/>
          <w:numId w:val="237"/>
        </w:numPr>
        <w:pPrChange w:id="3058" w:author="Jonathan Pritchard" w:date="2025-03-07T16:32:00Z" w16du:dateUtc="2025-03-07T16:32:00Z">
          <w:pPr>
            <w:pStyle w:val="Heading2"/>
            <w:numPr>
              <w:numId w:val="182"/>
            </w:numPr>
          </w:pPr>
        </w:pPrChange>
      </w:pPr>
      <w:bookmarkStart w:id="3059" w:name="_Toc194067247"/>
      <w:bookmarkStart w:id="3060" w:name="_Toc88852900"/>
      <w:bookmarkStart w:id="3061" w:name="_Toc98340006"/>
      <w:bookmarkStart w:id="3062" w:name="_Toc98340382"/>
      <w:r w:rsidRPr="00A527F0">
        <w:t>Alerts and indication details</w:t>
      </w:r>
      <w:bookmarkEnd w:id="3059"/>
    </w:p>
    <w:bookmarkEnd w:id="3060"/>
    <w:bookmarkEnd w:id="3061"/>
    <w:bookmarkEnd w:id="3062"/>
    <w:p w14:paraId="04313751" w14:textId="48795FF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del w:id="3063" w:author="jon pritchard" w:date="2025-03-25T11:24:00Z" w16du:dateUtc="2025-03-25T10:24:00Z">
        <w:r w:rsidRPr="00A527F0" w:rsidDel="00404950">
          <w:delText>alarm</w:delText>
        </w:r>
      </w:del>
      <w:ins w:id="3064" w:author="jon pritchard" w:date="2025-03-25T11:24:00Z" w16du:dateUtc="2025-03-25T10:24:00Z">
        <w:r w:rsidR="00404950">
          <w:t>alert</w:t>
        </w:r>
      </w:ins>
      <w:r w:rsidRPr="00A527F0">
        <w:t xml:space="preserve">/indication processing. </w:t>
      </w:r>
      <w:del w:id="3065" w:author="Jonathan Pritchard" w:date="2025-03-11T16:23:00Z" w16du:dateUtc="2025-03-11T16:23:00Z">
        <w:r w:rsidRPr="00A527F0" w:rsidDel="009D5976">
          <w:delText>These may or may not be the same as the</w:delText>
        </w:r>
      </w:del>
      <w:ins w:id="3066" w:author="Jonathan Pritchard" w:date="2025-03-11T16:23:00Z" w16du:dateUtc="2025-03-11T16:23:00Z">
        <w:r w:rsidR="009D5976">
          <w:t>The</w:t>
        </w:r>
      </w:ins>
      <w:r w:rsidRPr="00A527F0">
        <w:t xml:space="preserve"> substituted values </w:t>
      </w:r>
      <w:del w:id="3067" w:author="Jonathan Pritchard" w:date="2025-03-11T16:23:00Z" w16du:dateUtc="2025-03-11T16:23:00Z">
        <w:r w:rsidRPr="00A527F0" w:rsidDel="009D5976">
          <w:delText xml:space="preserve">which </w:delText>
        </w:r>
      </w:del>
      <w:r w:rsidRPr="00A527F0">
        <w:t xml:space="preserve">are portrayed as shown in </w:t>
      </w:r>
      <w:r w:rsidR="00280A08" w:rsidRPr="00A527F0">
        <w:t xml:space="preserve">Figure </w:t>
      </w:r>
      <w:ins w:id="3068" w:author="Jonathan Pritchard" w:date="2025-03-10T07:07:00Z" w16du:dateUtc="2025-03-10T07:07:00Z">
        <w:r w:rsidR="00E058BE">
          <w:t>D-3</w:t>
        </w:r>
      </w:ins>
      <w:del w:id="3069" w:author="Jonathan Pritchard" w:date="2025-03-10T07:07:00Z" w16du:dateUtc="2025-03-10T07:07:00Z">
        <w:r w:rsidR="00280A08" w:rsidRPr="00A527F0" w:rsidDel="00E058BE">
          <w:delText>C-4</w:delText>
        </w:r>
      </w:del>
      <w:r w:rsidR="00280A08" w:rsidRPr="00A527F0">
        <w:t xml:space="preserve">-20 </w:t>
      </w:r>
      <w:del w:id="3070" w:author="Jonathan Pritchard" w:date="2025-03-11T16:24:00Z" w16du:dateUtc="2025-03-11T16:24:00Z">
        <w:r w:rsidR="00280A08" w:rsidRPr="00A527F0" w:rsidDel="009D5976">
          <w:delText>below</w:delText>
        </w:r>
        <w:r w:rsidRPr="00A527F0" w:rsidDel="009D5976">
          <w:delText xml:space="preserve"> w</w:delText>
        </w:r>
      </w:del>
      <w:ins w:id="3071" w:author="Jonathan Pritchard" w:date="2025-03-11T16:24:00Z" w16du:dateUtc="2025-03-11T16:24:00Z">
        <w:r w:rsidR="009D5976">
          <w:t>w</w:t>
        </w:r>
      </w:ins>
      <w:r w:rsidRPr="00A527F0">
        <w:t xml:space="preserve">hich shows </w:t>
      </w:r>
      <w:del w:id="3072" w:author="Jonathan Pritchard" w:date="2025-03-11T16:24:00Z" w16du:dateUtc="2025-03-11T16:24:00Z">
        <w:r w:rsidRPr="00A527F0" w:rsidDel="009D5976">
          <w:delText xml:space="preserve">an illustration of </w:delText>
        </w:r>
      </w:del>
      <w:r w:rsidRPr="00A527F0">
        <w:t>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6DFA73DF" w:rsidR="001374ED" w:rsidRPr="00A527F0" w:rsidRDefault="001374ED" w:rsidP="00280A08">
      <w:pPr>
        <w:pStyle w:val="Caption"/>
        <w:spacing w:after="120" w:line="240" w:lineRule="auto"/>
        <w:jc w:val="center"/>
      </w:pPr>
      <w:r w:rsidRPr="00A527F0">
        <w:t xml:space="preserve">Figure </w:t>
      </w:r>
      <w:ins w:id="3073" w:author="Jonathan Pritchard" w:date="2025-03-10T07:07:00Z" w16du:dateUtc="2025-03-10T07:07:00Z">
        <w:r w:rsidR="00E058BE">
          <w:t>D-3</w:t>
        </w:r>
      </w:ins>
      <w:del w:id="3074" w:author="Jonathan Pritchard" w:date="2025-03-10T07:07:00Z" w16du:dateUtc="2025-03-10T07:07:00Z">
        <w:r w:rsidR="0050181D" w:rsidRPr="00A527F0" w:rsidDel="00E058BE">
          <w:delText>C-4</w:delText>
        </w:r>
      </w:del>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pPr>
        <w:pStyle w:val="Heading2"/>
        <w:numPr>
          <w:ilvl w:val="1"/>
          <w:numId w:val="237"/>
        </w:numPr>
        <w:pPrChange w:id="3075" w:author="Jonathan Pritchard" w:date="2025-03-07T16:32:00Z" w16du:dateUtc="2025-03-07T16:32:00Z">
          <w:pPr>
            <w:pStyle w:val="Heading2"/>
            <w:numPr>
              <w:numId w:val="182"/>
            </w:numPr>
          </w:pPr>
        </w:pPrChange>
      </w:pPr>
      <w:bookmarkStart w:id="3076" w:name="_Toc88838699"/>
      <w:bookmarkStart w:id="3077" w:name="_Toc88839536"/>
      <w:bookmarkStart w:id="3078" w:name="_Toc88838700"/>
      <w:bookmarkStart w:id="3079" w:name="_Toc88839537"/>
      <w:bookmarkStart w:id="3080" w:name="_Toc88838701"/>
      <w:bookmarkStart w:id="3081" w:name="_Toc88839538"/>
      <w:bookmarkStart w:id="3082" w:name="_Toc88838702"/>
      <w:bookmarkStart w:id="3083" w:name="_Toc88839539"/>
      <w:bookmarkStart w:id="3084" w:name="_Toc88838703"/>
      <w:bookmarkStart w:id="3085" w:name="_Toc88839540"/>
      <w:bookmarkStart w:id="3086" w:name="_Toc88852905"/>
      <w:bookmarkStart w:id="3087" w:name="_Toc88838704"/>
      <w:bookmarkStart w:id="3088" w:name="_Toc88839541"/>
      <w:bookmarkStart w:id="3089" w:name="_Toc88838705"/>
      <w:bookmarkStart w:id="3090" w:name="_Toc88839542"/>
      <w:bookmarkStart w:id="3091" w:name="_Toc88838706"/>
      <w:bookmarkStart w:id="3092" w:name="_Toc88839543"/>
      <w:bookmarkStart w:id="3093" w:name="_Toc88838707"/>
      <w:bookmarkStart w:id="3094" w:name="_Toc88839544"/>
      <w:bookmarkStart w:id="3095" w:name="_Toc88838708"/>
      <w:bookmarkStart w:id="3096" w:name="_Toc88839545"/>
      <w:bookmarkStart w:id="3097" w:name="_Toc88838709"/>
      <w:bookmarkStart w:id="3098" w:name="_Toc88839546"/>
      <w:bookmarkStart w:id="3099" w:name="_Toc88838710"/>
      <w:bookmarkStart w:id="3100" w:name="_Toc88839547"/>
      <w:bookmarkStart w:id="3101" w:name="_Toc88838711"/>
      <w:bookmarkStart w:id="3102" w:name="_Toc88839548"/>
      <w:bookmarkStart w:id="3103" w:name="_Toc194067248"/>
      <w:bookmarkStart w:id="3104" w:name="_Toc88852914"/>
      <w:bookmarkStart w:id="3105" w:name="_Toc98340007"/>
      <w:bookmarkStart w:id="3106" w:name="_Toc98340383"/>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commentRangeStart w:id="3107"/>
      <w:r w:rsidRPr="00A527F0">
        <w:t>Legend details</w:t>
      </w:r>
      <w:bookmarkEnd w:id="3103"/>
    </w:p>
    <w:bookmarkEnd w:id="3104"/>
    <w:bookmarkEnd w:id="3105"/>
    <w:bookmarkEnd w:id="3106"/>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commentRangeEnd w:id="3107"/>
      <w:r w:rsidR="008F65A5">
        <w:rPr>
          <w:rStyle w:val="CommentReference"/>
        </w:rPr>
        <w:commentReference w:id="3107"/>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3108" w:name="_Toc194067249"/>
      <w:r w:rsidR="006E2D52" w:rsidRPr="00A527F0">
        <w:lastRenderedPageBreak/>
        <w:t xml:space="preserve">Appendix </w:t>
      </w:r>
      <w:r w:rsidR="00A310A1">
        <w:t>E</w:t>
      </w:r>
      <w:r w:rsidR="00F94FB6">
        <w:t xml:space="preserve"> – Dataset Loading and Display (Rendering) Algorithms</w:t>
      </w:r>
      <w:bookmarkEnd w:id="3108"/>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3109" w:name="_Toc194067250"/>
      <w:r>
        <w:t>Introduction</w:t>
      </w:r>
      <w:bookmarkEnd w:id="3109"/>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proofErr w:type="spellStart"/>
      <w:r w:rsidRPr="00693533">
        <w:rPr>
          <w:rFonts w:cs="Arial"/>
        </w:rPr>
        <w:t>lgorithm</w:t>
      </w:r>
      <w:r>
        <w:rPr>
          <w:rFonts w:cs="Arial"/>
        </w:rPr>
        <w:t>s</w:t>
      </w:r>
      <w:proofErr w:type="spellEnd"/>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w:t>
      </w:r>
      <w:commentRangeStart w:id="3110"/>
      <w:r>
        <w:rPr>
          <w:rFonts w:cs="Arial"/>
        </w:rPr>
        <w:t xml:space="preserve">other products </w:t>
      </w:r>
      <w:commentRangeEnd w:id="3110"/>
      <w:r w:rsidR="0019240A">
        <w:rPr>
          <w:rStyle w:val="CommentReference"/>
        </w:rPr>
        <w:commentReference w:id="3110"/>
      </w:r>
      <w:r>
        <w:rPr>
          <w:rFonts w:cs="Arial"/>
        </w:rPr>
        <w:t xml:space="preserve">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ins w:id="3111" w:author="Jonathan Pritchard" w:date="2025-03-10T07:37:00Z" w16du:dateUtc="2025-03-10T07:37:00Z">
        <w:r w:rsidR="00302EEA">
          <w:rPr>
            <w:rFonts w:cs="Arial"/>
          </w:rPr>
          <w:t xml:space="preserve"> (MSVS)</w:t>
        </w:r>
      </w:ins>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61C1F59F"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del w:id="3112" w:author="Jonathan Pritchard" w:date="2025-03-10T07:42:00Z" w16du:dateUtc="2025-03-10T07:42:00Z">
        <w:r w:rsidRPr="006A66C1" w:rsidDel="0056040E">
          <w:rPr>
            <w:rFonts w:cs="Arial"/>
          </w:rPr>
          <w:delText>MSC.530(106)</w:delText>
        </w:r>
      </w:del>
      <w:ins w:id="3113" w:author="Jonathan Pritchard" w:date="2025-03-10T07:42:00Z" w16du:dateUtc="2025-03-10T07:42:00Z">
        <w:r w:rsidR="0056040E">
          <w:rPr>
            <w:rFonts w:cs="Arial"/>
          </w:rPr>
          <w:t>MSC.530(106)/</w:t>
        </w:r>
      </w:ins>
      <w:ins w:id="3114" w:author="Jonathan Pritchard" w:date="2025-03-10T07:46:00Z" w16du:dateUtc="2025-03-10T07:46:00Z">
        <w:r w:rsidR="0056040E">
          <w:rPr>
            <w:rFonts w:cs="Arial"/>
          </w:rPr>
          <w:t>Rev</w:t>
        </w:r>
      </w:ins>
      <w:ins w:id="3115" w:author="Jonathan Pritchard" w:date="2025-03-10T07:42:00Z" w16du:dateUtc="2025-03-10T07:42:00Z">
        <w:r w:rsidR="0056040E">
          <w:rPr>
            <w:rFonts w:cs="Arial"/>
          </w:rPr>
          <w:t>.1</w:t>
        </w:r>
      </w:ins>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58697E92" w:rsidR="00E67DD4" w:rsidRDefault="00802BDD" w:rsidP="00E67DD4">
      <w:pPr>
        <w:spacing w:after="120" w:line="240" w:lineRule="auto"/>
        <w:ind w:right="16"/>
        <w:rPr>
          <w:rFonts w:cs="Arial"/>
        </w:rPr>
      </w:pPr>
      <w:bookmarkStart w:id="3116" w:name="_Toc187673191"/>
      <w:bookmarkStart w:id="3117" w:name="_Toc187673423"/>
      <w:bookmarkStart w:id="3118" w:name="_Toc188368782"/>
      <w:bookmarkStart w:id="3119" w:name="_Toc187673201"/>
      <w:bookmarkStart w:id="3120" w:name="_Toc187673433"/>
      <w:bookmarkStart w:id="3121" w:name="_Toc188368792"/>
      <w:bookmarkStart w:id="3122" w:name="_Toc188621985"/>
      <w:bookmarkEnd w:id="3116"/>
      <w:bookmarkEnd w:id="3117"/>
      <w:bookmarkEnd w:id="3118"/>
      <w:bookmarkEnd w:id="3119"/>
      <w:bookmarkEnd w:id="3120"/>
      <w:bookmarkEnd w:id="3121"/>
      <w:bookmarkEnd w:id="3122"/>
      <w:r w:rsidRPr="00802BDD">
        <w:t>Scales and scale ranges are defined in Clause</w:t>
      </w:r>
      <w:del w:id="3123" w:author="Jonathan Pritchard" w:date="2025-03-07T18:20:00Z" w16du:dateUtc="2025-03-07T18:20:00Z">
        <w:r w:rsidRPr="00802BDD" w:rsidDel="00B70E86">
          <w:delText xml:space="preserve"> </w:delText>
        </w:r>
      </w:del>
      <w:ins w:id="3124" w:author="Jonathan Pritchard" w:date="2025-03-07T18:20:00Z" w16du:dateUtc="2025-03-07T18:20:00Z">
        <w:r w:rsidR="00B70E86">
          <w:t xml:space="preserve"> </w:t>
        </w:r>
      </w:ins>
      <w:ins w:id="3125" w:author="Jonathan Pritchard" w:date="2025-03-07T18:21:00Z" w16du:dateUtc="2025-03-07T18:21:00Z">
        <w:r w:rsidR="00B70E86">
          <w:fldChar w:fldCharType="begin"/>
        </w:r>
        <w:r w:rsidR="00B70E86">
          <w:instrText xml:space="preserve"> REF _Ref192264106 \r \h </w:instrText>
        </w:r>
      </w:ins>
      <w:ins w:id="3126" w:author="Jonathan Pritchard" w:date="2025-03-07T18:21:00Z" w16du:dateUtc="2025-03-07T18:21:00Z">
        <w:r w:rsidR="00B70E86">
          <w:fldChar w:fldCharType="separate"/>
        </w:r>
        <w:r w:rsidR="00B70E86">
          <w:t>12.1.1</w:t>
        </w:r>
        <w:r w:rsidR="00B70E86">
          <w:fldChar w:fldCharType="end"/>
        </w:r>
      </w:ins>
      <w:del w:id="3127" w:author="Jonathan Pritchard" w:date="2025-03-07T18:20:00Z" w16du:dateUtc="2025-03-07T18:20:00Z">
        <w:r w:rsidRPr="00802BDD" w:rsidDel="00B70E86">
          <w:delText>XXX-XXX</w:delText>
        </w:r>
      </w:del>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w:t>
      </w:r>
      <w:commentRangeStart w:id="3128"/>
      <w:r w:rsidR="00E67DD4">
        <w:rPr>
          <w:rFonts w:cs="Arial"/>
        </w:rPr>
        <w:t xml:space="preserve">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commentRangeEnd w:id="3128"/>
      <w:r w:rsidR="00DF5529">
        <w:rPr>
          <w:rStyle w:val="CommentReference"/>
        </w:rPr>
        <w:commentReference w:id="3128"/>
      </w:r>
    </w:p>
    <w:p w14:paraId="6892DCF1" w14:textId="16443163" w:rsidR="00F94FB6" w:rsidRPr="00F94FB6" w:rsidRDefault="00F94FB6" w:rsidP="00F94FB6">
      <w:pPr>
        <w:pStyle w:val="ListParagraph"/>
        <w:numPr>
          <w:ilvl w:val="1"/>
          <w:numId w:val="216"/>
        </w:numPr>
        <w:rPr>
          <w:b/>
          <w:bCs/>
          <w:lang w:eastAsia="en-US"/>
        </w:rPr>
      </w:pPr>
      <w:bookmarkStart w:id="3129" w:name="_Toc510785435"/>
      <w:bookmarkStart w:id="3130" w:name="_Toc510784286"/>
      <w:bookmarkStart w:id="3131" w:name="_Toc187673203"/>
      <w:bookmarkStart w:id="3132" w:name="_Toc187673435"/>
      <w:bookmarkStart w:id="3133" w:name="_Toc188368794"/>
      <w:bookmarkStart w:id="3134" w:name="_Toc188621987"/>
      <w:bookmarkStart w:id="3135" w:name="_Toc169203196"/>
      <w:bookmarkEnd w:id="3129"/>
      <w:bookmarkEnd w:id="3130"/>
      <w:bookmarkEnd w:id="3131"/>
      <w:bookmarkEnd w:id="3132"/>
      <w:bookmarkEnd w:id="3133"/>
      <w:bookmarkEnd w:id="3134"/>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3136" w:name="_Hlk177457598"/>
      <w:bookmarkStart w:id="3137" w:name="_Toc194067251"/>
      <w:r>
        <w:rPr>
          <w:lang w:eastAsia="en-US"/>
        </w:rPr>
        <w:t>Prerequisites</w:t>
      </w:r>
      <w:bookmarkEnd w:id="3136"/>
      <w:bookmarkEnd w:id="3137"/>
    </w:p>
    <w:p w14:paraId="43837918" w14:textId="616632D4" w:rsidR="00E67DD4" w:rsidRPr="00E67DD4" w:rsidRDefault="00E67DD4" w:rsidP="00E67DD4">
      <w:pPr>
        <w:spacing w:before="60" w:after="60" w:line="240" w:lineRule="auto"/>
        <w:rPr>
          <w:rFonts w:cs="Arial"/>
        </w:rPr>
      </w:pPr>
      <w:r w:rsidRPr="00E67DD4">
        <w:rPr>
          <w:rFonts w:cs="Arial"/>
        </w:rPr>
        <w:t>A</w:t>
      </w:r>
      <w:del w:id="3138" w:author="Grant, David M (52400) CIV USN NIWC ATLANTIC VA (USA)" w:date="2025-02-26T16:41:00Z" w16du:dateUtc="2025-02-26T21:41:00Z">
        <w:r w:rsidRPr="00E67DD4" w:rsidDel="00A83A8D">
          <w:rPr>
            <w:rFonts w:cs="Arial"/>
          </w:rPr>
          <w:delText>n</w:delText>
        </w:r>
      </w:del>
      <w:r w:rsidRPr="00E67DD4">
        <w:rPr>
          <w:rFonts w:cs="Arial"/>
        </w:rPr>
        <w:t xml:space="preserve">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proofErr w:type="spellStart"/>
      <w:r w:rsidRPr="00E67DD4">
        <w:rPr>
          <w:rFonts w:cs="Arial"/>
          <w:i/>
          <w:iCs/>
        </w:rPr>
        <w:t>dataCoverage</w:t>
      </w:r>
      <w:proofErr w:type="spellEnd"/>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proofErr w:type="spellStart"/>
      <w:r w:rsidRPr="00E67DD4">
        <w:rPr>
          <w:i/>
          <w:iCs/>
        </w:rPr>
        <w:t>scaleBands</w:t>
      </w:r>
      <w:proofErr w:type="spellEnd"/>
      <w:r w:rsidRPr="00E67DD4">
        <w:rPr>
          <w:i/>
          <w:iCs/>
        </w:rPr>
        <w:t>(</w:t>
      </w:r>
      <w:proofErr w:type="spellStart"/>
      <w:r w:rsidRPr="00E67DD4">
        <w:rPr>
          <w:rFonts w:cs="Arial"/>
          <w:i/>
          <w:iCs/>
        </w:rPr>
        <w:t>dataCoverage</w:t>
      </w:r>
      <w:proofErr w:type="spellEnd"/>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proofErr w:type="spellStart"/>
      <w:r w:rsidRPr="00E67DD4">
        <w:rPr>
          <w:rFonts w:cs="Arial"/>
          <w:i/>
          <w:iCs/>
        </w:rPr>
        <w:t>dataCoverage</w:t>
      </w:r>
      <w:proofErr w:type="spellEnd"/>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proofErr w:type="spellStart"/>
      <w:r w:rsidRPr="00E67DD4">
        <w:rPr>
          <w:rFonts w:cs="Arial"/>
          <w:i/>
          <w:iCs/>
        </w:rPr>
        <w:t>projection</w:t>
      </w:r>
      <w:proofErr w:type="spellEnd"/>
      <w:r w:rsidRPr="00E67DD4">
        <w:rPr>
          <w:rFonts w:cs="Arial"/>
        </w:rPr>
        <w:t xml:space="preserve"> that can</w:t>
      </w:r>
      <w:r w:rsidRPr="00E67DD4">
        <w:t xml:space="preserve"> convert geographic polygons </w:t>
      </w:r>
      <w:proofErr w:type="spellStart"/>
      <w:r w:rsidRPr="00E67DD4">
        <w:rPr>
          <w:i/>
          <w:iCs/>
        </w:rPr>
        <w:t>geoPolygon</w:t>
      </w:r>
      <w:proofErr w:type="spellEnd"/>
      <w:r w:rsidRPr="00E67DD4">
        <w:t xml:space="preserve"> to device polygons: </w:t>
      </w:r>
      <w:r w:rsidRPr="00E67DD4">
        <w:rPr>
          <w:i/>
          <w:iCs/>
        </w:rPr>
        <w:t>projection(</w:t>
      </w:r>
      <w:proofErr w:type="spellStart"/>
      <w:r w:rsidRPr="00E67DD4">
        <w:rPr>
          <w:i/>
          <w:iCs/>
        </w:rPr>
        <w:t>geoPolygon</w:t>
      </w:r>
      <w:proofErr w:type="spellEnd"/>
      <w:r w:rsidRPr="00E67DD4">
        <w:rPr>
          <w:i/>
          <w:iCs/>
        </w:rPr>
        <w:t>)</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3139" w:name="_Toc188368797"/>
      <w:bookmarkStart w:id="3140" w:name="_Toc188621990"/>
      <w:bookmarkEnd w:id="3135"/>
      <w:bookmarkEnd w:id="3139"/>
      <w:bookmarkEnd w:id="3140"/>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proofErr w:type="spellStart"/>
            <w:r>
              <w:rPr>
                <w:b/>
                <w:i/>
              </w:rPr>
              <w:t>optimum</w:t>
            </w:r>
            <w:r w:rsidRPr="00142BCB">
              <w:rPr>
                <w:b/>
                <w:i/>
              </w:rPr>
              <w:t>Scale</w:t>
            </w:r>
            <w:proofErr w:type="spellEnd"/>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76FFE49E" w:rsidR="00E67DD4" w:rsidRDefault="00E67DD4" w:rsidP="00E67DD4">
      <w:pPr>
        <w:pStyle w:val="Caption"/>
        <w:jc w:val="center"/>
        <w:rPr>
          <w:lang w:val="en-US"/>
        </w:rPr>
      </w:pPr>
      <w:r>
        <w:t xml:space="preserve">Table </w:t>
      </w:r>
      <w:ins w:id="3141" w:author="Jonathan Pritchard" w:date="2025-03-07T16:40:00Z" w16du:dateUtc="2025-03-07T16:40:00Z">
        <w:r w:rsidR="00C56536">
          <w:fldChar w:fldCharType="begin"/>
        </w:r>
        <w:r w:rsidR="00C56536">
          <w:instrText xml:space="preserve"> SEQ Table \* ARABIC </w:instrText>
        </w:r>
      </w:ins>
      <w:r w:rsidR="00C56536">
        <w:fldChar w:fldCharType="separate"/>
      </w:r>
      <w:ins w:id="3142" w:author="Jonathan Pritchard" w:date="2025-03-07T16:40:00Z" w16du:dateUtc="2025-03-07T16:40:00Z">
        <w:r w:rsidR="00C56536">
          <w:rPr>
            <w:noProof/>
          </w:rPr>
          <w:t>11</w:t>
        </w:r>
        <w:r w:rsidR="00C56536">
          <w:fldChar w:fldCharType="end"/>
        </w:r>
      </w:ins>
      <w:del w:id="3143" w:author="Jonathan Pritchard" w:date="2025-03-07T16:40:00Z" w16du:dateUtc="2025-03-07T16:40:00Z">
        <w:r w:rsidDel="00C56536">
          <w:fldChar w:fldCharType="begin"/>
        </w:r>
        <w:r w:rsidDel="00C56536">
          <w:delInstrText xml:space="preserve"> SEQ Table \* ARABIC </w:delInstrText>
        </w:r>
        <w:r w:rsidDel="00C56536">
          <w:fldChar w:fldCharType="separate"/>
        </w:r>
        <w:r w:rsidDel="00C56536">
          <w:rPr>
            <w:noProof/>
          </w:rPr>
          <w:delText>1</w:delText>
        </w:r>
        <w:r w:rsidDel="00C56536">
          <w:fldChar w:fldCharType="end"/>
        </w:r>
      </w:del>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&#13;&#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&#13;&#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proofErr w:type="spellStart"/>
            <w:r w:rsidRPr="00712598">
              <w:rPr>
                <w:i/>
                <w:iCs/>
              </w:rPr>
              <w:t>SelectData</w:t>
            </w:r>
            <w:r>
              <w:rPr>
                <w:i/>
                <w:iCs/>
              </w:rPr>
              <w:t>Coverages</w:t>
            </w:r>
            <w:proofErr w:type="spellEnd"/>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3144" w:name="_Hlk177394136"/>
            <w:r>
              <w:t xml:space="preserve">A device-polygon </w:t>
            </w:r>
            <w:r w:rsidRPr="00712598">
              <w:rPr>
                <w:i/>
                <w:iCs/>
              </w:rPr>
              <w:t>viewport</w:t>
            </w:r>
            <w:r>
              <w:t xml:space="preserve"> describing the device area that should be covered with data</w:t>
            </w:r>
          </w:p>
          <w:bookmarkEnd w:id="3144"/>
          <w:p w14:paraId="3083FE6E" w14:textId="77777777" w:rsidR="00E67DD4" w:rsidRDefault="00E67DD4" w:rsidP="00D343CC">
            <w:pPr>
              <w:spacing w:before="60" w:after="120"/>
              <w:ind w:left="595"/>
            </w:pPr>
            <w:r>
              <w:t xml:space="preserve">A projection </w:t>
            </w:r>
            <w:proofErr w:type="spellStart"/>
            <w:r w:rsidRPr="00712598">
              <w:rPr>
                <w:i/>
                <w:iCs/>
              </w:rPr>
              <w:t>pro</w:t>
            </w:r>
            <w:r>
              <w:rPr>
                <w:i/>
                <w:iCs/>
              </w:rPr>
              <w:t>jection</w:t>
            </w:r>
            <w:proofErr w:type="spellEnd"/>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proofErr w:type="spellStart"/>
            <w:r>
              <w:rPr>
                <w:i/>
                <w:iCs/>
              </w:rPr>
              <w:t>dataCoverage</w:t>
            </w:r>
            <w:proofErr w:type="spellEnd"/>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Pr="00300216">
              <w:rPr>
                <w:rFonts w:ascii="Cambria Math" w:hAnsi="Cambria Math" w:cs="Cambria Math"/>
                <w:i/>
              </w:rPr>
              <w:t>dataCoverage</w:t>
            </w:r>
            <w:proofErr w:type="spellEnd"/>
            <w:r>
              <w:t xml:space="preserve">) </w:t>
            </w:r>
            <w:r>
              <w:rPr>
                <w:rFonts w:ascii="Cambria Math" w:hAnsi="Cambria Math" w:cs="Cambria Math"/>
              </w:rPr>
              <w:t>AND</w:t>
            </w:r>
            <w:r>
              <w:t xml:space="preserve">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w:t>
            </w:r>
            <w:r>
              <w:t>e</w:t>
            </w:r>
            <w:proofErr w:type="spellEnd"/>
            <w:r>
              <w:t xml:space="preserv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Pr="006A7DDE">
              <w:rPr>
                <w:rFonts w:ascii="Cambria Math" w:hAnsi="Cambria Math" w:cs="Cambria Math"/>
                <w:i/>
                <w:iCs/>
              </w:rPr>
              <w:t>dataCoverage</w:t>
            </w:r>
            <w:proofErr w:type="spellEnd"/>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dataCoverage</w:t>
            </w:r>
            <w:proofErr w:type="spellEnd"/>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proofErr w:type="spellStart"/>
            <w:r w:rsidRPr="002D4E29">
              <w:rPr>
                <w:i/>
                <w:iCs/>
              </w:rPr>
              <w:t>S</w:t>
            </w:r>
            <w:r>
              <w:rPr>
                <w:i/>
                <w:iCs/>
              </w:rPr>
              <w:t>cale</w:t>
            </w:r>
            <w:r w:rsidRPr="002D4E29">
              <w:rPr>
                <w:i/>
                <w:iCs/>
              </w:rPr>
              <w:t>B</w:t>
            </w:r>
            <w:r>
              <w:rPr>
                <w:i/>
                <w:iCs/>
              </w:rPr>
              <w:t>and</w:t>
            </w:r>
            <w:proofErr w:type="spellEnd"/>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proofErr w:type="spellStart"/>
            <w:r w:rsidRPr="002D4E29">
              <w:rPr>
                <w:i/>
                <w:iCs/>
              </w:rPr>
              <w:t>S</w:t>
            </w:r>
            <w:r>
              <w:rPr>
                <w:i/>
                <w:iCs/>
              </w:rPr>
              <w:t>cale</w:t>
            </w:r>
            <w:r w:rsidRPr="002D4E29">
              <w:rPr>
                <w:i/>
                <w:iCs/>
              </w:rPr>
              <w:t>B</w:t>
            </w:r>
            <w:r>
              <w:rPr>
                <w:i/>
                <w:iCs/>
              </w:rPr>
              <w:t>and</w:t>
            </w:r>
            <w:proofErr w:type="spellEnd"/>
            <w:r w:rsidR="00CC4988">
              <w:rPr>
                <w:rStyle w:val="FootnoteReference"/>
                <w:i/>
                <w:iCs/>
              </w:rPr>
              <w:footnoteReference w:id="8"/>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&#13;&#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45" w:author="Jonathan Pritchard" w:date="2025-03-11T16:26:00Z" w16du:dateUtc="2025-03-11T16:26:00Z">
                              <w:r w:rsidR="004B1F0F">
                                <w:t xml:space="preserve">as </w:t>
                              </w:r>
                            </w:ins>
                            <w:r>
                              <w:rPr>
                                <w:lang w:val="en-US"/>
                              </w:rPr>
                              <w:t xml:space="preserve">per </w:t>
                            </w:r>
                            <w:ins w:id="3146" w:author="Jonathan Pritchard" w:date="2025-03-11T16:26:00Z" w16du:dateUtc="2025-03-11T16:26:00Z">
                              <w:r w:rsidR="004B1F0F">
                                <w:rPr>
                                  <w:lang w:val="en-US"/>
                                </w:rPr>
                                <w:t xml:space="preserve">Section </w:t>
                              </w:r>
                            </w:ins>
                            <w:del w:id="3147" w:author="Jonathan Pritchard" w:date="2025-03-10T07:55:00Z" w16du:dateUtc="2025-03-10T07:55:00Z">
                              <w:r w:rsidRPr="00A74A4F" w:rsidDel="00A74A4F">
                                <w:rPr>
                                  <w:i/>
                                  <w:iCs/>
                                  <w:highlight w:val="yellow"/>
                                  <w:lang w:val="en-US"/>
                                  <w:rPrChange w:id="3148" w:author="Jonathan Pritchard" w:date="2025-03-10T07:56:00Z" w16du:dateUtc="2025-03-10T07:56:00Z">
                                    <w:rPr>
                                      <w:i/>
                                      <w:iCs/>
                                      <w:lang w:val="en-US"/>
                                    </w:rPr>
                                  </w:rPrChange>
                                </w:rPr>
                                <w:delText>C-</w:delText>
                              </w:r>
                            </w:del>
                            <w:del w:id="3149" w:author="Jonathan Pritchard" w:date="2025-03-11T16:26:00Z" w16du:dateUtc="2025-03-11T16:26:00Z">
                              <w:r w:rsidRPr="00A74A4F" w:rsidDel="004B1F0F">
                                <w:rPr>
                                  <w:i/>
                                  <w:iCs/>
                                  <w:highlight w:val="yellow"/>
                                  <w:lang w:val="en-US"/>
                                  <w:rPrChange w:id="3150" w:author="Jonathan Pritchard" w:date="2025-03-10T07:56:00Z" w16du:dateUtc="2025-03-10T07:56:00Z">
                                    <w:rPr>
                                      <w:i/>
                                      <w:iCs/>
                                      <w:lang w:val="en-US"/>
                                    </w:rPr>
                                  </w:rPrChange>
                                </w:rPr>
                                <w:delText>15.3.1</w:delText>
                              </w:r>
                            </w:del>
                            <w:ins w:id="3151"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fKwIAAFoEAAAOAAAAZHJzL2Uyb0RvYy54bWysVN9v2jAQfp+0/8Hy+0hgtGU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&#13;&#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RenderChartImage(dataSets,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27454A17"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ins w:id="3167" w:author="Jonathan Pritchard" w:date="2025-03-11T16:26:00Z" w16du:dateUtc="2025-03-11T16:26:00Z">
                        <w:r w:rsidR="004B1F0F">
                          <w:t xml:space="preserve">as </w:t>
                        </w:r>
                      </w:ins>
                      <w:r>
                        <w:rPr>
                          <w:lang w:val="en-US"/>
                        </w:rPr>
                        <w:t xml:space="preserve">per </w:t>
                      </w:r>
                      <w:ins w:id="3168" w:author="Jonathan Pritchard" w:date="2025-03-11T16:26:00Z" w16du:dateUtc="2025-03-11T16:26:00Z">
                        <w:r w:rsidR="004B1F0F">
                          <w:rPr>
                            <w:lang w:val="en-US"/>
                          </w:rPr>
                          <w:t xml:space="preserve">Section </w:t>
                        </w:r>
                      </w:ins>
                      <w:del w:id="3169" w:author="Jonathan Pritchard" w:date="2025-03-10T07:55:00Z" w16du:dateUtc="2025-03-10T07:55:00Z">
                        <w:r w:rsidRPr="00A74A4F" w:rsidDel="00A74A4F">
                          <w:rPr>
                            <w:i/>
                            <w:iCs/>
                            <w:highlight w:val="yellow"/>
                            <w:lang w:val="en-US"/>
                            <w:rPrChange w:id="3170" w:author="Jonathan Pritchard" w:date="2025-03-10T07:56:00Z" w16du:dateUtc="2025-03-10T07:56:00Z">
                              <w:rPr>
                                <w:i/>
                                <w:iCs/>
                                <w:lang w:val="en-US"/>
                              </w:rPr>
                            </w:rPrChange>
                          </w:rPr>
                          <w:delText>C-</w:delText>
                        </w:r>
                      </w:del>
                      <w:del w:id="3171" w:author="Jonathan Pritchard" w:date="2025-03-11T16:26:00Z" w16du:dateUtc="2025-03-11T16:26:00Z">
                        <w:r w:rsidRPr="00A74A4F" w:rsidDel="004B1F0F">
                          <w:rPr>
                            <w:i/>
                            <w:iCs/>
                            <w:highlight w:val="yellow"/>
                            <w:lang w:val="en-US"/>
                            <w:rPrChange w:id="3172" w:author="Jonathan Pritchard" w:date="2025-03-10T07:56:00Z" w16du:dateUtc="2025-03-10T07:56:00Z">
                              <w:rPr>
                                <w:i/>
                                <w:iCs/>
                                <w:lang w:val="en-US"/>
                              </w:rPr>
                            </w:rPrChange>
                          </w:rPr>
                          <w:delText>15.3.1</w:delText>
                        </w:r>
                      </w:del>
                      <w:ins w:id="3173" w:author="Jonathan Pritchard" w:date="2025-03-11T16:26:00Z" w16du:dateUtc="2025-03-11T16:26:00Z">
                        <w:r w:rsidR="004B1F0F">
                          <w:rPr>
                            <w:i/>
                            <w:iCs/>
                            <w:lang w:val="en-US"/>
                          </w:rPr>
                          <w:t>12.5.1</w:t>
                        </w:r>
                      </w:ins>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r w:rsidRPr="0040375C">
                        <w:rPr>
                          <w:i/>
                          <w:iCs/>
                        </w:rPr>
                        <w:t>dataSets</w:t>
                      </w:r>
                      <w:r>
                        <w:t xml:space="preserve"> into </w:t>
                      </w:r>
                      <w:r>
                        <w:rPr>
                          <w:i/>
                          <w:iCs/>
                        </w:rPr>
                        <w:t>drawingInstructions.</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r>
                        <w:rPr>
                          <w:i/>
                          <w:iCs/>
                        </w:rPr>
                        <w:t>drawingInstructions</w:t>
                      </w:r>
                      <w:r>
                        <w:t xml:space="preserve"> by </w:t>
                      </w:r>
                      <w:r w:rsidRPr="0040375C">
                        <w:rPr>
                          <w:b/>
                          <w:bCs/>
                        </w:rPr>
                        <w:t>drawing priority</w:t>
                      </w:r>
                      <w:r>
                        <w:rPr>
                          <w:b/>
                          <w:bCs/>
                        </w:rPr>
                        <w:t xml:space="preserve"> </w:t>
                      </w:r>
                      <w:r w:rsidRPr="0040375C">
                        <w:t xml:space="preserve">into </w:t>
                      </w:r>
                      <w:r>
                        <w:rPr>
                          <w:i/>
                          <w:iCs/>
                        </w:rPr>
                        <w:t>sortedInstructions</w:t>
                      </w:r>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r w:rsidRPr="0040375C">
                        <w:rPr>
                          <w:i/>
                          <w:iCs/>
                        </w:rPr>
                        <w:t>drawing</w:t>
                      </w:r>
                      <w:r>
                        <w:rPr>
                          <w:i/>
                          <w:iCs/>
                        </w:rPr>
                        <w:t>Instruction</w:t>
                      </w:r>
                      <w:r>
                        <w:t xml:space="preserve"> in </w:t>
                      </w:r>
                      <w:r>
                        <w:rPr>
                          <w:i/>
                          <w:iCs/>
                        </w:rPr>
                        <w:t>sortedInstructions</w:t>
                      </w:r>
                    </w:p>
                    <w:p w14:paraId="42B1F3B3" w14:textId="77777777" w:rsidR="00E67DD4" w:rsidRDefault="00E67DD4" w:rsidP="00E67DD4">
                      <w:pPr>
                        <w:pStyle w:val="ListParagraph"/>
                        <w:numPr>
                          <w:ilvl w:val="1"/>
                          <w:numId w:val="149"/>
                        </w:numPr>
                        <w:spacing w:after="120" w:line="240" w:lineRule="auto"/>
                        <w:contextualSpacing/>
                        <w:jc w:val="both"/>
                        <w:rPr>
                          <w:lang w:val="en-US"/>
                        </w:rPr>
                      </w:pPr>
                      <w:r w:rsidRPr="0040375C">
                        <w:rPr>
                          <w:i/>
                          <w:iCs/>
                          <w:lang w:val="en-US"/>
                        </w:rPr>
                        <w:t>RenderInstruction</w:t>
                      </w:r>
                      <w:r>
                        <w:rPr>
                          <w:lang w:val="en-US"/>
                        </w:rPr>
                        <w:t>(</w:t>
                      </w:r>
                      <w:r w:rsidRPr="00487F8D">
                        <w:rPr>
                          <w:i/>
                          <w:iCs/>
                        </w:rPr>
                        <w:t>drawing</w:t>
                      </w:r>
                      <w:r>
                        <w:rPr>
                          <w:i/>
                          <w:iCs/>
                        </w:rPr>
                        <w:t>Instruction</w:t>
                      </w:r>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r w:rsidRPr="0040375C">
                        <w:rPr>
                          <w:i/>
                          <w:iCs/>
                          <w:sz w:val="18"/>
                          <w:szCs w:val="18"/>
                          <w:lang w:val="en-US"/>
                        </w:rPr>
                        <w:t>viewingGroup(s)</w:t>
                      </w:r>
                      <w:r w:rsidRPr="0040375C">
                        <w:rPr>
                          <w:sz w:val="18"/>
                          <w:szCs w:val="18"/>
                          <w:lang w:val="en-US"/>
                        </w:rPr>
                        <w:t xml:space="preserve">, </w:t>
                      </w:r>
                      <w:r w:rsidRPr="0040375C">
                        <w:rPr>
                          <w:i/>
                          <w:iCs/>
                          <w:sz w:val="18"/>
                          <w:szCs w:val="18"/>
                          <w:lang w:val="en-US"/>
                        </w:rPr>
                        <w:t>scaleMinimum</w:t>
                      </w:r>
                      <w:r w:rsidRPr="0040375C">
                        <w:rPr>
                          <w:sz w:val="18"/>
                          <w:szCs w:val="18"/>
                          <w:lang w:val="en-US"/>
                        </w:rPr>
                        <w:t xml:space="preserve">, </w:t>
                      </w:r>
                      <w:r w:rsidRPr="0040375C">
                        <w:rPr>
                          <w:i/>
                          <w:iCs/>
                          <w:sz w:val="18"/>
                          <w:szCs w:val="18"/>
                          <w:lang w:val="en-US"/>
                        </w:rPr>
                        <w:t>scaleMaximum,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proofErr w:type="spellStart"/>
      <w:r w:rsidRPr="0040375C">
        <w:rPr>
          <w:i/>
          <w:iCs/>
          <w:lang w:val="en-US"/>
        </w:rPr>
        <w:t>RenderInstruction</w:t>
      </w:r>
      <w:proofErr w:type="spellEnd"/>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 xml:space="preserve">The </w:t>
      </w:r>
      <w:proofErr w:type="spellStart"/>
      <w:r>
        <w:rPr>
          <w:b/>
          <w:bCs/>
          <w:lang w:eastAsia="en-US"/>
        </w:rPr>
        <w:t>RenderInstruction</w:t>
      </w:r>
      <w:proofErr w:type="spellEnd"/>
      <w:r>
        <w:rPr>
          <w:b/>
          <w:bCs/>
          <w:lang w:eastAsia="en-US"/>
        </w:rPr>
        <w:t xml:space="preserve">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&#13;&#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pPr>
        <w:rPr>
          <w:lang w:val="en-US"/>
        </w:rPr>
        <w:pPrChange w:id="3152" w:author="Jonathan Pritchard" w:date="2025-03-20T10:45:00Z" w16du:dateUtc="2025-03-20T10:45:00Z">
          <w:pPr>
            <w:pStyle w:val="Heading2"/>
            <w:numPr>
              <w:ilvl w:val="0"/>
              <w:numId w:val="0"/>
            </w:numPr>
            <w:ind w:left="0" w:firstLine="0"/>
          </w:pPr>
        </w:pPrChange>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3153" w:name="_Toc194067252"/>
      <w:commentRangeStart w:id="3154"/>
      <w:r w:rsidRPr="00A527F0">
        <w:lastRenderedPageBreak/>
        <w:t xml:space="preserve">Appendix </w:t>
      </w:r>
      <w:r w:rsidR="00E93146">
        <w:t>F</w:t>
      </w:r>
      <w:r w:rsidRPr="00A527F0">
        <w:t xml:space="preserve"> – GML Coverage Polygons</w:t>
      </w:r>
      <w:commentRangeEnd w:id="3154"/>
      <w:r w:rsidR="003C1FB1">
        <w:rPr>
          <w:rStyle w:val="CommentReference"/>
          <w:rFonts w:eastAsia="MS Mincho"/>
          <w:b w:val="0"/>
          <w:bCs w:val="0"/>
        </w:rPr>
        <w:commentReference w:id="3154"/>
      </w:r>
      <w:bookmarkEnd w:id="3153"/>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3155" w:name="_Toc194067253"/>
      <w:r w:rsidRPr="00A527F0">
        <w:t>GML Coverage Polygons</w:t>
      </w:r>
      <w:bookmarkEnd w:id="3155"/>
    </w:p>
    <w:p w14:paraId="10AD9221" w14:textId="2C7C83B0" w:rsidR="0065597A" w:rsidRPr="00A527F0" w:rsidRDefault="0065597A" w:rsidP="00FD4BD6">
      <w:pPr>
        <w:pStyle w:val="Heading2"/>
        <w:numPr>
          <w:ilvl w:val="1"/>
          <w:numId w:val="235"/>
        </w:numPr>
      </w:pPr>
      <w:bookmarkStart w:id="3156" w:name="_Toc194067254"/>
      <w:r w:rsidRPr="00A527F0">
        <w:t>Introduction</w:t>
      </w:r>
      <w:bookmarkEnd w:id="3156"/>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758787E9" w14:textId="4C4F6BF7" w:rsidR="00DB785B" w:rsidRPr="00A527F0" w:rsidDel="00B70E86" w:rsidRDefault="00DB785B" w:rsidP="00700B73">
      <w:pPr>
        <w:jc w:val="both"/>
        <w:rPr>
          <w:del w:id="3157" w:author="Jonathan Pritchard" w:date="2025-03-07T18:22:00Z" w16du:dateUtc="2025-03-07T18:22:00Z"/>
        </w:rPr>
      </w:pPr>
      <w:del w:id="3158" w:author="Jonathan Pritchard" w:date="2025-03-07T18:22:00Z" w16du:dateUtc="2025-03-07T18:22:00Z">
        <w:r w:rsidRPr="00A527F0" w:rsidDel="00B70E86">
          <w:delText>In order to simplify the job of S-100 implementers for CATALOG.XML the only requirement is for a representation which encodes a simple, connected polygon with a single exterior and 0 or more holes.</w:delText>
        </w:r>
        <w:bookmarkStart w:id="3159" w:name="_Toc194061867"/>
        <w:bookmarkStart w:id="3160" w:name="_Toc194067255"/>
        <w:bookmarkEnd w:id="3159"/>
        <w:bookmarkEnd w:id="3160"/>
      </w:del>
    </w:p>
    <w:p w14:paraId="358C2E04" w14:textId="6E850449" w:rsidR="0065597A" w:rsidRPr="00A527F0" w:rsidRDefault="0065597A" w:rsidP="00FD4BD6">
      <w:pPr>
        <w:pStyle w:val="Heading2"/>
        <w:numPr>
          <w:ilvl w:val="1"/>
          <w:numId w:val="235"/>
        </w:numPr>
      </w:pPr>
      <w:bookmarkStart w:id="3161" w:name="_Toc194067256"/>
      <w:r w:rsidRPr="00A527F0">
        <w:t>Specification</w:t>
      </w:r>
      <w:bookmarkEnd w:id="3161"/>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gml:id</w:t>
      </w:r>
      <w:proofErr w:type="spellEnd"/>
      <w:r w:rsidRPr="00A527F0">
        <w:rPr>
          <w:rFonts w:ascii="Consolas" w:hAnsi="Consolas" w:cs="Calibri"/>
          <w:b/>
          <w:bCs/>
          <w:color w:val="174E86"/>
          <w:sz w:val="18"/>
          <w:szCs w:val="18"/>
          <w:bdr w:val="none" w:sz="0" w:space="0" w:color="auto" w:frame="1"/>
        </w:rPr>
        <w:t>="DC1"&gt;</w:t>
      </w:r>
    </w:p>
    <w:p w14:paraId="351C95DE"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gml:exterior</w:t>
      </w:r>
      <w:proofErr w:type="spellEnd"/>
      <w:r w:rsidRPr="00A527F0">
        <w:rPr>
          <w:rFonts w:ascii="Consolas" w:hAnsi="Consolas" w:cs="Calibri"/>
          <w:b/>
          <w:bCs/>
          <w:color w:val="174E86"/>
          <w:sz w:val="18"/>
          <w:szCs w:val="18"/>
          <w:bdr w:val="none" w:sz="0" w:space="0" w:color="auto" w:frame="1"/>
        </w:rPr>
        <w:t>&gt;</w:t>
      </w:r>
    </w:p>
    <w:p w14:paraId="24AE25F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47F3AC1E" w14:textId="50130666"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srsName</w:t>
      </w:r>
      <w:proofErr w:type="spellEnd"/>
      <w:r w:rsidRPr="00A527F0">
        <w:rPr>
          <w:rFonts w:ascii="Consolas" w:hAnsi="Consolas" w:cs="Calibri"/>
          <w:b/>
          <w:bCs/>
          <w:color w:val="174E86"/>
          <w:sz w:val="18"/>
          <w:szCs w:val="18"/>
          <w:bdr w:val="none" w:sz="0" w:space="0" w:color="auto" w:frame="1"/>
        </w:rPr>
        <w:t>="</w:t>
      </w:r>
      <w:commentRangeStart w:id="3162"/>
      <w:ins w:id="3163"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commentRangeEnd w:id="3162"/>
      <w:ins w:id="3164" w:author="jon pritchard" w:date="2025-03-25T14:52:00Z" w16du:dateUtc="2025-03-25T13:52:00Z">
        <w:r w:rsidR="004F6C21">
          <w:rPr>
            <w:rStyle w:val="CommentReference"/>
            <w:rFonts w:ascii="Arial" w:eastAsia="MS Mincho" w:hAnsi="Arial"/>
            <w:szCs w:val="20"/>
            <w:lang w:eastAsia="ja-JP"/>
          </w:rPr>
          <w:commentReference w:id="3162"/>
        </w:r>
      </w:ins>
      <w:commentRangeStart w:id="3165"/>
      <w:del w:id="3166"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67"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commentRangeEnd w:id="3165"/>
        <w:r w:rsidR="00286F41" w:rsidDel="005B35F8">
          <w:rPr>
            <w:rStyle w:val="CommentReference"/>
            <w:rFonts w:ascii="Arial" w:eastAsia="MS Mincho" w:hAnsi="Arial"/>
            <w:szCs w:val="20"/>
            <w:lang w:eastAsia="ja-JP"/>
          </w:rPr>
          <w:commentReference w:id="3165"/>
        </w:r>
      </w:del>
      <w:r w:rsidRPr="00A527F0">
        <w:rPr>
          <w:rFonts w:ascii="Consolas" w:hAnsi="Consolas" w:cs="Calibri"/>
          <w:b/>
          <w:bCs/>
          <w:color w:val="174E86"/>
          <w:sz w:val="18"/>
          <w:szCs w:val="18"/>
          <w:bdr w:val="none" w:sz="0" w:space="0" w:color="auto" w:frame="1"/>
        </w:rPr>
        <w:t>"&gt;</w:t>
      </w:r>
    </w:p>
    <w:p w14:paraId="6A1ED73F"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0.0 0.0 1.0 0.0 1.1 1.1 0.0 1.0 0.0 0.0</w:t>
      </w:r>
    </w:p>
    <w:p w14:paraId="3C34740A"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4354698B"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1861BF0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gml:exterior</w:t>
      </w:r>
      <w:proofErr w:type="spellEnd"/>
      <w:r w:rsidRPr="00A527F0">
        <w:rPr>
          <w:rFonts w:ascii="Consolas" w:hAnsi="Consolas" w:cs="Calibri"/>
          <w:b/>
          <w:bCs/>
          <w:color w:val="174E86"/>
          <w:sz w:val="18"/>
          <w:szCs w:val="18"/>
          <w:bdr w:val="none" w:sz="0" w:space="0" w:color="auto" w:frame="1"/>
        </w:rPr>
        <w:t>&gt;</w:t>
      </w:r>
    </w:p>
    <w:p w14:paraId="78EA5EF5"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5249E10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774AA57A" w14:textId="2FEFB149"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srsName</w:t>
      </w:r>
      <w:proofErr w:type="spellEnd"/>
      <w:r w:rsidRPr="00A527F0">
        <w:rPr>
          <w:rFonts w:ascii="Consolas" w:hAnsi="Consolas" w:cs="Calibri"/>
          <w:b/>
          <w:bCs/>
          <w:color w:val="174E86"/>
          <w:sz w:val="18"/>
          <w:szCs w:val="18"/>
          <w:bdr w:val="none" w:sz="0" w:space="0" w:color="auto" w:frame="1"/>
        </w:rPr>
        <w:t>="</w:t>
      </w:r>
      <w:ins w:id="3168" w:author="jon pritchard" w:date="2025-03-25T14:51:00Z">
        <w:r w:rsidR="005B35F8" w:rsidRPr="005B35F8">
          <w:rPr>
            <w:rFonts w:ascii="Consolas" w:hAnsi="Consolas" w:cs="Calibri"/>
            <w:b/>
            <w:bCs/>
            <w:color w:val="174E86"/>
            <w:sz w:val="18"/>
            <w:szCs w:val="18"/>
            <w:highlight w:val="yellow"/>
            <w:bdr w:val="none" w:sz="0" w:space="0" w:color="auto" w:frame="1"/>
          </w:rPr>
          <w:t>http://www.opengis.net/def/crs/EPSG/0/4326</w:t>
        </w:r>
      </w:ins>
      <w:del w:id="3169" w:author="jon pritchard" w:date="2025-03-25T14:51:00Z" w16du:dateUtc="2025-03-25T13:51:00Z">
        <w:r w:rsidR="00453F8F" w:rsidRPr="00286F41" w:rsidDel="005B35F8">
          <w:rPr>
            <w:rFonts w:ascii="Consolas" w:hAnsi="Consolas" w:cs="Calibri"/>
            <w:b/>
            <w:bCs/>
            <w:color w:val="174E86"/>
            <w:sz w:val="18"/>
            <w:szCs w:val="18"/>
            <w:highlight w:val="yellow"/>
            <w:bdr w:val="none" w:sz="0" w:space="0" w:color="auto" w:frame="1"/>
            <w:rPrChange w:id="3170" w:author="jon pritchard" w:date="2025-03-25T11:52:00Z" w16du:dateUtc="2025-03-25T10:52:00Z">
              <w:rPr>
                <w:rFonts w:ascii="Consolas" w:hAnsi="Consolas" w:cs="Calibri"/>
                <w:b/>
                <w:bCs/>
                <w:color w:val="174E86"/>
                <w:sz w:val="18"/>
                <w:szCs w:val="18"/>
                <w:bdr w:val="none" w:sz="0" w:space="0" w:color="auto" w:frame="1"/>
              </w:rPr>
            </w:rPrChange>
          </w:rPr>
          <w:delText>urn:ogc:def:crs:EPSG:4326</w:delText>
        </w:r>
        <w:r w:rsidR="00453F8F" w:rsidRPr="00453F8F" w:rsidDel="005B35F8">
          <w:rPr>
            <w:rFonts w:ascii="Consolas" w:hAnsi="Consolas" w:cs="Calibri"/>
            <w:b/>
            <w:bCs/>
            <w:color w:val="174E86"/>
            <w:sz w:val="18"/>
            <w:szCs w:val="18"/>
            <w:bdr w:val="none" w:sz="0" w:space="0" w:color="auto" w:frame="1"/>
          </w:rPr>
          <w:delText xml:space="preserve"> </w:delText>
        </w:r>
      </w:del>
      <w:r w:rsidRPr="00A527F0">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A527F0">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23936D36" w:rsidR="005B35F8" w:rsidRDefault="00E50048" w:rsidP="00700B73">
      <w:pPr>
        <w:rPr>
          <w:ins w:id="3171" w:author="jon pritchard" w:date="2025-03-25T14:52:00Z" w16du:dateUtc="2025-03-25T13:52:00Z"/>
        </w:rPr>
      </w:pPr>
      <w:r w:rsidRPr="00A527F0">
        <w:t xml:space="preserve">This implements bounding Polygons restricted to a single GML Polygon (with a </w:t>
      </w:r>
      <w:proofErr w:type="spellStart"/>
      <w:r w:rsidRPr="00A527F0">
        <w:t>gml:id</w:t>
      </w:r>
      <w:proofErr w:type="spellEnd"/>
      <w:r w:rsidRPr="00A527F0">
        <w:t xml:space="preserve"> with an SRS defined in each of the </w:t>
      </w:r>
      <w:proofErr w:type="spellStart"/>
      <w:r w:rsidRPr="00A527F0">
        <w:t>posList</w:t>
      </w:r>
      <w:proofErr w:type="spellEnd"/>
      <w:r w:rsidRPr="00A527F0">
        <w:t xml:space="preserve"> coordinates of </w:t>
      </w:r>
      <w:ins w:id="3172" w:author="jon pritchard" w:date="2025-03-25T14:53:00Z">
        <w:r w:rsidR="00F62901" w:rsidRPr="00F62901">
          <w:t>http://www.opengis.net/def/crs/EPSG/0/4326</w:t>
        </w:r>
      </w:ins>
      <w:del w:id="3173" w:author="jon pritchard" w:date="2025-03-25T14:53:00Z" w16du:dateUtc="2025-03-25T13:53:00Z">
        <w:r w:rsidR="00453F8F" w:rsidRPr="00453F8F" w:rsidDel="00F62901">
          <w:delText xml:space="preserve">urn:ogc:def:crs:EPSG:4326 </w:delText>
        </w:r>
      </w:del>
      <w:r w:rsidRPr="00A527F0">
        <w:t>) with a single exterior element and optional (i.e. 0 or more ) interior elements. Each exterior or optional interior is a Linear Ring with &gt;=4 coordinate pairs</w:t>
      </w:r>
      <w:r w:rsidR="00494CD1">
        <w:t xml:space="preserve"> </w:t>
      </w:r>
      <w:commentRangeStart w:id="3174"/>
      <w:r w:rsidR="00494CD1">
        <w:t xml:space="preserve">expressed as a single space separated </w:t>
      </w:r>
      <w:proofErr w:type="spellStart"/>
      <w:r w:rsidR="00494CD1">
        <w:t>posList</w:t>
      </w:r>
      <w:commentRangeEnd w:id="3174"/>
      <w:proofErr w:type="spellEnd"/>
      <w:r w:rsidR="00BB00A4">
        <w:rPr>
          <w:rStyle w:val="CommentReference"/>
        </w:rPr>
        <w:commentReference w:id="3174"/>
      </w:r>
      <w:r w:rsidRPr="00A527F0">
        <w:t xml:space="preserve">, with the first and last coordinate pair being identical, i.e. the Linear Ring is closed. </w:t>
      </w:r>
    </w:p>
    <w:p w14:paraId="271D92CC" w14:textId="3AC57764" w:rsidR="00E50048" w:rsidRPr="00A527F0" w:rsidRDefault="00E50048" w:rsidP="00700B73">
      <w:r w:rsidRPr="00A527F0">
        <w:t xml:space="preserve">Coordinate order is </w:t>
      </w:r>
      <w:ins w:id="3175" w:author="jon pritchard" w:date="2025-03-25T21:31:00Z" w16du:dateUtc="2025-03-25T20:31:00Z">
        <w:r w:rsidR="00323FB5">
          <w:t xml:space="preserve">always </w:t>
        </w:r>
      </w:ins>
      <w:r w:rsidRPr="00A527F0">
        <w:t xml:space="preserve">as </w:t>
      </w:r>
      <w:r w:rsidRPr="00AF5CDD">
        <w:t xml:space="preserve">per </w:t>
      </w:r>
      <w:ins w:id="3176" w:author="jon pritchard" w:date="2025-03-25T14:52:00Z">
        <w:r w:rsidR="005B35F8" w:rsidRPr="00AF5CDD">
          <w:rPr>
            <w:rPrChange w:id="3177" w:author="jon pritchard" w:date="2025-03-28T09:56:00Z" w16du:dateUtc="2025-03-28T08:56:00Z">
              <w:rPr>
                <w:highlight w:val="yellow"/>
              </w:rPr>
            </w:rPrChange>
          </w:rPr>
          <w:t>http://www.opengis.net/def/crs/EPSG/0/4326</w:t>
        </w:r>
      </w:ins>
      <w:del w:id="3178" w:author="jon pritchard" w:date="2025-03-25T14:52:00Z" w16du:dateUtc="2025-03-25T13:52:00Z">
        <w:r w:rsidR="00453F8F" w:rsidRPr="00AF5CDD" w:rsidDel="005B35F8">
          <w:delText>urn:ogc:def:crs:EPSG:4326</w:delText>
        </w:r>
      </w:del>
      <w:r w:rsidRPr="00AF5CDD">
        <w:t>,</w:t>
      </w:r>
      <w:r w:rsidRPr="00A527F0">
        <w:t xml:space="preserve"> latitude</w:t>
      </w:r>
      <w:ins w:id="3179" w:author="jon pritchard" w:date="2025-03-25T17:19:00Z" w16du:dateUtc="2025-03-25T16:19:00Z">
        <w:r w:rsidR="001314CB">
          <w:t xml:space="preserve"> followed by </w:t>
        </w:r>
      </w:ins>
      <w:del w:id="3180" w:author="jon pritchard" w:date="2025-03-25T17:19:00Z" w16du:dateUtc="2025-03-25T16:19:00Z">
        <w:r w:rsidRPr="00A527F0" w:rsidDel="001314CB">
          <w:delText>/</w:delText>
        </w:r>
      </w:del>
      <w:r w:rsidRPr="00A527F0">
        <w:t>longitude.</w:t>
      </w:r>
    </w:p>
    <w:p w14:paraId="34955B0D" w14:textId="1651F64C" w:rsidR="00E50048" w:rsidRDefault="00E50048" w:rsidP="00700B73">
      <w:r w:rsidRPr="00A527F0">
        <w:t>No further stipulations are required as geometry must also conform to the S-100 geometry model and be conformant with the XML Schema for exchange catalogues</w:t>
      </w:r>
      <w:del w:id="3181" w:author="Grant, David M (52400) CIV USN NIWC ATLANTIC VA (USA)" w:date="2025-02-26T17:06:00Z" w16du:dateUtc="2025-02-26T22:06:00Z">
        <w:r w:rsidRPr="00A527F0" w:rsidDel="002B0C4B">
          <w:delText>.</w:delText>
        </w:r>
      </w:del>
      <w:r w:rsidRPr="00A527F0">
        <w:t>.</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3182" w:name="_Toc194067257"/>
      <w:r>
        <w:lastRenderedPageBreak/>
        <w:t xml:space="preserve">Appendix G - </w:t>
      </w:r>
      <w:r w:rsidR="00E85AE1">
        <w:t>Thinning Algorithms</w:t>
      </w:r>
      <w:bookmarkEnd w:id="3182"/>
    </w:p>
    <w:p w14:paraId="1CA58779" w14:textId="3B8E920C" w:rsidR="00E85AE1" w:rsidRDefault="00E85AE1" w:rsidP="006E2D52">
      <w:pPr>
        <w:pStyle w:val="Heading1"/>
        <w:numPr>
          <w:ilvl w:val="0"/>
          <w:numId w:val="219"/>
        </w:numPr>
      </w:pPr>
      <w:bookmarkStart w:id="3183" w:name="_Toc194067258"/>
      <w:r>
        <w:t>Introduction</w:t>
      </w:r>
      <w:bookmarkEnd w:id="3183"/>
    </w:p>
    <w:p w14:paraId="6ACBFA69" w14:textId="2321E972" w:rsidR="001A0951" w:rsidRPr="00624B58" w:rsidRDefault="00624B58" w:rsidP="00624B58">
      <w:r>
        <w:t>T</w:t>
      </w:r>
      <w:r w:rsidR="006309CB" w:rsidRPr="00624B58">
        <w:t>hinning algorithms resize symbols and ensure they do not conflict on screen</w:t>
      </w:r>
      <w:r w:rsidRPr="002D7DEE">
        <w:t xml:space="preserve">. </w:t>
      </w:r>
      <w:ins w:id="3184" w:author="Jonathan Pritchard" w:date="2025-03-12T08:58:00Z" w16du:dateUtc="2025-03-12T08:58:00Z">
        <w:r w:rsidR="009802FD" w:rsidRPr="009802FD">
          <w:rPr>
            <w:highlight w:val="yellow"/>
            <w:rPrChange w:id="3185" w:author="Jonathan Pritchard" w:date="2025-03-12T08:59:00Z" w16du:dateUtc="2025-03-12T08:59:00Z">
              <w:rPr/>
            </w:rPrChange>
          </w:rPr>
          <w:t xml:space="preserve">Thinning is only required when zooming </w:t>
        </w:r>
      </w:ins>
      <w:ins w:id="3186" w:author="Jonathan Pritchard" w:date="2025-03-12T08:59:00Z" w16du:dateUtc="2025-03-12T08:59:00Z">
        <w:r w:rsidR="009802FD" w:rsidRPr="009802FD">
          <w:rPr>
            <w:highlight w:val="yellow"/>
            <w:rPrChange w:id="3187" w:author="Jonathan Pritchard" w:date="2025-03-12T08:59:00Z" w16du:dateUtc="2025-03-12T08:59:00Z">
              <w:rPr/>
            </w:rPrChange>
          </w:rPr>
          <w:t>within</w:t>
        </w:r>
      </w:ins>
      <w:ins w:id="3188" w:author="Jonathan Pritchard" w:date="2025-03-12T08:58:00Z" w16du:dateUtc="2025-03-12T08:58:00Z">
        <w:r w:rsidR="009802FD" w:rsidRPr="009802FD">
          <w:rPr>
            <w:highlight w:val="yellow"/>
            <w:rPrChange w:id="3189" w:author="Jonathan Pritchard" w:date="2025-03-12T08:59:00Z" w16du:dateUtc="2025-03-12T08:59:00Z">
              <w:rPr/>
            </w:rPrChange>
          </w:rPr>
          <w:t xml:space="preserve"> the visible scale range (</w:t>
        </w:r>
      </w:ins>
      <w:ins w:id="3190" w:author="Jonathan Pritchard" w:date="2025-03-12T08:59:00Z" w16du:dateUtc="2025-03-12T08:59:00Z">
        <w:r w:rsidR="009802FD" w:rsidRPr="009802FD">
          <w:rPr>
            <w:highlight w:val="yellow"/>
            <w:rPrChange w:id="3191" w:author="Jonathan Pritchard" w:date="2025-03-12T08:59:00Z" w16du:dateUtc="2025-03-12T08:59:00Z">
              <w:rPr/>
            </w:rPrChange>
          </w:rPr>
          <w:t>maximum</w:t>
        </w:r>
      </w:ins>
      <w:ins w:id="3192" w:author="Jonathan Pritchard" w:date="2025-03-12T08:58:00Z" w16du:dateUtc="2025-03-12T08:58:00Z">
        <w:r w:rsidR="009802FD" w:rsidRPr="009802FD">
          <w:rPr>
            <w:highlight w:val="yellow"/>
            <w:rPrChange w:id="3193" w:author="Jonathan Pritchard" w:date="2025-03-12T08:59:00Z" w16du:dateUtc="2025-03-12T08:59:00Z">
              <w:rPr/>
            </w:rPrChange>
          </w:rPr>
          <w:t xml:space="preserve"> – min</w:t>
        </w:r>
      </w:ins>
      <w:ins w:id="3194" w:author="Jonathan Pritchard" w:date="2025-03-12T08:59:00Z" w16du:dateUtc="2025-03-12T08:59:00Z">
        <w:r w:rsidR="009802FD" w:rsidRPr="009802FD">
          <w:rPr>
            <w:highlight w:val="yellow"/>
            <w:rPrChange w:id="3195" w:author="Jonathan Pritchard" w:date="2025-03-12T08:59:00Z" w16du:dateUtc="2025-03-12T08:59:00Z">
              <w:rPr/>
            </w:rPrChange>
          </w:rPr>
          <w:t>imum display scale</w:t>
        </w:r>
      </w:ins>
      <w:ins w:id="3196" w:author="Jonathan Pritchard" w:date="2025-03-12T08:58:00Z" w16du:dateUtc="2025-03-12T08:58:00Z">
        <w:r w:rsidR="009802FD" w:rsidRPr="009802FD">
          <w:rPr>
            <w:highlight w:val="yellow"/>
            <w:rPrChange w:id="3197" w:author="Jonathan Pritchard" w:date="2025-03-12T08:59:00Z" w16du:dateUtc="2025-03-12T08:59:00Z">
              <w:rPr/>
            </w:rPrChange>
          </w:rPr>
          <w:t xml:space="preserve">) of a </w:t>
        </w:r>
        <w:commentRangeStart w:id="3198"/>
        <w:r w:rsidR="009802FD" w:rsidRPr="009802FD">
          <w:rPr>
            <w:highlight w:val="yellow"/>
            <w:rPrChange w:id="3199" w:author="Jonathan Pritchard" w:date="2025-03-12T08:59:00Z" w16du:dateUtc="2025-03-12T08:59:00Z">
              <w:rPr/>
            </w:rPrChange>
          </w:rPr>
          <w:t>dataset</w:t>
        </w:r>
      </w:ins>
      <w:commentRangeEnd w:id="3198"/>
      <w:ins w:id="3200" w:author="Jonathan Pritchard" w:date="2025-03-12T08:59:00Z" w16du:dateUtc="2025-03-12T08:59:00Z">
        <w:r w:rsidR="009802FD">
          <w:rPr>
            <w:rStyle w:val="CommentReference"/>
          </w:rPr>
          <w:commentReference w:id="3198"/>
        </w:r>
      </w:ins>
      <w:ins w:id="3201" w:author="Jonathan Pritchard" w:date="2025-03-12T08:58:00Z" w16du:dateUtc="2025-03-12T08:58:00Z">
        <w:r w:rsidR="009802FD" w:rsidRPr="009802FD">
          <w:rPr>
            <w:highlight w:val="yellow"/>
            <w:rPrChange w:id="3202" w:author="Jonathan Pritchard" w:date="2025-03-12T08:59:00Z" w16du:dateUtc="2025-03-12T08:59:00Z">
              <w:rPr/>
            </w:rPrChange>
          </w:rPr>
          <w:t>.</w:t>
        </w:r>
      </w:ins>
      <w:ins w:id="3203" w:author="Jonathan Pritchard" w:date="2025-03-12T08:59:00Z" w16du:dateUtc="2025-03-12T08:59:00Z">
        <w:r w:rsidR="009802FD">
          <w:t xml:space="preserve"> </w:t>
        </w:r>
      </w:ins>
      <w:commentRangeStart w:id="3204"/>
      <w:r w:rsidR="006309CB" w:rsidRPr="002D7DEE">
        <w:t xml:space="preserve">The </w:t>
      </w:r>
      <w:r w:rsidRPr="002D7DEE">
        <w:t xml:space="preserve">ECDIS </w:t>
      </w:r>
      <w:r w:rsidR="006309CB" w:rsidRPr="002D7DEE">
        <w:t>implementer must use a thinning algorithm</w:t>
      </w:r>
      <w:r w:rsidRPr="002D7DEE">
        <w:t xml:space="preserve"> to reduce the possibility of screen clutter</w:t>
      </w:r>
      <w:commentRangeEnd w:id="3204"/>
      <w:r w:rsidR="00A341B6">
        <w:rPr>
          <w:rStyle w:val="CommentReference"/>
        </w:rPr>
        <w:commentReference w:id="3204"/>
      </w:r>
      <w:r w:rsidRPr="002D7DEE">
        <w:t xml:space="preserve">. </w:t>
      </w:r>
      <w:r w:rsidR="001A0951" w:rsidRPr="00624B58">
        <w:t xml:space="preserve">The algorithm described meets these requirements but </w:t>
      </w:r>
      <w:commentRangeStart w:id="3205"/>
      <w:r w:rsidR="001A0951" w:rsidRPr="00624B58">
        <w:t xml:space="preserve">implementers may </w:t>
      </w:r>
      <w:r w:rsidRPr="002D7DEE">
        <w:t xml:space="preserve">also </w:t>
      </w:r>
      <w:r w:rsidR="001A0951" w:rsidRPr="00624B58">
        <w:t>use their own</w:t>
      </w:r>
      <w:commentRangeEnd w:id="3205"/>
      <w:r w:rsidR="00F54988">
        <w:rPr>
          <w:rStyle w:val="CommentReference"/>
        </w:rPr>
        <w:commentReference w:id="3205"/>
      </w:r>
      <w:r w:rsidR="001A0951" w:rsidRPr="00624B58">
        <w:t>.</w:t>
      </w:r>
    </w:p>
    <w:p w14:paraId="154AF557" w14:textId="77777777" w:rsidR="00E85AE1" w:rsidRPr="00B812CA" w:rsidRDefault="00E85AE1" w:rsidP="006E2D52">
      <w:pPr>
        <w:pStyle w:val="Heading2"/>
        <w:numPr>
          <w:ilvl w:val="1"/>
          <w:numId w:val="219"/>
        </w:numPr>
      </w:pPr>
      <w:bookmarkStart w:id="3206" w:name="_Toc194067259"/>
      <w:r w:rsidRPr="00B812CA">
        <w:t>Regularly gridded data</w:t>
      </w:r>
      <w:bookmarkEnd w:id="3206"/>
    </w:p>
    <w:p w14:paraId="77B2CFE9" w14:textId="77777777" w:rsidR="00E85AE1" w:rsidRPr="00B812CA" w:rsidRDefault="00E85AE1" w:rsidP="00E85AE1">
      <w:pPr>
        <w:spacing w:after="120" w:line="240" w:lineRule="auto"/>
        <w:jc w:val="both"/>
      </w:pPr>
      <w:r w:rsidRPr="00B812CA">
        <w:t xml:space="preserve">Let the grid cell’s diagonal for the </w:t>
      </w:r>
      <w:proofErr w:type="spellStart"/>
      <w:r w:rsidRPr="00B812CA">
        <w:t>unthinned</w:t>
      </w:r>
      <w:proofErr w:type="spellEnd"/>
      <w:r w:rsidRPr="00B812CA">
        <w:t xml:space="preserve">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proofErr w:type="spellStart"/>
      <w:r w:rsidRPr="00B812CA">
        <w:rPr>
          <w:i/>
          <w:iCs/>
        </w:rPr>
        <w:t>nD</w:t>
      </w:r>
      <w:proofErr w:type="spellEnd"/>
      <w:r w:rsidRPr="00B812CA">
        <w:t xml:space="preserve">. Next, suppose the maximum dimension of the largest scaled symbol in the displayed field is </w:t>
      </w:r>
      <w:proofErr w:type="spellStart"/>
      <w:r w:rsidRPr="00B812CA">
        <w:rPr>
          <w:i/>
          <w:iCs/>
        </w:rPr>
        <w:t>Lsmax</w:t>
      </w:r>
      <w:proofErr w:type="spellEnd"/>
      <w:r w:rsidRPr="00B812CA">
        <w:t xml:space="preserve"> mm. Then the ratio </w:t>
      </w:r>
      <w:r w:rsidRPr="00B812CA">
        <w:rPr>
          <w:i/>
          <w:iCs/>
        </w:rPr>
        <w:t>R</w:t>
      </w:r>
      <w:r w:rsidRPr="00B812CA">
        <w:t xml:space="preserve"> of the maximum symbol dimension to the displayed grid spacing is constrained to be less than a prescribed maximum value, </w:t>
      </w:r>
      <w:proofErr w:type="spellStart"/>
      <w:r w:rsidRPr="00B812CA">
        <w:rPr>
          <w:i/>
          <w:iCs/>
        </w:rPr>
        <w:t>Rmax</w:t>
      </w:r>
      <w:proofErr w:type="spellEnd"/>
      <w:r w:rsidRPr="00B812CA">
        <w:t xml:space="preserve">. A typical value for </w:t>
      </w:r>
      <w:proofErr w:type="spellStart"/>
      <w:r w:rsidRPr="00B812CA">
        <w:rPr>
          <w:i/>
          <w:iCs/>
        </w:rPr>
        <w:t>Rmax</w:t>
      </w:r>
      <w:proofErr w:type="spellEnd"/>
      <w:r w:rsidRPr="00B812CA">
        <w:t xml:space="preserve"> can be taken to be 0.5. (Given that on a navigation display there may be point features from other products within the extent of the grid, </w:t>
      </w:r>
      <w:proofErr w:type="spellStart"/>
      <w:r w:rsidRPr="00B812CA">
        <w:rPr>
          <w:i/>
          <w:iCs/>
        </w:rPr>
        <w:t>Rmax</w:t>
      </w:r>
      <w:proofErr w:type="spellEnd"/>
      <w:r w:rsidRPr="00B812CA">
        <w:rPr>
          <w:i/>
          <w:iCs/>
        </w:rPr>
        <w:t>=0.5</w:t>
      </w:r>
      <w:r w:rsidRPr="00B812CA">
        <w:t xml:space="preserve"> may be too high for practical use; the optimal value of </w:t>
      </w:r>
      <w:proofErr w:type="spellStart"/>
      <w:r w:rsidRPr="00B812CA">
        <w:rPr>
          <w:i/>
          <w:iCs/>
        </w:rPr>
        <w:t>Rmax</w:t>
      </w:r>
      <w:proofErr w:type="spellEnd"/>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386C5FB4"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commentRangeStart w:id="3207"/>
      <w:r w:rsidRPr="00BE7834">
        <w:fldChar w:fldCharType="begin"/>
      </w:r>
      <w:r w:rsidRPr="00BE7834">
        <w:instrText xml:space="preserve"> REF _Ref48690523 \h  \* MERGEFORMAT </w:instrText>
      </w:r>
      <w:r w:rsidRPr="00BE7834">
        <w:fldChar w:fldCharType="separate"/>
      </w:r>
      <w:del w:id="3208" w:author="Jonathan Pritchard" w:date="2025-03-11T14:34:00Z" w16du:dateUtc="2025-03-11T14:34:00Z">
        <w:r w:rsidR="000553AC" w:rsidRPr="00BE7834" w:rsidDel="00BE7834">
          <w:rPr>
            <w:lang w:val="en-US"/>
            <w:rPrChange w:id="3209" w:author="Jonathan Pritchard" w:date="2025-03-11T14:34:00Z" w16du:dateUtc="2025-03-11T14:34:00Z">
              <w:rPr>
                <w:b/>
                <w:bCs/>
                <w:lang w:val="en-US"/>
              </w:rPr>
            </w:rPrChange>
          </w:rPr>
          <w:delText>Error! Reference source not found</w:delText>
        </w:r>
      </w:del>
      <w:ins w:id="3210" w:author="Jonathan Pritchard" w:date="2025-03-11T14:34:00Z" w16du:dateUtc="2025-03-11T14:34:00Z">
        <w:r w:rsidR="00BE7834" w:rsidRPr="00BE7834">
          <w:rPr>
            <w:lang w:val="en-US"/>
            <w:rPrChange w:id="3211" w:author="Jonathan Pritchard" w:date="2025-03-11T14:34:00Z" w16du:dateUtc="2025-03-11T14:34:00Z">
              <w:rPr>
                <w:b/>
                <w:bCs/>
                <w:lang w:val="en-US"/>
              </w:rPr>
            </w:rPrChange>
          </w:rPr>
          <w:t>Figure G-1-1</w:t>
        </w:r>
      </w:ins>
      <w:del w:id="3212" w:author="Jonathan Pritchard" w:date="2025-03-11T14:34:00Z" w16du:dateUtc="2025-03-11T14:34:00Z">
        <w:r w:rsidR="000553AC" w:rsidRPr="00BE7834" w:rsidDel="00BE7834">
          <w:rPr>
            <w:lang w:val="en-US"/>
            <w:rPrChange w:id="3213" w:author="Jonathan Pritchard" w:date="2025-03-11T14:34:00Z" w16du:dateUtc="2025-03-11T14:34:00Z">
              <w:rPr>
                <w:b/>
                <w:bCs/>
                <w:lang w:val="en-US"/>
              </w:rPr>
            </w:rPrChange>
          </w:rPr>
          <w:delText>.</w:delText>
        </w:r>
      </w:del>
      <w:r w:rsidRPr="00BE7834">
        <w:fldChar w:fldCharType="end"/>
      </w:r>
      <w:commentRangeEnd w:id="3207"/>
      <w:r w:rsidR="00F54988" w:rsidRPr="00BE7834">
        <w:rPr>
          <w:rStyle w:val="CommentReference"/>
        </w:rPr>
        <w:commentReference w:id="3207"/>
      </w:r>
      <w:r w:rsidRPr="00BE7834">
        <w:t xml:space="preserve"> depicts</w:t>
      </w:r>
      <w:r w:rsidRPr="00B812CA">
        <w:t xml:space="preserve"> a grid coverage feature symbolised by arrows of dimensions varying according to the value of an attribute at the grid point. </w:t>
      </w:r>
      <w:del w:id="3214" w:author="Jonathan Pritchard" w:date="2025-03-11T14:34:00Z" w16du:dateUtc="2025-03-11T14:34:00Z">
        <w:r w:rsidRPr="00B812CA" w:rsidDel="00BE7834">
          <w:fldChar w:fldCharType="begin"/>
        </w:r>
        <w:r w:rsidRPr="00B812CA" w:rsidDel="00BE7834">
          <w:delInstrText xml:space="preserve"> REF _Ref48690668 \h  \* MERGEFORMAT </w:delInstrText>
        </w:r>
        <w:r w:rsidRPr="00B812CA" w:rsidDel="00BE7834">
          <w:fldChar w:fldCharType="separate"/>
        </w:r>
        <w:r w:rsidR="000553AC" w:rsidDel="00BE7834">
          <w:rPr>
            <w:b/>
            <w:bCs/>
            <w:lang w:val="en-US"/>
          </w:rPr>
          <w:delText>Error! Reference source not found.</w:delText>
        </w:r>
        <w:r w:rsidRPr="00B812CA" w:rsidDel="00BE7834">
          <w:fldChar w:fldCharType="end"/>
        </w:r>
      </w:del>
      <w:ins w:id="3215" w:author="Jonathan Pritchard" w:date="2025-03-11T14:34:00Z" w16du:dateUtc="2025-03-11T14:34:00Z">
        <w:r w:rsidR="00BE7834" w:rsidRPr="00B812CA">
          <w:fldChar w:fldCharType="begin"/>
        </w:r>
        <w:r w:rsidR="00BE7834" w:rsidRPr="00B812CA">
          <w:instrText xml:space="preserve"> REF _Ref48690668 \h  \* MERGEFORMAT </w:instrText>
        </w:r>
      </w:ins>
      <w:ins w:id="3216" w:author="Jonathan Pritchard" w:date="2025-03-11T14:34:00Z" w16du:dateUtc="2025-03-11T14:34:00Z">
        <w:r w:rsidR="00BE7834" w:rsidRPr="00B812CA">
          <w:fldChar w:fldCharType="separate"/>
        </w:r>
        <w:r w:rsidR="00BE7834">
          <w:rPr>
            <w:lang w:val="en-US"/>
          </w:rPr>
          <w:t>Figure G-1-2</w:t>
        </w:r>
        <w:r w:rsidR="00BE7834">
          <w:rPr>
            <w:b/>
            <w:bCs/>
            <w:lang w:val="en-US"/>
          </w:rPr>
          <w:t>.</w:t>
        </w:r>
        <w:r w:rsidR="00BE7834" w:rsidRPr="00B812CA">
          <w:fldChar w:fldCharType="end"/>
        </w:r>
      </w:ins>
      <w:r w:rsidRPr="00B812CA">
        <w:t xml:space="preserve"> depicts the same data thinned with </w:t>
      </w:r>
      <w:proofErr w:type="spellStart"/>
      <w:r w:rsidRPr="00B812CA">
        <w:rPr>
          <w:i/>
          <w:iCs/>
        </w:rPr>
        <w:t>Rmax</w:t>
      </w:r>
      <w:proofErr w:type="spellEnd"/>
      <w:r w:rsidRPr="00B812CA">
        <w:t xml:space="preserve"> = 0.5 (outline-only arrows are suppressed). </w:t>
      </w:r>
      <w:del w:id="3217" w:author="Jonathan Pritchard" w:date="2025-03-11T14:35:00Z" w16du:dateUtc="2025-03-11T14:35:00Z">
        <w:r w:rsidRPr="00B812CA" w:rsidDel="00BE7834">
          <w:fldChar w:fldCharType="begin"/>
        </w:r>
        <w:r w:rsidRPr="00B812CA" w:rsidDel="00BE7834">
          <w:delInstrText xml:space="preserve"> REF _Ref48690672 \h  \* MERGEFORMAT </w:delInstrText>
        </w:r>
        <w:r w:rsidRPr="00B812CA" w:rsidDel="00BE7834">
          <w:fldChar w:fldCharType="separate"/>
        </w:r>
        <w:r w:rsidR="000553AC" w:rsidRPr="00BE7834" w:rsidDel="00BE7834">
          <w:rPr>
            <w:lang w:val="en-US"/>
            <w:rPrChange w:id="3218" w:author="Jonathan Pritchard" w:date="2025-03-11T14:35:00Z" w16du:dateUtc="2025-03-11T14:35:00Z">
              <w:rPr>
                <w:b/>
                <w:bCs/>
                <w:lang w:val="en-US"/>
              </w:rPr>
            </w:rPrChange>
          </w:rPr>
          <w:delText>Error! Reference source not found</w:delText>
        </w:r>
        <w:r w:rsidR="000553AC" w:rsidDel="00BE7834">
          <w:rPr>
            <w:b/>
            <w:bCs/>
            <w:lang w:val="en-US"/>
          </w:rPr>
          <w:delText>.</w:delText>
        </w:r>
        <w:r w:rsidRPr="00B812CA" w:rsidDel="00BE7834">
          <w:fldChar w:fldCharType="end"/>
        </w:r>
      </w:del>
      <w:ins w:id="3219" w:author="Jonathan Pritchard" w:date="2025-03-11T14:35:00Z" w16du:dateUtc="2025-03-11T14:35:00Z">
        <w:r w:rsidR="00BE7834" w:rsidRPr="00B812CA">
          <w:fldChar w:fldCharType="begin"/>
        </w:r>
        <w:r w:rsidR="00BE7834" w:rsidRPr="00B812CA">
          <w:instrText xml:space="preserve"> REF _Ref48690672 \h  \* MERGEFORMAT </w:instrText>
        </w:r>
      </w:ins>
      <w:ins w:id="3220" w:author="Jonathan Pritchard" w:date="2025-03-11T14:35:00Z" w16du:dateUtc="2025-03-11T14:35:00Z">
        <w:r w:rsidR="00BE7834" w:rsidRPr="00B812CA">
          <w:fldChar w:fldCharType="separate"/>
        </w:r>
        <w:r w:rsidR="00BE7834">
          <w:rPr>
            <w:lang w:val="en-US"/>
          </w:rPr>
          <w:t>Figure G-1-3</w:t>
        </w:r>
        <w:r w:rsidR="00BE7834" w:rsidRPr="00B812CA">
          <w:fldChar w:fldCharType="end"/>
        </w:r>
      </w:ins>
      <w:r w:rsidRPr="00B812CA">
        <w:t xml:space="preserve"> depicts the thinning of the same data with </w:t>
      </w:r>
      <w:proofErr w:type="spellStart"/>
      <w:r w:rsidRPr="00B812CA">
        <w:rPr>
          <w:i/>
          <w:iCs/>
        </w:rPr>
        <w:t>Rmax</w:t>
      </w:r>
      <w:proofErr w:type="spellEnd"/>
      <w:r w:rsidRPr="00B812CA">
        <w:t xml:space="preserve"> = 0.33. The nominal</w:t>
      </w:r>
      <w:r w:rsidRPr="00B812CA">
        <w:rPr>
          <w:rStyle w:val="FootnoteReference"/>
          <w:noProof w:val="0"/>
          <w:sz w:val="20"/>
          <w:vertAlign w:val="superscript"/>
          <w:lang w:val="en-GB"/>
        </w:rPr>
        <w:footnoteReference w:id="9"/>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proofErr w:type="spellStart"/>
      <w:r w:rsidRPr="00B812CA">
        <w:rPr>
          <w:i/>
          <w:iCs/>
        </w:rPr>
        <w:t>Lsmax</w:t>
      </w:r>
      <w:proofErr w:type="spellEnd"/>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85">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3CE8CE2C" w:rsidR="00E85AE1" w:rsidRPr="00B812CA" w:rsidRDefault="00E85AE1" w:rsidP="00E85AE1">
      <w:pPr>
        <w:pStyle w:val="Caption"/>
        <w:spacing w:line="240" w:lineRule="auto"/>
        <w:jc w:val="center"/>
      </w:pPr>
      <w:r w:rsidRPr="00B812CA">
        <w:t xml:space="preserve">Figure </w:t>
      </w:r>
      <w:ins w:id="3221" w:author="Jonathan Pritchard" w:date="2025-03-11T14:33:00Z" w16du:dateUtc="2025-03-11T14:33:00Z">
        <w:r w:rsidR="00BE7834">
          <w:t>G-</w:t>
        </w:r>
      </w:ins>
      <w:ins w:id="3222" w:author="Jonathan Pritchard" w:date="2025-03-11T14:34:00Z" w16du:dateUtc="2025-03-11T14:34:00Z">
        <w:r w:rsidR="00BE7834">
          <w:t>1-1</w:t>
        </w:r>
      </w:ins>
      <w:del w:id="3223" w:author="Jonathan Pritchard" w:date="2025-03-11T14:34:00Z" w16du:dateUtc="2025-03-11T14:34:00Z">
        <w:r w:rsidRPr="00B812CA" w:rsidDel="00BE7834">
          <w:fldChar w:fldCharType="begin"/>
        </w:r>
        <w:r w:rsidRPr="00B812CA" w:rsidDel="00BE7834">
          <w:delInstrText xml:space="preserve"> SEQ Figure \* ARABIC </w:delInstrText>
        </w:r>
        <w:r w:rsidRPr="00B812CA" w:rsidDel="00BE7834">
          <w:fldChar w:fldCharType="separate"/>
        </w:r>
        <w:r w:rsidR="00BE7834" w:rsidDel="00BE7834">
          <w:rPr>
            <w:noProof/>
          </w:rPr>
          <w:delText>8</w:delText>
        </w:r>
        <w:r w:rsidRPr="00B812CA" w:rsidDel="00BE7834">
          <w:fldChar w:fldCharType="end"/>
        </w:r>
      </w:del>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0.5, with </w:t>
      </w:r>
      <w:r w:rsidRPr="00B812CA">
        <w:rPr>
          <w:i/>
          <w:iCs/>
        </w:rPr>
        <w:t>n</w:t>
      </w:r>
      <w:r w:rsidRPr="00B812CA">
        <w:t xml:space="preserve"> = 1, the value of </w:t>
      </w:r>
      <w:r w:rsidRPr="00B812CA">
        <w:rPr>
          <w:i/>
          <w:iCs/>
        </w:rPr>
        <w:t>R</w:t>
      </w:r>
      <w:r w:rsidRPr="00B812CA">
        <w:t xml:space="preserve"> is greater than </w:t>
      </w:r>
      <w:proofErr w:type="spellStart"/>
      <w:r w:rsidRPr="00B812CA">
        <w:rPr>
          <w:i/>
          <w:iCs/>
        </w:rPr>
        <w:t>Rmax</w:t>
      </w:r>
      <w:proofErr w:type="spellEnd"/>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proofErr w:type="spellStart"/>
      <w:r w:rsidRPr="00B812CA">
        <w:rPr>
          <w:i/>
          <w:iCs/>
        </w:rPr>
        <w:t>Lsmax</w:t>
      </w:r>
      <w:proofErr w:type="spellEnd"/>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57E003C9">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1B75C501" w:rsidR="00E85AE1" w:rsidRPr="00B812CA" w:rsidRDefault="00E85AE1" w:rsidP="00E85AE1">
      <w:pPr>
        <w:pStyle w:val="Caption"/>
        <w:spacing w:after="120" w:line="240" w:lineRule="auto"/>
        <w:jc w:val="center"/>
      </w:pPr>
      <w:r w:rsidRPr="00B812CA">
        <w:t>Figure</w:t>
      </w:r>
      <w:ins w:id="3224" w:author="Jonathan Pritchard" w:date="2025-03-11T14:34:00Z" w16du:dateUtc="2025-03-11T14:34:00Z">
        <w:r w:rsidR="00BE7834">
          <w:t xml:space="preserve"> </w:t>
        </w:r>
      </w:ins>
      <w:del w:id="3225" w:author="Jonathan Pritchard" w:date="2025-03-11T14:34:00Z" w16du:dateUtc="2025-03-11T14:34:00Z">
        <w:r w:rsidRPr="00B812CA" w:rsidDel="00BE7834">
          <w:delText xml:space="preserve"> </w:delText>
        </w:r>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9</w:delText>
        </w:r>
        <w:r w:rsidRPr="00B812CA" w:rsidDel="00BE7834">
          <w:fldChar w:fldCharType="end"/>
        </w:r>
      </w:del>
      <w:ins w:id="3226" w:author="Jonathan Pritchard" w:date="2025-03-11T14:34:00Z" w16du:dateUtc="2025-03-11T14:34:00Z">
        <w:r w:rsidR="00BE7834">
          <w:t>G-1-2</w:t>
        </w:r>
      </w:ins>
      <w:r w:rsidRPr="00B812CA">
        <w:t xml:space="preserve"> - Grid thinned with </w:t>
      </w:r>
      <w:proofErr w:type="spellStart"/>
      <w:r w:rsidRPr="00B812CA">
        <w:rPr>
          <w:i/>
          <w:iCs/>
        </w:rPr>
        <w:t>Rmax</w:t>
      </w:r>
      <w:proofErr w:type="spellEnd"/>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01D4B2E7">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2387E398" w:rsidR="00E85AE1" w:rsidRPr="00B812CA" w:rsidRDefault="00E85AE1" w:rsidP="00E85AE1">
      <w:pPr>
        <w:pStyle w:val="Caption"/>
        <w:spacing w:after="120" w:line="240" w:lineRule="auto"/>
        <w:jc w:val="center"/>
      </w:pPr>
      <w:r w:rsidRPr="00B812CA">
        <w:t xml:space="preserve">Figure </w:t>
      </w:r>
      <w:del w:id="3227" w:author="Jonathan Pritchard" w:date="2025-03-11T14:35:00Z" w16du:dateUtc="2025-03-11T14:35:00Z">
        <w:r w:rsidRPr="00B812CA" w:rsidDel="00BE7834">
          <w:fldChar w:fldCharType="begin"/>
        </w:r>
        <w:r w:rsidRPr="00B812CA" w:rsidDel="00BE7834">
          <w:delInstrText xml:space="preserve"> SEQ Figure \* ARABIC </w:delInstrText>
        </w:r>
        <w:r w:rsidRPr="00B812CA" w:rsidDel="00BE7834">
          <w:fldChar w:fldCharType="separate"/>
        </w:r>
        <w:r w:rsidR="00B7137E" w:rsidDel="00BE7834">
          <w:rPr>
            <w:noProof/>
          </w:rPr>
          <w:delText>10</w:delText>
        </w:r>
        <w:r w:rsidRPr="00B812CA" w:rsidDel="00BE7834">
          <w:fldChar w:fldCharType="end"/>
        </w:r>
        <w:r w:rsidRPr="00B812CA" w:rsidDel="00BE7834">
          <w:delText xml:space="preserve"> </w:delText>
        </w:r>
      </w:del>
      <w:ins w:id="3228" w:author="Jonathan Pritchard" w:date="2025-03-11T14:35:00Z" w16du:dateUtc="2025-03-11T14:35:00Z">
        <w:r w:rsidR="00BE7834">
          <w:t>G-1-3</w:t>
        </w:r>
        <w:r w:rsidR="00BE7834" w:rsidRPr="00B812CA">
          <w:t xml:space="preserve"> </w:t>
        </w:r>
      </w:ins>
      <w:r w:rsidRPr="00B812CA">
        <w:t xml:space="preserve">- Grid thinned with </w:t>
      </w:r>
      <w:proofErr w:type="spellStart"/>
      <w:r w:rsidRPr="00B812CA">
        <w:rPr>
          <w:i/>
          <w:iCs/>
        </w:rPr>
        <w:t>Rmax</w:t>
      </w:r>
      <w:proofErr w:type="spellEnd"/>
      <w:r w:rsidRPr="00B812CA">
        <w:t xml:space="preserve"> = 0.33</w:t>
      </w:r>
    </w:p>
    <w:p w14:paraId="166C94CD" w14:textId="69E0909A"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impression. </w:t>
      </w:r>
      <w:r w:rsidRPr="005B58AA">
        <w:rPr>
          <w:highlight w:val="yellow"/>
          <w:rPrChange w:id="3229" w:author="Jonathan Pritchard" w:date="2025-03-11T14:36:00Z" w16du:dateUtc="2025-03-11T14:36:00Z">
            <w:rPr/>
          </w:rPrChange>
        </w:rPr>
        <w:t xml:space="preserve">In </w:t>
      </w:r>
      <w:r w:rsidRPr="005B58AA">
        <w:rPr>
          <w:highlight w:val="yellow"/>
          <w:rPrChange w:id="3230" w:author="Jonathan Pritchard" w:date="2025-03-11T14:36:00Z" w16du:dateUtc="2025-03-11T14:36:00Z">
            <w:rPr/>
          </w:rPrChange>
        </w:rPr>
        <w:fldChar w:fldCharType="begin"/>
      </w:r>
      <w:r w:rsidRPr="005B58AA">
        <w:rPr>
          <w:highlight w:val="yellow"/>
          <w:rPrChange w:id="3231" w:author="Jonathan Pritchard" w:date="2025-03-11T14:36:00Z" w16du:dateUtc="2025-03-11T14:36:00Z">
            <w:rPr/>
          </w:rPrChange>
        </w:rPr>
        <w:instrText xml:space="preserve"> REF _Ref48690668 \h  \* MERGEFORMAT </w:instrText>
      </w:r>
      <w:r w:rsidRPr="0060595A">
        <w:rPr>
          <w:highlight w:val="yellow"/>
        </w:rPr>
      </w:r>
      <w:r w:rsidRPr="005B58AA">
        <w:rPr>
          <w:highlight w:val="yellow"/>
          <w:rPrChange w:id="3232" w:author="Jonathan Pritchard" w:date="2025-03-11T14:36:00Z" w16du:dateUtc="2025-03-11T14:36:00Z">
            <w:rPr/>
          </w:rPrChange>
        </w:rPr>
        <w:fldChar w:fldCharType="separate"/>
      </w:r>
      <w:del w:id="3233" w:author="Jonathan Pritchard" w:date="2025-03-11T14:36:00Z" w16du:dateUtc="2025-03-11T14:36:00Z">
        <w:r w:rsidR="005B58AA" w:rsidRPr="005B58AA" w:rsidDel="005B58AA">
          <w:rPr>
            <w:b/>
            <w:bCs/>
            <w:highlight w:val="yellow"/>
            <w:lang w:val="en-US"/>
            <w:rPrChange w:id="3234" w:author="Jonathan Pritchard" w:date="2025-03-11T14:36:00Z" w16du:dateUtc="2025-03-11T14:36:00Z">
              <w:rPr>
                <w:b/>
                <w:bCs/>
                <w:lang w:val="en-US"/>
              </w:rPr>
            </w:rPrChange>
          </w:rPr>
          <w:delText xml:space="preserve">Error! Reference </w:delText>
        </w:r>
      </w:del>
      <w:del w:id="3235" w:author="Jonathan Pritchard" w:date="2025-03-11T14:35:00Z" w16du:dateUtc="2025-03-11T14:35:00Z">
        <w:r w:rsidR="005B58AA" w:rsidRPr="005B58AA" w:rsidDel="005B58AA">
          <w:rPr>
            <w:b/>
            <w:bCs/>
            <w:highlight w:val="yellow"/>
            <w:lang w:val="en-US"/>
            <w:rPrChange w:id="3236" w:author="Jonathan Pritchard" w:date="2025-03-11T14:36:00Z" w16du:dateUtc="2025-03-11T14:36:00Z">
              <w:rPr>
                <w:b/>
                <w:bCs/>
                <w:lang w:val="en-US"/>
              </w:rPr>
            </w:rPrChange>
          </w:rPr>
          <w:delText xml:space="preserve">source </w:delText>
        </w:r>
      </w:del>
      <w:del w:id="3237" w:author="Jonathan Pritchard" w:date="2025-03-11T14:36:00Z" w16du:dateUtc="2025-03-11T14:36:00Z">
        <w:r w:rsidR="005B58AA" w:rsidRPr="005B58AA" w:rsidDel="005B58AA">
          <w:rPr>
            <w:b/>
            <w:bCs/>
            <w:highlight w:val="yellow"/>
            <w:lang w:val="en-US"/>
            <w:rPrChange w:id="3238" w:author="Jonathan Pritchard" w:date="2025-03-11T14:36:00Z" w16du:dateUtc="2025-03-11T14:36:00Z">
              <w:rPr>
                <w:b/>
                <w:bCs/>
                <w:lang w:val="en-US"/>
              </w:rPr>
            </w:rPrChange>
          </w:rPr>
          <w:delText>not found</w:delText>
        </w:r>
      </w:del>
      <w:ins w:id="3239" w:author="Jonathan Pritchard" w:date="2025-03-11T14:36:00Z" w16du:dateUtc="2025-03-11T14:36:00Z">
        <w:r w:rsidR="005B58AA" w:rsidRPr="005B58AA">
          <w:rPr>
            <w:b/>
            <w:bCs/>
            <w:highlight w:val="yellow"/>
            <w:lang w:val="en-US"/>
            <w:rPrChange w:id="3240" w:author="Jonathan Pritchard" w:date="2025-03-11T14:36:00Z" w16du:dateUtc="2025-03-11T14:36:00Z">
              <w:rPr>
                <w:b/>
                <w:bCs/>
                <w:lang w:val="en-US"/>
              </w:rPr>
            </w:rPrChange>
          </w:rPr>
          <w:t>Figure 2</w:t>
        </w:r>
      </w:ins>
      <w:r w:rsidR="005B58AA" w:rsidRPr="005B58AA">
        <w:rPr>
          <w:b/>
          <w:bCs/>
          <w:highlight w:val="yellow"/>
          <w:lang w:val="en-US"/>
          <w:rPrChange w:id="3241" w:author="Jonathan Pritchard" w:date="2025-03-11T14:36:00Z" w16du:dateUtc="2025-03-11T14:36:00Z">
            <w:rPr>
              <w:b/>
              <w:bCs/>
              <w:lang w:val="en-US"/>
            </w:rPr>
          </w:rPrChange>
        </w:rPr>
        <w:t>.</w:t>
      </w:r>
      <w:r w:rsidRPr="005B58AA">
        <w:rPr>
          <w:highlight w:val="yellow"/>
          <w:rPrChange w:id="3242" w:author="Jonathan Pritchard" w:date="2025-03-11T14:36:00Z" w16du:dateUtc="2025-03-11T14:36:00Z">
            <w:rPr/>
          </w:rPrChange>
        </w:rPr>
        <w:fldChar w:fldCharType="end"/>
      </w:r>
      <w:r w:rsidRPr="005B58AA">
        <w:rPr>
          <w:highlight w:val="yellow"/>
          <w:rPrChange w:id="3243" w:author="Jonathan Pritchard" w:date="2025-03-11T14:36:00Z" w16du:dateUtc="2025-03-11T14:36:00Z">
            <w:rPr/>
          </w:rPrChange>
        </w:rPr>
        <w:t>,</w:t>
      </w:r>
      <w:r w:rsidRPr="00B812CA">
        <w:t xml:space="preserve"> row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proofErr w:type="spellStart"/>
      <w:r w:rsidRPr="00B812CA">
        <w:rPr>
          <w:i/>
          <w:iCs/>
        </w:rPr>
        <w:t>Rmax</w:t>
      </w:r>
      <w:proofErr w:type="spellEnd"/>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proofErr w:type="spellStart"/>
      <w:r w:rsidRPr="00B812CA">
        <w:t>Manufaturers</w:t>
      </w:r>
      <w:proofErr w:type="spellEnd"/>
      <w:r w:rsidRPr="00B812CA">
        <w:t xml:space="preserve">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proofErr w:type="spellStart"/>
      <w:r w:rsidRPr="00B812CA">
        <w:rPr>
          <w:i/>
          <w:iCs/>
        </w:rPr>
        <w:t>Rmax</w:t>
      </w:r>
      <w:proofErr w:type="spellEnd"/>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proofErr w:type="spellStart"/>
      <w:r w:rsidRPr="00B812CA">
        <w:rPr>
          <w:i/>
          <w:iCs/>
        </w:rPr>
        <w:t>Rmax</w:t>
      </w:r>
      <w:proofErr w:type="spellEnd"/>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3244" w:name="_Toc194067260"/>
      <w:r>
        <w:lastRenderedPageBreak/>
        <w:t xml:space="preserve">Appendix </w:t>
      </w:r>
      <w:r w:rsidR="00E93146">
        <w:t xml:space="preserve">H- </w:t>
      </w:r>
      <w:r>
        <w:t xml:space="preserve"> Import and Use of projected data on S-100 ECDIS</w:t>
      </w:r>
      <w:bookmarkEnd w:id="3244"/>
    </w:p>
    <w:p w14:paraId="480DE3E4" w14:textId="6C131DB8" w:rsidR="00D343CC" w:rsidRDefault="00D343CC" w:rsidP="002D7DEE">
      <w:pPr>
        <w:pStyle w:val="Heading1"/>
        <w:numPr>
          <w:ilvl w:val="0"/>
          <w:numId w:val="221"/>
        </w:numPr>
      </w:pPr>
      <w:bookmarkStart w:id="3245" w:name="_Toc194067261"/>
      <w:r>
        <w:t>Introduction</w:t>
      </w:r>
      <w:bookmarkEnd w:id="3245"/>
    </w:p>
    <w:p w14:paraId="492C474C" w14:textId="4633C7CF" w:rsidR="001C665A" w:rsidRDefault="001C665A" w:rsidP="00E85AE1">
      <w:pPr>
        <w:spacing w:after="120" w:line="240" w:lineRule="auto"/>
        <w:jc w:val="both"/>
        <w:rPr>
          <w:ins w:id="3246" w:author="Jonathan Pritchard" w:date="2025-03-11T14:37:00Z" w16du:dateUtc="2025-03-11T14:37:00Z"/>
        </w:rPr>
      </w:pPr>
      <w:ins w:id="3247" w:author="jon pritchard" w:date="2025-03-28T09:59:00Z" w16du:dateUtc="2025-03-28T08:59:00Z">
        <w:r w:rsidRPr="002D7DEE">
          <w:t>The ECDIS implementer must use a</w:t>
        </w:r>
        <w:r>
          <w:t xml:space="preserve">n algorithm for </w:t>
        </w:r>
      </w:ins>
      <w:del w:id="3248" w:author="jon pritchard" w:date="2025-03-28T09:59:00Z" w16du:dateUtc="2025-03-28T08:59:00Z">
        <w:r w:rsidR="00D343CC" w:rsidDel="001C665A">
          <w:delText>This appendix provides</w:delText>
        </w:r>
        <w:commentRangeStart w:id="3249"/>
        <w:r w:rsidR="00D343CC" w:rsidDel="001C665A">
          <w:delText xml:space="preserve"> </w:delText>
        </w:r>
        <w:commentRangeStart w:id="3250"/>
        <w:r w:rsidR="00D343CC" w:rsidDel="001C665A">
          <w:delText xml:space="preserve">normative </w:delText>
        </w:r>
        <w:commentRangeEnd w:id="3250"/>
        <w:r w:rsidR="00E94E89" w:rsidDel="001C665A">
          <w:rPr>
            <w:rStyle w:val="CommentReference"/>
          </w:rPr>
          <w:commentReference w:id="3250"/>
        </w:r>
        <w:r w:rsidR="00FF1663" w:rsidDel="001C665A">
          <w:delText>transformations</w:delText>
        </w:r>
        <w:r w:rsidR="00D343CC" w:rsidDel="001C665A">
          <w:delText xml:space="preserve"> </w:delText>
        </w:r>
        <w:commentRangeEnd w:id="3249"/>
        <w:r w:rsidR="007861A0" w:rsidDel="001C665A">
          <w:rPr>
            <w:rStyle w:val="CommentReference"/>
          </w:rPr>
          <w:commentReference w:id="3249"/>
        </w:r>
        <w:r w:rsidR="00D343CC" w:rsidDel="001C665A">
          <w:delText xml:space="preserve">for </w:delText>
        </w:r>
      </w:del>
      <w:r w:rsidR="00D343CC">
        <w:t xml:space="preserve">the conversion of UTM coordinates to </w:t>
      </w:r>
      <w:r w:rsidR="00F13E78">
        <w:t>geographic</w:t>
      </w:r>
      <w:r w:rsidR="00D343CC">
        <w:t xml:space="preserve"> </w:t>
      </w:r>
      <w:r w:rsidR="00F13E78">
        <w:t>l</w:t>
      </w:r>
      <w:r w:rsidR="00D343CC">
        <w:t>atitude/longitude</w:t>
      </w:r>
      <w:ins w:id="3251" w:author="Jonathan Pritchard" w:date="2025-03-11T14:37:00Z" w16du:dateUtc="2025-03-11T14:37:00Z">
        <w:r w:rsidR="005B58AA">
          <w:t>.</w:t>
        </w:r>
      </w:ins>
      <w:ins w:id="3252" w:author="jon pritchard" w:date="2025-03-28T10:00:00Z" w16du:dateUtc="2025-03-28T09:00:00Z">
        <w:r>
          <w:t xml:space="preserve"> </w:t>
        </w:r>
        <w:r w:rsidRPr="00624B58">
          <w:t xml:space="preserve">The algorithm described meets these requirements but </w:t>
        </w:r>
        <w:commentRangeStart w:id="3253"/>
        <w:r w:rsidRPr="00624B58">
          <w:t xml:space="preserve">implementers may </w:t>
        </w:r>
        <w:r w:rsidRPr="002D7DEE">
          <w:t xml:space="preserve">also </w:t>
        </w:r>
        <w:r w:rsidRPr="00624B58">
          <w:t>use their own</w:t>
        </w:r>
        <w:commentRangeEnd w:id="3253"/>
        <w:r>
          <w:rPr>
            <w:rStyle w:val="CommentReference"/>
          </w:rPr>
          <w:commentReference w:id="3253"/>
        </w:r>
        <w:r w:rsidRPr="00624B58">
          <w:t>.</w:t>
        </w:r>
      </w:ins>
    </w:p>
    <w:p w14:paraId="37E26F1C" w14:textId="4F432D9E" w:rsidR="00D343CC" w:rsidRDefault="00D343CC" w:rsidP="00E85AE1">
      <w:pPr>
        <w:spacing w:after="120" w:line="240" w:lineRule="auto"/>
        <w:jc w:val="both"/>
      </w:pPr>
      <w:del w:id="3254" w:author="Jonathan Pritchard" w:date="2025-03-11T14:37:00Z" w16du:dateUtc="2025-03-11T14:37:00Z">
        <w:r w:rsidDel="005B58AA">
          <w:delText>.</w:delText>
        </w:r>
      </w:del>
      <w:ins w:id="3255" w:author="Jonathan Pritchard" w:date="2025-03-11T14:37:00Z" w16du:dateUtc="2025-03-11T14:37:00Z">
        <w:r w:rsidR="005B58AA">
          <w:t>Clause H-1.1 and H-</w:t>
        </w:r>
      </w:ins>
      <w:ins w:id="3256" w:author="Jonathan Pritchard" w:date="2025-03-11T14:38:00Z" w16du:dateUtc="2025-03-11T14:38:00Z">
        <w:r w:rsidR="005B58AA">
          <w:t>1.2</w:t>
        </w:r>
      </w:ins>
      <w:ins w:id="3257" w:author="Jonathan Pritchard" w:date="2025-03-11T14:37:00Z" w16du:dateUtc="2025-03-11T14:37:00Z">
        <w:r w:rsidR="005B58AA">
          <w:t xml:space="preserve"> provide a set of numbered, </w:t>
        </w:r>
        <w:del w:id="3258" w:author="jon pritchard" w:date="2025-03-28T10:15:00Z" w16du:dateUtc="2025-03-28T09:15:00Z">
          <w:r w:rsidR="005B58AA" w:rsidDel="00D10598">
            <w:delText xml:space="preserve">normative </w:delText>
          </w:r>
        </w:del>
        <w:r w:rsidR="005B58AA">
          <w:t>steps for the conversion calculations.</w:t>
        </w:r>
      </w:ins>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3259" w:name="_Toc194067262"/>
      <w:r>
        <w:t>Conversion from UTM to WGS 84</w:t>
      </w:r>
      <w:bookmarkEnd w:id="3259"/>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&#13;&#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&#13;&#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Tj+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&#13;&#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&#13;&#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&#13;&#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J6+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&#13;&#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proofErr w:type="spellStart"/>
      <w:r>
        <w:rPr>
          <w:rFonts w:ascii="Cambria Math" w:eastAsiaTheme="minorEastAsia" w:hAnsi="Cambria Math"/>
          <w:i/>
        </w:rPr>
        <w:t>N</w:t>
      </w:r>
      <w:r w:rsidRPr="0058148F">
        <w:rPr>
          <w:rFonts w:ascii="Cambria Math" w:eastAsiaTheme="minorEastAsia" w:hAnsi="Cambria Math"/>
          <w:i/>
          <w:vertAlign w:val="subscript"/>
        </w:rPr>
        <w:t>z</w:t>
      </w:r>
      <w:proofErr w:type="spellEnd"/>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proofErr w:type="spellStart"/>
      <w:r w:rsidRPr="009D35BB">
        <w:rPr>
          <w:rFonts w:ascii="Cambria Math" w:eastAsiaTheme="minorEastAsia" w:hAnsi="Cambria Math"/>
          <w:i/>
        </w:rPr>
        <w:t>N</w:t>
      </w:r>
      <w:r w:rsidRPr="009D35BB">
        <w:rPr>
          <w:rFonts w:ascii="Cambria Math" w:eastAsiaTheme="minorEastAsia" w:hAnsi="Cambria Math"/>
          <w:i/>
          <w:vertAlign w:val="subscript"/>
        </w:rPr>
        <w:t>z</w:t>
      </w:r>
      <w:proofErr w:type="spellEnd"/>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&#13;&#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&#13;&#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&#13;&#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&#13;&#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U9+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&#13;&#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&#13;&#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fl="http://schemas.microsoft.com/office/word/2024/wordml/sdtformatlock">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hb+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&#13;&#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&#13;&#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&#13;&#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3260" w:name="_Toc194067263"/>
      <w:r>
        <w:t>Conversion from UPS North to WGS 84</w:t>
      </w:r>
      <w:bookmarkEnd w:id="3260"/>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">
                <v:rect id="Rectangle 45" o:spid="_x0000_s1055" style="position:absolute;top:513;width:26185;height:116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&#13;&#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8"/>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&#13;&#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&#13;&#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&#13;&#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">
                <v:rect id="Rectangle 34" o:spid="_x0000_s1061"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&#13;&#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&#13;&#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4/AEAANQDAAAOAAAAZHJzL2Uyb0RvYy54bWysU11v2yAUfZ+0/4B4X+x49tpY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&#13;&#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&#13;&#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pI/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&#13;&#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">
                <v:rect id="Rectangle 611283775" o:spid="_x0000_s1068" style="position:absolute;top:653;width:23268;height:100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&#13;&#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&#13;&#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">
                <v:rect id="Rectangle 1651185240" o:spid="_x0000_s1071" style="position:absolute;top:653;width:26185;height:1236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&#13;&#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&#13;&#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0P/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&#13;&#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3262" w:name="_Toc194067264"/>
      <w:r>
        <w:t>Conversion from UPS South to WGS 84</w:t>
      </w:r>
      <w:bookmarkEnd w:id="3262"/>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">
                <v:rect id="Rectangle 203" o:spid="_x0000_s1075" style="position:absolute;top:-807;width:26185;height:1536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&#13;&#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wvhxgAAAOE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GghvB8FN+AXDwAAAD//wMAUEsBAi0AFAAGAAgAAAAhANvh9svuAAAAhQEAABMAAAAAAAAA&#13;&#10;AAAAAAAAAAAAAFtDb250ZW50X1R5cGVzXS54bWxQSwECLQAUAAYACAAAACEAWvQsW78AAAAVAQAA&#13;&#10;CwAAAAAAAAAAAAAAAAAfAQAAX3JlbHMvLnJlbHNQSwECLQAUAAYACAAAACEACYsL4cYAAADhAAAA&#13;&#10;DwAAAAAAAAAAAAAAAAAHAgAAZHJzL2Rvd25yZXYueG1sUEsFBgAAAAADAAMAtwAAAPoCAAAAAA==&#13;&#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kQ/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&#13;&#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">
                <v:rect id="Rectangle 207" o:spid="_x0000_s1079"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&#13;&#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&#13;&#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">
                <v:rect id="Rectangle 210" o:spid="_x0000_s1082" style="position:absolute;left:-897;top:23370;width:8972;height:903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&#13;&#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&#13;&#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&#13;&#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mT5/QEAANQDAAAOAAAAZHJzL2Uyb0RvYy54bWysU9uO2yAQfa/Uf0C8N3Zcp5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&#13;&#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QoP/QEAANQDAAAOAAAAZHJzL2Uyb0RvYy54bWysU11v2yAUfZ+0/4B4X+x4zlpb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&#13;&#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">
                <v:rect id="Rectangle 218" o:spid="_x0000_s1088" style="position:absolute;left:6504;top:1693;width:26387;height:9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&#13;&#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zKi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msPrUXwDcvUEAAD//wMAUEsBAi0AFAAGAAgAAAAhANvh9svuAAAAhQEAABMAAAAAAAAA&#13;&#10;AAAAAAAAAAAAAFtDb250ZW50X1R5cGVzXS54bWxQSwECLQAUAAYACAAAACEAWvQsW78AAAAVAQAA&#13;&#10;CwAAAAAAAAAAAAAAAAAfAQAAX3JlbHMvLnJlbHNQSwECLQAUAAYACAAAACEAYlMyosYAAADhAAAA&#13;&#10;DwAAAAAAAAAAAAAAAAAHAgAAZHJzL2Rvd25yZXYueG1sUEsFBgAAAAADAAMAtwAAAPoCAAAAAA==&#13;&#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J4/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&#13;&#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">
                <v:rect id="Rectangle 222" o:spid="_x0000_s1092"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&#13;&#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1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QZfh/FNyDXPwAAAP//AwBQSwECLQAUAAYACAAAACEA2+H2y+4AAACFAQAAEwAAAAAA&#13;&#10;AAAAAAAAAAAAAAAAW0NvbnRlbnRfVHlwZXNdLnhtbFBLAQItABQABgAIAAAAIQBa9CxbvwAAABUB&#13;&#10;AAALAAAAAAAAAAAAAAAAAB8BAABfcmVscy8ucmVsc1BLAQItABQABgAIAAAAIQDN18/1yAAAAOEA&#13;&#10;AAAPAAAAAAAAAAAAAAAAAAcCAABkcnMvZG93bnJldi54bWxQSwUGAAAAAAMAAwC3AAAA/AIAAAAA&#13;&#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&#13;&#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rPr>
          <w:ins w:id="3263" w:author="Jonathan Pritchard" w:date="2025-03-11T14:50:00Z" w16du:dateUtc="2025-03-11T14:50:00Z"/>
        </w:rPr>
      </w:pPr>
      <w:bookmarkStart w:id="3264" w:name="_Toc194067265"/>
      <w:r>
        <w:t>References</w:t>
      </w:r>
      <w:ins w:id="3265" w:author="Jonathan Pritchard" w:date="2025-03-11T14:50:00Z" w16du:dateUtc="2025-03-11T14:50:00Z">
        <w:r w:rsidR="00B42BF5">
          <w:t xml:space="preserve"> [Informative]</w:t>
        </w:r>
        <w:bookmarkEnd w:id="3264"/>
      </w:ins>
    </w:p>
    <w:p w14:paraId="40698933" w14:textId="5779936B" w:rsidR="00B42BF5" w:rsidRPr="00B42BF5" w:rsidRDefault="00B42BF5">
      <w:pPr>
        <w:pPrChange w:id="3266" w:author="Jonathan Pritchard" w:date="2025-03-11T14:50:00Z" w16du:dateUtc="2025-03-11T14:50:00Z">
          <w:pPr>
            <w:pStyle w:val="Heading2"/>
            <w:numPr>
              <w:numId w:val="221"/>
            </w:numPr>
          </w:pPr>
        </w:pPrChange>
      </w:pPr>
      <w:ins w:id="3267" w:author="Jonathan Pritchard" w:date="2025-03-11T14:51:00Z" w16du:dateUtc="2025-03-11T14:51:00Z">
        <w:r>
          <w:t>The following references are provided for background, and to explain the origin of the formulas stated in this specification.</w:t>
        </w:r>
      </w:ins>
    </w:p>
    <w:p w14:paraId="7CDBDE4E" w14:textId="77777777" w:rsidR="00F13E78" w:rsidRDefault="00F13E78" w:rsidP="00F13E78">
      <w:pPr>
        <w:pStyle w:val="ListParagraph"/>
        <w:numPr>
          <w:ilvl w:val="0"/>
          <w:numId w:val="164"/>
        </w:numPr>
        <w:contextualSpacing/>
      </w:pPr>
      <w:bookmarkStart w:id="3268"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3268"/>
      <w:r w:rsidRPr="00585857">
        <w:t xml:space="preserve"> </w:t>
      </w:r>
    </w:p>
    <w:p w14:paraId="19EC3E90" w14:textId="77777777" w:rsidR="00F13E78" w:rsidRDefault="00F13E78" w:rsidP="00F13E78">
      <w:pPr>
        <w:pStyle w:val="ListParagraph"/>
        <w:numPr>
          <w:ilvl w:val="0"/>
          <w:numId w:val="164"/>
        </w:numPr>
        <w:contextualSpacing/>
      </w:pPr>
      <w:bookmarkStart w:id="3269" w:name="_Ref184814645"/>
      <w:r>
        <w:t>IOGP Report 373-07-02 “Coordinate conversions and transformations including formulas” v. 68, August 2024, https://epsg.org/guidance-notes.html, p. 7</w:t>
      </w:r>
      <w:bookmarkEnd w:id="3269"/>
    </w:p>
    <w:p w14:paraId="1728E744" w14:textId="77777777" w:rsidR="00F13E78" w:rsidRDefault="00F13E78" w:rsidP="00F13E78">
      <w:pPr>
        <w:pStyle w:val="ListParagraph"/>
        <w:numPr>
          <w:ilvl w:val="0"/>
          <w:numId w:val="164"/>
        </w:numPr>
        <w:contextualSpacing/>
      </w:pPr>
      <w:bookmarkStart w:id="3270" w:name="_Ref184814718"/>
      <w:r>
        <w:t>IOGP Report 373-07-02, p. 60</w:t>
      </w:r>
      <w:bookmarkEnd w:id="3270"/>
    </w:p>
    <w:p w14:paraId="173CE416" w14:textId="77777777" w:rsidR="00F13E78" w:rsidRDefault="00F13E78" w:rsidP="00F13E78">
      <w:pPr>
        <w:pStyle w:val="ListParagraph"/>
        <w:numPr>
          <w:ilvl w:val="0"/>
          <w:numId w:val="164"/>
        </w:numPr>
        <w:contextualSpacing/>
      </w:pPr>
      <w:bookmarkStart w:id="3271" w:name="_Ref184814728"/>
      <w:r>
        <w:t>IOGP Report 373-07-02, p. 61</w:t>
      </w:r>
      <w:bookmarkEnd w:id="3271"/>
    </w:p>
    <w:p w14:paraId="1606E54E" w14:textId="77777777" w:rsidR="00F13E78" w:rsidRDefault="00F13E78" w:rsidP="00F13E78">
      <w:pPr>
        <w:pStyle w:val="ListParagraph"/>
        <w:numPr>
          <w:ilvl w:val="0"/>
          <w:numId w:val="164"/>
        </w:numPr>
        <w:contextualSpacing/>
      </w:pPr>
      <w:bookmarkStart w:id="3272" w:name="_Ref184814844"/>
      <w:r>
        <w:t>IOGP Report 373-07-02, p. 84</w:t>
      </w:r>
      <w:bookmarkEnd w:id="3272"/>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Grant, David M (52400) CIV USN NIWC ATLANTIC VA (USA)" w:date="2025-02-24T11:18:00Z" w:initials="DG">
    <w:p w14:paraId="23A0FA56" w14:textId="77777777" w:rsidR="00131A93" w:rsidRDefault="00131A93" w:rsidP="00131A93">
      <w:pPr>
        <w:pStyle w:val="CommentText"/>
      </w:pPr>
      <w:r>
        <w:rPr>
          <w:rStyle w:val="CommentReference"/>
        </w:rPr>
        <w:annotationRef/>
      </w:r>
      <w:r>
        <w:t>Update all references throughout and ensure consistency “clause x.y” or “section x.y”, etc.</w:t>
      </w:r>
    </w:p>
  </w:comment>
  <w:comment w:id="36" w:author="Stamenkovich, Miroslav  (52400) CIV USN NIWC ATLANTIC SC (USA)" w:date="2025-02-13T08:38:00Z" w:initials="MS">
    <w:p w14:paraId="0CEAAC04" w14:textId="710EC13B" w:rsidR="00DD4220" w:rsidRDefault="00DD4220" w:rsidP="00DD4220">
      <w:pPr>
        <w:pStyle w:val="CommentText"/>
      </w:pPr>
      <w:r>
        <w:rPr>
          <w:rStyle w:val="CommentReference"/>
        </w:rPr>
        <w:annotationRef/>
      </w:r>
      <w:r>
        <w:t xml:space="preserve">“...describe levels 1 and 2 respectively.”  </w:t>
      </w:r>
    </w:p>
  </w:comment>
  <w:comment w:id="76" w:author="Grant, David M (52400) CIV USN NIWC ATLANTIC VA (USA)" w:date="2025-02-19T15:28:00Z" w:initials="DG">
    <w:p w14:paraId="1B42EC48" w14:textId="77777777" w:rsidR="0097690D" w:rsidRDefault="0097690D" w:rsidP="0097690D">
      <w:pPr>
        <w:pStyle w:val="CommentText"/>
      </w:pPr>
      <w:r>
        <w:rPr>
          <w:rStyle w:val="CommentReference"/>
        </w:rPr>
        <w:annotationRef/>
      </w:r>
      <w:r>
        <w:t>Remove “some”</w:t>
      </w:r>
    </w:p>
  </w:comment>
  <w:comment w:id="133" w:author="Grant, David M (52400) CIV USN NIWC ATLANTIC VA (USA)" w:date="2025-02-19T15:44:00Z" w:initials="DG">
    <w:p w14:paraId="0692DA07" w14:textId="77777777" w:rsidR="005F06E1" w:rsidRDefault="005F06E1" w:rsidP="005F06E1">
      <w:pPr>
        <w:pStyle w:val="CommentText"/>
      </w:pPr>
      <w:r>
        <w:rPr>
          <w:rStyle w:val="CommentReference"/>
        </w:rPr>
        <w:annotationRef/>
      </w:r>
      <w:r>
        <w:t>Why upper-case?</w:t>
      </w:r>
    </w:p>
  </w:comment>
  <w:comment w:id="142" w:author="Grant, David M (52400) CIV USN NIWC ATLANTIC VA (USA)" w:date="2025-02-21T12:36:00Z" w:initials="DG">
    <w:p w14:paraId="0AEB07A3" w14:textId="723F2FAD" w:rsidR="007D00EC" w:rsidRDefault="007D00EC" w:rsidP="007D00EC">
      <w:pPr>
        <w:pStyle w:val="CommentText"/>
      </w:pPr>
      <w:r>
        <w:rPr>
          <w:rStyle w:val="CommentReference"/>
        </w:rPr>
        <w:annotationRef/>
      </w:r>
      <w:r>
        <w:t>Must?</w:t>
      </w:r>
    </w:p>
  </w:comment>
  <w:comment w:id="145" w:author="Grant, David M (52400) CIV USN NIWC ATLANTIC VA (USA)" w:date="2025-02-21T12:36:00Z" w:initials="DG">
    <w:p w14:paraId="0CD1A6AE" w14:textId="068B77EC" w:rsidR="00573FA0" w:rsidRDefault="00573FA0" w:rsidP="00573FA0">
      <w:pPr>
        <w:pStyle w:val="CommentText"/>
      </w:pPr>
      <w:r>
        <w:rPr>
          <w:rStyle w:val="CommentReference"/>
        </w:rPr>
        <w:annotationRef/>
      </w:r>
      <w:r>
        <w:t>Remove - covered in first sentence.</w:t>
      </w:r>
    </w:p>
  </w:comment>
  <w:comment w:id="151" w:author="Grant, David M (52400) CIV USN NIWC ATLANTIC VA (USA)" w:date="2025-02-21T12:37:00Z" w:initials="DG">
    <w:p w14:paraId="78BE47AC" w14:textId="77777777" w:rsidR="007D00EC" w:rsidRDefault="007D00EC" w:rsidP="007D00EC">
      <w:pPr>
        <w:pStyle w:val="CommentText"/>
      </w:pPr>
      <w:r>
        <w:rPr>
          <w:rStyle w:val="CommentReference"/>
        </w:rPr>
        <w:annotationRef/>
      </w:r>
      <w:r>
        <w:t>Update or remove</w:t>
      </w:r>
    </w:p>
  </w:comment>
  <w:comment w:id="156" w:author="Grant, David M (52400) CIV USN NIWC ATLANTIC VA (USA)" w:date="2025-02-21T12:40:00Z" w:initials="DG">
    <w:p w14:paraId="50840DD2" w14:textId="77777777" w:rsidR="003F6441" w:rsidRDefault="003F6441" w:rsidP="003F6441">
      <w:pPr>
        <w:pStyle w:val="CommentText"/>
      </w:pPr>
      <w:r>
        <w:rPr>
          <w:rStyle w:val="CommentReference"/>
        </w:rPr>
        <w:annotationRef/>
      </w:r>
      <w:r>
        <w:t>Must?</w:t>
      </w:r>
    </w:p>
  </w:comment>
  <w:comment w:id="182" w:author="Grant, David M (52400) CIV USN NIWC ATLANTIC VA (USA)" w:date="2025-02-21T12:43:00Z" w:initials="DG">
    <w:p w14:paraId="23DB7690" w14:textId="77777777" w:rsidR="003D35CC" w:rsidRDefault="003D35CC" w:rsidP="003D35CC">
      <w:pPr>
        <w:pStyle w:val="CommentText"/>
      </w:pPr>
      <w:r>
        <w:rPr>
          <w:rStyle w:val="CommentReference"/>
        </w:rPr>
        <w:annotationRef/>
      </w:r>
      <w:r>
        <w:t>S-101 ENC data as the base layer (augmented by S-57 ENC data during the transition period)</w:t>
      </w:r>
    </w:p>
  </w:comment>
  <w:comment w:id="184" w:author="Grant, David M (52400) CIV USN NIWC ATLANTIC VA (USA)" w:date="2025-02-21T12:44:00Z" w:initials="DG">
    <w:p w14:paraId="359F8375" w14:textId="77777777" w:rsidR="0089074D" w:rsidRDefault="0089074D" w:rsidP="0089074D">
      <w:pPr>
        <w:pStyle w:val="CommentText"/>
      </w:pPr>
      <w:r>
        <w:rPr>
          <w:rStyle w:val="CommentReference"/>
        </w:rPr>
        <w:annotationRef/>
      </w:r>
      <w:r>
        <w:t>Augmented by S-104 when WLA is enabled;</w:t>
      </w:r>
    </w:p>
  </w:comment>
  <w:comment w:id="190" w:author="Grant, David M (52400) CIV USN NIWC ATLANTIC VA (USA)" w:date="2025-02-21T12:43:00Z" w:initials="DG">
    <w:p w14:paraId="45986DCE" w14:textId="058E286F" w:rsidR="00F1002C" w:rsidRDefault="00F1002C" w:rsidP="00F1002C">
      <w:pPr>
        <w:pStyle w:val="CommentText"/>
      </w:pPr>
      <w:r>
        <w:rPr>
          <w:rStyle w:val="CommentReference"/>
        </w:rPr>
        <w:annotationRef/>
      </w:r>
      <w:r>
        <w:t>Remove - not displayed directly.</w:t>
      </w:r>
    </w:p>
  </w:comment>
  <w:comment w:id="220" w:author="Grant, David M (52400) CIV USN NIWC ATLANTIC VA (USA)" w:date="2025-02-21T12:49:00Z" w:initials="DG">
    <w:p w14:paraId="14E978BB" w14:textId="77777777" w:rsidR="00C470C5" w:rsidRDefault="00C470C5" w:rsidP="00C470C5">
      <w:pPr>
        <w:pStyle w:val="CommentText"/>
      </w:pPr>
      <w:r>
        <w:rPr>
          <w:rStyle w:val="CommentReference"/>
        </w:rPr>
        <w:annotationRef/>
      </w:r>
      <w:r>
        <w:t>This requirement likely conflicts with the interoperability requirement, especially if data substitution is used.</w:t>
      </w:r>
    </w:p>
  </w:comment>
  <w:comment w:id="221" w:author="Jonathan Pritchard" w:date="2025-03-10T07:51:00Z" w:initials="jp">
    <w:p w14:paraId="5BC95155" w14:textId="77777777" w:rsidR="00C470C5" w:rsidRDefault="00C470C5" w:rsidP="00C470C5">
      <w:pPr>
        <w:pStyle w:val="CommentText"/>
      </w:pPr>
      <w:r>
        <w:rPr>
          <w:rStyle w:val="CommentReference"/>
        </w:rPr>
        <w:annotationRef/>
      </w:r>
      <w:r>
        <w:t>Needs clarification for the cases when WLA/USSC is enabled etc… Broadly this is true so need to add exceptions.</w:t>
      </w:r>
    </w:p>
  </w:comment>
  <w:comment w:id="222" w:author="Jonathan Pritchard" w:date="2025-03-25T05:34:00Z" w:initials="JP">
    <w:p w14:paraId="55421AF2" w14:textId="77777777" w:rsidR="00C470C5" w:rsidRDefault="00C470C5" w:rsidP="00C470C5">
      <w:r>
        <w:rPr>
          <w:rStyle w:val="CommentReference"/>
        </w:rPr>
        <w:annotationRef/>
      </w:r>
      <w:r>
        <w:rPr>
          <w:color w:val="000000"/>
        </w:rPr>
        <w:t>Adjust in respect of re-written para 6.1</w:t>
      </w:r>
    </w:p>
  </w:comment>
  <w:comment w:id="243" w:author="Grant, David M (52400) CIV USN NIWC ATLANTIC VA (USA)" w:date="2025-02-21T12:47:00Z" w:initials="DG">
    <w:p w14:paraId="073BB9F1" w14:textId="77777777" w:rsidR="006E0A55" w:rsidRDefault="006E0A55" w:rsidP="006E0A55">
      <w:pPr>
        <w:pStyle w:val="CommentText"/>
      </w:pPr>
      <w:r>
        <w:rPr>
          <w:rStyle w:val="CommentReference"/>
        </w:rPr>
        <w:annotationRef/>
      </w:r>
      <w:r>
        <w:t>Remove. This should be tested/verified by S-164.</w:t>
      </w:r>
    </w:p>
  </w:comment>
  <w:comment w:id="264" w:author="Grant, David M (52400) CIV USN NIWC ATLANTIC VA (USA)" w:date="2025-02-21T12:48:00Z" w:initials="DG">
    <w:p w14:paraId="7DF2E111" w14:textId="77777777" w:rsidR="00B16E76" w:rsidRDefault="00B16E76" w:rsidP="00B16E76">
      <w:pPr>
        <w:pStyle w:val="CommentText"/>
      </w:pPr>
      <w:r>
        <w:rPr>
          <w:rStyle w:val="CommentReference"/>
        </w:rPr>
        <w:annotationRef/>
      </w:r>
      <w:r>
        <w:t>typo</w:t>
      </w:r>
    </w:p>
  </w:comment>
  <w:comment w:id="265" w:author="Jonathan Pritchard" w:date="2025-03-10T07:51:00Z" w:initials="jp">
    <w:p w14:paraId="237AB2CA" w14:textId="77777777" w:rsidR="00F77BB5" w:rsidRDefault="00F77BB5" w:rsidP="00F77BB5">
      <w:pPr>
        <w:pStyle w:val="CommentText"/>
      </w:pPr>
      <w:r>
        <w:rPr>
          <w:rStyle w:val="CommentReference"/>
        </w:rPr>
        <w:annotationRef/>
      </w:r>
      <w:r>
        <w:t>S-98 interoperability is not used. Suggest we lose this sentence for now and reinstate when it is live...</w:t>
      </w:r>
    </w:p>
  </w:comment>
  <w:comment w:id="270" w:author="Stamenkovich, Miroslav  (52400) CIV USN NIWC ATLANTIC SC (USA)" w:date="2025-02-13T13:59:00Z" w:initials="MS">
    <w:p w14:paraId="046E15E2" w14:textId="1EC98B8A" w:rsidR="00435C52" w:rsidRDefault="00435C52" w:rsidP="00435C52">
      <w:pPr>
        <w:pStyle w:val="CommentText"/>
      </w:pPr>
      <w:r>
        <w:rPr>
          <w:rStyle w:val="CommentReference"/>
        </w:rPr>
        <w:annotationRef/>
      </w:r>
      <w:r>
        <w:t>Link not found, needs correction.</w:t>
      </w:r>
    </w:p>
  </w:comment>
  <w:comment w:id="273" w:author="Grant, David M (52400) CIV USN NIWC ATLANTIC VA (USA)" w:date="2025-02-21T12:49:00Z" w:initials="DG">
    <w:p w14:paraId="643F6D7D" w14:textId="77777777" w:rsidR="00680855" w:rsidRDefault="00680855" w:rsidP="00680855">
      <w:pPr>
        <w:pStyle w:val="CommentText"/>
      </w:pPr>
      <w:r>
        <w:rPr>
          <w:rStyle w:val="CommentReference"/>
        </w:rPr>
        <w:annotationRef/>
      </w:r>
      <w:r>
        <w:t>This requirement likely conflicts with the interoperability requirement, especially if data substitution is used.</w:t>
      </w:r>
    </w:p>
  </w:comment>
  <w:comment w:id="274" w:author="Jonathan Pritchard" w:date="2025-03-10T07:51:00Z" w:initials="jp">
    <w:p w14:paraId="3DA238CC" w14:textId="77777777" w:rsidR="00F77BB5" w:rsidRDefault="00F77BB5" w:rsidP="00F77BB5">
      <w:pPr>
        <w:pStyle w:val="CommentText"/>
      </w:pPr>
      <w:r>
        <w:rPr>
          <w:rStyle w:val="CommentReference"/>
        </w:rPr>
        <w:annotationRef/>
      </w:r>
      <w:r>
        <w:t>Needs clarification for the cases when WLA/USSC is enabled etc… Broadly this is true so need to add exceptions.</w:t>
      </w:r>
    </w:p>
  </w:comment>
  <w:comment w:id="275" w:author="Jonathan Pritchard" w:date="2025-03-25T05:34:00Z" w:initials="JP">
    <w:p w14:paraId="5075A53A" w14:textId="77777777" w:rsidR="004A6E2D" w:rsidRDefault="004A6E2D" w:rsidP="004A6E2D">
      <w:r>
        <w:rPr>
          <w:rStyle w:val="CommentReference"/>
        </w:rPr>
        <w:annotationRef/>
      </w:r>
      <w:r>
        <w:rPr>
          <w:color w:val="000000"/>
        </w:rPr>
        <w:t>Adjust in respect of re-written para 6.1</w:t>
      </w:r>
    </w:p>
  </w:comment>
  <w:comment w:id="295" w:author="Grant, David M (52400) CIV USN NIWC ATLANTIC VA (USA)" w:date="2025-02-21T12:58:00Z" w:initials="DG">
    <w:p w14:paraId="68BE5383" w14:textId="20F621B6" w:rsidR="00633C60" w:rsidRDefault="00633C60" w:rsidP="00633C60">
      <w:pPr>
        <w:pStyle w:val="CommentText"/>
      </w:pPr>
      <w:r>
        <w:rPr>
          <w:rStyle w:val="CommentReference"/>
        </w:rPr>
        <w:annotationRef/>
      </w:r>
      <w:r>
        <w:t>Remove - already described above.</w:t>
      </w:r>
    </w:p>
  </w:comment>
  <w:comment w:id="296" w:author="Jonathan Pritchard" w:date="2025-03-10T07:52:00Z" w:initials="jp">
    <w:p w14:paraId="182E696A" w14:textId="77777777" w:rsidR="00F77BB5" w:rsidRDefault="00F77BB5" w:rsidP="00F77BB5">
      <w:pPr>
        <w:pStyle w:val="CommentText"/>
      </w:pPr>
      <w:r>
        <w:rPr>
          <w:rStyle w:val="CommentReference"/>
        </w:rPr>
        <w:annotationRef/>
      </w:r>
      <w:r>
        <w:t>agree</w:t>
      </w:r>
    </w:p>
  </w:comment>
  <w:comment w:id="308" w:author="Grant, David M (52400) CIV USN NIWC ATLANTIC VA (USA)" w:date="2025-02-21T13:03:00Z" w:initials="DG">
    <w:p w14:paraId="58AEAE63" w14:textId="25F2D7C0" w:rsidR="00041E41" w:rsidRDefault="00041E41" w:rsidP="00041E41">
      <w:pPr>
        <w:pStyle w:val="CommentText"/>
      </w:pPr>
      <w:r>
        <w:rPr>
          <w:rStyle w:val="CommentReference"/>
        </w:rPr>
        <w:annotationRef/>
      </w:r>
      <w:r>
        <w:t>Tokens are not restricted to five chars</w:t>
      </w:r>
    </w:p>
  </w:comment>
  <w:comment w:id="311" w:author="Grant, David M (52400) CIV USN NIWC ATLANTIC VA (USA)" w:date="2025-02-21T13:05:00Z" w:initials="DG">
    <w:p w14:paraId="50141E4E" w14:textId="77777777" w:rsidR="00716164" w:rsidRDefault="00716164" w:rsidP="00716164">
      <w:pPr>
        <w:pStyle w:val="CommentText"/>
      </w:pPr>
      <w:r>
        <w:rPr>
          <w:rStyle w:val="CommentReference"/>
        </w:rPr>
        <w:annotationRef/>
      </w:r>
      <w:r>
        <w:t>Color profiles don’t necessarily contain multiple palettes</w:t>
      </w:r>
    </w:p>
  </w:comment>
  <w:comment w:id="318" w:author="Grant, David M (52400) CIV USN NIWC ATLANTIC VA (USA)" w:date="2025-02-21T13:07:00Z" w:initials="DG">
    <w:p w14:paraId="45221F6D" w14:textId="77777777" w:rsidR="00CF4B20" w:rsidRDefault="00A20E43" w:rsidP="00CF4B20">
      <w:pPr>
        <w:pStyle w:val="CommentText"/>
      </w:pPr>
      <w:r>
        <w:rPr>
          <w:rStyle w:val="CommentReference"/>
        </w:rPr>
        <w:annotationRef/>
      </w:r>
      <w:r w:rsidR="00CF4B20">
        <w:t>This is specific to S-101. Recommend replace with something more generic: “These symbols are encoded as SVG files which conform to the S-100 SVG profile.”</w:t>
      </w:r>
    </w:p>
  </w:comment>
  <w:comment w:id="324" w:author="Grant, David M (52400) CIV USN NIWC ATLANTIC VA (USA)" w:date="2025-02-21T13:12:00Z" w:initials="DG">
    <w:p w14:paraId="364AA0B8" w14:textId="77777777" w:rsidR="00114A3C" w:rsidRDefault="00114A3C" w:rsidP="00114A3C">
      <w:pPr>
        <w:pStyle w:val="CommentText"/>
      </w:pPr>
      <w:r>
        <w:rPr>
          <w:rStyle w:val="CommentReference"/>
        </w:rPr>
        <w:annotationRef/>
      </w:r>
      <w:r>
        <w:t>This has some technical issues and is already described in Part 9.</w:t>
      </w:r>
    </w:p>
  </w:comment>
  <w:comment w:id="328" w:author="Grant, David M (52400) CIV USN NIWC ATLANTIC VA (USA)" w:date="2025-02-21T13:09:00Z" w:initials="DG">
    <w:p w14:paraId="0E2D0FFF" w14:textId="0E76CB9C" w:rsidR="005B34C2" w:rsidRDefault="005B34C2" w:rsidP="005B34C2">
      <w:pPr>
        <w:pStyle w:val="CommentText"/>
      </w:pPr>
      <w:r>
        <w:rPr>
          <w:rStyle w:val="CommentReference"/>
        </w:rPr>
        <w:annotationRef/>
      </w:r>
      <w:r>
        <w:t>S-101 specific</w:t>
      </w:r>
    </w:p>
  </w:comment>
  <w:comment w:id="331" w:author="Grant, David M (52400) CIV USN NIWC ATLANTIC VA (USA)" w:date="2025-02-21T13:13:00Z" w:initials="DG">
    <w:p w14:paraId="2DAB7B63" w14:textId="77777777" w:rsidR="00C76912" w:rsidRDefault="00C76912" w:rsidP="00C76912">
      <w:pPr>
        <w:pStyle w:val="CommentText"/>
      </w:pPr>
      <w:r>
        <w:rPr>
          <w:rStyle w:val="CommentReference"/>
        </w:rPr>
        <w:annotationRef/>
      </w:r>
      <w:r>
        <w:t>Already noted above</w:t>
      </w:r>
    </w:p>
  </w:comment>
  <w:comment w:id="341" w:author="Stamenkovich, Miroslav  (52400) CIV USN NIWC ATLANTIC SC (USA)" w:date="2025-02-13T14:04:00Z" w:initials="MS">
    <w:p w14:paraId="068A28A3" w14:textId="49545311" w:rsidR="00672B5F" w:rsidRDefault="00672B5F" w:rsidP="00672B5F">
      <w:pPr>
        <w:pStyle w:val="CommentText"/>
      </w:pPr>
      <w:r>
        <w:rPr>
          <w:rStyle w:val="CommentReference"/>
        </w:rPr>
        <w:annotationRef/>
      </w:r>
      <w:r>
        <w:t>Affect?</w:t>
      </w:r>
    </w:p>
  </w:comment>
  <w:comment w:id="336" w:author="Grant, David M (52400) CIV USN NIWC ATLANTIC VA (USA)" w:date="2025-02-21T13:16:00Z" w:initials="DG">
    <w:p w14:paraId="6431E4C8" w14:textId="77777777" w:rsidR="00955A8A" w:rsidRDefault="00955A8A" w:rsidP="00955A8A">
      <w:pPr>
        <w:pStyle w:val="CommentText"/>
      </w:pPr>
      <w:r>
        <w:rPr>
          <w:rStyle w:val="CommentReference"/>
        </w:rPr>
        <w:annotationRef/>
      </w:r>
      <w:r>
        <w:t>What does this mean and how does this help implementers?</w:t>
      </w:r>
    </w:p>
  </w:comment>
  <w:comment w:id="351" w:author="Grant, David M (52400) CIV USN NIWC ATLANTIC VA (USA)" w:date="2025-02-21T13:17:00Z" w:initials="DG">
    <w:p w14:paraId="41D69972" w14:textId="77777777" w:rsidR="00600C1C" w:rsidRDefault="00600C1C" w:rsidP="00600C1C">
      <w:pPr>
        <w:pStyle w:val="CommentText"/>
      </w:pPr>
      <w:r>
        <w:rPr>
          <w:rStyle w:val="CommentReference"/>
        </w:rPr>
        <w:annotationRef/>
      </w:r>
      <w:r>
        <w:t>Line styles are not restricted to curve geometry, especially if augmented geometry is considered.</w:t>
      </w:r>
    </w:p>
  </w:comment>
  <w:comment w:id="370" w:author="Grant, David M (52400) CIV USN NIWC ATLANTIC VA (USA)" w:date="2025-02-21T13:28:00Z" w:initials="DG">
    <w:p w14:paraId="36294CF1" w14:textId="77777777" w:rsidR="00915FF3" w:rsidRDefault="00915FF3" w:rsidP="00915FF3">
      <w:pPr>
        <w:pStyle w:val="CommentText"/>
      </w:pPr>
      <w:r>
        <w:rPr>
          <w:rStyle w:val="CommentReference"/>
        </w:rPr>
        <w:annotationRef/>
      </w:r>
      <w:r>
        <w:t>Display priorities are only restricted to xs:int (unless restricted as part of registration).</w:t>
      </w:r>
    </w:p>
  </w:comment>
  <w:comment w:id="372" w:author="Grant, David M (52400) CIV USN NIWC ATLANTIC VA (USA)" w:date="2025-02-21T13:29:00Z" w:initials="DG">
    <w:p w14:paraId="1817401A" w14:textId="77777777" w:rsidR="00A4504B" w:rsidRDefault="00A4504B" w:rsidP="00A4504B">
      <w:pPr>
        <w:pStyle w:val="CommentText"/>
      </w:pPr>
      <w:r>
        <w:rPr>
          <w:rStyle w:val="CommentReference"/>
        </w:rPr>
        <w:annotationRef/>
      </w:r>
      <w:r>
        <w:t>Covered in the drawing algorithm</w:t>
      </w:r>
    </w:p>
  </w:comment>
  <w:comment w:id="400" w:author="Grant, David M (52400) CIV USN NIWC ATLANTIC VA (USA)" w:date="2025-02-21T13:35:00Z" w:initials="DG">
    <w:p w14:paraId="4F512196" w14:textId="77777777" w:rsidR="0092394C" w:rsidRDefault="0092394C" w:rsidP="0092394C">
      <w:pPr>
        <w:pStyle w:val="CommentText"/>
      </w:pPr>
      <w:r>
        <w:rPr>
          <w:rStyle w:val="CommentReference"/>
        </w:rPr>
        <w:annotationRef/>
      </w:r>
      <w:r>
        <w:t>Misleading. Context parameters are intended to be shared across PC’s (different versions of the same product, and different products).</w:t>
      </w:r>
    </w:p>
  </w:comment>
  <w:comment w:id="403" w:author="Grant, David M (52400) CIV USN NIWC ATLANTIC VA (USA)" w:date="2025-02-21T13:37:00Z" w:initials="DG">
    <w:p w14:paraId="22125E79" w14:textId="77777777" w:rsidR="00DF76DF" w:rsidRDefault="00DF76DF" w:rsidP="00DF76DF">
      <w:pPr>
        <w:pStyle w:val="CommentText"/>
      </w:pPr>
      <w:r>
        <w:rPr>
          <w:rStyle w:val="CommentReference"/>
        </w:rPr>
        <w:annotationRef/>
      </w:r>
      <w:r>
        <w:t>Seems like too much detail in this informative (?) section</w:t>
      </w:r>
    </w:p>
  </w:comment>
  <w:comment w:id="411" w:author="Grant, David M (52400) CIV USN NIWC ATLANTIC VA (USA)" w:date="2025-02-21T15:57:00Z" w:initials="DG">
    <w:p w14:paraId="34CE4988" w14:textId="77777777" w:rsidR="00680162" w:rsidRDefault="00680162" w:rsidP="00680162">
      <w:pPr>
        <w:pStyle w:val="CommentText"/>
      </w:pPr>
      <w:r>
        <w:rPr>
          <w:rStyle w:val="CommentReference"/>
        </w:rPr>
        <w:annotationRef/>
      </w:r>
      <w:r>
        <w:t>Products?</w:t>
      </w:r>
    </w:p>
  </w:comment>
  <w:comment w:id="416" w:author="Grant, David M (52400) CIV USN NIWC ATLANTIC VA (USA)" w:date="2025-02-21T15:57:00Z" w:initials="DG">
    <w:p w14:paraId="4B107325" w14:textId="77777777" w:rsidR="0043396A" w:rsidRDefault="0043396A" w:rsidP="0043396A">
      <w:pPr>
        <w:pStyle w:val="CommentText"/>
      </w:pPr>
      <w:r>
        <w:rPr>
          <w:rStyle w:val="CommentReference"/>
        </w:rPr>
        <w:annotationRef/>
      </w:r>
      <w:r>
        <w:t>“An interoperability catalogue”</w:t>
      </w:r>
    </w:p>
  </w:comment>
  <w:comment w:id="423" w:author="Grant, David M (52400) CIV USN NIWC ATLANTIC VA (USA)" w:date="2025-02-21T15:59:00Z" w:initials="DG">
    <w:p w14:paraId="7E86E5AE" w14:textId="77777777" w:rsidR="001D0D9A" w:rsidRDefault="001D0D9A" w:rsidP="001D0D9A">
      <w:pPr>
        <w:pStyle w:val="CommentText"/>
      </w:pPr>
      <w:r>
        <w:rPr>
          <w:rStyle w:val="CommentReference"/>
        </w:rPr>
        <w:annotationRef/>
      </w:r>
      <w:r>
        <w:t>It can’t be a min if preceding paragraph says support is not required.</w:t>
      </w:r>
    </w:p>
  </w:comment>
  <w:comment w:id="425" w:author="Grant, David M (52400) CIV USN NIWC ATLANTIC VA (USA)" w:date="2025-02-21T15:58:00Z" w:initials="DG">
    <w:p w14:paraId="3ABEE266" w14:textId="77777777" w:rsidR="00355053" w:rsidRDefault="00355053" w:rsidP="00355053">
      <w:pPr>
        <w:pStyle w:val="CommentText"/>
      </w:pPr>
      <w:r>
        <w:rPr>
          <w:rStyle w:val="CommentReference"/>
        </w:rPr>
        <w:annotationRef/>
      </w:r>
      <w:r>
        <w:t>an</w:t>
      </w:r>
    </w:p>
  </w:comment>
  <w:comment w:id="431" w:author="Grant, David M (52400) CIV USN NIWC ATLANTIC VA (USA)" w:date="2025-02-21T15:59:00Z" w:initials="DG">
    <w:p w14:paraId="76E74DDD" w14:textId="77777777" w:rsidR="00D47630" w:rsidRDefault="00843798" w:rsidP="00D47630">
      <w:pPr>
        <w:pStyle w:val="CommentText"/>
      </w:pPr>
      <w:r>
        <w:rPr>
          <w:rStyle w:val="CommentReference"/>
        </w:rPr>
        <w:annotationRef/>
      </w:r>
      <w:r w:rsidR="00D47630">
        <w:t>It can’t be a min if preceding paragraph says support is not required.</w:t>
      </w:r>
    </w:p>
  </w:comment>
  <w:comment w:id="443" w:author="Grant, David M (52400) CIV USN NIWC ATLANTIC VA (USA)" w:date="2025-02-24T11:05:00Z" w:initials="DG">
    <w:p w14:paraId="4301F37F" w14:textId="77777777" w:rsidR="000A3339" w:rsidRDefault="000A3339" w:rsidP="000A3339">
      <w:pPr>
        <w:pStyle w:val="CommentText"/>
      </w:pPr>
      <w:r>
        <w:rPr>
          <w:rStyle w:val="CommentReference"/>
        </w:rPr>
        <w:annotationRef/>
      </w:r>
      <w:r>
        <w:t>RADAR</w:t>
      </w:r>
    </w:p>
  </w:comment>
  <w:comment w:id="468" w:author="Grant, David M (52400) CIV USN NIWC ATLANTIC VA (USA)" w:date="2025-02-24T11:13:00Z" w:initials="DG">
    <w:p w14:paraId="7EDF4A92" w14:textId="77777777" w:rsidR="007F2B27" w:rsidRDefault="007F2B27" w:rsidP="007F2B27">
      <w:pPr>
        <w:pStyle w:val="CommentText"/>
      </w:pPr>
      <w:r>
        <w:rPr>
          <w:rStyle w:val="CommentReference"/>
        </w:rPr>
        <w:annotationRef/>
      </w:r>
      <w:r>
        <w:t>“Position”. Or does this imply metadata must also be shown?</w:t>
      </w:r>
    </w:p>
    <w:p w14:paraId="573CC424" w14:textId="77777777" w:rsidR="007F2B27" w:rsidRDefault="007F2B27" w:rsidP="007F2B27">
      <w:pPr>
        <w:pStyle w:val="CommentText"/>
      </w:pPr>
    </w:p>
    <w:p w14:paraId="214E172B" w14:textId="77777777" w:rsidR="007F2B27" w:rsidRDefault="007F2B27" w:rsidP="007F2B27">
      <w:pPr>
        <w:pStyle w:val="CommentText"/>
      </w:pPr>
      <w:r>
        <w:t>Which position? Cursor? Ship?</w:t>
      </w:r>
    </w:p>
  </w:comment>
  <w:comment w:id="471" w:author="Grant, David M (52400) CIV USN NIWC ATLANTIC VA (USA)" w:date="2025-02-24T11:15:00Z" w:initials="DG">
    <w:p w14:paraId="36C1C243" w14:textId="77777777" w:rsidR="007124A6" w:rsidRDefault="007124A6" w:rsidP="007124A6">
      <w:pPr>
        <w:pStyle w:val="CommentText"/>
      </w:pPr>
      <w:r>
        <w:rPr>
          <w:rStyle w:val="CommentReference"/>
        </w:rPr>
        <w:annotationRef/>
      </w:r>
      <w:r>
        <w:t>This is a requirement, it needs clarity. Which specific textual information is required to be shown on demand?</w:t>
      </w:r>
    </w:p>
  </w:comment>
  <w:comment w:id="500" w:author="Grant, David M (52400) CIV USN NIWC ATLANTIC VA (USA)" w:date="2025-02-24T11:34:00Z" w:initials="DG">
    <w:p w14:paraId="25DB86E0" w14:textId="77777777" w:rsidR="003541A2" w:rsidRDefault="003541A2" w:rsidP="003541A2">
      <w:pPr>
        <w:pStyle w:val="CommentText"/>
      </w:pPr>
      <w:r>
        <w:rPr>
          <w:rStyle w:val="CommentReference"/>
        </w:rPr>
        <w:annotationRef/>
      </w:r>
      <w:r>
        <w:t>This can have multiple values.</w:t>
      </w:r>
    </w:p>
  </w:comment>
  <w:comment w:id="509" w:author="Grant, David M (52400) CIV USN NIWC ATLANTIC VA (USA)" w:date="2025-02-24T11:35:00Z" w:initials="DG">
    <w:p w14:paraId="39B5F6F6" w14:textId="77777777" w:rsidR="004A27F9" w:rsidRDefault="004A27F9" w:rsidP="004A27F9">
      <w:pPr>
        <w:pStyle w:val="CommentText"/>
      </w:pPr>
      <w:r>
        <w:rPr>
          <w:rStyle w:val="CommentReference"/>
        </w:rPr>
        <w:annotationRef/>
      </w:r>
      <w:r>
        <w:t>Shouldn’t be plural; only applies to the S-101 dataset currently displayed at the selected position.</w:t>
      </w:r>
    </w:p>
  </w:comment>
  <w:comment w:id="514" w:author="Grant, David M (52400) CIV USN NIWC ATLANTIC VA (USA)" w:date="2025-02-24T11:36:00Z" w:initials="DG">
    <w:p w14:paraId="453BE1D5" w14:textId="77777777" w:rsidR="004A27F9" w:rsidRDefault="004A27F9" w:rsidP="004A27F9">
      <w:pPr>
        <w:pStyle w:val="CommentText"/>
      </w:pPr>
      <w:r>
        <w:rPr>
          <w:rStyle w:val="CommentReference"/>
        </w:rPr>
        <w:annotationRef/>
      </w:r>
      <w:r>
        <w:t>As above</w:t>
      </w:r>
    </w:p>
  </w:comment>
  <w:comment w:id="517" w:author="Grant, David M (52400) CIV USN NIWC ATLANTIC VA (USA)" w:date="2025-02-24T11:39:00Z" w:initials="DG">
    <w:p w14:paraId="5D6E3891" w14:textId="77777777" w:rsidR="001C3D4C" w:rsidRDefault="001C3D4C" w:rsidP="001C3D4C">
      <w:pPr>
        <w:pStyle w:val="CommentText"/>
      </w:pPr>
      <w:r>
        <w:rPr>
          <w:rStyle w:val="CommentReference"/>
        </w:rPr>
        <w:annotationRef/>
      </w:r>
      <w:r>
        <w:t>Remove “ENC”; the projection applies to the display, not to a specific product</w:t>
      </w:r>
    </w:p>
  </w:comment>
  <w:comment w:id="525" w:author="Grant, David M (52400) CIV USN NIWC ATLANTIC VA (USA)" w:date="2025-02-24T11:37:00Z" w:initials="DG">
    <w:p w14:paraId="58FDD13A" w14:textId="44D87847" w:rsidR="00517E4E" w:rsidRDefault="00517E4E" w:rsidP="00517E4E">
      <w:pPr>
        <w:pStyle w:val="CommentText"/>
      </w:pPr>
      <w:r>
        <w:rPr>
          <w:rStyle w:val="CommentReference"/>
        </w:rPr>
        <w:annotationRef/>
      </w:r>
      <w:r>
        <w:t>The first para says this only applies to S-101</w:t>
      </w:r>
    </w:p>
  </w:comment>
  <w:comment w:id="537" w:author="Grant, David M (52400) CIV USN NIWC ATLANTIC VA (USA)" w:date="2025-02-24T11:45:00Z" w:initials="DG">
    <w:p w14:paraId="4B132331" w14:textId="77777777" w:rsidR="00DB51AE" w:rsidRDefault="00DB51AE" w:rsidP="00DB51AE">
      <w:pPr>
        <w:pStyle w:val="CommentText"/>
      </w:pPr>
      <w:r>
        <w:rPr>
          <w:rStyle w:val="CommentReference"/>
        </w:rPr>
        <w:annotationRef/>
      </w:r>
      <w:r>
        <w:t>Handled by PC</w:t>
      </w:r>
    </w:p>
  </w:comment>
  <w:comment w:id="625" w:author="Grant, David M (52400) CIV USN NIWC ATLANTIC VA (USA)" w:date="2025-02-24T11:50:00Z" w:initials="DG">
    <w:p w14:paraId="1BDFE93B" w14:textId="77777777" w:rsidR="00AE6478" w:rsidRDefault="00AE6478" w:rsidP="00AE6478">
      <w:pPr>
        <w:pStyle w:val="CommentText"/>
      </w:pPr>
      <w:r>
        <w:rPr>
          <w:rStyle w:val="CommentReference"/>
        </w:rPr>
        <w:annotationRef/>
      </w:r>
      <w:r>
        <w:t>Undefined. The PC has no concept of IMS, they are implemented using viewing group layers which are not included in any display mode.</w:t>
      </w:r>
    </w:p>
    <w:p w14:paraId="78033E84" w14:textId="77777777" w:rsidR="00AE6478" w:rsidRDefault="00AE6478" w:rsidP="00AE6478">
      <w:pPr>
        <w:pStyle w:val="CommentText"/>
      </w:pPr>
    </w:p>
    <w:p w14:paraId="1D9A234F" w14:textId="77777777" w:rsidR="00AE6478" w:rsidRDefault="00AE6478" w:rsidP="00AE6478">
      <w:pPr>
        <w:pStyle w:val="CommentText"/>
      </w:pPr>
      <w:r>
        <w:t>“CP’s and VGL’s provided in PC’s must be exposed to the user through the UI”. […]</w:t>
      </w:r>
    </w:p>
  </w:comment>
  <w:comment w:id="666" w:author="Grant, David M (52400) CIV USN NIWC ATLANTIC VA (USA)" w:date="2025-02-24T12:47:00Z" w:initials="DG">
    <w:p w14:paraId="370F02BE" w14:textId="77777777" w:rsidR="00015268" w:rsidRDefault="00015268" w:rsidP="00015268">
      <w:pPr>
        <w:pStyle w:val="CommentText"/>
      </w:pPr>
      <w:r>
        <w:rPr>
          <w:rStyle w:val="CommentReference"/>
        </w:rPr>
        <w:annotationRef/>
      </w:r>
      <w:r>
        <w:t>No added value.</w:t>
      </w:r>
    </w:p>
  </w:comment>
  <w:comment w:id="685" w:author="Grant, David M (52400) CIV USN NIWC ATLANTIC VA (USA)" w:date="2025-02-24T12:52:00Z" w:initials="DG">
    <w:p w14:paraId="1CC94B07" w14:textId="77777777" w:rsidR="00E163C7" w:rsidRDefault="00E163C7" w:rsidP="00E163C7">
      <w:pPr>
        <w:pStyle w:val="CommentText"/>
      </w:pPr>
      <w:r>
        <w:rPr>
          <w:rStyle w:val="CommentReference"/>
        </w:rPr>
        <w:annotationRef/>
      </w:r>
      <w:r>
        <w:t>These are test documents and should not be the origin for requirements. The min res is (currently) required by S-52 6.0 section 5 and should be carried forward in this document.</w:t>
      </w:r>
    </w:p>
  </w:comment>
  <w:comment w:id="700" w:author="jon pritchard" w:date="2025-03-25T15:17:00Z" w:initials="jp">
    <w:p w14:paraId="3AA72A27" w14:textId="77777777" w:rsidR="00494538" w:rsidRDefault="00494538" w:rsidP="00494538">
      <w:r>
        <w:rPr>
          <w:rStyle w:val="CommentReference"/>
        </w:rPr>
        <w:annotationRef/>
      </w:r>
      <w:r>
        <w:rPr>
          <w:color w:val="000000"/>
        </w:rPr>
        <w:t>This is optional under S-52 (check) [OSI]</w:t>
      </w:r>
    </w:p>
  </w:comment>
  <w:comment w:id="703" w:author="Grant, David M (52400) CIV USN NIWC ATLANTIC VA (USA)" w:date="2025-02-24T12:57:00Z" w:initials="DG">
    <w:p w14:paraId="13746D8B" w14:textId="2C019E4B" w:rsidR="008D207D" w:rsidRDefault="008D207D" w:rsidP="008D207D">
      <w:pPr>
        <w:pStyle w:val="CommentText"/>
      </w:pPr>
      <w:r>
        <w:rPr>
          <w:rStyle w:val="CommentReference"/>
        </w:rPr>
        <w:annotationRef/>
      </w:r>
      <w:r>
        <w:t>This section requires updating. This CP doesn’t exist in the S-101 2.0 PC. There is only a “National language” CP which might be tied to an OEM implementation which supports multiple preferred languages.</w:t>
      </w:r>
    </w:p>
  </w:comment>
  <w:comment w:id="704" w:author="Stamenkovich, Miroslav  (52400) CIV USN NIWC ATLANTIC SC (USA)" w:date="2025-02-14T13:49:00Z" w:initials="MS">
    <w:p w14:paraId="2505B211" w14:textId="0B405785" w:rsidR="007A798E" w:rsidRDefault="007A798E" w:rsidP="007A798E">
      <w:pPr>
        <w:pStyle w:val="CommentText"/>
      </w:pPr>
      <w:r>
        <w:rPr>
          <w:rStyle w:val="CommentReference"/>
        </w:rPr>
        <w:annotationRef/>
      </w:r>
      <w:r>
        <w:fldChar w:fldCharType="begin"/>
      </w:r>
      <w:r>
        <w:instrText>HYPERLINK "mailto:david.m.grant22.civ@us.navy.mil"</w:instrText>
      </w:r>
      <w:bookmarkStart w:id="705" w:name="_@_CC44B0A898A446EEAA28F822A385993AZ"/>
      <w:r>
        <w:fldChar w:fldCharType="separate"/>
      </w:r>
      <w:bookmarkEnd w:id="705"/>
      <w:r w:rsidRPr="007A798E">
        <w:rPr>
          <w:rStyle w:val="Mention"/>
          <w:noProof/>
        </w:rPr>
        <w:t>@Grant, David M (52400) CIV USN NIWC ATLANTIC VA (USA)</w:t>
      </w:r>
      <w:r>
        <w:fldChar w:fldCharType="end"/>
      </w:r>
      <w:r>
        <w:t xml:space="preserve">  Please review example</w:t>
      </w:r>
    </w:p>
  </w:comment>
  <w:comment w:id="727" w:author="Grant, David M (52400) CIV USN NIWC ATLANTIC VA (USA)" w:date="2025-02-24T13:01:00Z" w:initials="DG">
    <w:p w14:paraId="3867D131" w14:textId="77777777" w:rsidR="00A45C75" w:rsidRDefault="00A45C75" w:rsidP="00A45C75">
      <w:pPr>
        <w:pStyle w:val="CommentText"/>
      </w:pPr>
      <w:r>
        <w:rPr>
          <w:rStyle w:val="CommentReference"/>
        </w:rPr>
        <w:annotationRef/>
      </w:r>
      <w:r>
        <w:t>one (the child) is wholly included (a subset) of another (the parent).</w:t>
      </w:r>
    </w:p>
  </w:comment>
  <w:comment w:id="763" w:author="Grant, David M (52400) CIV USN NIWC ATLANTIC VA (USA)" w:date="2025-02-24T13:03:00Z" w:initials="DG">
    <w:p w14:paraId="1BEC4334" w14:textId="77777777" w:rsidR="00313B10" w:rsidRDefault="008B4A1E" w:rsidP="00313B10">
      <w:pPr>
        <w:pStyle w:val="CommentText"/>
      </w:pPr>
      <w:r>
        <w:rPr>
          <w:rStyle w:val="CommentReference"/>
        </w:rPr>
        <w:annotationRef/>
      </w:r>
      <w:r w:rsidR="00313B10">
        <w:t>Reword - there is no explicit grouping of features into DataCoverages.</w:t>
      </w:r>
    </w:p>
  </w:comment>
  <w:comment w:id="780" w:author="Grant, David M (52400) CIV USN NIWC ATLANTIC VA (USA)" w:date="2025-02-24T13:06:00Z" w:initials="DG">
    <w:p w14:paraId="1FB73288" w14:textId="77777777" w:rsidR="002D1B86" w:rsidRDefault="002D1B86" w:rsidP="002D1B86">
      <w:pPr>
        <w:pStyle w:val="CommentText"/>
      </w:pPr>
      <w:r>
        <w:rPr>
          <w:rStyle w:val="CommentReference"/>
        </w:rPr>
        <w:annotationRef/>
      </w:r>
      <w:r>
        <w:t>Not true in general, may want to clarify that this only applies to S-101 ENC.</w:t>
      </w:r>
    </w:p>
  </w:comment>
  <w:comment w:id="801" w:author="Jonathan Pritchard" w:date="2025-03-12T07:23:00Z" w:initials="jp">
    <w:p w14:paraId="6E9C8DC2" w14:textId="77777777" w:rsidR="007E2E86" w:rsidRDefault="007E2E86" w:rsidP="007E2E86">
      <w:pPr>
        <w:pStyle w:val="CommentText"/>
      </w:pPr>
      <w:r>
        <w:rPr>
          <w:rStyle w:val="CommentReference"/>
        </w:rPr>
        <w:annotationRef/>
      </w:r>
      <w:r>
        <w:t>AU.6 Overscale is where the mariner has zoomed larger than the optimumDisplayScale of the ENC data coverage at the vessel location, when the vessel is on the screen, or at the centre of the screen when the vessel position is not on screen.</w:t>
      </w:r>
    </w:p>
  </w:comment>
  <w:comment w:id="843" w:author="Grant, David M (52400) CIV USN NIWC ATLANTIC VA (USA)" w:date="2025-02-24T13:39:00Z" w:initials="DG">
    <w:p w14:paraId="2FF6DBEC" w14:textId="1E1C5673" w:rsidR="0015270C" w:rsidRDefault="0015270C" w:rsidP="0015270C">
      <w:pPr>
        <w:pStyle w:val="CommentText"/>
      </w:pPr>
      <w:r>
        <w:rPr>
          <w:rStyle w:val="CommentReference"/>
        </w:rPr>
        <w:annotationRef/>
      </w:r>
      <w:r>
        <w:t>Only applies to S-101 / S-401. Other products may not use scale bands.</w:t>
      </w:r>
    </w:p>
  </w:comment>
  <w:comment w:id="850" w:author="Grant, David M (52400) CIV USN NIWC ATLANTIC VA (USA)" w:date="2025-02-24T13:41:00Z" w:initials="DG">
    <w:p w14:paraId="1A4A5BAA" w14:textId="77777777" w:rsidR="0054545F" w:rsidRDefault="0054545F" w:rsidP="0054545F">
      <w:pPr>
        <w:pStyle w:val="CommentText"/>
      </w:pPr>
      <w:r>
        <w:rPr>
          <w:rStyle w:val="CommentReference"/>
        </w:rPr>
        <w:annotationRef/>
      </w:r>
      <w:r>
        <w:t>S-101 priority = S-52 priority * 3</w:t>
      </w:r>
    </w:p>
  </w:comment>
  <w:comment w:id="857" w:author="Stamenkovich, Miroslav  (52400) CIV USN NIWC ATLANTIC SC (USA)" w:date="2025-02-19T07:36:00Z" w:initials="MS">
    <w:p w14:paraId="2BE418A2" w14:textId="78DC536A" w:rsidR="00256456" w:rsidRDefault="00256456" w:rsidP="00256456">
      <w:pPr>
        <w:pStyle w:val="CommentText"/>
      </w:pPr>
      <w:r>
        <w:rPr>
          <w:rStyle w:val="CommentReference"/>
        </w:rPr>
        <w:annotationRef/>
      </w:r>
      <w:r>
        <w:t>Case, should be “an”</w:t>
      </w:r>
    </w:p>
  </w:comment>
  <w:comment w:id="861" w:author="Stamenkovich, Miroslav  (52400) CIV USN NIWC ATLANTIC SC (USA)" w:date="2025-02-19T07:39:00Z" w:initials="MS">
    <w:p w14:paraId="520E9B9B" w14:textId="77777777" w:rsidR="00C838A2" w:rsidRDefault="00C838A2" w:rsidP="00C838A2">
      <w:pPr>
        <w:pStyle w:val="CommentText"/>
      </w:pPr>
      <w:r>
        <w:rPr>
          <w:rStyle w:val="CommentReference"/>
        </w:rPr>
        <w:annotationRef/>
      </w:r>
      <w:r>
        <w:t>I think this needs to be quantified.  Is it going to be “three steps” as called out in 12.3.1 or greater that 2X (&gt; 12.5K)?</w:t>
      </w:r>
    </w:p>
  </w:comment>
  <w:comment w:id="895" w:author="jon pritchard" w:date="2025-03-25T15:18:00Z" w:initials="jp">
    <w:p w14:paraId="5C009D74" w14:textId="77777777" w:rsidR="00494538" w:rsidRDefault="00494538" w:rsidP="00494538">
      <w:r>
        <w:rPr>
          <w:rStyle w:val="CommentReference"/>
        </w:rPr>
        <w:annotationRef/>
      </w:r>
      <w:r>
        <w:rPr>
          <w:color w:val="000000"/>
        </w:rPr>
        <w:t>OSI [Suggest these are not graphical]</w:t>
      </w:r>
    </w:p>
  </w:comment>
  <w:comment w:id="909" w:author="Grant, David M (52400) CIV USN NIWC ATLANTIC VA (USA)" w:date="2025-02-24T13:51:00Z" w:initials="DG">
    <w:p w14:paraId="03662557" w14:textId="43B324CC" w:rsidR="002E2B12" w:rsidRDefault="002E2B12" w:rsidP="002E2B12">
      <w:pPr>
        <w:pStyle w:val="CommentText"/>
      </w:pPr>
      <w:r>
        <w:rPr>
          <w:rStyle w:val="CommentReference"/>
        </w:rPr>
        <w:annotationRef/>
      </w:r>
      <w:r>
        <w:t>Prior to drawing any data products. The entire screen may be filled rather than restricting the area.</w:t>
      </w:r>
    </w:p>
  </w:comment>
  <w:comment w:id="911" w:author="jon pritchard" w:date="2025-03-25T15:19:00Z" w:initials="jp">
    <w:p w14:paraId="1E7B409C" w14:textId="77777777" w:rsidR="00494538" w:rsidRDefault="00494538" w:rsidP="00494538">
      <w:r>
        <w:rPr>
          <w:rStyle w:val="CommentReference"/>
        </w:rPr>
        <w:annotationRef/>
      </w:r>
      <w:r>
        <w:rPr>
          <w:color w:val="000000"/>
        </w:rPr>
        <w:t>61174 uses “</w:t>
      </w:r>
      <w:r>
        <w:t xml:space="preserve">No ENC available” [OSI] use 61174 message (check) </w:t>
      </w:r>
    </w:p>
  </w:comment>
  <w:comment w:id="917" w:author="Grant, David M (52400) CIV USN NIWC ATLANTIC VA (USA)" w:date="2025-02-24T13:47:00Z" w:initials="DG">
    <w:p w14:paraId="122ECCAC" w14:textId="7B84998E" w:rsidR="00777775" w:rsidRDefault="00777775" w:rsidP="00777775">
      <w:pPr>
        <w:pStyle w:val="CommentText"/>
      </w:pPr>
      <w:r>
        <w:rPr>
          <w:rStyle w:val="CommentReference"/>
        </w:rPr>
        <w:annotationRef/>
      </w:r>
      <w:r>
        <w:t>?</w:t>
      </w:r>
    </w:p>
  </w:comment>
  <w:comment w:id="928" w:author="Grant, David M (52400) CIV USN NIWC ATLANTIC VA (USA)" w:date="2025-02-24T13:47:00Z" w:initials="DG">
    <w:p w14:paraId="18BFA991" w14:textId="77777777" w:rsidR="00777775" w:rsidRDefault="00777775" w:rsidP="00777775">
      <w:pPr>
        <w:pStyle w:val="CommentText"/>
      </w:pPr>
      <w:r>
        <w:rPr>
          <w:rStyle w:val="CommentReference"/>
        </w:rPr>
        <w:annotationRef/>
      </w:r>
      <w:r>
        <w:t>resolve</w:t>
      </w:r>
    </w:p>
  </w:comment>
  <w:comment w:id="934" w:author="Grant, David M (52400) CIV USN NIWC ATLANTIC VA (USA)" w:date="2025-02-24T13:48:00Z" w:initials="DG">
    <w:p w14:paraId="01DB236E" w14:textId="77777777" w:rsidR="00777775" w:rsidRDefault="00777775" w:rsidP="00777775">
      <w:pPr>
        <w:pStyle w:val="CommentText"/>
      </w:pPr>
      <w:r>
        <w:rPr>
          <w:rStyle w:val="CommentReference"/>
        </w:rPr>
        <w:annotationRef/>
      </w:r>
      <w:r>
        <w:t>?</w:t>
      </w:r>
    </w:p>
  </w:comment>
  <w:comment w:id="978" w:author="Grant, David M (52400) CIV USN NIWC ATLANTIC VA (USA)" w:date="2025-02-24T13:58:00Z" w:initials="DG">
    <w:p w14:paraId="705C261A" w14:textId="77777777" w:rsidR="00AC7687" w:rsidRDefault="00AC7687" w:rsidP="00AC7687">
      <w:pPr>
        <w:pStyle w:val="CommentText"/>
      </w:pPr>
      <w:r>
        <w:rPr>
          <w:rStyle w:val="CommentReference"/>
        </w:rPr>
        <w:annotationRef/>
      </w:r>
      <w:r>
        <w:t>This means that different systems may depict the data boundary differently.</w:t>
      </w:r>
    </w:p>
  </w:comment>
  <w:comment w:id="979" w:author="Grant, David M (52400) CIV USN NIWC ATLANTIC VA (USA)" w:date="2025-02-24T13:59:00Z" w:initials="DG">
    <w:p w14:paraId="0D0F473B" w14:textId="77777777" w:rsidR="00AC7687" w:rsidRDefault="00AC7687" w:rsidP="00AC7687">
      <w:pPr>
        <w:pStyle w:val="CommentText"/>
      </w:pPr>
      <w:r>
        <w:rPr>
          <w:rStyle w:val="CommentReference"/>
        </w:rPr>
        <w:annotationRef/>
      </w:r>
      <w:r>
        <w:t>Disagrees with “must” in 2</w:t>
      </w:r>
      <w:r>
        <w:rPr>
          <w:vertAlign w:val="superscript"/>
        </w:rPr>
        <w:t>nd</w:t>
      </w:r>
      <w:r>
        <w:t xml:space="preserve"> para.</w:t>
      </w:r>
    </w:p>
  </w:comment>
  <w:comment w:id="982" w:author="Grant, David M (52400) CIV USN NIWC ATLANTIC VA (USA)" w:date="2025-02-24T14:00:00Z" w:initials="DG">
    <w:p w14:paraId="667B97C2" w14:textId="77777777" w:rsidR="00AC7687" w:rsidRDefault="00AC7687" w:rsidP="00AC7687">
      <w:pPr>
        <w:pStyle w:val="CommentText"/>
      </w:pPr>
      <w:r>
        <w:rPr>
          <w:rStyle w:val="CommentReference"/>
        </w:rPr>
        <w:annotationRef/>
      </w:r>
      <w:r>
        <w:t>concepts</w:t>
      </w:r>
    </w:p>
  </w:comment>
  <w:comment w:id="987" w:author="Grant, David M (52400) CIV USN NIWC ATLANTIC VA (USA)" w:date="2025-02-24T14:04:00Z" w:initials="DG">
    <w:p w14:paraId="186BCE95" w14:textId="77777777" w:rsidR="009D7A82" w:rsidRDefault="009D7A82" w:rsidP="009D7A82">
      <w:pPr>
        <w:pStyle w:val="CommentText"/>
      </w:pPr>
      <w:r>
        <w:rPr>
          <w:rStyle w:val="CommentReference"/>
        </w:rPr>
        <w:annotationRef/>
      </w:r>
      <w:r>
        <w:t>Rewording MSC.530 5.8, recommend just reference (or remove these paras).</w:t>
      </w:r>
    </w:p>
  </w:comment>
  <w:comment w:id="1019" w:author="Grant, David M (52400) CIV USN NIWC ATLANTIC VA (USA)" w:date="2025-02-24T14:07:00Z" w:initials="DG">
    <w:p w14:paraId="512D742C" w14:textId="77777777" w:rsidR="00203820" w:rsidRDefault="00203820" w:rsidP="00203820">
      <w:pPr>
        <w:pStyle w:val="CommentText"/>
      </w:pPr>
      <w:r>
        <w:rPr>
          <w:rStyle w:val="CommentReference"/>
        </w:rPr>
        <w:annotationRef/>
      </w:r>
      <w:r>
        <w:t>Should not be required to include the 2</w:t>
      </w:r>
      <w:r>
        <w:rPr>
          <w:vertAlign w:val="superscript"/>
        </w:rPr>
        <w:t>nd</w:t>
      </w:r>
      <w:r>
        <w:t xml:space="preserve"> part if the UI shows the date / date range elsewhere.</w:t>
      </w:r>
    </w:p>
  </w:comment>
  <w:comment w:id="1030" w:author="Stamenkovich, Miroslav  (52400) CIV USN NIWC ATLANTIC SC (USA)" w:date="2025-02-19T12:42:00Z" w:initials="MS">
    <w:p w14:paraId="6A2CDA04" w14:textId="3F104C95" w:rsidR="008B6C06" w:rsidRDefault="008B6C06" w:rsidP="008B6C06">
      <w:pPr>
        <w:pStyle w:val="CommentText"/>
      </w:pPr>
      <w:r>
        <w:rPr>
          <w:rStyle w:val="CommentReference"/>
        </w:rPr>
        <w:annotationRef/>
      </w:r>
      <w:r>
        <w:t>Sentence wording is confusing especially after “or it”</w:t>
      </w:r>
    </w:p>
  </w:comment>
  <w:comment w:id="1071" w:author="Grant, David M (52400) CIV USN NIWC ATLANTIC VA (USA)" w:date="2025-02-24T14:14:00Z" w:initials="DG">
    <w:p w14:paraId="34A7620F" w14:textId="77777777" w:rsidR="00815377" w:rsidRDefault="00815377" w:rsidP="00815377">
      <w:pPr>
        <w:pStyle w:val="CommentText"/>
      </w:pPr>
      <w:r>
        <w:rPr>
          <w:rStyle w:val="CommentReference"/>
        </w:rPr>
        <w:annotationRef/>
      </w:r>
      <w:r>
        <w:t>Requirements should not originate from 61174</w:t>
      </w:r>
    </w:p>
  </w:comment>
  <w:comment w:id="1098" w:author="Stamenkovich, Miroslav  (52400) CIV USN NIWC ATLANTIC SC (USA)" w:date="2025-02-25T12:39:00Z" w:initials="MS">
    <w:p w14:paraId="734F06BD" w14:textId="77777777" w:rsidR="00E47B5A" w:rsidRDefault="00E47B5A" w:rsidP="00E47B5A">
      <w:pPr>
        <w:pStyle w:val="CommentText"/>
      </w:pPr>
      <w:r>
        <w:rPr>
          <w:rStyle w:val="CommentReference"/>
        </w:rPr>
        <w:annotationRef/>
      </w:r>
      <w:r>
        <w:t>Recommend not requoting the words, just cite the reference sections in MSC.530.  Generally the rest of S-98 does not requote, but this section is requoting.</w:t>
      </w:r>
    </w:p>
  </w:comment>
  <w:comment w:id="1127" w:author="Grant, David M (52400) CIV USN NIWC ATLANTIC VA (USA)" w:date="2025-02-24T14:19:00Z" w:initials="DG">
    <w:p w14:paraId="56318018" w14:textId="3A2F8B01" w:rsidR="0097158A" w:rsidRDefault="0097158A" w:rsidP="0097158A">
      <w:pPr>
        <w:pStyle w:val="CommentText"/>
      </w:pPr>
      <w:r>
        <w:rPr>
          <w:rStyle w:val="CommentReference"/>
        </w:rPr>
        <w:annotationRef/>
      </w:r>
      <w:r>
        <w:t>Recommend: “data”.</w:t>
      </w:r>
    </w:p>
  </w:comment>
  <w:comment w:id="1156" w:author="Grant, David M (52400) CIV USN NIWC ATLANTIC VA (USA)" w:date="2025-02-24T14:48:00Z" w:initials="DG">
    <w:p w14:paraId="7A38D927" w14:textId="77777777" w:rsidR="00A47A4E" w:rsidRDefault="00260888" w:rsidP="00A47A4E">
      <w:pPr>
        <w:pStyle w:val="CommentText"/>
      </w:pPr>
      <w:r>
        <w:rPr>
          <w:rStyle w:val="CommentReference"/>
        </w:rPr>
        <w:annotationRef/>
      </w:r>
      <w:r w:rsidR="00A47A4E">
        <w:t>Missing text/punctuation? Should describe how the check area should be extended, and should agree with similar S-52 changes.</w:t>
      </w:r>
    </w:p>
  </w:comment>
  <w:comment w:id="1169" w:author="Grant, David M (52400) CIV USN NIWC ATLANTIC VA (USA)" w:date="2025-02-24T14:51:00Z" w:initials="DG">
    <w:p w14:paraId="03F90331" w14:textId="77777777" w:rsidR="00F44532" w:rsidRDefault="00DE39F1" w:rsidP="00F44532">
      <w:pPr>
        <w:pStyle w:val="CommentText"/>
      </w:pPr>
      <w:r>
        <w:rPr>
          <w:rStyle w:val="CommentReference"/>
        </w:rPr>
        <w:annotationRef/>
      </w:r>
      <w:r w:rsidR="00F44532">
        <w:t>Awkward wording</w:t>
      </w:r>
    </w:p>
  </w:comment>
  <w:comment w:id="1180" w:author="Grant, David M (52400) CIV USN NIWC ATLANTIC VA (USA)" w:date="2025-02-24T14:56:00Z" w:initials="DG">
    <w:p w14:paraId="2EF44825" w14:textId="77777777" w:rsidR="0079459A" w:rsidRDefault="0079459A" w:rsidP="0079459A">
      <w:pPr>
        <w:pStyle w:val="CommentText"/>
        <w:numPr>
          <w:ilvl w:val="0"/>
          <w:numId w:val="239"/>
        </w:numPr>
      </w:pPr>
      <w:r>
        <w:rPr>
          <w:rStyle w:val="CommentReference"/>
        </w:rPr>
        <w:annotationRef/>
      </w:r>
      <w:r>
        <w:t>Should be in 10.5.13.1</w:t>
      </w:r>
    </w:p>
    <w:p w14:paraId="582E180C" w14:textId="77777777" w:rsidR="0079459A" w:rsidRDefault="0079459A" w:rsidP="0079459A">
      <w:pPr>
        <w:pStyle w:val="CommentText"/>
        <w:numPr>
          <w:ilvl w:val="0"/>
          <w:numId w:val="239"/>
        </w:numPr>
      </w:pPr>
      <w:r>
        <w:t>The check area should also be extended in the forward direction.</w:t>
      </w:r>
    </w:p>
  </w:comment>
  <w:comment w:id="1182" w:author="Grant, David M (52400) CIV USN NIWC ATLANTIC VA (USA)" w:date="2025-02-24T14:59:00Z" w:initials="DG">
    <w:p w14:paraId="778CB51E" w14:textId="77777777" w:rsidR="008A760C" w:rsidRDefault="008A760C" w:rsidP="008A760C">
      <w:pPr>
        <w:pStyle w:val="CommentText"/>
      </w:pPr>
      <w:r>
        <w:rPr>
          <w:rStyle w:val="CommentReference"/>
        </w:rPr>
        <w:annotationRef/>
      </w:r>
      <w:r>
        <w:t>Consider renaming, “Depth Substitution” or “Enhanced Bathymetry”</w:t>
      </w:r>
    </w:p>
  </w:comment>
  <w:comment w:id="1262" w:author="Grant, David M (52400) CIV USN NIWC ATLANTIC VA (USA)" w:date="2025-02-24T11:34:00Z" w:initials="DG">
    <w:p w14:paraId="55B2ABD2" w14:textId="77777777" w:rsidR="00411F4B" w:rsidRDefault="00411F4B" w:rsidP="00411F4B">
      <w:pPr>
        <w:pStyle w:val="CommentText"/>
      </w:pPr>
      <w:r>
        <w:rPr>
          <w:rStyle w:val="CommentReference"/>
        </w:rPr>
        <w:annotationRef/>
      </w:r>
      <w:r>
        <w:t>This can have multiple values.</w:t>
      </w:r>
    </w:p>
  </w:comment>
  <w:comment w:id="1271" w:author="Grant, David M (52400) CIV USN NIWC ATLANTIC VA (USA)" w:date="2025-02-24T11:35:00Z" w:initials="DG">
    <w:p w14:paraId="42766D9B" w14:textId="77777777" w:rsidR="00411F4B" w:rsidRDefault="00411F4B" w:rsidP="00411F4B">
      <w:pPr>
        <w:pStyle w:val="CommentText"/>
      </w:pPr>
      <w:r>
        <w:rPr>
          <w:rStyle w:val="CommentReference"/>
        </w:rPr>
        <w:annotationRef/>
      </w:r>
      <w:r>
        <w:t>Shouldn’t be plural; only applies to the S-101 dataset currently displayed at the selected position.</w:t>
      </w:r>
    </w:p>
  </w:comment>
  <w:comment w:id="1276" w:author="Grant, David M (52400) CIV USN NIWC ATLANTIC VA (USA)" w:date="2025-02-24T11:36:00Z" w:initials="DG">
    <w:p w14:paraId="5457B6BD" w14:textId="77777777" w:rsidR="00411F4B" w:rsidRDefault="00411F4B" w:rsidP="00411F4B">
      <w:pPr>
        <w:pStyle w:val="CommentText"/>
      </w:pPr>
      <w:r>
        <w:rPr>
          <w:rStyle w:val="CommentReference"/>
        </w:rPr>
        <w:annotationRef/>
      </w:r>
      <w:r>
        <w:t>As above</w:t>
      </w:r>
    </w:p>
  </w:comment>
  <w:comment w:id="1279" w:author="Grant, David M (52400) CIV USN NIWC ATLANTIC VA (USA)" w:date="2025-02-24T11:39:00Z" w:initials="DG">
    <w:p w14:paraId="440A4BEC" w14:textId="77777777" w:rsidR="00411F4B" w:rsidRDefault="00411F4B" w:rsidP="00411F4B">
      <w:pPr>
        <w:pStyle w:val="CommentText"/>
      </w:pPr>
      <w:r>
        <w:rPr>
          <w:rStyle w:val="CommentReference"/>
        </w:rPr>
        <w:annotationRef/>
      </w:r>
      <w:r>
        <w:t>Remove “ENC”; the projection applies to the display, not to a specific product</w:t>
      </w:r>
    </w:p>
  </w:comment>
  <w:comment w:id="1298" w:author="Grant, David M (52400) CIV USN NIWC ATLANTIC VA (USA)" w:date="2025-02-24T11:37:00Z" w:initials="DG">
    <w:p w14:paraId="5A0F7FB7" w14:textId="77777777" w:rsidR="00411F4B" w:rsidRDefault="00411F4B" w:rsidP="00411F4B">
      <w:pPr>
        <w:pStyle w:val="CommentText"/>
      </w:pPr>
      <w:r>
        <w:rPr>
          <w:rStyle w:val="CommentReference"/>
        </w:rPr>
        <w:annotationRef/>
      </w:r>
      <w:r>
        <w:t>The first para says this only applies to S-101</w:t>
      </w:r>
    </w:p>
  </w:comment>
  <w:comment w:id="1343" w:author="Grant, David M (52400) CIV USN NIWC ATLANTIC VA (USA)" w:date="2025-02-24T15:03:00Z" w:initials="DG">
    <w:p w14:paraId="58E2BAB3" w14:textId="77777777" w:rsidR="00374334" w:rsidRDefault="00374334" w:rsidP="00374334">
      <w:pPr>
        <w:pStyle w:val="CommentText"/>
      </w:pPr>
      <w:r>
        <w:rPr>
          <w:rStyle w:val="CommentReference"/>
        </w:rPr>
        <w:annotationRef/>
      </w:r>
      <w:r>
        <w:t>Multiple “contours” may be displayed as the safety contour.</w:t>
      </w:r>
    </w:p>
  </w:comment>
  <w:comment w:id="1351" w:author="Jonathan Pritchard" w:date="2025-03-12T08:41:00Z" w:initials="jp">
    <w:p w14:paraId="56AF9C6B" w14:textId="77777777" w:rsidR="009810BB" w:rsidRDefault="009810BB" w:rsidP="009810BB">
      <w:pPr>
        <w:pStyle w:val="CommentText"/>
      </w:pPr>
      <w:r>
        <w:rPr>
          <w:rStyle w:val="CommentReference"/>
        </w:rPr>
        <w:annotationRef/>
      </w:r>
      <w:r>
        <w:t>SM.73</w:t>
      </w:r>
    </w:p>
  </w:comment>
  <w:comment w:id="1368" w:author="Grant, David M (52400) CIV USN NIWC ATLANTIC VA (USA)" w:date="2025-02-24T15:05:00Z" w:initials="DG">
    <w:p w14:paraId="1C9C5E21" w14:textId="2BF7022D" w:rsidR="00812F45" w:rsidRDefault="00812F45" w:rsidP="00812F45">
      <w:pPr>
        <w:pStyle w:val="CommentText"/>
      </w:pPr>
      <w:r>
        <w:rPr>
          <w:rStyle w:val="CommentReference"/>
        </w:rPr>
        <w:annotationRef/>
      </w:r>
      <w:r>
        <w:t>Not appropriate to include this requirement here since it is not related to the legend.</w:t>
      </w:r>
    </w:p>
  </w:comment>
  <w:comment w:id="1374" w:author="Grant, David M (52400) CIV USN NIWC ATLANTIC VA (USA)" w:date="2025-02-24T15:07:00Z" w:initials="DG">
    <w:p w14:paraId="47808CB0" w14:textId="77777777" w:rsidR="00CB3B18" w:rsidRDefault="00CB3B18" w:rsidP="00CB3B18">
      <w:pPr>
        <w:pStyle w:val="CommentText"/>
      </w:pPr>
      <w:r>
        <w:rPr>
          <w:rStyle w:val="CommentReference"/>
        </w:rPr>
        <w:annotationRef/>
      </w:r>
      <w:r>
        <w:t>May want to indicate that individual components of the “legend” may be displayed in various locations on the screen as part of the UI.</w:t>
      </w:r>
    </w:p>
  </w:comment>
  <w:comment w:id="1394" w:author="Jonathan Pritchard" w:date="2025-03-12T08:47:00Z" w:initials="jp">
    <w:p w14:paraId="1DF733DA" w14:textId="77777777" w:rsidR="007B3E43" w:rsidRDefault="007B3E43" w:rsidP="007B3E43">
      <w:pPr>
        <w:pStyle w:val="CommentText"/>
      </w:pPr>
      <w:r>
        <w:rPr>
          <w:rStyle w:val="CommentReference"/>
        </w:rPr>
        <w:annotationRef/>
      </w:r>
      <w:r>
        <w:t>Must?</w:t>
      </w:r>
    </w:p>
  </w:comment>
  <w:comment w:id="1428" w:author="Grant, David M (52400) CIV USN NIWC ATLANTIC VA (USA)" w:date="2025-02-24T15:12:00Z" w:initials="DG">
    <w:p w14:paraId="3782C47C" w14:textId="3252C5D1" w:rsidR="00486B32" w:rsidRDefault="00486B32" w:rsidP="00486B32">
      <w:pPr>
        <w:pStyle w:val="CommentText"/>
      </w:pPr>
      <w:r>
        <w:rPr>
          <w:rStyle w:val="CommentReference"/>
        </w:rPr>
        <w:annotationRef/>
      </w:r>
      <w:r>
        <w:t>61174 tests the requirement originating from S-52. The requirement should be carried forward in this document and referenced from here.</w:t>
      </w:r>
    </w:p>
  </w:comment>
  <w:comment w:id="1547" w:author="Grant, David M (52400) CIV USN NIWC ATLANTIC VA (USA)" w:date="2025-02-24T15:21:00Z" w:initials="DG">
    <w:p w14:paraId="4C40DDB6" w14:textId="77777777" w:rsidR="00F619AE" w:rsidRDefault="00F619AE" w:rsidP="00F619AE">
      <w:pPr>
        <w:pStyle w:val="CommentText"/>
      </w:pPr>
      <w:r>
        <w:rPr>
          <w:rStyle w:val="CommentReference"/>
        </w:rPr>
        <w:annotationRef/>
      </w:r>
      <w:r>
        <w:t>The ECDIS must at minimum be able to display and manage S-124 Navigational Warnings (NAVWARN) per:</w:t>
      </w:r>
    </w:p>
    <w:p w14:paraId="6F866C40" w14:textId="77777777" w:rsidR="00F619AE" w:rsidRDefault="00F619AE" w:rsidP="00F619AE">
      <w:pPr>
        <w:pStyle w:val="CommentText"/>
        <w:numPr>
          <w:ilvl w:val="0"/>
          <w:numId w:val="240"/>
        </w:numPr>
      </w:pPr>
      <w:r>
        <w:t>S-124 x.y.z</w:t>
      </w:r>
    </w:p>
    <w:p w14:paraId="12F3CAFD" w14:textId="77777777" w:rsidR="00F619AE" w:rsidRDefault="00F619AE" w:rsidP="00F619AE">
      <w:pPr>
        <w:pStyle w:val="CommentText"/>
        <w:numPr>
          <w:ilvl w:val="0"/>
          <w:numId w:val="240"/>
        </w:numPr>
      </w:pPr>
      <w:r>
        <w:t>Foo</w:t>
      </w:r>
    </w:p>
    <w:p w14:paraId="699BDD04" w14:textId="77777777" w:rsidR="00F619AE" w:rsidRDefault="00F619AE" w:rsidP="00F619AE">
      <w:pPr>
        <w:pStyle w:val="CommentText"/>
        <w:numPr>
          <w:ilvl w:val="0"/>
          <w:numId w:val="240"/>
        </w:numPr>
      </w:pPr>
      <w:r>
        <w:t>Bar</w:t>
      </w:r>
    </w:p>
  </w:comment>
  <w:comment w:id="1559" w:author="Grant, David M (52400) CIV USN NIWC ATLANTIC VA (USA)" w:date="2025-02-24T15:15:00Z" w:initials="DG">
    <w:p w14:paraId="284C0AFB" w14:textId="14DF390D" w:rsidR="003118E4" w:rsidRDefault="003118E4" w:rsidP="003118E4">
      <w:pPr>
        <w:pStyle w:val="CommentText"/>
      </w:pPr>
      <w:r>
        <w:rPr>
          <w:rStyle w:val="CommentReference"/>
        </w:rPr>
        <w:annotationRef/>
      </w:r>
      <w:r>
        <w:t>Missing text?</w:t>
      </w:r>
    </w:p>
  </w:comment>
  <w:comment w:id="1570" w:author="jon pritchard" w:date="2025-03-25T15:23:00Z" w:initials="jp">
    <w:p w14:paraId="63EA3D67" w14:textId="77777777" w:rsidR="00494538" w:rsidRDefault="00494538" w:rsidP="00494538">
      <w:r>
        <w:rPr>
          <w:rStyle w:val="CommentReference"/>
        </w:rPr>
        <w:annotationRef/>
      </w:r>
      <w:r>
        <w:t>[OSI]</w:t>
      </w:r>
    </w:p>
    <w:p w14:paraId="74EFB754" w14:textId="77777777" w:rsidR="00494538" w:rsidRDefault="00494538" w:rsidP="00494538">
      <w:r>
        <w:t xml:space="preserve">Thinning of DCF3 (non-regular grid) should also be permitted as an option if implemented by the OEM.  I recommend this be optional as thinning non-regular grid data may impact performance.  </w:t>
      </w:r>
      <w:r>
        <w:cr/>
        <w:t>This could be moved to mandatory in future versions once this has been demonstrated and trialed at sea with no impact.</w:t>
      </w:r>
    </w:p>
  </w:comment>
  <w:comment w:id="1574" w:author="jon pritchard" w:date="2025-03-25T15:21:00Z" w:initials="jp">
    <w:p w14:paraId="43454B80" w14:textId="0F22BD40" w:rsidR="00494538" w:rsidRDefault="00494538" w:rsidP="00494538">
      <w:r>
        <w:rPr>
          <w:rStyle w:val="CommentReference"/>
        </w:rPr>
        <w:annotationRef/>
      </w:r>
      <w:r>
        <w:t>[OSI]</w:t>
      </w:r>
    </w:p>
    <w:p w14:paraId="546E5700" w14:textId="77777777" w:rsidR="00494538" w:rsidRDefault="00494538" w:rsidP="00494538">
      <w:r>
        <w:t>S-102 and S-104 only allow DCF2.  S-111 allows DCF2 and DCF3 as well as others (1, 4, 8 which appear to be of dubious value for ECDIS).  I recommend this sentence, be reworded as:</w:t>
      </w:r>
    </w:p>
    <w:p w14:paraId="280C6B40" w14:textId="77777777" w:rsidR="00494538" w:rsidRDefault="00494538" w:rsidP="00494538"/>
    <w:p w14:paraId="2311348D" w14:textId="77777777" w:rsidR="00494538" w:rsidRDefault="00494538" w:rsidP="00494538">
      <w:r>
        <w:t>For S-102 and S-104 datasets, ECDIS must support gridded data in DCF 2 format only.  For S-111 datasets, ECDIS must support gridded data in DCF 2 or DCF 3 format only.</w:t>
      </w:r>
    </w:p>
  </w:comment>
  <w:comment w:id="1576" w:author="Stamenkovich, Miroslav  (52400) CIV USN NIWC ATLANTIC SC (USA)" w:date="2025-02-24T07:45:00Z" w:initials="MS">
    <w:p w14:paraId="3BAA29DF" w14:textId="361312AE" w:rsidR="004109B8" w:rsidRDefault="004109B8" w:rsidP="004109B8">
      <w:pPr>
        <w:pStyle w:val="CommentText"/>
      </w:pPr>
      <w:r>
        <w:rPr>
          <w:rStyle w:val="CommentReference"/>
        </w:rPr>
        <w:annotationRef/>
      </w:r>
      <w:r>
        <w:t>Awkward phrasing, what is intended regarding interpolation types here?</w:t>
      </w:r>
    </w:p>
  </w:comment>
  <w:comment w:id="1629" w:author="Grant, David M (52400) CIV USN NIWC ATLANTIC VA (USA)" w:date="2025-02-24T15:27:00Z" w:initials="DG">
    <w:p w14:paraId="294190B2" w14:textId="77777777" w:rsidR="00EF0A31" w:rsidRDefault="00EF0A31" w:rsidP="00EF0A31">
      <w:pPr>
        <w:pStyle w:val="CommentText"/>
      </w:pPr>
      <w:r>
        <w:rPr>
          <w:rStyle w:val="CommentReference"/>
        </w:rPr>
        <w:annotationRef/>
      </w:r>
      <w:r>
        <w:t>Must? At minimum?</w:t>
      </w:r>
    </w:p>
  </w:comment>
  <w:comment w:id="1772" w:author="jon pritchard" w:date="2025-03-25T15:24:00Z" w:initials="jp">
    <w:p w14:paraId="2C175BEB" w14:textId="77777777" w:rsidR="00494538" w:rsidRDefault="00494538" w:rsidP="00494538">
      <w:r>
        <w:rPr>
          <w:rStyle w:val="CommentReference"/>
        </w:rPr>
        <w:annotationRef/>
      </w:r>
      <w:r>
        <w:t xml:space="preserve">Recommend deleting this section “Sorting order of results” as it strays into design space and prevents innovative or alternative ways of presenting the pick report results.  </w:t>
      </w:r>
    </w:p>
    <w:p w14:paraId="172E03E4" w14:textId="77777777" w:rsidR="00494538" w:rsidRDefault="00494538" w:rsidP="00494538">
      <w:r>
        <w:t xml:space="preserve">Sorting by drawing order is not the most intuitive way to present the results to the end user. </w:t>
      </w:r>
    </w:p>
    <w:p w14:paraId="19DE2FC2" w14:textId="77777777" w:rsidR="00494538" w:rsidRDefault="00494538" w:rsidP="00494538">
      <w:r>
        <w:t>If anything, this section could be rewritten as “The OEM must employ a consistent and logical sorting method for the display of pick report results.” [OSI]</w:t>
      </w:r>
    </w:p>
  </w:comment>
  <w:comment w:id="1968" w:author="Grant, David M (52400) CIV USN NIWC ATLANTIC VA (USA)" w:date="2025-02-24T15:38:00Z" w:initials="DG">
    <w:p w14:paraId="3F59F5E3" w14:textId="59255A9A" w:rsidR="0047367B" w:rsidRDefault="0047367B" w:rsidP="0047367B">
      <w:pPr>
        <w:pStyle w:val="CommentText"/>
      </w:pPr>
      <w:r>
        <w:rPr>
          <w:rStyle w:val="CommentReference"/>
        </w:rPr>
        <w:annotationRef/>
      </w:r>
      <w:r>
        <w:t>“indication”</w:t>
      </w:r>
    </w:p>
  </w:comment>
  <w:comment w:id="1969" w:author="Grant, David M (52400) CIV USN NIWC ATLANTIC VA (USA)" w:date="2025-02-24T15:39:00Z" w:initials="DG">
    <w:p w14:paraId="65D32C3B" w14:textId="77777777" w:rsidR="009B7D29" w:rsidRDefault="009B7D29" w:rsidP="009B7D29">
      <w:pPr>
        <w:pStyle w:val="CommentText"/>
      </w:pPr>
      <w:r>
        <w:rPr>
          <w:rStyle w:val="CommentReference"/>
        </w:rPr>
        <w:annotationRef/>
      </w:r>
      <w:r>
        <w:t>[…] (the indication is on top).</w:t>
      </w:r>
    </w:p>
  </w:comment>
  <w:comment w:id="1986" w:author="Stamenkovich, Miroslav  (52400) CIV USN NIWC ATLANTIC SC (USA)" w:date="2025-02-14T14:14:00Z" w:initials="MS">
    <w:p w14:paraId="0BCCB711" w14:textId="6D690B9A" w:rsidR="00D50CD2" w:rsidRDefault="00D50CD2" w:rsidP="00D50CD2">
      <w:pPr>
        <w:pStyle w:val="CommentText"/>
      </w:pPr>
      <w:r>
        <w:rPr>
          <w:rStyle w:val="CommentReference"/>
        </w:rPr>
        <w:annotationRef/>
      </w:r>
      <w:r>
        <w:t>Some explanation of how “Drawing Index” could assist with this should be include in S-98. It has weak treatment in DCEG and S-101 PS.</w:t>
      </w:r>
    </w:p>
  </w:comment>
  <w:comment w:id="2060" w:author="Stamenkovich, Miroslav  (52400) CIV USN NIWC ATLANTIC SC (USA)" w:date="2025-02-24T10:46:00Z" w:initials="MS">
    <w:p w14:paraId="487C96C8" w14:textId="77777777" w:rsidR="00391806" w:rsidRDefault="00391806" w:rsidP="00391806">
      <w:pPr>
        <w:pStyle w:val="CommentText"/>
      </w:pPr>
      <w:r>
        <w:rPr>
          <w:rStyle w:val="CommentReference"/>
        </w:rPr>
        <w:annotationRef/>
      </w:r>
      <w:r>
        <w:t>Missing document reference.</w:t>
      </w:r>
    </w:p>
  </w:comment>
  <w:comment w:id="2077" w:author="Jonathan Pritchard" w:date="2025-03-10T08:04:00Z" w:initials="jp">
    <w:p w14:paraId="15CEAF05" w14:textId="77777777" w:rsidR="00663161" w:rsidRDefault="00663161" w:rsidP="00663161">
      <w:pPr>
        <w:pStyle w:val="CommentText"/>
      </w:pPr>
      <w:r>
        <w:rPr>
          <w:rStyle w:val="CommentReference"/>
        </w:rPr>
        <w:annotationRef/>
      </w:r>
      <w:r>
        <w:t>Where?</w:t>
      </w:r>
    </w:p>
  </w:comment>
  <w:comment w:id="2102" w:author="Stamenkovich, Miroslav  (52400) CIV USN NIWC ATLANTIC SC (USA)" w:date="2025-02-25T11:01:00Z" w:initials="MS">
    <w:p w14:paraId="4759419C" w14:textId="52A4E31F" w:rsidR="00330F66" w:rsidRDefault="00330F66" w:rsidP="00330F66">
      <w:pPr>
        <w:pStyle w:val="CommentText"/>
      </w:pPr>
      <w:r>
        <w:rPr>
          <w:rStyle w:val="CommentReference"/>
        </w:rPr>
        <w:annotationRef/>
      </w:r>
      <w:r>
        <w:t>Needs definition</w:t>
      </w:r>
    </w:p>
  </w:comment>
  <w:comment w:id="2110" w:author="Stamenkovich, Miroslav  (52400) CIV USN NIWC ATLANTIC SC (USA)" w:date="2025-02-25T11:00:00Z" w:initials="MS">
    <w:p w14:paraId="5A43ABC8" w14:textId="285F22E8" w:rsidR="00596249" w:rsidRDefault="00596249" w:rsidP="00596249">
      <w:pPr>
        <w:pStyle w:val="CommentText"/>
      </w:pPr>
      <w:r>
        <w:rPr>
          <w:rStyle w:val="CommentReference"/>
        </w:rPr>
        <w:annotationRef/>
      </w:r>
      <w:r>
        <w:t>Needs definition</w:t>
      </w:r>
    </w:p>
  </w:comment>
  <w:comment w:id="2237" w:author="Stamenkovich, Miroslav  (52400) CIV USN NIWC ATLANTIC SC (USA)" w:date="2025-02-25T12:31:00Z" w:initials="MS">
    <w:p w14:paraId="1CBDC090" w14:textId="77777777" w:rsidR="00070F7F" w:rsidRDefault="00070F7F" w:rsidP="00070F7F">
      <w:pPr>
        <w:pStyle w:val="CommentText"/>
      </w:pPr>
      <w:r>
        <w:rPr>
          <w:rStyle w:val="CommentReference"/>
        </w:rPr>
        <w:annotationRef/>
      </w:r>
      <w:r>
        <w:t>Was this a placeholder sentence?  Maybe remove it now, it’s awkward.</w:t>
      </w:r>
    </w:p>
  </w:comment>
  <w:comment w:id="2385" w:author="Grant, David M (52400) CIV USN NIWC ATLANTIC VA (USA)" w:date="2025-02-26T15:00:00Z" w:initials="DG">
    <w:p w14:paraId="5C85E30C" w14:textId="77777777" w:rsidR="005D7D6F" w:rsidRDefault="005D7D6F" w:rsidP="005D7D6F">
      <w:pPr>
        <w:pStyle w:val="CommentText"/>
        <w:numPr>
          <w:ilvl w:val="0"/>
          <w:numId w:val="241"/>
        </w:numPr>
      </w:pPr>
      <w:r>
        <w:rPr>
          <w:rStyle w:val="CommentReference"/>
        </w:rPr>
        <w:annotationRef/>
      </w:r>
      <w:r>
        <w:t>XTD is undefined</w:t>
      </w:r>
    </w:p>
    <w:p w14:paraId="1764284A" w14:textId="77777777" w:rsidR="005D7D6F" w:rsidRDefault="005D7D6F" w:rsidP="005D7D6F">
      <w:pPr>
        <w:pStyle w:val="CommentText"/>
        <w:numPr>
          <w:ilvl w:val="0"/>
          <w:numId w:val="241"/>
        </w:numPr>
      </w:pPr>
      <w:r>
        <w:t>“distance” is redundant</w:t>
      </w:r>
    </w:p>
    <w:p w14:paraId="786A6C0E" w14:textId="77777777" w:rsidR="005D7D6F" w:rsidRDefault="005D7D6F" w:rsidP="005D7D6F">
      <w:pPr>
        <w:pStyle w:val="CommentText"/>
        <w:numPr>
          <w:ilvl w:val="0"/>
          <w:numId w:val="241"/>
        </w:numPr>
      </w:pPr>
      <w:r>
        <w:t>“not” -&gt; “not necessarily”</w:t>
      </w:r>
    </w:p>
    <w:p w14:paraId="48AEE992" w14:textId="77777777" w:rsidR="005D7D6F" w:rsidRDefault="005D7D6F" w:rsidP="005D7D6F">
      <w:pPr>
        <w:pStyle w:val="CommentText"/>
        <w:numPr>
          <w:ilvl w:val="0"/>
          <w:numId w:val="241"/>
        </w:numPr>
      </w:pPr>
      <w:r>
        <w:t>Should probably just remove the sentence</w:t>
      </w:r>
    </w:p>
  </w:comment>
  <w:comment w:id="2397" w:author="Grant, David M (52400) CIV USN NIWC ATLANTIC VA (USA)" w:date="2025-02-26T15:04:00Z" w:initials="DG">
    <w:p w14:paraId="31A20D6E" w14:textId="77777777" w:rsidR="001C10BB" w:rsidRDefault="00397F34" w:rsidP="001C10BB">
      <w:pPr>
        <w:pStyle w:val="CommentText"/>
      </w:pPr>
      <w:r>
        <w:rPr>
          <w:rStyle w:val="CommentReference"/>
        </w:rPr>
        <w:annotationRef/>
      </w:r>
      <w:r w:rsidR="001C10BB">
        <w:t xml:space="preserve">Recommend renaming this functionality. The name is easily confused with the mariner selected safety contour, and the functionality affects more than just the safety contour. </w:t>
      </w:r>
    </w:p>
    <w:p w14:paraId="30EA0835" w14:textId="77777777" w:rsidR="001C10BB" w:rsidRDefault="001C10BB" w:rsidP="001C10BB">
      <w:pPr>
        <w:pStyle w:val="CommentText"/>
      </w:pPr>
    </w:p>
    <w:p w14:paraId="1D49AB87" w14:textId="77777777" w:rsidR="001C10BB" w:rsidRDefault="001C10BB" w:rsidP="001C10BB">
      <w:pPr>
        <w:pStyle w:val="CommentText"/>
      </w:pPr>
      <w:r>
        <w:t>Some suggestions:</w:t>
      </w:r>
    </w:p>
    <w:p w14:paraId="2E461E74" w14:textId="77777777" w:rsidR="001C10BB" w:rsidRDefault="001C10BB" w:rsidP="001C10BB">
      <w:pPr>
        <w:pStyle w:val="CommentText"/>
        <w:numPr>
          <w:ilvl w:val="0"/>
          <w:numId w:val="243"/>
        </w:numPr>
      </w:pPr>
      <w:r>
        <w:t>Enhanced bathymetry</w:t>
      </w:r>
    </w:p>
    <w:p w14:paraId="530B1BC2" w14:textId="77777777" w:rsidR="001C10BB" w:rsidRDefault="001C10BB" w:rsidP="001C10BB">
      <w:pPr>
        <w:pStyle w:val="CommentText"/>
        <w:numPr>
          <w:ilvl w:val="0"/>
          <w:numId w:val="243"/>
        </w:numPr>
      </w:pPr>
      <w:r>
        <w:t>Bathymetry replacement</w:t>
      </w:r>
    </w:p>
    <w:p w14:paraId="27DD32E5" w14:textId="77777777" w:rsidR="001C10BB" w:rsidRDefault="001C10BB" w:rsidP="001C10BB">
      <w:pPr>
        <w:pStyle w:val="CommentText"/>
        <w:numPr>
          <w:ilvl w:val="0"/>
          <w:numId w:val="243"/>
        </w:numPr>
      </w:pPr>
      <w:r>
        <w:t>etc.</w:t>
      </w:r>
    </w:p>
  </w:comment>
  <w:comment w:id="2456" w:author="Grant, David M (52400) CIV USN NIWC ATLANTIC VA (USA)" w:date="2025-02-26T15:10:00Z" w:initials="DG">
    <w:p w14:paraId="44031949" w14:textId="77777777" w:rsidR="00850978" w:rsidRDefault="00850978" w:rsidP="00850978">
      <w:pPr>
        <w:pStyle w:val="CommentText"/>
      </w:pPr>
      <w:r>
        <w:rPr>
          <w:rStyle w:val="CommentReference"/>
        </w:rPr>
        <w:annotationRef/>
      </w:r>
      <w:r>
        <w:t>Token is not currently registered and is also not available in the current S-101 or S-102 PC</w:t>
      </w:r>
    </w:p>
  </w:comment>
  <w:comment w:id="2470" w:author="Grant, David M (52400) CIV USN NIWC ATLANTIC VA (USA)" w:date="2025-02-26T15:36:00Z" w:initials="DG">
    <w:p w14:paraId="563AD498" w14:textId="77777777" w:rsidR="0036245F" w:rsidRDefault="0036245F" w:rsidP="0036245F">
      <w:pPr>
        <w:pStyle w:val="CommentText"/>
        <w:numPr>
          <w:ilvl w:val="0"/>
          <w:numId w:val="244"/>
        </w:numPr>
      </w:pPr>
      <w:r>
        <w:rPr>
          <w:rStyle w:val="CommentReference"/>
        </w:rPr>
        <w:annotationRef/>
      </w:r>
      <w:r>
        <w:t>These are currently optional.</w:t>
      </w:r>
    </w:p>
    <w:p w14:paraId="588A102D" w14:textId="77777777" w:rsidR="0036245F" w:rsidRDefault="0036245F" w:rsidP="0036245F">
      <w:pPr>
        <w:pStyle w:val="CommentText"/>
        <w:numPr>
          <w:ilvl w:val="0"/>
          <w:numId w:val="244"/>
        </w:numPr>
      </w:pPr>
      <w:r>
        <w:t>It’s not just the portrayal which is restricted; application of USSC is restricted.</w:t>
      </w:r>
    </w:p>
  </w:comment>
  <w:comment w:id="2490" w:author="Grant, David M (52400) CIV USN NIWC ATLANTIC VA (USA)" w:date="2025-02-26T15:40:00Z" w:initials="DG">
    <w:p w14:paraId="33D2F46D" w14:textId="77777777" w:rsidR="0091439E" w:rsidRDefault="0091439E" w:rsidP="0091439E">
      <w:pPr>
        <w:pStyle w:val="CommentText"/>
      </w:pPr>
      <w:r>
        <w:rPr>
          <w:rStyle w:val="CommentReference"/>
        </w:rPr>
        <w:annotationRef/>
      </w:r>
      <w:r>
        <w:t>“must be able to select”; this might be accomplished via configuration / prioritization and might occur during planning / install / update</w:t>
      </w:r>
    </w:p>
  </w:comment>
  <w:comment w:id="2494" w:author="Grant, David M (52400) CIV USN NIWC ATLANTIC VA (USA)" w:date="2025-02-26T15:42:00Z" w:initials="DG">
    <w:p w14:paraId="25D00E56" w14:textId="77777777" w:rsidR="0029770B" w:rsidRDefault="0029770B" w:rsidP="0029770B">
      <w:pPr>
        <w:pStyle w:val="CommentText"/>
      </w:pPr>
      <w:r>
        <w:rPr>
          <w:rStyle w:val="CommentReference"/>
        </w:rPr>
        <w:annotationRef/>
      </w:r>
      <w:r>
        <w:t>Recommend remove.</w:t>
      </w:r>
    </w:p>
  </w:comment>
  <w:comment w:id="2531" w:author="Grant, David M (52400) CIV USN NIWC ATLANTIC VA (USA)" w:date="2025-02-26T15:47:00Z" w:initials="DG">
    <w:p w14:paraId="7E815DC5" w14:textId="77777777" w:rsidR="002C68C4" w:rsidRDefault="002C68C4" w:rsidP="002C68C4">
      <w:pPr>
        <w:pStyle w:val="CommentText"/>
      </w:pPr>
      <w:r>
        <w:rPr>
          <w:rStyle w:val="CommentReference"/>
        </w:rPr>
        <w:annotationRef/>
      </w:r>
      <w:r>
        <w:t>Why? Enabling this mode requires S-102.</w:t>
      </w:r>
    </w:p>
  </w:comment>
  <w:comment w:id="2542" w:author="Grant, David M (52400) CIV USN NIWC ATLANTIC VA (USA)" w:date="2025-02-26T15:58:00Z" w:initials="DG">
    <w:p w14:paraId="7098F822" w14:textId="77777777" w:rsidR="00061D77" w:rsidRDefault="00061D77" w:rsidP="00061D77">
      <w:pPr>
        <w:pStyle w:val="CommentText"/>
      </w:pPr>
      <w:r>
        <w:rPr>
          <w:rStyle w:val="CommentReference"/>
        </w:rPr>
        <w:annotationRef/>
      </w:r>
      <w:r>
        <w:t>More precisely, portrayal of the drawing instructions associated with these features are suppressed. This also suppresses the safety contour, the shallow water pattern, the catzoc pattern, text indicating the dredged depth, and contour labels.</w:t>
      </w:r>
    </w:p>
    <w:p w14:paraId="37741DD3" w14:textId="77777777" w:rsidR="00061D77" w:rsidRDefault="00061D77" w:rsidP="00061D77">
      <w:pPr>
        <w:pStyle w:val="CommentText"/>
      </w:pPr>
    </w:p>
    <w:p w14:paraId="2B65E793" w14:textId="77777777" w:rsidR="00061D77" w:rsidRDefault="00061D77" w:rsidP="00061D77">
      <w:pPr>
        <w:pStyle w:val="CommentText"/>
      </w:pPr>
      <w:r>
        <w:t>Suppressing depth contours means no contour information is shown other than the safety contour; this may not be desirable.</w:t>
      </w:r>
    </w:p>
  </w:comment>
  <w:comment w:id="2566" w:author="Grant, David M (52400) CIV USN NIWC ATLANTIC VA (USA)" w:date="2025-02-26T16:02:00Z" w:initials="DG">
    <w:p w14:paraId="158D3F95" w14:textId="77777777" w:rsidR="00636A4E" w:rsidRDefault="00636A4E" w:rsidP="00636A4E">
      <w:pPr>
        <w:pStyle w:val="CommentText"/>
        <w:numPr>
          <w:ilvl w:val="0"/>
          <w:numId w:val="245"/>
        </w:numPr>
      </w:pPr>
      <w:r>
        <w:rPr>
          <w:rStyle w:val="CommentReference"/>
        </w:rPr>
        <w:annotationRef/>
      </w:r>
      <w:r>
        <w:t>“on the boundary of the S-102 dataset”</w:t>
      </w:r>
    </w:p>
    <w:p w14:paraId="66CCEE93" w14:textId="77777777" w:rsidR="00636A4E" w:rsidRDefault="00636A4E" w:rsidP="00636A4E">
      <w:pPr>
        <w:pStyle w:val="CommentText"/>
        <w:numPr>
          <w:ilvl w:val="0"/>
          <w:numId w:val="245"/>
        </w:numPr>
      </w:pPr>
      <w:r>
        <w:t>At the dataset boundary, the appropriate dataset must be used to determine whether the edge is included in the safety contour.</w:t>
      </w:r>
    </w:p>
    <w:p w14:paraId="49C1E12B" w14:textId="77777777" w:rsidR="00636A4E" w:rsidRDefault="00636A4E" w:rsidP="00636A4E">
      <w:pPr>
        <w:pStyle w:val="CommentText"/>
        <w:numPr>
          <w:ilvl w:val="0"/>
          <w:numId w:val="245"/>
        </w:numPr>
      </w:pPr>
      <w:r>
        <w:t>Edges must added at the boundary of S-102 coverage (as indicated by the DEPWL line).</w:t>
      </w:r>
    </w:p>
  </w:comment>
  <w:comment w:id="2647" w:author="Grant, David M (52400) CIV USN NIWC ATLANTIC VA (USA)" w:date="2025-02-26T16:10:00Z" w:initials="DG">
    <w:p w14:paraId="4BDED5D7" w14:textId="77777777" w:rsidR="00A9575F" w:rsidRDefault="00027DC0" w:rsidP="00A9575F">
      <w:pPr>
        <w:pStyle w:val="CommentText"/>
      </w:pPr>
      <w:r>
        <w:rPr>
          <w:rStyle w:val="CommentReference"/>
        </w:rPr>
        <w:annotationRef/>
      </w:r>
      <w:r w:rsidR="00A9575F">
        <w:t>Consider whether the user would ever need to select different producers in different areas when the two producers involved are the same.</w:t>
      </w:r>
    </w:p>
    <w:p w14:paraId="3EBE7FD5" w14:textId="77777777" w:rsidR="00A9575F" w:rsidRDefault="00A9575F" w:rsidP="00A9575F">
      <w:pPr>
        <w:pStyle w:val="CommentText"/>
      </w:pPr>
      <w:r>
        <w:t>A1 = p1 over p2</w:t>
      </w:r>
    </w:p>
    <w:p w14:paraId="73DFE2B7" w14:textId="77777777" w:rsidR="00A9575F" w:rsidRDefault="00A9575F" w:rsidP="00A9575F">
      <w:pPr>
        <w:pStyle w:val="CommentText"/>
      </w:pPr>
      <w:r>
        <w:t>A2 = p2 over p1</w:t>
      </w:r>
    </w:p>
  </w:comment>
  <w:comment w:id="2650" w:author="Grant, David M (52400) CIV USN NIWC ATLANTIC VA (USA)" w:date="2025-02-26T16:12:00Z" w:initials="DG">
    <w:p w14:paraId="75B3FA38" w14:textId="77777777" w:rsidR="00447A14" w:rsidRDefault="00447A14" w:rsidP="00447A14">
      <w:pPr>
        <w:pStyle w:val="CommentText"/>
      </w:pPr>
      <w:r>
        <w:rPr>
          <w:rStyle w:val="CommentReference"/>
        </w:rPr>
        <w:annotationRef/>
      </w:r>
      <w:r>
        <w:t>“Incompatible” -&gt; “Different”. They are likely compatible.</w:t>
      </w:r>
    </w:p>
  </w:comment>
  <w:comment w:id="2656" w:author="jon pritchard" w:date="2025-03-25T10:25:00Z" w:initials="jp">
    <w:p w14:paraId="318F9063" w14:textId="77777777" w:rsidR="00094134" w:rsidRDefault="00094134" w:rsidP="00094134">
      <w:r>
        <w:rPr>
          <w:rStyle w:val="CommentReference"/>
        </w:rPr>
        <w:annotationRef/>
      </w:r>
      <w:r>
        <w:rPr>
          <w:color w:val="000000"/>
        </w:rPr>
        <w:t>SM: When WLA is selected for use, in areas where WLA coverage exists, one of the three different options must be used:</w:t>
      </w:r>
    </w:p>
  </w:comment>
  <w:comment w:id="2689" w:author="jon pritchard" w:date="2025-03-25T10:27:00Z" w:initials="jp">
    <w:p w14:paraId="4D871593" w14:textId="77777777" w:rsidR="00094134" w:rsidRDefault="00094134" w:rsidP="00094134">
      <w:r>
        <w:rPr>
          <w:rStyle w:val="CommentReference"/>
        </w:rPr>
        <w:annotationRef/>
      </w:r>
      <w:r>
        <w:rPr>
          <w:color w:val="000000"/>
        </w:rPr>
        <w:t>SM135</w:t>
      </w:r>
    </w:p>
  </w:comment>
  <w:comment w:id="2804" w:author="Grant, David M (52400) CIV USN NIWC ATLANTIC VA (USA)" w:date="2025-02-26T16:24:00Z" w:initials="DG">
    <w:p w14:paraId="69668589" w14:textId="66CD3AFE" w:rsidR="00F3115E" w:rsidRDefault="00F3115E" w:rsidP="00F3115E">
      <w:pPr>
        <w:pStyle w:val="CommentText"/>
      </w:pPr>
      <w:r>
        <w:rPr>
          <w:rStyle w:val="CommentReference"/>
        </w:rPr>
        <w:annotationRef/>
      </w:r>
      <w:r>
        <w:t>Z-value of geometry associated with Sounding and DepthNoBottomFound?</w:t>
      </w:r>
    </w:p>
  </w:comment>
  <w:comment w:id="2832" w:author="Grant, David M (52400) CIV USN NIWC ATLANTIC VA (USA)" w:date="2025-02-26T16:29:00Z" w:initials="DG">
    <w:p w14:paraId="05420BF9" w14:textId="77777777" w:rsidR="000351FD" w:rsidRDefault="000351FD" w:rsidP="000351FD">
      <w:pPr>
        <w:pStyle w:val="CommentText"/>
      </w:pPr>
      <w:r>
        <w:rPr>
          <w:rStyle w:val="CommentReference"/>
        </w:rPr>
        <w:annotationRef/>
      </w:r>
      <w:r>
        <w:t>Explicitly listing these features indicates that the OEM implementation is restricted to these features. Given that the S-101 feature catalogue could change in the future, it would be better to indicate that all features which bind valueOfSounding should be included unless specifically excluded in this section.</w:t>
      </w:r>
    </w:p>
  </w:comment>
  <w:comment w:id="2932" w:author="Grant, David M (52400) CIV USN NIWC ATLANTIC VA (USA)" w:date="2025-02-26T16:31:00Z" w:initials="DG">
    <w:p w14:paraId="0764E70F" w14:textId="77777777" w:rsidR="001328E4" w:rsidRDefault="001328E4" w:rsidP="001328E4">
      <w:pPr>
        <w:pStyle w:val="CommentText"/>
      </w:pPr>
      <w:r>
        <w:rPr>
          <w:rStyle w:val="CommentReference"/>
        </w:rPr>
        <w:annotationRef/>
      </w:r>
      <w:r>
        <w:t>May want to exclude certain features such as Swept Area / QoBD / QoS</w:t>
      </w:r>
    </w:p>
  </w:comment>
  <w:comment w:id="2971" w:author="Grant, David M (52400) CIV USN NIWC ATLANTIC VA (USA)" w:date="2025-02-26T16:34:00Z" w:initials="DG">
    <w:p w14:paraId="64B5B07F" w14:textId="77777777" w:rsidR="002B09DC" w:rsidRDefault="002B09DC" w:rsidP="002B09DC">
      <w:pPr>
        <w:pStyle w:val="CommentText"/>
      </w:pPr>
      <w:r>
        <w:rPr>
          <w:rStyle w:val="CommentReference"/>
        </w:rPr>
        <w:annotationRef/>
      </w:r>
      <w:r>
        <w:t>See S-101 DCEG Vertical Datum of Data / vertical datum</w:t>
      </w:r>
    </w:p>
  </w:comment>
  <w:comment w:id="2975" w:author="Grant, David M (52400) CIV USN NIWC ATLANTIC VA (USA)" w:date="2025-02-26T16:36:00Z" w:initials="DG">
    <w:p w14:paraId="3415BCAC" w14:textId="77777777" w:rsidR="00222406" w:rsidRDefault="00222406" w:rsidP="00222406">
      <w:pPr>
        <w:pStyle w:val="CommentText"/>
      </w:pPr>
      <w:r>
        <w:rPr>
          <w:rStyle w:val="CommentReference"/>
        </w:rPr>
        <w:annotationRef/>
      </w:r>
      <w:r>
        <w:t>Apply to all which bind vertical datum; only list exclusions.</w:t>
      </w:r>
    </w:p>
  </w:comment>
  <w:comment w:id="3107" w:author="Grant, David M (52400) CIV USN NIWC ATLANTIC VA (USA)" w:date="2025-02-26T16:38:00Z" w:initials="DG">
    <w:p w14:paraId="1D442608" w14:textId="77777777" w:rsidR="008F65A5" w:rsidRDefault="008F65A5" w:rsidP="008F65A5">
      <w:pPr>
        <w:pStyle w:val="CommentText"/>
      </w:pPr>
      <w:r>
        <w:rPr>
          <w:rStyle w:val="CommentReference"/>
        </w:rPr>
        <w:annotationRef/>
      </w:r>
      <w:r>
        <w:t>Should be with the other legend requirements rather than here</w:t>
      </w:r>
    </w:p>
  </w:comment>
  <w:comment w:id="3110" w:author="Grant, David M (52400) CIV USN NIWC ATLANTIC VA (USA)" w:date="2025-02-26T16:39:00Z" w:initials="DG">
    <w:p w14:paraId="4B9D3CC2" w14:textId="77777777" w:rsidR="0019240A" w:rsidRDefault="0019240A" w:rsidP="0019240A">
      <w:pPr>
        <w:pStyle w:val="CommentText"/>
      </w:pPr>
      <w:r>
        <w:rPr>
          <w:rStyle w:val="CommentReference"/>
        </w:rPr>
        <w:annotationRef/>
      </w:r>
      <w:r>
        <w:t>Such as S-401</w:t>
      </w:r>
    </w:p>
  </w:comment>
  <w:comment w:id="3128" w:author="Grant, David M (52400) CIV USN NIWC ATLANTIC VA (USA)" w:date="2025-02-26T16:40:00Z" w:initials="DG">
    <w:p w14:paraId="77A0F586" w14:textId="77777777" w:rsidR="00DF5529" w:rsidRDefault="00DF5529" w:rsidP="00DF5529">
      <w:pPr>
        <w:pStyle w:val="CommentText"/>
      </w:pPr>
      <w:r>
        <w:rPr>
          <w:rStyle w:val="CommentReference"/>
        </w:rPr>
        <w:annotationRef/>
      </w:r>
      <w:r>
        <w:t>Minimum, optimum, and maximum</w:t>
      </w:r>
    </w:p>
  </w:comment>
  <w:comment w:id="3154" w:author="Grant, David M (52400) CIV USN NIWC ATLANTIC VA (USA)" w:date="2025-02-26T17:00:00Z" w:initials="DG">
    <w:p w14:paraId="7A16F6BF" w14:textId="77777777" w:rsidR="00AE0E44" w:rsidRDefault="003C1FB1" w:rsidP="00AE0E44">
      <w:pPr>
        <w:pStyle w:val="CommentText"/>
      </w:pPr>
      <w:r>
        <w:rPr>
          <w:rStyle w:val="CommentReference"/>
        </w:rPr>
        <w:annotationRef/>
      </w:r>
      <w:r w:rsidR="00AE0E44">
        <w:t>Most of this is already covered in S-100 5.2 Part 17 S100_DataCoverage Note 1. Consider only including additions/clarifications.</w:t>
      </w:r>
    </w:p>
    <w:p w14:paraId="50B184F3" w14:textId="799325B7" w:rsidR="00AE0E44" w:rsidRDefault="00AE0E44" w:rsidP="00AE0E44">
      <w:pPr>
        <w:pStyle w:val="CommentText"/>
      </w:pPr>
      <w:r>
        <w:rPr>
          <w:noProof/>
        </w:rPr>
        <w:drawing>
          <wp:inline distT="0" distB="0" distL="0" distR="0" wp14:anchorId="1D1AD49E" wp14:editId="0C678854">
            <wp:extent cx="5943600" cy="490220"/>
            <wp:effectExtent l="0" t="0" r="0" b="5080"/>
            <wp:docPr id="147382665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6658" name="Picture 1473826658"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comment>
  <w:comment w:id="3162" w:author="jon pritchard" w:date="2025-03-25T14:52:00Z" w:initials="jp">
    <w:p w14:paraId="1E3CF4DA" w14:textId="77777777" w:rsidR="004F6C21" w:rsidRDefault="004F6C21" w:rsidP="004F6C21">
      <w:r>
        <w:rPr>
          <w:rStyle w:val="CommentReference"/>
        </w:rPr>
        <w:annotationRef/>
      </w:r>
      <w:r>
        <w:rPr>
          <w:color w:val="000000"/>
        </w:rPr>
        <w:t>NTOU TSM paper</w:t>
      </w:r>
    </w:p>
  </w:comment>
  <w:comment w:id="3165" w:author="jon pritchard" w:date="2025-03-25T11:57:00Z" w:initials="jp">
    <w:p w14:paraId="67716F5B" w14:textId="4D66790D" w:rsidR="00286F41" w:rsidRDefault="00286F41" w:rsidP="00286F41">
      <w:r>
        <w:rPr>
          <w:rStyle w:val="CommentReference"/>
        </w:rPr>
        <w:annotationRef/>
      </w:r>
      <w:r>
        <w:rPr>
          <w:color w:val="000000"/>
        </w:rPr>
        <w:t>Change to HTTP URI according to TSM clarification paper.</w:t>
      </w:r>
    </w:p>
  </w:comment>
  <w:comment w:id="3174" w:author="Grant, David M (52400) CIV USN NIWC ATLANTIC VA (USA)" w:date="2025-02-26T17:02:00Z" w:initials="DG">
    <w:p w14:paraId="157D0A04" w14:textId="2954D654" w:rsidR="00BB00A4" w:rsidRDefault="00BB00A4" w:rsidP="00BB00A4">
      <w:pPr>
        <w:pStyle w:val="CommentText"/>
      </w:pPr>
      <w:r>
        <w:rPr>
          <w:rStyle w:val="CommentReference"/>
        </w:rPr>
        <w:annotationRef/>
      </w:r>
      <w:r>
        <w:t>S-100 also allows individual positions.</w:t>
      </w:r>
    </w:p>
  </w:comment>
  <w:comment w:id="3198" w:author="Jonathan Pritchard" w:date="2025-03-12T08:59:00Z" w:initials="jp">
    <w:p w14:paraId="031E8F64" w14:textId="77777777" w:rsidR="009802FD" w:rsidRDefault="009802FD" w:rsidP="009802FD">
      <w:pPr>
        <w:pStyle w:val="CommentText"/>
      </w:pPr>
      <w:r>
        <w:rPr>
          <w:rStyle w:val="CommentReference"/>
        </w:rPr>
        <w:annotationRef/>
      </w:r>
      <w:r>
        <w:t>AU.31</w:t>
      </w:r>
    </w:p>
  </w:comment>
  <w:comment w:id="3204" w:author="Grant, David M (52400) CIV USN NIWC ATLANTIC VA (USA)" w:date="2025-02-26T17:11:00Z" w:initials="DG">
    <w:p w14:paraId="5F191409" w14:textId="7384ED80" w:rsidR="00A341B6" w:rsidRDefault="00A341B6" w:rsidP="00A341B6">
      <w:pPr>
        <w:pStyle w:val="CommentText"/>
      </w:pPr>
      <w:r>
        <w:rPr>
          <w:rStyle w:val="CommentReference"/>
        </w:rPr>
        <w:annotationRef/>
      </w:r>
      <w:r>
        <w:t>When portraying symbols from gridded datasets.</w:t>
      </w:r>
    </w:p>
  </w:comment>
  <w:comment w:id="3205" w:author="Stamenkovich, Miroslav  (52400) CIV USN NIWC ATLANTIC SC (USA)" w:date="2025-02-27T10:53:00Z" w:initials="MS">
    <w:p w14:paraId="6AB7D92A" w14:textId="77777777" w:rsidR="00F54988" w:rsidRDefault="00F54988" w:rsidP="00F54988">
      <w:pPr>
        <w:pStyle w:val="CommentText"/>
      </w:pPr>
      <w:r>
        <w:rPr>
          <w:rStyle w:val="CommentReference"/>
        </w:rPr>
        <w:annotationRef/>
      </w:r>
      <w:r>
        <w:t>You must provide the specification for “thinning” otherwise my company  will just remove the first and last “plotted” item, there we’ve thinned it!</w:t>
      </w:r>
    </w:p>
  </w:comment>
  <w:comment w:id="3207" w:author="Stamenkovich, Miroslav  (52400) CIV USN NIWC ATLANTIC SC (USA)" w:date="2025-02-27T10:51:00Z" w:initials="MS">
    <w:p w14:paraId="5FF3B49D" w14:textId="09EB4524" w:rsidR="00F54988" w:rsidRDefault="00F54988" w:rsidP="00F54988">
      <w:pPr>
        <w:pStyle w:val="CommentText"/>
      </w:pPr>
      <w:r>
        <w:rPr>
          <w:rStyle w:val="CommentReference"/>
        </w:rPr>
        <w:annotationRef/>
      </w:r>
      <w:r>
        <w:t xml:space="preserve">Fix globally this reference error.  </w:t>
      </w:r>
    </w:p>
  </w:comment>
  <w:comment w:id="3250" w:author="Grant, David M (52400) CIV USN NIWC ATLANTIC VA (USA)" w:date="2025-02-26T17:18:00Z" w:initials="DG">
    <w:p w14:paraId="23D9B37B" w14:textId="0CB0FCFF" w:rsidR="00E94E89" w:rsidRDefault="00E94E89" w:rsidP="00E94E89">
      <w:pPr>
        <w:pStyle w:val="CommentText"/>
      </w:pPr>
      <w:r>
        <w:rPr>
          <w:rStyle w:val="CommentReference"/>
        </w:rPr>
        <w:annotationRef/>
      </w:r>
      <w:r>
        <w:t>This should be informative. Implementers are likely to use existing libraries for reprojection. The implementation should be verified by checks in S-164.</w:t>
      </w:r>
    </w:p>
  </w:comment>
  <w:comment w:id="3249" w:author="Stamenkovich, Miroslav  (52400) CIV USN NIWC ATLANTIC SC (USA)" w:date="2025-02-27T11:00:00Z" w:initials="MS">
    <w:p w14:paraId="0FDCE863" w14:textId="77777777" w:rsidR="007861A0" w:rsidRDefault="007861A0" w:rsidP="007861A0">
      <w:pPr>
        <w:pStyle w:val="CommentText"/>
      </w:pPr>
      <w:r>
        <w:rPr>
          <w:rStyle w:val="CommentReference"/>
        </w:rPr>
        <w:annotationRef/>
      </w:r>
      <w:r>
        <w:t>This should have the same constraint as “thinning”  use this or other standard library that will yield testable validation results.</w:t>
      </w:r>
    </w:p>
  </w:comment>
  <w:comment w:id="3253" w:author="Stamenkovich, Miroslav  (52400) CIV USN NIWC ATLANTIC SC (USA)" w:date="2025-02-27T10:53:00Z" w:initials="MS">
    <w:p w14:paraId="38720B61" w14:textId="77777777" w:rsidR="001C665A" w:rsidRDefault="001C665A" w:rsidP="001C665A">
      <w:pPr>
        <w:pStyle w:val="CommentText"/>
      </w:pPr>
      <w:r>
        <w:rPr>
          <w:rStyle w:val="CommentReference"/>
        </w:rPr>
        <w:annotationRef/>
      </w:r>
      <w:r>
        <w:t>You must provide the specification for “thinning” otherwise my company  will just remove the first and last “plotted” item, there we’ve thinned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A0FA56" w15:done="0"/>
  <w15:commentEx w15:paraId="0CEAAC04" w15:done="0"/>
  <w15:commentEx w15:paraId="1B42EC48" w15:done="0"/>
  <w15:commentEx w15:paraId="0692DA07" w15:done="0"/>
  <w15:commentEx w15:paraId="0AEB07A3" w15:done="0"/>
  <w15:commentEx w15:paraId="0CD1A6AE" w15:done="0"/>
  <w15:commentEx w15:paraId="78BE47AC" w15:done="0"/>
  <w15:commentEx w15:paraId="50840DD2" w15:done="0"/>
  <w15:commentEx w15:paraId="23DB7690" w15:done="0"/>
  <w15:commentEx w15:paraId="359F8375" w15:done="0"/>
  <w15:commentEx w15:paraId="45986DCE" w15:done="0"/>
  <w15:commentEx w15:paraId="14E978BB" w15:done="0"/>
  <w15:commentEx w15:paraId="5BC95155" w15:paraIdParent="14E978BB" w15:done="0"/>
  <w15:commentEx w15:paraId="55421AF2" w15:paraIdParent="14E978BB" w15:done="0"/>
  <w15:commentEx w15:paraId="073BB9F1" w15:done="0"/>
  <w15:commentEx w15:paraId="7DF2E111" w15:done="0"/>
  <w15:commentEx w15:paraId="237AB2CA" w15:paraIdParent="7DF2E111" w15:done="0"/>
  <w15:commentEx w15:paraId="046E15E2" w15:done="0"/>
  <w15:commentEx w15:paraId="643F6D7D" w15:done="0"/>
  <w15:commentEx w15:paraId="3DA238CC" w15:paraIdParent="643F6D7D" w15:done="0"/>
  <w15:commentEx w15:paraId="5075A53A" w15:paraIdParent="643F6D7D" w15:done="0"/>
  <w15:commentEx w15:paraId="68BE5383" w15:done="0"/>
  <w15:commentEx w15:paraId="182E696A" w15:paraIdParent="68BE5383" w15:done="0"/>
  <w15:commentEx w15:paraId="58AEAE63" w15:done="0"/>
  <w15:commentEx w15:paraId="50141E4E" w15:done="0"/>
  <w15:commentEx w15:paraId="45221F6D" w15:done="0"/>
  <w15:commentEx w15:paraId="364AA0B8" w15:done="0"/>
  <w15:commentEx w15:paraId="0E2D0FFF" w15:done="0"/>
  <w15:commentEx w15:paraId="2DAB7B63" w15:done="0"/>
  <w15:commentEx w15:paraId="068A28A3" w15:done="0"/>
  <w15:commentEx w15:paraId="6431E4C8" w15:done="0"/>
  <w15:commentEx w15:paraId="41D69972" w15:done="0"/>
  <w15:commentEx w15:paraId="36294CF1" w15:done="0"/>
  <w15:commentEx w15:paraId="1817401A" w15:done="0"/>
  <w15:commentEx w15:paraId="4F512196" w15:done="0"/>
  <w15:commentEx w15:paraId="22125E79" w15:done="0"/>
  <w15:commentEx w15:paraId="34CE4988" w15:done="0"/>
  <w15:commentEx w15:paraId="4B107325" w15:done="0"/>
  <w15:commentEx w15:paraId="7E86E5AE" w15:done="0"/>
  <w15:commentEx w15:paraId="3ABEE266" w15:done="0"/>
  <w15:commentEx w15:paraId="76E74DDD" w15:done="0"/>
  <w15:commentEx w15:paraId="4301F37F" w15:done="0"/>
  <w15:commentEx w15:paraId="214E172B" w15:done="0"/>
  <w15:commentEx w15:paraId="36C1C243" w15:done="0"/>
  <w15:commentEx w15:paraId="25DB86E0" w15:done="0"/>
  <w15:commentEx w15:paraId="39B5F6F6" w15:done="0"/>
  <w15:commentEx w15:paraId="453BE1D5" w15:done="0"/>
  <w15:commentEx w15:paraId="5D6E3891" w15:done="0"/>
  <w15:commentEx w15:paraId="58FDD13A" w15:done="0"/>
  <w15:commentEx w15:paraId="4B132331" w15:done="0"/>
  <w15:commentEx w15:paraId="1D9A234F" w15:done="0"/>
  <w15:commentEx w15:paraId="370F02BE" w15:done="0"/>
  <w15:commentEx w15:paraId="1CC94B07" w15:done="0"/>
  <w15:commentEx w15:paraId="3AA72A27" w15:done="0"/>
  <w15:commentEx w15:paraId="13746D8B" w15:done="0"/>
  <w15:commentEx w15:paraId="2505B211" w15:done="0"/>
  <w15:commentEx w15:paraId="3867D131" w15:done="0"/>
  <w15:commentEx w15:paraId="1BEC4334" w15:done="0"/>
  <w15:commentEx w15:paraId="1FB73288" w15:done="0"/>
  <w15:commentEx w15:paraId="6E9C8DC2" w15:done="0"/>
  <w15:commentEx w15:paraId="2FF6DBEC" w15:done="0"/>
  <w15:commentEx w15:paraId="1A4A5BAA" w15:done="0"/>
  <w15:commentEx w15:paraId="2BE418A2" w15:done="0"/>
  <w15:commentEx w15:paraId="520E9B9B" w15:done="0"/>
  <w15:commentEx w15:paraId="5C009D74" w15:done="0"/>
  <w15:commentEx w15:paraId="03662557" w15:done="0"/>
  <w15:commentEx w15:paraId="1E7B409C" w15:done="0"/>
  <w15:commentEx w15:paraId="122ECCAC" w15:done="0"/>
  <w15:commentEx w15:paraId="18BFA991" w15:done="0"/>
  <w15:commentEx w15:paraId="01DB236E" w15:done="0"/>
  <w15:commentEx w15:paraId="705C261A" w15:done="0"/>
  <w15:commentEx w15:paraId="0D0F473B" w15:done="0"/>
  <w15:commentEx w15:paraId="667B97C2" w15:done="0"/>
  <w15:commentEx w15:paraId="186BCE95" w15:done="0"/>
  <w15:commentEx w15:paraId="512D742C" w15:done="0"/>
  <w15:commentEx w15:paraId="6A2CDA04" w15:done="0"/>
  <w15:commentEx w15:paraId="34A7620F" w15:done="0"/>
  <w15:commentEx w15:paraId="734F06BD" w15:done="0"/>
  <w15:commentEx w15:paraId="56318018" w15:done="0"/>
  <w15:commentEx w15:paraId="7A38D927" w15:done="0"/>
  <w15:commentEx w15:paraId="03F90331" w15:done="0"/>
  <w15:commentEx w15:paraId="582E180C" w15:done="0"/>
  <w15:commentEx w15:paraId="778CB51E" w15:done="0"/>
  <w15:commentEx w15:paraId="55B2ABD2" w15:done="0"/>
  <w15:commentEx w15:paraId="42766D9B" w15:done="0"/>
  <w15:commentEx w15:paraId="5457B6BD" w15:done="0"/>
  <w15:commentEx w15:paraId="440A4BEC" w15:done="0"/>
  <w15:commentEx w15:paraId="5A0F7FB7" w15:done="0"/>
  <w15:commentEx w15:paraId="58E2BAB3" w15:done="0"/>
  <w15:commentEx w15:paraId="56AF9C6B" w15:done="0"/>
  <w15:commentEx w15:paraId="1C9C5E21" w15:done="0"/>
  <w15:commentEx w15:paraId="47808CB0" w15:done="0"/>
  <w15:commentEx w15:paraId="1DF733DA" w15:done="0"/>
  <w15:commentEx w15:paraId="3782C47C" w15:done="0"/>
  <w15:commentEx w15:paraId="699BDD04" w15:done="0"/>
  <w15:commentEx w15:paraId="284C0AFB" w15:done="0"/>
  <w15:commentEx w15:paraId="74EFB754" w15:done="0"/>
  <w15:commentEx w15:paraId="2311348D" w15:done="0"/>
  <w15:commentEx w15:paraId="3BAA29DF" w15:done="0"/>
  <w15:commentEx w15:paraId="294190B2" w15:done="0"/>
  <w15:commentEx w15:paraId="19DE2FC2" w15:done="0"/>
  <w15:commentEx w15:paraId="3F59F5E3" w15:done="0"/>
  <w15:commentEx w15:paraId="65D32C3B" w15:done="0"/>
  <w15:commentEx w15:paraId="0BCCB711" w15:done="0"/>
  <w15:commentEx w15:paraId="487C96C8" w15:done="0"/>
  <w15:commentEx w15:paraId="15CEAF05" w15:done="0"/>
  <w15:commentEx w15:paraId="4759419C" w15:done="0"/>
  <w15:commentEx w15:paraId="5A43ABC8" w15:done="0"/>
  <w15:commentEx w15:paraId="1CBDC090" w15:done="0"/>
  <w15:commentEx w15:paraId="48AEE992" w15:done="0"/>
  <w15:commentEx w15:paraId="27DD32E5" w15:done="0"/>
  <w15:commentEx w15:paraId="44031949" w15:done="0"/>
  <w15:commentEx w15:paraId="588A102D" w15:done="0"/>
  <w15:commentEx w15:paraId="33D2F46D" w15:done="0"/>
  <w15:commentEx w15:paraId="25D00E56" w15:done="0"/>
  <w15:commentEx w15:paraId="7E815DC5" w15:done="0"/>
  <w15:commentEx w15:paraId="2B65E793" w15:done="0"/>
  <w15:commentEx w15:paraId="49C1E12B" w15:done="0"/>
  <w15:commentEx w15:paraId="73DFE2B7" w15:done="0"/>
  <w15:commentEx w15:paraId="75B3FA38" w15:done="0"/>
  <w15:commentEx w15:paraId="318F9063" w15:done="0"/>
  <w15:commentEx w15:paraId="4D871593" w15:done="0"/>
  <w15:commentEx w15:paraId="69668589" w15:done="0"/>
  <w15:commentEx w15:paraId="05420BF9" w15:done="0"/>
  <w15:commentEx w15:paraId="0764E70F" w15:done="0"/>
  <w15:commentEx w15:paraId="64B5B07F" w15:done="0"/>
  <w15:commentEx w15:paraId="3415BCAC" w15:done="0"/>
  <w15:commentEx w15:paraId="1D442608" w15:done="0"/>
  <w15:commentEx w15:paraId="4B9D3CC2" w15:done="0"/>
  <w15:commentEx w15:paraId="77A0F586" w15:done="0"/>
  <w15:commentEx w15:paraId="50B184F3" w15:done="0"/>
  <w15:commentEx w15:paraId="1E3CF4DA" w15:done="0"/>
  <w15:commentEx w15:paraId="67716F5B" w15:done="0"/>
  <w15:commentEx w15:paraId="157D0A04" w15:done="0"/>
  <w15:commentEx w15:paraId="031E8F64" w15:done="0"/>
  <w15:commentEx w15:paraId="5F191409" w15:done="0"/>
  <w15:commentEx w15:paraId="6AB7D92A" w15:done="0"/>
  <w15:commentEx w15:paraId="5FF3B49D" w15:done="0"/>
  <w15:commentEx w15:paraId="23D9B37B" w15:done="0"/>
  <w15:commentEx w15:paraId="0FDCE863" w15:done="0"/>
  <w15:commentEx w15:paraId="38720B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F397D" w16cex:dateUtc="2025-02-24T16:18:00Z"/>
  <w16cex:commentExtensible w16cex:durableId="05150EFB" w16cex:dateUtc="2025-02-13T13:38:00Z"/>
  <w16cex:commentExtensible w16cex:durableId="7CC99365" w16cex:dateUtc="2025-02-19T20:28:00Z"/>
  <w16cex:commentExtensible w16cex:durableId="5D36D5FA" w16cex:dateUtc="2025-02-19T20:44:00Z"/>
  <w16cex:commentExtensible w16cex:durableId="58243411" w16cex:dateUtc="2025-02-21T17:36:00Z"/>
  <w16cex:commentExtensible w16cex:durableId="0EBF5048" w16cex:dateUtc="2025-02-21T17:36:00Z"/>
  <w16cex:commentExtensible w16cex:durableId="04FB0EC6" w16cex:dateUtc="2025-02-21T17:37:00Z"/>
  <w16cex:commentExtensible w16cex:durableId="213B8D74" w16cex:dateUtc="2025-02-21T17:40:00Z"/>
  <w16cex:commentExtensible w16cex:durableId="6FBE2A35" w16cex:dateUtc="2025-02-21T17:43:00Z"/>
  <w16cex:commentExtensible w16cex:durableId="0BC9E533" w16cex:dateUtc="2025-02-21T17:44:00Z"/>
  <w16cex:commentExtensible w16cex:durableId="5FACE063" w16cex:dateUtc="2025-02-21T17:43:00Z"/>
  <w16cex:commentExtensible w16cex:durableId="03B13394" w16cex:dateUtc="2025-02-21T17:49:00Z"/>
  <w16cex:commentExtensible w16cex:durableId="644112BA" w16cex:dateUtc="2025-03-10T07:51:00Z"/>
  <w16cex:commentExtensible w16cex:durableId="1BC646E9" w16cex:dateUtc="2025-03-25T04:34:00Z"/>
  <w16cex:commentExtensible w16cex:durableId="70A77922" w16cex:dateUtc="2025-02-21T17:47:00Z"/>
  <w16cex:commentExtensible w16cex:durableId="46F1C54D" w16cex:dateUtc="2025-02-21T17:48:00Z"/>
  <w16cex:commentExtensible w16cex:durableId="52867C84" w16cex:dateUtc="2025-03-10T07:51:00Z"/>
  <w16cex:commentExtensible w16cex:durableId="722E3139" w16cex:dateUtc="2025-02-13T18:59:00Z"/>
  <w16cex:commentExtensible w16cex:durableId="354ED666" w16cex:dateUtc="2025-02-21T17:49:00Z"/>
  <w16cex:commentExtensible w16cex:durableId="621FA8A9" w16cex:dateUtc="2025-03-10T07:51:00Z"/>
  <w16cex:commentExtensible w16cex:durableId="09E61671" w16cex:dateUtc="2025-03-25T04:34:00Z"/>
  <w16cex:commentExtensible w16cex:durableId="1F35DEC1" w16cex:dateUtc="2025-02-21T17:58:00Z"/>
  <w16cex:commentExtensible w16cex:durableId="2CBC4523" w16cex:dateUtc="2025-03-10T07:52:00Z"/>
  <w16cex:commentExtensible w16cex:durableId="190B9B3B" w16cex:dateUtc="2025-02-21T18:03:00Z"/>
  <w16cex:commentExtensible w16cex:durableId="42B0AB11" w16cex:dateUtc="2025-02-21T18:05:00Z"/>
  <w16cex:commentExtensible w16cex:durableId="3C95B563" w16cex:dateUtc="2025-02-21T18:07:00Z"/>
  <w16cex:commentExtensible w16cex:durableId="0CD210E3" w16cex:dateUtc="2025-02-21T18:12:00Z"/>
  <w16cex:commentExtensible w16cex:durableId="52E2A338" w16cex:dateUtc="2025-02-21T18:09:00Z"/>
  <w16cex:commentExtensible w16cex:durableId="6D93AFE0" w16cex:dateUtc="2025-02-21T18:13:00Z"/>
  <w16cex:commentExtensible w16cex:durableId="7B1B3ADD" w16cex:dateUtc="2025-02-13T19:04:00Z"/>
  <w16cex:commentExtensible w16cex:durableId="081E2EF8" w16cex:dateUtc="2025-02-21T18:16:00Z"/>
  <w16cex:commentExtensible w16cex:durableId="09A22210" w16cex:dateUtc="2025-02-21T18:17:00Z"/>
  <w16cex:commentExtensible w16cex:durableId="48A5EBFA" w16cex:dateUtc="2025-02-21T18:28:00Z"/>
  <w16cex:commentExtensible w16cex:durableId="52A68F4F" w16cex:dateUtc="2025-02-21T18:29:00Z"/>
  <w16cex:commentExtensible w16cex:durableId="5318FB3F" w16cex:dateUtc="2025-02-21T18:35:00Z"/>
  <w16cex:commentExtensible w16cex:durableId="03AD194B" w16cex:dateUtc="2025-02-21T18:37:00Z"/>
  <w16cex:commentExtensible w16cex:durableId="271B6C84" w16cex:dateUtc="2025-02-21T20:57:00Z"/>
  <w16cex:commentExtensible w16cex:durableId="3100820A" w16cex:dateUtc="2025-02-21T20:57:00Z"/>
  <w16cex:commentExtensible w16cex:durableId="564A6069" w16cex:dateUtc="2025-02-21T20:59:00Z"/>
  <w16cex:commentExtensible w16cex:durableId="045BB7E7" w16cex:dateUtc="2025-02-21T20:58:00Z"/>
  <w16cex:commentExtensible w16cex:durableId="0C33CEB8" w16cex:dateUtc="2025-02-21T20:59:00Z"/>
  <w16cex:commentExtensible w16cex:durableId="0A8CD502" w16cex:dateUtc="2025-02-24T16:05:00Z"/>
  <w16cex:commentExtensible w16cex:durableId="0862C169" w16cex:dateUtc="2025-02-24T16:13:00Z"/>
  <w16cex:commentExtensible w16cex:durableId="2912B790" w16cex:dateUtc="2025-02-24T16:15:00Z"/>
  <w16cex:commentExtensible w16cex:durableId="52B02765" w16cex:dateUtc="2025-02-24T16:34:00Z"/>
  <w16cex:commentExtensible w16cex:durableId="7B5E09E2" w16cex:dateUtc="2025-02-24T16:35:00Z"/>
  <w16cex:commentExtensible w16cex:durableId="77E4C069" w16cex:dateUtc="2025-02-24T16:36:00Z"/>
  <w16cex:commentExtensible w16cex:durableId="62A14A8C" w16cex:dateUtc="2025-02-24T16:39:00Z"/>
  <w16cex:commentExtensible w16cex:durableId="2AEB72EA" w16cex:dateUtc="2025-02-24T16:37:00Z"/>
  <w16cex:commentExtensible w16cex:durableId="4722CF8D" w16cex:dateUtc="2025-02-24T16:45:00Z"/>
  <w16cex:commentExtensible w16cex:durableId="695A31A9" w16cex:dateUtc="2025-02-24T16:50:00Z"/>
  <w16cex:commentExtensible w16cex:durableId="127F8AEE" w16cex:dateUtc="2025-02-24T17:47:00Z"/>
  <w16cex:commentExtensible w16cex:durableId="66B887A0" w16cex:dateUtc="2025-02-24T17:52:00Z"/>
  <w16cex:commentExtensible w16cex:durableId="78B31F17" w16cex:dateUtc="2025-03-25T14:17:00Z"/>
  <w16cex:commentExtensible w16cex:durableId="232BEDE3" w16cex:dateUtc="2025-02-24T17:57:00Z"/>
  <w16cex:commentExtensible w16cex:durableId="731EFBB7" w16cex:dateUtc="2025-02-14T18:49:00Z"/>
  <w16cex:commentExtensible w16cex:durableId="5CD1A48B" w16cex:dateUtc="2025-02-24T18:01:00Z"/>
  <w16cex:commentExtensible w16cex:durableId="6EA4A870" w16cex:dateUtc="2025-02-24T18:03:00Z"/>
  <w16cex:commentExtensible w16cex:durableId="63396AA4" w16cex:dateUtc="2025-02-24T18:06:00Z"/>
  <w16cex:commentExtensible w16cex:durableId="62B9483F" w16cex:dateUtc="2025-03-12T07:23:00Z"/>
  <w16cex:commentExtensible w16cex:durableId="75BEA1BD" w16cex:dateUtc="2025-02-24T18:39:00Z"/>
  <w16cex:commentExtensible w16cex:durableId="4FB1F7EA" w16cex:dateUtc="2025-02-24T18:41:00Z"/>
  <w16cex:commentExtensible w16cex:durableId="521A68C8" w16cex:dateUtc="2025-02-19T12:36:00Z"/>
  <w16cex:commentExtensible w16cex:durableId="44C384BD" w16cex:dateUtc="2025-02-19T12:39:00Z"/>
  <w16cex:commentExtensible w16cex:durableId="1C27E931" w16cex:dateUtc="2025-03-25T14:18:00Z"/>
  <w16cex:commentExtensible w16cex:durableId="3D7769AE" w16cex:dateUtc="2025-02-24T18:51:00Z"/>
  <w16cex:commentExtensible w16cex:durableId="59E50884" w16cex:dateUtc="2025-03-25T14:19:00Z"/>
  <w16cex:commentExtensible w16cex:durableId="1B76E192" w16cex:dateUtc="2025-02-24T18:47:00Z"/>
  <w16cex:commentExtensible w16cex:durableId="0D091809" w16cex:dateUtc="2025-02-24T18:47:00Z"/>
  <w16cex:commentExtensible w16cex:durableId="55A8C5DA" w16cex:dateUtc="2025-02-24T18:48:00Z"/>
  <w16cex:commentExtensible w16cex:durableId="45FAF018" w16cex:dateUtc="2025-02-24T18:58:00Z"/>
  <w16cex:commentExtensible w16cex:durableId="7225A1F4" w16cex:dateUtc="2025-02-24T18:59:00Z"/>
  <w16cex:commentExtensible w16cex:durableId="2B99A584" w16cex:dateUtc="2025-02-24T19:00:00Z"/>
  <w16cex:commentExtensible w16cex:durableId="5EC4B475" w16cex:dateUtc="2025-02-24T19:04:00Z"/>
  <w16cex:commentExtensible w16cex:durableId="1668B24F" w16cex:dateUtc="2025-02-24T19:07:00Z"/>
  <w16cex:commentExtensible w16cex:durableId="74B49EBD" w16cex:dateUtc="2025-02-19T17:42:00Z"/>
  <w16cex:commentExtensible w16cex:durableId="0508A0E9" w16cex:dateUtc="2025-02-24T19:14:00Z"/>
  <w16cex:commentExtensible w16cex:durableId="522D8131" w16cex:dateUtc="2025-02-25T17:39:00Z"/>
  <w16cex:commentExtensible w16cex:durableId="349BFC2D" w16cex:dateUtc="2025-02-24T19:19:00Z"/>
  <w16cex:commentExtensible w16cex:durableId="1607F374" w16cex:dateUtc="2025-02-24T19:48:00Z"/>
  <w16cex:commentExtensible w16cex:durableId="33388FF9" w16cex:dateUtc="2025-02-24T19:51:00Z"/>
  <w16cex:commentExtensible w16cex:durableId="2B1B57C0" w16cex:dateUtc="2025-02-24T19:56:00Z"/>
  <w16cex:commentExtensible w16cex:durableId="624ABA75" w16cex:dateUtc="2025-02-24T19:59:00Z"/>
  <w16cex:commentExtensible w16cex:durableId="1D47EFD9" w16cex:dateUtc="2025-02-24T16:34:00Z"/>
  <w16cex:commentExtensible w16cex:durableId="3303E71B" w16cex:dateUtc="2025-02-24T16:35:00Z"/>
  <w16cex:commentExtensible w16cex:durableId="70A2BEEE" w16cex:dateUtc="2025-02-24T16:36:00Z"/>
  <w16cex:commentExtensible w16cex:durableId="5AE73EF0" w16cex:dateUtc="2025-02-24T16:39:00Z"/>
  <w16cex:commentExtensible w16cex:durableId="076316C4" w16cex:dateUtc="2025-02-24T16:37:00Z"/>
  <w16cex:commentExtensible w16cex:durableId="06DDEA9C" w16cex:dateUtc="2025-02-24T20:03:00Z"/>
  <w16cex:commentExtensible w16cex:durableId="2512B03C" w16cex:dateUtc="2025-03-12T08:41:00Z"/>
  <w16cex:commentExtensible w16cex:durableId="324318BF" w16cex:dateUtc="2025-02-24T20:05:00Z"/>
  <w16cex:commentExtensible w16cex:durableId="5A0F8992" w16cex:dateUtc="2025-02-24T20:07:00Z"/>
  <w16cex:commentExtensible w16cex:durableId="32452220" w16cex:dateUtc="2025-03-12T08:47:00Z"/>
  <w16cex:commentExtensible w16cex:durableId="6A8B7790" w16cex:dateUtc="2025-02-24T20:12:00Z"/>
  <w16cex:commentExtensible w16cex:durableId="6EA394F1" w16cex:dateUtc="2025-02-24T20:21:00Z"/>
  <w16cex:commentExtensible w16cex:durableId="7F8C70B0" w16cex:dateUtc="2025-02-24T20:15:00Z"/>
  <w16cex:commentExtensible w16cex:durableId="5C468C86" w16cex:dateUtc="2025-03-25T14:23:00Z"/>
  <w16cex:commentExtensible w16cex:durableId="5AD30613" w16cex:dateUtc="2025-03-25T14:21:00Z"/>
  <w16cex:commentExtensible w16cex:durableId="71E5FBA0" w16cex:dateUtc="2025-02-24T12:45:00Z"/>
  <w16cex:commentExtensible w16cex:durableId="2DDDB8ED" w16cex:dateUtc="2025-02-24T20:27:00Z"/>
  <w16cex:commentExtensible w16cex:durableId="46B4FF40" w16cex:dateUtc="2025-03-25T14:24:00Z"/>
  <w16cex:commentExtensible w16cex:durableId="1EA502FD" w16cex:dateUtc="2025-02-24T20:38:00Z"/>
  <w16cex:commentExtensible w16cex:durableId="650B8680" w16cex:dateUtc="2025-02-24T20:39:00Z"/>
  <w16cex:commentExtensible w16cex:durableId="669F2E9C" w16cex:dateUtc="2025-02-14T19:14:00Z"/>
  <w16cex:commentExtensible w16cex:durableId="799BA84D" w16cex:dateUtc="2025-02-24T15:46:00Z"/>
  <w16cex:commentExtensible w16cex:durableId="65EF00A0" w16cex:dateUtc="2025-03-10T08:04:00Z"/>
  <w16cex:commentExtensible w16cex:durableId="005960B3" w16cex:dateUtc="2025-02-25T16:01:00Z"/>
  <w16cex:commentExtensible w16cex:durableId="68E9F58A" w16cex:dateUtc="2025-02-25T16:00:00Z"/>
  <w16cex:commentExtensible w16cex:durableId="4D80B507" w16cex:dateUtc="2025-02-25T17:31:00Z"/>
  <w16cex:commentExtensible w16cex:durableId="24E0AD21" w16cex:dateUtc="2025-02-26T20:00:00Z"/>
  <w16cex:commentExtensible w16cex:durableId="5EDD6861" w16cex:dateUtc="2025-02-26T20:04:00Z"/>
  <w16cex:commentExtensible w16cex:durableId="5AA80CD3" w16cex:dateUtc="2025-02-26T20:10:00Z"/>
  <w16cex:commentExtensible w16cex:durableId="52642EAE" w16cex:dateUtc="2025-02-26T20:36:00Z"/>
  <w16cex:commentExtensible w16cex:durableId="7315715D" w16cex:dateUtc="2025-02-26T20:40:00Z"/>
  <w16cex:commentExtensible w16cex:durableId="7E608A70" w16cex:dateUtc="2025-02-26T20:42:00Z"/>
  <w16cex:commentExtensible w16cex:durableId="473A5A2B" w16cex:dateUtc="2025-02-26T20:47:00Z"/>
  <w16cex:commentExtensible w16cex:durableId="44F66963" w16cex:dateUtc="2025-02-26T20:58:00Z"/>
  <w16cex:commentExtensible w16cex:durableId="3A056F3D" w16cex:dateUtc="2025-02-26T21:02:00Z"/>
  <w16cex:commentExtensible w16cex:durableId="5AF7356B" w16cex:dateUtc="2025-02-26T21:10:00Z"/>
  <w16cex:commentExtensible w16cex:durableId="1F9BB330" w16cex:dateUtc="2025-02-26T21:12:00Z"/>
  <w16cex:commentExtensible w16cex:durableId="7A50B9C0" w16cex:dateUtc="2025-03-25T09:25:00Z"/>
  <w16cex:commentExtensible w16cex:durableId="52B0FA66" w16cex:dateUtc="2025-03-25T09:27:00Z"/>
  <w16cex:commentExtensible w16cex:durableId="19321703" w16cex:dateUtc="2025-02-26T21:24:00Z"/>
  <w16cex:commentExtensible w16cex:durableId="1A1C523C" w16cex:dateUtc="2025-02-26T21:29:00Z"/>
  <w16cex:commentExtensible w16cex:durableId="2E894E54" w16cex:dateUtc="2025-02-26T21:31:00Z"/>
  <w16cex:commentExtensible w16cex:durableId="4FF42E07" w16cex:dateUtc="2025-02-26T21:34:00Z"/>
  <w16cex:commentExtensible w16cex:durableId="58064FCF" w16cex:dateUtc="2025-02-26T21:36:00Z"/>
  <w16cex:commentExtensible w16cex:durableId="5A8DBFE8" w16cex:dateUtc="2025-02-26T21:38:00Z"/>
  <w16cex:commentExtensible w16cex:durableId="5154B250" w16cex:dateUtc="2025-02-26T21:39:00Z"/>
  <w16cex:commentExtensible w16cex:durableId="20331A49" w16cex:dateUtc="2025-02-26T21:40:00Z"/>
  <w16cex:commentExtensible w16cex:durableId="72A4870D" w16cex:dateUtc="2025-02-26T22:00:00Z"/>
  <w16cex:commentExtensible w16cex:durableId="78A1CF9A" w16cex:dateUtc="2025-03-25T13:52:00Z"/>
  <w16cex:commentExtensible w16cex:durableId="06D33D72" w16cex:dateUtc="2025-03-25T10:57:00Z"/>
  <w16cex:commentExtensible w16cex:durableId="13E0C69F" w16cex:dateUtc="2025-02-26T22:02:00Z"/>
  <w16cex:commentExtensible w16cex:durableId="7FAFD85C" w16cex:dateUtc="2025-03-12T08:59:00Z"/>
  <w16cex:commentExtensible w16cex:durableId="3D3B216C" w16cex:dateUtc="2025-02-26T22:11:00Z"/>
  <w16cex:commentExtensible w16cex:durableId="4030D2B6" w16cex:dateUtc="2025-02-27T15:53:00Z"/>
  <w16cex:commentExtensible w16cex:durableId="2B39AD0A" w16cex:dateUtc="2025-02-27T15:51:00Z"/>
  <w16cex:commentExtensible w16cex:durableId="53531116" w16cex:dateUtc="2025-02-26T22:18:00Z"/>
  <w16cex:commentExtensible w16cex:durableId="5C6A224C" w16cex:dateUtc="2025-02-27T16:00:00Z"/>
  <w16cex:commentExtensible w16cex:durableId="298CAD3C" w16cex:dateUtc="2025-02-27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A0FA56" w16cid:durableId="1A0F397D"/>
  <w16cid:commentId w16cid:paraId="0CEAAC04" w16cid:durableId="05150EFB"/>
  <w16cid:commentId w16cid:paraId="1B42EC48" w16cid:durableId="7CC99365"/>
  <w16cid:commentId w16cid:paraId="0692DA07" w16cid:durableId="5D36D5FA"/>
  <w16cid:commentId w16cid:paraId="0AEB07A3" w16cid:durableId="58243411"/>
  <w16cid:commentId w16cid:paraId="0CD1A6AE" w16cid:durableId="0EBF5048"/>
  <w16cid:commentId w16cid:paraId="78BE47AC" w16cid:durableId="04FB0EC6"/>
  <w16cid:commentId w16cid:paraId="50840DD2" w16cid:durableId="213B8D74"/>
  <w16cid:commentId w16cid:paraId="23DB7690" w16cid:durableId="6FBE2A35"/>
  <w16cid:commentId w16cid:paraId="359F8375" w16cid:durableId="0BC9E533"/>
  <w16cid:commentId w16cid:paraId="45986DCE" w16cid:durableId="5FACE063"/>
  <w16cid:commentId w16cid:paraId="14E978BB" w16cid:durableId="03B13394"/>
  <w16cid:commentId w16cid:paraId="5BC95155" w16cid:durableId="644112BA"/>
  <w16cid:commentId w16cid:paraId="55421AF2" w16cid:durableId="1BC646E9"/>
  <w16cid:commentId w16cid:paraId="073BB9F1" w16cid:durableId="70A77922"/>
  <w16cid:commentId w16cid:paraId="7DF2E111" w16cid:durableId="46F1C54D"/>
  <w16cid:commentId w16cid:paraId="237AB2CA" w16cid:durableId="52867C84"/>
  <w16cid:commentId w16cid:paraId="046E15E2" w16cid:durableId="722E3139"/>
  <w16cid:commentId w16cid:paraId="643F6D7D" w16cid:durableId="354ED666"/>
  <w16cid:commentId w16cid:paraId="3DA238CC" w16cid:durableId="621FA8A9"/>
  <w16cid:commentId w16cid:paraId="5075A53A" w16cid:durableId="09E61671"/>
  <w16cid:commentId w16cid:paraId="68BE5383" w16cid:durableId="1F35DEC1"/>
  <w16cid:commentId w16cid:paraId="182E696A" w16cid:durableId="2CBC4523"/>
  <w16cid:commentId w16cid:paraId="58AEAE63" w16cid:durableId="190B9B3B"/>
  <w16cid:commentId w16cid:paraId="50141E4E" w16cid:durableId="42B0AB11"/>
  <w16cid:commentId w16cid:paraId="45221F6D" w16cid:durableId="3C95B563"/>
  <w16cid:commentId w16cid:paraId="364AA0B8" w16cid:durableId="0CD210E3"/>
  <w16cid:commentId w16cid:paraId="0E2D0FFF" w16cid:durableId="52E2A338"/>
  <w16cid:commentId w16cid:paraId="2DAB7B63" w16cid:durableId="6D93AFE0"/>
  <w16cid:commentId w16cid:paraId="068A28A3" w16cid:durableId="7B1B3ADD"/>
  <w16cid:commentId w16cid:paraId="6431E4C8" w16cid:durableId="081E2EF8"/>
  <w16cid:commentId w16cid:paraId="41D69972" w16cid:durableId="09A22210"/>
  <w16cid:commentId w16cid:paraId="36294CF1" w16cid:durableId="48A5EBFA"/>
  <w16cid:commentId w16cid:paraId="1817401A" w16cid:durableId="52A68F4F"/>
  <w16cid:commentId w16cid:paraId="4F512196" w16cid:durableId="5318FB3F"/>
  <w16cid:commentId w16cid:paraId="22125E79" w16cid:durableId="03AD194B"/>
  <w16cid:commentId w16cid:paraId="34CE4988" w16cid:durableId="271B6C84"/>
  <w16cid:commentId w16cid:paraId="4B107325" w16cid:durableId="3100820A"/>
  <w16cid:commentId w16cid:paraId="7E86E5AE" w16cid:durableId="564A6069"/>
  <w16cid:commentId w16cid:paraId="3ABEE266" w16cid:durableId="045BB7E7"/>
  <w16cid:commentId w16cid:paraId="76E74DDD" w16cid:durableId="0C33CEB8"/>
  <w16cid:commentId w16cid:paraId="4301F37F" w16cid:durableId="0A8CD502"/>
  <w16cid:commentId w16cid:paraId="214E172B" w16cid:durableId="0862C169"/>
  <w16cid:commentId w16cid:paraId="36C1C243" w16cid:durableId="2912B790"/>
  <w16cid:commentId w16cid:paraId="25DB86E0" w16cid:durableId="52B02765"/>
  <w16cid:commentId w16cid:paraId="39B5F6F6" w16cid:durableId="7B5E09E2"/>
  <w16cid:commentId w16cid:paraId="453BE1D5" w16cid:durableId="77E4C069"/>
  <w16cid:commentId w16cid:paraId="5D6E3891" w16cid:durableId="62A14A8C"/>
  <w16cid:commentId w16cid:paraId="58FDD13A" w16cid:durableId="2AEB72EA"/>
  <w16cid:commentId w16cid:paraId="4B132331" w16cid:durableId="4722CF8D"/>
  <w16cid:commentId w16cid:paraId="1D9A234F" w16cid:durableId="695A31A9"/>
  <w16cid:commentId w16cid:paraId="370F02BE" w16cid:durableId="127F8AEE"/>
  <w16cid:commentId w16cid:paraId="1CC94B07" w16cid:durableId="66B887A0"/>
  <w16cid:commentId w16cid:paraId="3AA72A27" w16cid:durableId="78B31F17"/>
  <w16cid:commentId w16cid:paraId="13746D8B" w16cid:durableId="232BEDE3"/>
  <w16cid:commentId w16cid:paraId="2505B211" w16cid:durableId="731EFBB7"/>
  <w16cid:commentId w16cid:paraId="3867D131" w16cid:durableId="5CD1A48B"/>
  <w16cid:commentId w16cid:paraId="1BEC4334" w16cid:durableId="6EA4A870"/>
  <w16cid:commentId w16cid:paraId="1FB73288" w16cid:durableId="63396AA4"/>
  <w16cid:commentId w16cid:paraId="6E9C8DC2" w16cid:durableId="62B9483F"/>
  <w16cid:commentId w16cid:paraId="2FF6DBEC" w16cid:durableId="75BEA1BD"/>
  <w16cid:commentId w16cid:paraId="1A4A5BAA" w16cid:durableId="4FB1F7EA"/>
  <w16cid:commentId w16cid:paraId="2BE418A2" w16cid:durableId="521A68C8"/>
  <w16cid:commentId w16cid:paraId="520E9B9B" w16cid:durableId="44C384BD"/>
  <w16cid:commentId w16cid:paraId="5C009D74" w16cid:durableId="1C27E931"/>
  <w16cid:commentId w16cid:paraId="03662557" w16cid:durableId="3D7769AE"/>
  <w16cid:commentId w16cid:paraId="1E7B409C" w16cid:durableId="59E50884"/>
  <w16cid:commentId w16cid:paraId="122ECCAC" w16cid:durableId="1B76E192"/>
  <w16cid:commentId w16cid:paraId="18BFA991" w16cid:durableId="0D091809"/>
  <w16cid:commentId w16cid:paraId="01DB236E" w16cid:durableId="55A8C5DA"/>
  <w16cid:commentId w16cid:paraId="705C261A" w16cid:durableId="45FAF018"/>
  <w16cid:commentId w16cid:paraId="0D0F473B" w16cid:durableId="7225A1F4"/>
  <w16cid:commentId w16cid:paraId="667B97C2" w16cid:durableId="2B99A584"/>
  <w16cid:commentId w16cid:paraId="186BCE95" w16cid:durableId="5EC4B475"/>
  <w16cid:commentId w16cid:paraId="512D742C" w16cid:durableId="1668B24F"/>
  <w16cid:commentId w16cid:paraId="6A2CDA04" w16cid:durableId="74B49EBD"/>
  <w16cid:commentId w16cid:paraId="34A7620F" w16cid:durableId="0508A0E9"/>
  <w16cid:commentId w16cid:paraId="734F06BD" w16cid:durableId="522D8131"/>
  <w16cid:commentId w16cid:paraId="56318018" w16cid:durableId="349BFC2D"/>
  <w16cid:commentId w16cid:paraId="7A38D927" w16cid:durableId="1607F374"/>
  <w16cid:commentId w16cid:paraId="03F90331" w16cid:durableId="33388FF9"/>
  <w16cid:commentId w16cid:paraId="582E180C" w16cid:durableId="2B1B57C0"/>
  <w16cid:commentId w16cid:paraId="778CB51E" w16cid:durableId="624ABA75"/>
  <w16cid:commentId w16cid:paraId="55B2ABD2" w16cid:durableId="1D47EFD9"/>
  <w16cid:commentId w16cid:paraId="42766D9B" w16cid:durableId="3303E71B"/>
  <w16cid:commentId w16cid:paraId="5457B6BD" w16cid:durableId="70A2BEEE"/>
  <w16cid:commentId w16cid:paraId="440A4BEC" w16cid:durableId="5AE73EF0"/>
  <w16cid:commentId w16cid:paraId="5A0F7FB7" w16cid:durableId="076316C4"/>
  <w16cid:commentId w16cid:paraId="58E2BAB3" w16cid:durableId="06DDEA9C"/>
  <w16cid:commentId w16cid:paraId="56AF9C6B" w16cid:durableId="2512B03C"/>
  <w16cid:commentId w16cid:paraId="1C9C5E21" w16cid:durableId="324318BF"/>
  <w16cid:commentId w16cid:paraId="47808CB0" w16cid:durableId="5A0F8992"/>
  <w16cid:commentId w16cid:paraId="1DF733DA" w16cid:durableId="32452220"/>
  <w16cid:commentId w16cid:paraId="3782C47C" w16cid:durableId="6A8B7790"/>
  <w16cid:commentId w16cid:paraId="699BDD04" w16cid:durableId="6EA394F1"/>
  <w16cid:commentId w16cid:paraId="284C0AFB" w16cid:durableId="7F8C70B0"/>
  <w16cid:commentId w16cid:paraId="74EFB754" w16cid:durableId="5C468C86"/>
  <w16cid:commentId w16cid:paraId="2311348D" w16cid:durableId="5AD30613"/>
  <w16cid:commentId w16cid:paraId="3BAA29DF" w16cid:durableId="71E5FBA0"/>
  <w16cid:commentId w16cid:paraId="294190B2" w16cid:durableId="2DDDB8ED"/>
  <w16cid:commentId w16cid:paraId="19DE2FC2" w16cid:durableId="46B4FF40"/>
  <w16cid:commentId w16cid:paraId="3F59F5E3" w16cid:durableId="1EA502FD"/>
  <w16cid:commentId w16cid:paraId="65D32C3B" w16cid:durableId="650B8680"/>
  <w16cid:commentId w16cid:paraId="0BCCB711" w16cid:durableId="669F2E9C"/>
  <w16cid:commentId w16cid:paraId="487C96C8" w16cid:durableId="799BA84D"/>
  <w16cid:commentId w16cid:paraId="15CEAF05" w16cid:durableId="65EF00A0"/>
  <w16cid:commentId w16cid:paraId="4759419C" w16cid:durableId="005960B3"/>
  <w16cid:commentId w16cid:paraId="5A43ABC8" w16cid:durableId="68E9F58A"/>
  <w16cid:commentId w16cid:paraId="1CBDC090" w16cid:durableId="4D80B507"/>
  <w16cid:commentId w16cid:paraId="48AEE992" w16cid:durableId="24E0AD21"/>
  <w16cid:commentId w16cid:paraId="27DD32E5" w16cid:durableId="5EDD6861"/>
  <w16cid:commentId w16cid:paraId="44031949" w16cid:durableId="5AA80CD3"/>
  <w16cid:commentId w16cid:paraId="588A102D" w16cid:durableId="52642EAE"/>
  <w16cid:commentId w16cid:paraId="33D2F46D" w16cid:durableId="7315715D"/>
  <w16cid:commentId w16cid:paraId="25D00E56" w16cid:durableId="7E608A70"/>
  <w16cid:commentId w16cid:paraId="7E815DC5" w16cid:durableId="473A5A2B"/>
  <w16cid:commentId w16cid:paraId="2B65E793" w16cid:durableId="44F66963"/>
  <w16cid:commentId w16cid:paraId="49C1E12B" w16cid:durableId="3A056F3D"/>
  <w16cid:commentId w16cid:paraId="73DFE2B7" w16cid:durableId="5AF7356B"/>
  <w16cid:commentId w16cid:paraId="75B3FA38" w16cid:durableId="1F9BB330"/>
  <w16cid:commentId w16cid:paraId="318F9063" w16cid:durableId="7A50B9C0"/>
  <w16cid:commentId w16cid:paraId="4D871593" w16cid:durableId="52B0FA66"/>
  <w16cid:commentId w16cid:paraId="69668589" w16cid:durableId="19321703"/>
  <w16cid:commentId w16cid:paraId="05420BF9" w16cid:durableId="1A1C523C"/>
  <w16cid:commentId w16cid:paraId="0764E70F" w16cid:durableId="2E894E54"/>
  <w16cid:commentId w16cid:paraId="64B5B07F" w16cid:durableId="4FF42E07"/>
  <w16cid:commentId w16cid:paraId="3415BCAC" w16cid:durableId="58064FCF"/>
  <w16cid:commentId w16cid:paraId="1D442608" w16cid:durableId="5A8DBFE8"/>
  <w16cid:commentId w16cid:paraId="4B9D3CC2" w16cid:durableId="5154B250"/>
  <w16cid:commentId w16cid:paraId="77A0F586" w16cid:durableId="20331A49"/>
  <w16cid:commentId w16cid:paraId="50B184F3" w16cid:durableId="72A4870D"/>
  <w16cid:commentId w16cid:paraId="1E3CF4DA" w16cid:durableId="78A1CF9A"/>
  <w16cid:commentId w16cid:paraId="67716F5B" w16cid:durableId="06D33D72"/>
  <w16cid:commentId w16cid:paraId="157D0A04" w16cid:durableId="13E0C69F"/>
  <w16cid:commentId w16cid:paraId="031E8F64" w16cid:durableId="7FAFD85C"/>
  <w16cid:commentId w16cid:paraId="5F191409" w16cid:durableId="3D3B216C"/>
  <w16cid:commentId w16cid:paraId="6AB7D92A" w16cid:durableId="4030D2B6"/>
  <w16cid:commentId w16cid:paraId="5FF3B49D" w16cid:durableId="2B39AD0A"/>
  <w16cid:commentId w16cid:paraId="23D9B37B" w16cid:durableId="53531116"/>
  <w16cid:commentId w16cid:paraId="0FDCE863" w16cid:durableId="5C6A224C"/>
  <w16cid:commentId w16cid:paraId="38720B61" w16cid:durableId="298CA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66673E" w14:textId="77777777" w:rsidR="00542CE6" w:rsidRPr="00A527F0" w:rsidRDefault="00542CE6" w:rsidP="006B114A">
      <w:pPr>
        <w:spacing w:after="0"/>
      </w:pPr>
      <w:r w:rsidRPr="00A527F0">
        <w:separator/>
      </w:r>
    </w:p>
    <w:p w14:paraId="6A939188" w14:textId="77777777" w:rsidR="00542CE6" w:rsidRPr="00A527F0" w:rsidRDefault="00542CE6"/>
  </w:endnote>
  <w:endnote w:type="continuationSeparator" w:id="0">
    <w:p w14:paraId="39E4C4B9" w14:textId="77777777" w:rsidR="00542CE6" w:rsidRPr="00A527F0" w:rsidRDefault="00542CE6" w:rsidP="006B114A">
      <w:pPr>
        <w:spacing w:after="0"/>
      </w:pPr>
      <w:r w:rsidRPr="00A527F0">
        <w:continuationSeparator/>
      </w:r>
    </w:p>
    <w:p w14:paraId="185BC64D" w14:textId="77777777" w:rsidR="00542CE6" w:rsidRPr="00A527F0" w:rsidRDefault="00542CE6"/>
  </w:endnote>
  <w:endnote w:type="continuationNotice" w:id="1">
    <w:p w14:paraId="270B8E64" w14:textId="77777777" w:rsidR="00542CE6" w:rsidRDefault="00542C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6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B0604020202020204"/>
    <w:charset w:val="00"/>
    <w:family w:val="roman"/>
    <w:pitch w:val="variable"/>
    <w:sig w:usb0="E0002AFF" w:usb1="C0007841" w:usb2="00000009" w:usb3="00000000" w:csb0="000001FF" w:csb1="00000000"/>
  </w:font>
  <w:font w:name="HelveticaNeueLT Std Med">
    <w:altName w:val="Arial"/>
    <w:panose1 w:val="020B0604020202020204"/>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8875" w14:textId="77777777" w:rsidR="00F13E78" w:rsidRDefault="00F13E78" w:rsidP="0033096A">
    <w:pPr>
      <w:pStyle w:val="Footer"/>
    </w:pPr>
    <w:bookmarkStart w:id="3261" w:name="note"/>
    <w:bookmarkEnd w:id="3261"/>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53737" w14:textId="77777777" w:rsidR="00542CE6" w:rsidRPr="00A527F0" w:rsidRDefault="00542CE6" w:rsidP="006B114A">
      <w:pPr>
        <w:spacing w:after="0"/>
      </w:pPr>
      <w:r w:rsidRPr="00A527F0">
        <w:separator/>
      </w:r>
    </w:p>
    <w:p w14:paraId="2AC4039C" w14:textId="77777777" w:rsidR="00542CE6" w:rsidRPr="00A527F0" w:rsidRDefault="00542CE6"/>
  </w:footnote>
  <w:footnote w:type="continuationSeparator" w:id="0">
    <w:p w14:paraId="5E8465F3" w14:textId="77777777" w:rsidR="00542CE6" w:rsidRPr="00A527F0" w:rsidRDefault="00542CE6" w:rsidP="006B114A">
      <w:pPr>
        <w:spacing w:after="0"/>
      </w:pPr>
      <w:r w:rsidRPr="00A527F0">
        <w:continuationSeparator/>
      </w:r>
    </w:p>
    <w:p w14:paraId="1848108B" w14:textId="77777777" w:rsidR="00542CE6" w:rsidRPr="00A527F0" w:rsidRDefault="00542CE6"/>
  </w:footnote>
  <w:footnote w:type="continuationNotice" w:id="1">
    <w:p w14:paraId="26588B6A" w14:textId="77777777" w:rsidR="00542CE6" w:rsidRDefault="00542CE6">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5815373E" w14:textId="77777777" w:rsidR="00245663" w:rsidRPr="002C334E" w:rsidRDefault="00245663" w:rsidP="00245663">
      <w:pPr>
        <w:pStyle w:val="FootnoteText"/>
        <w:rPr>
          <w:lang w:val="en-US"/>
        </w:rPr>
      </w:pPr>
      <w:r>
        <w:rPr>
          <w:rStyle w:val="FootnoteReference"/>
        </w:rPr>
        <w:footnoteRef/>
      </w:r>
      <w:r>
        <w:t xml:space="preserve"> </w:t>
      </w:r>
      <w:r w:rsidRPr="00425B5E">
        <w:t xml:space="preserve">In </w:t>
      </w:r>
      <w:r>
        <w:t xml:space="preserve">the </w:t>
      </w:r>
      <w:r w:rsidRPr="00425B5E">
        <w:t>next operational version of S-98, “should” to be changed to “must” and</w:t>
      </w:r>
      <w:r>
        <w:t xml:space="preserve"> the</w:t>
      </w:r>
      <w:r w:rsidRPr="00425B5E">
        <w:t xml:space="preserve"> constraint to S-124 and S-129 to be removed</w:t>
      </w:r>
      <w:r>
        <w:t>.</w:t>
      </w:r>
    </w:p>
  </w:footnote>
  <w:footnote w:id="4">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5">
    <w:p w14:paraId="1A2CF9AB" w14:textId="3109AC67" w:rsidR="00EB3601" w:rsidRPr="00EB3601" w:rsidRDefault="00EB3601">
      <w:pPr>
        <w:pStyle w:val="FootnoteText"/>
        <w:rPr>
          <w:lang w:val="en-US"/>
          <w:rPrChange w:id="2643" w:author="Jonathan Pritchard" w:date="2025-03-10T06:51:00Z" w16du:dateUtc="2025-03-10T06:51:00Z">
            <w:rPr/>
          </w:rPrChange>
        </w:rPr>
      </w:pPr>
      <w:ins w:id="2644" w:author="Jonathan Pritchard" w:date="2025-03-10T06:51:00Z" w16du:dateUtc="2025-03-10T06:51:00Z">
        <w:r>
          <w:rPr>
            <w:rStyle w:val="FootnoteReference"/>
          </w:rPr>
          <w:footnoteRef/>
        </w:r>
        <w:r>
          <w:t xml:space="preserve"> </w:t>
        </w:r>
        <w:r>
          <w:rPr>
            <w:lang w:val="en-US"/>
          </w:rPr>
          <w:t>In the case of a difference in resolution the maximum overl</w:t>
        </w:r>
      </w:ins>
      <w:ins w:id="2645" w:author="Jonathan Pritchard" w:date="2025-03-10T06:52:00Z" w16du:dateUtc="2025-03-10T06:52:00Z">
        <w:r>
          <w:rPr>
            <w:lang w:val="en-US"/>
          </w:rPr>
          <w:t>ap is the size of the larger of the overlapping grid cell.</w:t>
        </w:r>
      </w:ins>
    </w:p>
  </w:footnote>
  <w:footnote w:id="6">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w:t>
      </w:r>
      <w:proofErr w:type="spellStart"/>
      <w:r w:rsidRPr="00A527F0">
        <w:t>xyL</w:t>
      </w:r>
      <w:proofErr w:type="spellEnd"/>
      <w:r w:rsidRPr="00A527F0">
        <w:t xml:space="preserve"> values are: DAY x= 0.15, y=¬0.15, L=30.0; DUSK x=0.15, y=0.15, L=7.5; NIGHT x=0.15, y=0.15, L=1.2.</w:t>
      </w:r>
    </w:p>
  </w:footnote>
  <w:footnote w:id="7">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8">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w:t>
      </w:r>
      <w:proofErr w:type="spellStart"/>
      <w:r>
        <w:t>overscaled</w:t>
      </w:r>
      <w:proofErr w:type="spellEnd"/>
      <w:r>
        <w:t xml:space="preserve">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9">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i</w:t>
    </w:r>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AD" w15:userId="S::Jonathanp@iictechnologies.com::f93886c1-a9a9-43c5-9de2-a5eaeafc42ec"/>
  </w15:person>
  <w15:person w15:author="jon pritchard">
    <w15:presenceInfo w15:providerId="Windows Live" w15:userId="19e06ccb8451a59f"/>
  </w15:person>
  <w15:person w15:author="Grant, David M (52400) CIV USN NIWC ATLANTIC VA (USA)">
    <w15:presenceInfo w15:providerId="AD" w15:userId="S::david.m.grant22.civ@us.navy.mil::1c25449f-5e68-4aff-b406-d49e077e2ac8"/>
  </w15:person>
  <w15:person w15:author="Stamenkovich, Miroslav  (52400) CIV USN NIWC ATLANTIC SC (USA)">
    <w15:presenceInfo w15:providerId="AD" w15:userId="S::miroslav.stamenkovich.civ@us.navy.mil::bfc1ce9e-8842-4a54-a975-1a295e03cb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0E77"/>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071"/>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8A6"/>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2D82"/>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CE6"/>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8E"/>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59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A7FAE"/>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036"/>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0.png"/></Relationship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eader" Target="header4.xm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www.wipo.int/treaties/en/ip/berne/trtdocs_wo001.html" TargetMode="External"/><Relationship Id="rId22" Type="http://schemas.openxmlformats.org/officeDocument/2006/relationships/footer" Target="footer2.xm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3.xml"/><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registry.iho.int"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cid:image004.jpg@01D7E067.4BDF7CF0" TargetMode="External"/><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microsoft.com/office/2019/05/relationships/documenttasks" Target="documenttasks/documenttasks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emf"/><Relationship Id="rId82" Type="http://schemas.openxmlformats.org/officeDocument/2006/relationships/image" Target="media/image57.png"/><Relationship Id="rId19"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900069A7-C30B-43F1-9D9E-ABF9F3FD336D}">
    <t:Anchor>
      <t:Comment id="1931410359"/>
    </t:Anchor>
    <t:History>
      <t:Event id="{3444D07E-233B-4A8E-B255-2F407C72C7ED}" time="2025-02-14T18:49:24.401Z">
        <t:Attribution userId="S::miroslav.stamenkovich.civ@us.navy.mil::bfc1ce9e-8842-4a54-a975-1a295e03cb60" userProvider="AD" userName="Stamenkovich, Miroslav  (52400) CIV USN NIWC ATLANTIC SC (USA)"/>
        <t:Anchor>
          <t:Comment id="1931410359"/>
        </t:Anchor>
        <t:Create/>
      </t:Event>
      <t:Event id="{591CDFB2-2BCC-485D-A492-807ED11CFBC9}" time="2025-02-14T18:49:24.401Z">
        <t:Attribution userId="S::miroslav.stamenkovich.civ@us.navy.mil::bfc1ce9e-8842-4a54-a975-1a295e03cb60" userProvider="AD" userName="Stamenkovich, Miroslav  (52400) CIV USN NIWC ATLANTIC SC (USA)"/>
        <t:Anchor>
          <t:Comment id="1931410359"/>
        </t:Anchor>
        <t:Assign userId="S::david.m.grant22.civ@us.navy.mil::1c25449f-5e68-4aff-b406-d49e077e2ac8" userProvider="AD" userName="Grant, David M (52400) CIV USN NIWC ATLANTIC VA (USA)"/>
      </t:Event>
      <t:Event id="{A15CEED1-43FC-4ACA-84A0-5341FBF33E0A}" time="2025-02-14T18:49:24.401Z">
        <t:Attribution userId="S::miroslav.stamenkovich.civ@us.navy.mil::bfc1ce9e-8842-4a54-a975-1a295e03cb60" userProvider="AD" userName="Stamenkovich, Miroslav  (52400) CIV USN NIWC ATLANTIC SC (USA)"/>
        <t:Anchor>
          <t:Comment id="1931410359"/>
        </t:Anchor>
        <t:SetTitle title="@Grant, David M (52400) CIV USN NIWC ATLANTIC VA (USA) Please review example"/>
      </t:Event>
    </t:History>
  </t:Task>
</t:Task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109</Pages>
  <Words>38592</Words>
  <Characters>219976</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258052</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 pritchard</cp:lastModifiedBy>
  <cp:revision>49</cp:revision>
  <cp:lastPrinted>2024-10-26T05:17:00Z</cp:lastPrinted>
  <dcterms:created xsi:type="dcterms:W3CDTF">2025-03-25T04:23:00Z</dcterms:created>
  <dcterms:modified xsi:type="dcterms:W3CDTF">2025-03-31T22:43:00Z</dcterms:modified>
</cp:coreProperties>
</file>